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29FF80A7"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w:t>
      </w:r>
      <w:ins w:id="0" w:author="Richard Wen" w:date="2024-05-25T20:59:00Z">
        <w:r w:rsidR="00FC4A6A">
          <w:rPr>
            <w:sz w:val="24"/>
            <w:szCs w:val="24"/>
          </w:rPr>
          <w:t xml:space="preserve"> Richard Wen</w:t>
        </w:r>
      </w:ins>
      <w:ins w:id="1" w:author="Richard Wen" w:date="2024-05-25T21:00:00Z">
        <w:r w:rsidR="005406E1" w:rsidRPr="00482225">
          <w:rPr>
            <w:sz w:val="24"/>
            <w:szCs w:val="24"/>
            <w:vertAlign w:val="superscript"/>
          </w:rPr>
          <w:t>1,2</w:t>
        </w:r>
        <w:r w:rsidR="00FC4A6A">
          <w:rPr>
            <w:sz w:val="24"/>
            <w:szCs w:val="24"/>
          </w:rPr>
          <w:t>,</w:t>
        </w:r>
      </w:ins>
      <w:r>
        <w:rPr>
          <w:sz w:val="24"/>
          <w:szCs w:val="24"/>
        </w:rPr>
        <w:t xml:space="preserve"> Brice </w:t>
      </w:r>
      <w:ins w:id="2" w:author="Richard Wen" w:date="2024-05-25T21:00:00Z">
        <w:r w:rsidR="0094273D">
          <w:rPr>
            <w:sz w:val="24"/>
            <w:szCs w:val="24"/>
          </w:rPr>
          <w:t>Batomen</w:t>
        </w:r>
      </w:ins>
      <w:del w:id="3" w:author="Richard Wen" w:date="2024-05-25T21:00:00Z">
        <w:r w:rsidDel="0094273D">
          <w:rPr>
            <w:sz w:val="24"/>
            <w:szCs w:val="24"/>
          </w:rPr>
          <w:delText>Kuimi</w:delText>
        </w:r>
      </w:del>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40BBF273" w:rsidR="000B529D" w:rsidRDefault="000B529D" w:rsidP="000B529D">
      <w:pPr>
        <w:rPr>
          <w:sz w:val="24"/>
          <w:szCs w:val="24"/>
        </w:rPr>
      </w:pPr>
      <w:r>
        <w:rPr>
          <w:sz w:val="24"/>
          <w:szCs w:val="24"/>
        </w:rPr>
        <w:t xml:space="preserve">Address Correspondence </w:t>
      </w:r>
      <w:commentRangeStart w:id="4"/>
      <w:r>
        <w:rPr>
          <w:sz w:val="24"/>
          <w:szCs w:val="24"/>
        </w:rPr>
        <w:t>to</w:t>
      </w:r>
      <w:commentRangeEnd w:id="4"/>
      <w:r w:rsidR="00B21EDC">
        <w:rPr>
          <w:rStyle w:val="CommentReference"/>
        </w:rPr>
        <w:commentReference w:id="4"/>
      </w:r>
      <w:r>
        <w:rPr>
          <w:sz w:val="24"/>
          <w:szCs w:val="24"/>
        </w:rPr>
        <w:t xml:space="preserve">: </w:t>
      </w:r>
      <w:ins w:id="5" w:author="Richard Wen" w:date="2024-05-25T21:00:00Z">
        <w:r w:rsidR="00691BB2">
          <w:rPr>
            <w:sz w:val="24"/>
            <w:szCs w:val="24"/>
          </w:rPr>
          <w:t>Richard Wen</w:t>
        </w:r>
      </w:ins>
      <w:ins w:id="6" w:author="Richard Wen" w:date="2024-05-25T21:01:00Z">
        <w:r w:rsidR="00691BB2">
          <w:rPr>
            <w:sz w:val="24"/>
            <w:szCs w:val="24"/>
          </w:rPr>
          <w:t xml:space="preserve"> (richard.wen@utoronto.ca)</w:t>
        </w:r>
      </w:ins>
    </w:p>
    <w:p w14:paraId="383E54B4" w14:textId="556FA18A" w:rsidR="00B21EDC" w:rsidRDefault="00B21EDC" w:rsidP="000B529D">
      <w:pPr>
        <w:rPr>
          <w:sz w:val="24"/>
          <w:szCs w:val="24"/>
        </w:rPr>
        <w:sectPr w:rsidR="00B21EDC">
          <w:footerReference w:type="default" r:id="rId12"/>
          <w:pgSz w:w="12240" w:h="15840"/>
          <w:pgMar w:top="1440" w:right="1440" w:bottom="1440" w:left="1440" w:header="708" w:footer="708" w:gutter="0"/>
          <w:cols w:space="708"/>
          <w:docGrid w:linePitch="360"/>
        </w:sectPr>
      </w:pPr>
    </w:p>
    <w:p w14:paraId="69C00395" w14:textId="61EB5947" w:rsidR="000B529D" w:rsidRDefault="000B529D" w:rsidP="000B529D">
      <w:pPr>
        <w:rPr>
          <w:b/>
          <w:bCs/>
          <w:sz w:val="24"/>
          <w:szCs w:val="24"/>
        </w:rPr>
      </w:pPr>
      <w:r w:rsidRPr="00E517CF">
        <w:rPr>
          <w:b/>
          <w:bCs/>
          <w:sz w:val="24"/>
          <w:szCs w:val="24"/>
        </w:rPr>
        <w:lastRenderedPageBreak/>
        <w:t>INTRODUCTION</w:t>
      </w:r>
    </w:p>
    <w:p w14:paraId="6582F603" w14:textId="3CBE3193" w:rsidR="004D7D26" w:rsidRDefault="00645EF1" w:rsidP="004C3A9E">
      <w:pPr>
        <w:ind w:firstLine="720"/>
      </w:pPr>
      <w:r w:rsidRPr="00645EF1">
        <w:t xml:space="preserve">Recognizing the significance of sustainable mobility, </w:t>
      </w:r>
      <w:r w:rsidR="004D7D26">
        <w:t xml:space="preserve">Canadian </w:t>
      </w:r>
      <w:r w:rsidRPr="00645EF1">
        <w:t xml:space="preserve">municipalities are intensifying efforts to enhance active transportation infrastructure due to </w:t>
      </w:r>
      <w:r w:rsidR="005950BE">
        <w:t>its</w:t>
      </w:r>
      <w:r w:rsidRPr="00645EF1">
        <w:t xml:space="preserve"> relative cost</w:t>
      </w:r>
      <w:r w:rsidR="005C69F2">
        <w:t xml:space="preserve"> </w:t>
      </w:r>
      <w:r w:rsidRPr="00645EF1">
        <w:t>effectiveness, accessibility, and positive impact on users' health</w:t>
      </w:r>
      <w:r w:rsidR="00122008">
        <w:t xml:space="preserve"> </w:t>
      </w:r>
      <w:r w:rsidR="00122008">
        <w:fldChar w:fldCharType="begin"/>
      </w:r>
      <w:r w:rsidR="003163FC">
        <w:instrText xml:space="preserve"> ADDIN ZOTERO_ITEM CSL_CITATION {"citationID":"fIFE8jNN","properties":{"formattedCitation":"(1)","plainCitation":"(1)","noteIndex":0},"citationItems":[{"id":"sgKTIxR4/K1Vj8hqK","uris":["http://zotero.org/users/6166345/items/CC6UZNAQ"],"itemData":{"id":2364,"type":"chapter","abstract":"This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fldChar w:fldCharType="separate"/>
      </w:r>
      <w:r w:rsidR="003163FC">
        <w:rPr>
          <w:rFonts w:ascii="Calibri" w:hAnsi="Calibri" w:cs="Calibri"/>
        </w:rPr>
        <w:t>(1)</w:t>
      </w:r>
      <w:r w:rsidR="00122008">
        <w:fldChar w:fldCharType="end"/>
      </w:r>
      <w:r w:rsidRPr="00645EF1">
        <w:t xml:space="preserve">. </w:t>
      </w:r>
      <w:r w:rsidR="00122008">
        <w:t>Among various active transportation initiatives undertaken by local governments, the development of cycling infrastructure has emerged as a key strategy</w:t>
      </w:r>
      <w:r w:rsidR="009E3E4F">
        <w:t xml:space="preserve"> </w:t>
      </w:r>
      <w:r w:rsidR="004D7D26">
        <w:t xml:space="preserve">to meet </w:t>
      </w:r>
      <w:r w:rsidR="009E3E4F">
        <w:t>urban mobility needs</w:t>
      </w:r>
      <w:r w:rsidR="00837A26">
        <w:t xml:space="preserve"> </w:t>
      </w:r>
      <w:r w:rsidR="007C5C78">
        <w:fldChar w:fldCharType="begin"/>
      </w:r>
      <w:r w:rsidR="003163FC">
        <w:instrText xml:space="preserve"> ADDIN ZOTERO_ITEM CSL_CITATION {"citationID":"6jYuy5Ho","properties":{"formattedCitation":"(2)","plainCitation":"(2)","noteIndex":0},"citationItems":[{"id":"sgKTIxR4/w9Ywoa20","uris":["http://zotero.org/users/6166345/items/GK8YB4CG"],"itemData":{"id":2373,"type":"article-journal","container-title":"Transport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fldChar w:fldCharType="separate"/>
      </w:r>
      <w:r w:rsidR="003163FC">
        <w:rPr>
          <w:rFonts w:ascii="Calibri" w:hAnsi="Calibri" w:cs="Calibri"/>
        </w:rPr>
        <w:t>(2)</w:t>
      </w:r>
      <w:r w:rsidR="007C5C78">
        <w:fldChar w:fldCharType="end"/>
      </w:r>
      <w:r w:rsidR="009E3E4F">
        <w:t xml:space="preserve">. </w:t>
      </w:r>
      <w:r w:rsidR="004D7D26">
        <w:t xml:space="preserve">This approach to mobility has the potential to alleviate transportation demands and align with broader environmental </w:t>
      </w:r>
      <w:r w:rsidR="00897425">
        <w:t>targets</w:t>
      </w:r>
      <w:r w:rsidR="00837A26">
        <w:t xml:space="preserve"> </w:t>
      </w:r>
      <w:r w:rsidR="00837A26">
        <w:fldChar w:fldCharType="begin"/>
      </w:r>
      <w:r w:rsidR="003163FC">
        <w:instrText xml:space="preserve"> ADDIN ZOTERO_ITEM CSL_CITATION {"citationID":"JY4cPWXq","properties":{"formattedCitation":"(3,4)","plainCitation":"(3,4)","noteIndex":0},"citationItems":[{"id":"sgKTIxR4/VRhXZZjz","uris":["http://zotero.org/users/6166345/items/TEMIDVQI"],"itemData":{"id":2375,"type":"article-journal","abstract":"Active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Panis","given":"Luc"}],"accessed":{"date-parts":[["2023",8,15]]},"issued":{"date-parts":[["2021",4,1]]}}},{"id":"sgKTIxR4/LJx0bfui","uris":["http://zotero.org/users/6166345/items/R3KS5PHX"],"itemData":{"id":2381,"type":"article-journal","abstract":"Objectives\nTo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fldChar w:fldCharType="separate"/>
      </w:r>
      <w:r w:rsidR="003163FC">
        <w:rPr>
          <w:rFonts w:ascii="Calibri" w:hAnsi="Calibri" w:cs="Calibri"/>
        </w:rPr>
        <w:t>(3,4)</w:t>
      </w:r>
      <w:r w:rsidR="00837A26">
        <w:fldChar w:fldCharType="end"/>
      </w:r>
      <w:r w:rsidR="004D7D26">
        <w:t xml:space="preserve">. </w:t>
      </w:r>
      <w:r w:rsidR="00837A26">
        <w:t>Consequently</w:t>
      </w:r>
      <w:r w:rsidR="004D7D26">
        <w:t xml:space="preserve">, </w:t>
      </w:r>
      <w:r w:rsidR="00D72DAB">
        <w:t>many large Canadian cities</w:t>
      </w:r>
      <w:r w:rsidR="004D7D26">
        <w:t xml:space="preserve"> have made considerable progress in building new bikeways and upgrading infrastructure to create active spaces for individuals of all ages and </w:t>
      </w:r>
      <w:commentRangeStart w:id="7"/>
      <w:r w:rsidR="004D7D26">
        <w:t xml:space="preserve">abilities. </w:t>
      </w:r>
      <w:commentRangeEnd w:id="7"/>
      <w:r w:rsidR="00F419F2">
        <w:rPr>
          <w:rStyle w:val="CommentReference"/>
        </w:rPr>
        <w:commentReference w:id="7"/>
      </w:r>
    </w:p>
    <w:p w14:paraId="31A13A13" w14:textId="5EA8F810" w:rsidR="00632A75" w:rsidRDefault="00FD7870" w:rsidP="00E0298F">
      <w:pPr>
        <w:ind w:firstLine="720"/>
      </w:pPr>
      <w:r>
        <w:t xml:space="preserve">In line with these urban planning initiatives, the </w:t>
      </w:r>
      <w:r w:rsidR="00645EF1" w:rsidRPr="00645EF1">
        <w:t xml:space="preserve">Vision Zero road safety strategy stands as a crucial guiding principle. Originating in Sweden in 1997 and adopted by many municipalities worldwide, </w:t>
      </w:r>
      <w:commentRangeStart w:id="8"/>
      <w:r w:rsidR="00645EF1" w:rsidRPr="00645EF1">
        <w:t xml:space="preserve">Vision Zero strives to eliminate all severe and fatal road transportation injuries while promoting healthy and equitable mobility for </w:t>
      </w:r>
      <w:r w:rsidR="00E0298F">
        <w:t>all</w:t>
      </w:r>
      <w:r w:rsidR="008239C3">
        <w:t xml:space="preserve"> </w:t>
      </w:r>
      <w:r w:rsidR="008239C3">
        <w:fldChar w:fldCharType="begin"/>
      </w:r>
      <w:r w:rsidR="003163FC">
        <w:instrText xml:space="preserve"> ADDIN ZOTERO_ITEM CSL_CITATION {"citationID":"Hb0ItkvP","properties":{"formattedCitation":"(5)","plainCitation":"(5)","noteIndex":0},"citationItems":[{"id":"sgKTIxR4/c9QEc5JP","uris":["http://zotero.org/users/6166345/items/3JQRW2GK"],"itemData":{"id":2385,"type":"article-journal","container-title":"Prevention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community","author":[{"family":"Aboelata","given":"Manal"},{"family":"Yanez","given":"Elva"},{"family":"Kharrazi","given":"Rebekah"}],"issued":{"date-parts":[["2017"]]}}}],"schema":"https://github.com/citation-style-language/schema/raw/master/csl-citation.json"} </w:instrText>
      </w:r>
      <w:r w:rsidR="008239C3">
        <w:fldChar w:fldCharType="separate"/>
      </w:r>
      <w:r w:rsidR="003163FC">
        <w:rPr>
          <w:rFonts w:ascii="Calibri" w:hAnsi="Calibri" w:cs="Calibri"/>
        </w:rPr>
        <w:t>(5)</w:t>
      </w:r>
      <w:r w:rsidR="008239C3">
        <w:fldChar w:fldCharType="end"/>
      </w:r>
      <w:r w:rsidR="008239C3">
        <w:t xml:space="preserve">. </w:t>
      </w:r>
      <w:commentRangeEnd w:id="8"/>
      <w:r w:rsidR="00F419F2">
        <w:rPr>
          <w:rStyle w:val="CommentReference"/>
        </w:rPr>
        <w:commentReference w:id="8"/>
      </w:r>
      <w:r w:rsidR="00873E74">
        <w:t>Despite investments in cycling infrastructure to meet these goals</w:t>
      </w:r>
      <w:r w:rsidR="00F419F2">
        <w:t xml:space="preserve"> for cyclists</w:t>
      </w:r>
      <w:r w:rsidR="00873E74">
        <w:t xml:space="preserve">, the challenge of road safety persists as a pressing public health concern </w:t>
      </w:r>
      <w:r w:rsidR="00873E74" w:rsidRPr="00645EF1">
        <w:t xml:space="preserve">as </w:t>
      </w:r>
      <w:commentRangeStart w:id="9"/>
      <w:commentRangeStart w:id="10"/>
      <w:commentRangeStart w:id="11"/>
      <w:r w:rsidR="00873E74" w:rsidRPr="00645EF1">
        <w:t xml:space="preserve">transport injuries continue to have an immense human and economic burden </w:t>
      </w:r>
      <w:r w:rsidR="00873E74">
        <w:fldChar w:fldCharType="begin"/>
      </w:r>
      <w:r w:rsidR="003163FC">
        <w:instrText xml:space="preserve"> ADDIN ZOTERO_ITEM CSL_CITATION {"citationID":"b3wTBitZ","properties":{"formattedCitation":"(6)","plainCitation":"(6)","noteIndex":0},"citationItems":[{"id":"sgKTIxR4/ohOHyR3P","uris":["http://zotero.org/users/6166345/items/LWZFWYMG"],"itemData":{"id":2363,"type":"paper-conference","abstract":"Injury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r w:rsidR="00873E74">
        <w:fldChar w:fldCharType="separate"/>
      </w:r>
      <w:r w:rsidR="003163FC">
        <w:rPr>
          <w:rFonts w:ascii="Calibri" w:hAnsi="Calibri" w:cs="Calibri"/>
        </w:rPr>
        <w:t>(6)</w:t>
      </w:r>
      <w:r w:rsidR="00873E74">
        <w:fldChar w:fldCharType="end"/>
      </w:r>
      <w:r w:rsidR="00873E74" w:rsidRPr="00645EF1">
        <w:t>.</w:t>
      </w:r>
      <w:r w:rsidR="00873E74">
        <w:t xml:space="preserve"> </w:t>
      </w:r>
      <w:commentRangeEnd w:id="9"/>
      <w:r w:rsidR="00F419F2">
        <w:rPr>
          <w:rStyle w:val="CommentReference"/>
        </w:rPr>
        <w:commentReference w:id="9"/>
      </w:r>
      <w:commentRangeEnd w:id="10"/>
      <w:r w:rsidR="001B0E12">
        <w:rPr>
          <w:rStyle w:val="CommentReference"/>
        </w:rPr>
        <w:commentReference w:id="10"/>
      </w:r>
      <w:commentRangeEnd w:id="11"/>
      <w:r w:rsidR="00D333D9">
        <w:rPr>
          <w:rStyle w:val="CommentReference"/>
        </w:rPr>
        <w:commentReference w:id="11"/>
      </w:r>
      <w:r w:rsidR="00D72DAB">
        <w:t xml:space="preserve">In addition to </w:t>
      </w:r>
      <w:r w:rsidR="00E0298F">
        <w:t>having</w:t>
      </w:r>
      <w:r w:rsidR="00D72DAB">
        <w:t xml:space="preserve"> direct public health impacts, t</w:t>
      </w:r>
      <w:r w:rsidR="00873E74">
        <w:t xml:space="preserve">he perceived </w:t>
      </w:r>
      <w:r w:rsidR="00897425">
        <w:t>risk of injury</w:t>
      </w:r>
      <w:r w:rsidR="00873E74">
        <w:t xml:space="preserve"> associated with on-street cycling may also </w:t>
      </w:r>
      <w:r w:rsidR="00E0298F">
        <w:t xml:space="preserve">deter its adoption as an alternative transportation option </w:t>
      </w:r>
      <w:r w:rsidR="003232BB">
        <w:fldChar w:fldCharType="begin"/>
      </w:r>
      <w:r w:rsidR="003163FC">
        <w:instrText xml:space="preserve"> ADDIN ZOTERO_ITEM CSL_CITATION {"citationID":"jLLHfrM0","properties":{"formattedCitation":"(2)","plainCitation":"(2)","noteIndex":0},"citationItems":[{"id":"sgKTIxR4/w9Ywoa20","uris":["http://zotero.org/users/6166345/items/GK8YB4CG"],"itemData":{"id":2373,"type":"article-journal","container-title":"Transport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fldChar w:fldCharType="separate"/>
      </w:r>
      <w:r w:rsidR="003163FC">
        <w:rPr>
          <w:rFonts w:ascii="Calibri" w:hAnsi="Calibri" w:cs="Calibri"/>
        </w:rPr>
        <w:t>(2)</w:t>
      </w:r>
      <w:r w:rsidR="003232BB">
        <w:fldChar w:fldCharType="end"/>
      </w:r>
      <w:r w:rsidR="00873E74">
        <w:t xml:space="preserve">. </w:t>
      </w:r>
      <w:r w:rsidR="003232BB">
        <w:t xml:space="preserve">From an equity </w:t>
      </w:r>
      <w:r w:rsidR="00D72DAB">
        <w:t xml:space="preserve">standpoint, the lack of </w:t>
      </w:r>
      <w:r w:rsidR="006361AC">
        <w:t>safe infrastructure</w:t>
      </w:r>
      <w:r w:rsidR="00E0298F">
        <w:t xml:space="preserve"> </w:t>
      </w:r>
      <w:r w:rsidR="00D72DAB">
        <w:t>may disproportionately discourage this mobility choice for certain groups based on age and gende</w:t>
      </w:r>
      <w:r w:rsidR="00BB1AFE">
        <w:t xml:space="preserve">r </w:t>
      </w:r>
      <w:r w:rsidR="003232BB">
        <w:fldChar w:fldCharType="begin"/>
      </w:r>
      <w:r w:rsidR="003163FC">
        <w:instrText xml:space="preserve"> ADDIN ZOTERO_ITEM CSL_CITATION {"citationID":"lbf6pu6o","properties":{"formattedCitation":"(7)","plainCitation":"(7)","noteIndex":0},"citationItems":[{"id":"sgKTIxR4/hEtIq97J","uris":["http://zotero.org/users/6166345/items/JS4BRPLB"],"itemData":{"id":2370,"type":"article-journal","abstract":"Cycling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r w:rsidR="003232BB">
        <w:fldChar w:fldCharType="separate"/>
      </w:r>
      <w:r w:rsidR="003163FC">
        <w:rPr>
          <w:rFonts w:ascii="Calibri" w:hAnsi="Calibri" w:cs="Calibri"/>
        </w:rPr>
        <w:t>(7)</w:t>
      </w:r>
      <w:r w:rsidR="003232BB">
        <w:fldChar w:fldCharType="end"/>
      </w:r>
      <w:r w:rsidR="003232BB">
        <w:t xml:space="preserve">. </w:t>
      </w:r>
    </w:p>
    <w:p w14:paraId="3AADED50" w14:textId="7D3895A3" w:rsidR="00D41909" w:rsidRDefault="009E2747" w:rsidP="00D41909">
      <w:pPr>
        <w:ind w:firstLine="720"/>
      </w:pPr>
      <w:commentRangeStart w:id="12"/>
      <w:commentRangeStart w:id="13"/>
      <w:commentRangeStart w:id="14"/>
      <w:r>
        <w:t xml:space="preserve">Given the importance of on-street cycling infrastructure in enhancing safety and comfort, a detailed examination of infrastructure trends is necessary to better understand how cities are accommodating the needs of their </w:t>
      </w:r>
      <w:r w:rsidR="0021309E">
        <w:t xml:space="preserve">diverse </w:t>
      </w:r>
      <w:r>
        <w:t xml:space="preserve">communities. </w:t>
      </w:r>
      <w:commentRangeEnd w:id="12"/>
      <w:r w:rsidR="00F419F2">
        <w:rPr>
          <w:rStyle w:val="CommentReference"/>
        </w:rPr>
        <w:commentReference w:id="12"/>
      </w:r>
      <w:commentRangeEnd w:id="13"/>
      <w:r w:rsidR="001B0E12">
        <w:rPr>
          <w:rStyle w:val="CommentReference"/>
        </w:rPr>
        <w:commentReference w:id="13"/>
      </w:r>
      <w:commentRangeEnd w:id="14"/>
      <w:r w:rsidR="00D333D9">
        <w:rPr>
          <w:rStyle w:val="CommentReference"/>
        </w:rPr>
        <w:commentReference w:id="14"/>
      </w:r>
      <w:r w:rsidR="00E40527">
        <w:t xml:space="preserve">Particular attention needs to be focused on </w:t>
      </w:r>
      <w:r w:rsidR="00897425">
        <w:t xml:space="preserve">the implementation of </w:t>
      </w:r>
      <w:r w:rsidR="00E40527">
        <w:t xml:space="preserve">high comfort cycling routes, including cycle tracks, which are physically separated from vehicle traffic </w:t>
      </w:r>
      <w:r w:rsidR="00E40527">
        <w:fldChar w:fldCharType="begin"/>
      </w:r>
      <w:r w:rsidR="003163FC">
        <w:instrText xml:space="preserve"> ADDIN ZOTERO_ITEM CSL_CITATION {"citationID":"PaykZEv6","properties":{"formattedCitation":"(8)","plainCitation":"(8)","noteIndex":0},"citationItems":[{"id":"sgKTIxR4/QIFNov9K","uris":["http://zotero.org/users/6166345/items/E9URHC29"],"itemData":{"id":2346,"type":"article-journal","abstract":"There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E40527">
        <w:fldChar w:fldCharType="separate"/>
      </w:r>
      <w:r w:rsidR="003163FC">
        <w:rPr>
          <w:rFonts w:ascii="Calibri" w:hAnsi="Calibri" w:cs="Calibri"/>
        </w:rPr>
        <w:t>(8)</w:t>
      </w:r>
      <w:r w:rsidR="00E40527">
        <w:fldChar w:fldCharType="end"/>
      </w:r>
      <w:r w:rsidR="00E40527">
        <w:t xml:space="preserve">. This form of on-street infrastructure can be contrasted with painted lanes, which are perceived </w:t>
      </w:r>
      <w:r w:rsidR="00785579">
        <w:t xml:space="preserve">as </w:t>
      </w:r>
      <w:r w:rsidR="00E40527">
        <w:t xml:space="preserve">less comfortable due to </w:t>
      </w:r>
      <w:r w:rsidR="006C4208">
        <w:t>the lack of a protective barrier</w:t>
      </w:r>
      <w:r w:rsidR="00E40527">
        <w:t>.</w:t>
      </w:r>
      <w:r w:rsidR="00897425">
        <w:t xml:space="preserve"> A past study found that only 15% of cyclists perceived mixed traffic routes as being safe</w:t>
      </w:r>
      <w:r w:rsidR="005950BE">
        <w:t>;</w:t>
      </w:r>
      <w:r w:rsidR="00897425">
        <w:t xml:space="preserve"> however this perception increased to 77% for painted lanes, </w:t>
      </w:r>
      <w:r w:rsidR="006361AC">
        <w:t xml:space="preserve">and was as high as </w:t>
      </w:r>
      <w:r w:rsidR="00897425">
        <w:t xml:space="preserve">91% when physical barriers were part of the infrastructure </w:t>
      </w:r>
      <w:r w:rsidR="00897425">
        <w:fldChar w:fldCharType="begin"/>
      </w:r>
      <w:r w:rsidR="003163FC">
        <w:instrText xml:space="preserve"> ADDIN ZOTERO_ITEM CSL_CITATION {"citationID":"sAo7k6t4","properties":{"formattedCitation":"(9)","plainCitation":"(9)","noteIndex":0},"citationItems":[{"id":"sgKTIxR4/jPeZl3Tv","uris":["http://zotero.org/users/6166345/items/5VTKFQZN"],"itemData":{"id":2386,"type":"article-journal","abstract":"Transportation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r w:rsidR="00897425">
        <w:fldChar w:fldCharType="separate"/>
      </w:r>
      <w:r w:rsidR="003163FC">
        <w:rPr>
          <w:rFonts w:ascii="Calibri" w:hAnsi="Calibri" w:cs="Calibri"/>
        </w:rPr>
        <w:t>(9)</w:t>
      </w:r>
      <w:r w:rsidR="00897425">
        <w:fldChar w:fldCharType="end"/>
      </w:r>
      <w:r w:rsidR="00897425">
        <w:t>.</w:t>
      </w:r>
      <w:r w:rsidR="00603F53">
        <w:t xml:space="preserve"> </w:t>
      </w:r>
    </w:p>
    <w:p w14:paraId="49FA9FB0" w14:textId="668956AD" w:rsidR="00122008" w:rsidRDefault="00603F53" w:rsidP="00D41909">
      <w:pPr>
        <w:ind w:firstLine="720"/>
      </w:pPr>
      <w:commentRangeStart w:id="15"/>
      <w:commentRangeStart w:id="16"/>
      <w:commentRangeStart w:id="17"/>
      <w:r>
        <w:t xml:space="preserve">This evaluation of trends becomes even more critical in the context of the COVID-19 pandemic, </w:t>
      </w:r>
      <w:r w:rsidR="00940FF9">
        <w:t xml:space="preserve">which required municipalities to respond to </w:t>
      </w:r>
      <w:r w:rsidR="009A333F">
        <w:t xml:space="preserve">shifting mobility patterns and emerging public health needs </w:t>
      </w:r>
      <w:r w:rsidR="009A333F">
        <w:fldChar w:fldCharType="begin"/>
      </w:r>
      <w:r w:rsidR="003163FC">
        <w:instrText xml:space="preserve"> ADDIN ZOTERO_ITEM CSL_CITATION {"citationID":"5GORtOIS","properties":{"formattedCitation":"(10)","plainCitation":"(10)","noteIndex":0},"citationItems":[{"id":"sgKTIxR4/pYQlfxAJ","uris":["http://zotero.org/users/6166345/items/84LN3IV5"],"itemData":{"id":2389,"type":"article-journal","abstract":"Street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r w:rsidR="009A333F">
        <w:fldChar w:fldCharType="separate"/>
      </w:r>
      <w:r w:rsidR="003163FC">
        <w:rPr>
          <w:rFonts w:ascii="Calibri" w:hAnsi="Calibri" w:cs="Calibri"/>
        </w:rPr>
        <w:t>(10)</w:t>
      </w:r>
      <w:r w:rsidR="009A333F">
        <w:fldChar w:fldCharType="end"/>
      </w:r>
      <w:r w:rsidR="009A333F">
        <w:t xml:space="preserve">. </w:t>
      </w:r>
      <w:commentRangeEnd w:id="15"/>
      <w:r w:rsidR="001A127F">
        <w:rPr>
          <w:rStyle w:val="CommentReference"/>
        </w:rPr>
        <w:commentReference w:id="15"/>
      </w:r>
      <w:commentRangeEnd w:id="16"/>
      <w:r w:rsidR="003A29B5">
        <w:rPr>
          <w:rStyle w:val="CommentReference"/>
        </w:rPr>
        <w:commentReference w:id="16"/>
      </w:r>
      <w:commentRangeEnd w:id="17"/>
      <w:r w:rsidR="00D333D9">
        <w:rPr>
          <w:rStyle w:val="CommentReference"/>
        </w:rPr>
        <w:commentReference w:id="17"/>
      </w:r>
      <w:commentRangeStart w:id="18"/>
      <w:r w:rsidR="00B418AB">
        <w:t xml:space="preserve">Notably, as cycling ridership surged nationwide, there were </w:t>
      </w:r>
      <w:r w:rsidR="00AC375B">
        <w:t xml:space="preserve">approximately </w:t>
      </w:r>
      <w:r w:rsidR="009A333F" w:rsidRPr="00645EF1">
        <w:t xml:space="preserve">43,700 cycling-related emergency visits </w:t>
      </w:r>
      <w:r w:rsidR="00B418AB">
        <w:t xml:space="preserve">in Canada </w:t>
      </w:r>
      <w:r w:rsidR="00B10E54">
        <w:t>from</w:t>
      </w:r>
      <w:r w:rsidR="009A333F" w:rsidRPr="00645EF1">
        <w:t xml:space="preserve"> April 2020 to March 2021, </w:t>
      </w:r>
      <w:r w:rsidR="00B418AB">
        <w:t>reflecting a</w:t>
      </w:r>
      <w:r w:rsidR="009A333F" w:rsidRPr="00645EF1">
        <w:t xml:space="preserve"> 36% increase from the </w:t>
      </w:r>
      <w:r w:rsidR="009A333F" w:rsidRPr="00355AD2">
        <w:rPr>
          <w:rFonts w:cstheme="minorHAnsi"/>
        </w:rPr>
        <w:t xml:space="preserve">previous year </w:t>
      </w:r>
      <w:r w:rsidR="009A333F" w:rsidRPr="00355AD2">
        <w:rPr>
          <w:rFonts w:eastAsia="Times New Roman" w:cstheme="minorHAnsi"/>
          <w:lang w:eastAsia="en-CA"/>
        </w:rPr>
        <w:fldChar w:fldCharType="begin"/>
      </w:r>
      <w:r w:rsidR="003163FC">
        <w:rPr>
          <w:rFonts w:eastAsia="Times New Roman" w:cstheme="minorHAnsi"/>
          <w:lang w:eastAsia="en-CA"/>
        </w:rPr>
        <w:instrText xml:space="preserve"> ADDIN ZOTERO_ITEM CSL_CITATION {"citationID":"OTe0U4iN","properties":{"formattedCitation":"(11,12)","plainCitation":"(11,12)","noteIndex":0},"citationItems":[{"id":"sgKTIxR4/bHjegiVW","uris":["http://zotero.org/users/6166345/items/QTGYKS9H"],"itemData":{"id":2149,"type":"dataset","abstract":"Emergency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sgKTIxR4/kITItymN","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instrText>
      </w:r>
      <w:r w:rsidR="009A333F" w:rsidRPr="00355AD2">
        <w:rPr>
          <w:rFonts w:eastAsia="Times New Roman" w:cstheme="minorHAnsi"/>
          <w:lang w:eastAsia="en-CA"/>
        </w:rPr>
        <w:fldChar w:fldCharType="separate"/>
      </w:r>
      <w:r w:rsidR="003163FC">
        <w:rPr>
          <w:rFonts w:ascii="Calibri" w:hAnsi="Calibri" w:cs="Calibri"/>
        </w:rPr>
        <w:t>(11,12)</w:t>
      </w:r>
      <w:r w:rsidR="009A333F" w:rsidRPr="00355AD2">
        <w:rPr>
          <w:rFonts w:eastAsia="Times New Roman" w:cstheme="minorHAnsi"/>
          <w:lang w:eastAsia="en-CA"/>
        </w:rPr>
        <w:fldChar w:fldCharType="end"/>
      </w:r>
      <w:r w:rsidR="009A333F" w:rsidRPr="00355AD2">
        <w:rPr>
          <w:rFonts w:cstheme="minorHAnsi"/>
        </w:rPr>
        <w:t>.</w:t>
      </w:r>
      <w:r w:rsidR="009A333F" w:rsidRPr="00645EF1">
        <w:t xml:space="preserve"> </w:t>
      </w:r>
      <w:r w:rsidR="00B418AB">
        <w:t xml:space="preserve">With the anticipation that increased ridership will persist in the coming years </w:t>
      </w:r>
      <w:r w:rsidR="009A333F">
        <w:fldChar w:fldCharType="begin"/>
      </w:r>
      <w:r w:rsidR="003163FC">
        <w:instrText xml:space="preserve"> ADDIN ZOTERO_ITEM CSL_CITATION {"citationID":"m5yIWfg6","properties":{"formattedCitation":"(13)","plainCitation":"(13)","noteIndex":0},"citationItems":[{"id":"sgKTIxR4/oi3GVGPt","uris":["http://zotero.org/users/6166345/items/2KDCUDK6"],"itemData":{"id":2154,"type":"article-journal","abstract":"Several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r w:rsidR="009A333F">
        <w:fldChar w:fldCharType="separate"/>
      </w:r>
      <w:r w:rsidR="003163FC">
        <w:rPr>
          <w:rFonts w:ascii="Calibri" w:hAnsi="Calibri" w:cs="Calibri"/>
        </w:rPr>
        <w:t>(13)</w:t>
      </w:r>
      <w:r w:rsidR="009A333F">
        <w:fldChar w:fldCharType="end"/>
      </w:r>
      <w:r w:rsidR="009A333F" w:rsidRPr="00645EF1">
        <w:t xml:space="preserve">, </w:t>
      </w:r>
      <w:r w:rsidR="00B418AB">
        <w:t xml:space="preserve">municipalities </w:t>
      </w:r>
      <w:r w:rsidR="00527627">
        <w:t xml:space="preserve">must </w:t>
      </w:r>
      <w:r w:rsidR="00FF6683">
        <w:t xml:space="preserve">take proactive steps to design active transportation networks that can </w:t>
      </w:r>
      <w:r w:rsidR="00940FF9">
        <w:t xml:space="preserve">not only </w:t>
      </w:r>
      <w:r w:rsidR="00FF6683">
        <w:t>safely accommodate higher volumes</w:t>
      </w:r>
      <w:r w:rsidR="00940FF9">
        <w:t>,</w:t>
      </w:r>
      <w:r w:rsidR="00FF6683">
        <w:t xml:space="preserve"> </w:t>
      </w:r>
      <w:r w:rsidR="00940FF9">
        <w:t>but also foster</w:t>
      </w:r>
      <w:r w:rsidR="00FF6683">
        <w:t xml:space="preserve"> equitable access. </w:t>
      </w:r>
      <w:commentRangeEnd w:id="18"/>
      <w:r w:rsidR="001A127F">
        <w:rPr>
          <w:rStyle w:val="CommentReference"/>
        </w:rPr>
        <w:commentReference w:id="18"/>
      </w:r>
      <w:ins w:id="19" w:author="Richard Wen [2]" w:date="2024-05-21T15:10:00Z">
        <w:r w:rsidR="007431D8" w:rsidRPr="007431D8">
          <w:t xml:space="preserve"> </w:t>
        </w:r>
        <w:r w:rsidR="007431D8">
          <w:t xml:space="preserve">In addition, the accuracy and verification of city open data needs to be considered as there is possibility of inconsistent, misclassified, or missing cycling infrastructure data </w:t>
        </w:r>
        <w:r w:rsidR="007431D8">
          <w:fldChar w:fldCharType="begin"/>
        </w:r>
        <w:r w:rsidR="007431D8">
          <w:instrText xml:space="preserve"> ADDIN ZOTERO_ITEM CSL_CITATION {"citationID":"gVxOswYT","properties":{"formattedCitation":"(14,15)","plainCitation":"(14,15)","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7431D8">
          <w:fldChar w:fldCharType="separate"/>
        </w:r>
        <w:r w:rsidR="007431D8">
          <w:rPr>
            <w:noProof/>
          </w:rPr>
          <w:t>(14,15)</w:t>
        </w:r>
        <w:r w:rsidR="007431D8">
          <w:fldChar w:fldCharType="end"/>
        </w:r>
        <w:r w:rsidR="007431D8">
          <w:t>.</w:t>
        </w:r>
      </w:ins>
    </w:p>
    <w:p w14:paraId="7DA879EA" w14:textId="59FD5147" w:rsidR="007E7A9D" w:rsidRDefault="00B10E54" w:rsidP="00D64727">
      <w:pPr>
        <w:ind w:firstLine="720"/>
      </w:pPr>
      <w:r>
        <w:t>In light of these considerations and the unique challenges presented by the COVID-19 pandemic,</w:t>
      </w:r>
      <w:r w:rsidR="00EC7AD0">
        <w:t xml:space="preserve"> </w:t>
      </w:r>
      <w:r w:rsidR="00E01C0D">
        <w:t xml:space="preserve">the focus of our research was </w:t>
      </w:r>
      <w:r w:rsidR="001A127F">
        <w:t xml:space="preserve">to </w:t>
      </w:r>
      <w:r w:rsidR="00E01C0D">
        <w:t>describ</w:t>
      </w:r>
      <w:r w:rsidR="001A127F">
        <w:t>e</w:t>
      </w:r>
      <w:r w:rsidR="007671A3">
        <w:t xml:space="preserve"> the trend in the implementation of</w:t>
      </w:r>
      <w:r>
        <w:t xml:space="preserve"> </w:t>
      </w:r>
      <w:proofErr w:type="gramStart"/>
      <w:ins w:id="20" w:author="Richard Wen [2]" w:date="2024-05-21T15:11:00Z">
        <w:r w:rsidR="00E21DF1">
          <w:t>manually-verified</w:t>
        </w:r>
        <w:proofErr w:type="gramEnd"/>
        <w:r w:rsidR="00E21DF1">
          <w:t xml:space="preserve"> </w:t>
        </w:r>
      </w:ins>
      <w:r>
        <w:t xml:space="preserve">on-street cycling infrastructure </w:t>
      </w:r>
      <w:r w:rsidR="00C872B1">
        <w:t>within Vancouver, Calgary, and Toronto from 2009</w:t>
      </w:r>
      <w:r w:rsidR="005C69F2">
        <w:t xml:space="preserve"> to </w:t>
      </w:r>
      <w:r w:rsidR="00C872B1">
        <w:t xml:space="preserve">2022. </w:t>
      </w:r>
      <w:r w:rsidR="00E01C0D">
        <w:t>Understanding these trends is crucial in determining how</w:t>
      </w:r>
      <w:r w:rsidR="00C872B1">
        <w:t xml:space="preserve"> large Canadian municipalities adapted to </w:t>
      </w:r>
      <w:r w:rsidR="00E01C0D">
        <w:t xml:space="preserve">evolving </w:t>
      </w:r>
      <w:r w:rsidR="006C4208">
        <w:t>public health needs</w:t>
      </w:r>
      <w:r w:rsidR="00C872B1">
        <w:t xml:space="preserve">, particularly during a time of increased reliance on active transportation. This </w:t>
      </w:r>
      <w:r w:rsidR="005542ED">
        <w:t>study is part of the RECOVR initiative (</w:t>
      </w:r>
      <w:r w:rsidR="005542ED" w:rsidRPr="000777B8">
        <w:rPr>
          <w:b/>
          <w:bCs/>
        </w:rPr>
        <w:t>R</w:t>
      </w:r>
      <w:r w:rsidR="005542ED">
        <w:t xml:space="preserve">oad-safety </w:t>
      </w:r>
      <w:r w:rsidR="005542ED" w:rsidRPr="000777B8">
        <w:rPr>
          <w:b/>
          <w:bCs/>
        </w:rPr>
        <w:t>E</w:t>
      </w:r>
      <w:r w:rsidR="005542ED">
        <w:t xml:space="preserve">valuation during </w:t>
      </w:r>
      <w:r w:rsidR="005542ED" w:rsidRPr="000777B8">
        <w:rPr>
          <w:b/>
          <w:bCs/>
        </w:rPr>
        <w:t>CO</w:t>
      </w:r>
      <w:r w:rsidR="005542ED">
        <w:t xml:space="preserve">VID-19 among </w:t>
      </w:r>
      <w:r w:rsidR="005542ED" w:rsidRPr="000777B8">
        <w:rPr>
          <w:b/>
          <w:bCs/>
        </w:rPr>
        <w:t>V</w:t>
      </w:r>
      <w:r w:rsidR="005542ED">
        <w:t xml:space="preserve">ulnerable </w:t>
      </w:r>
      <w:r w:rsidR="005542ED" w:rsidRPr="000777B8">
        <w:rPr>
          <w:b/>
          <w:bCs/>
        </w:rPr>
        <w:t>R</w:t>
      </w:r>
      <w:r w:rsidR="005542ED">
        <w:t xml:space="preserve">oad Users in Canada), a </w:t>
      </w:r>
      <w:r w:rsidR="005542ED">
        <w:lastRenderedPageBreak/>
        <w:t>broader research effort funded by the Canadian Institutes of Health Research which aims to explore emerging challenges related to active transportation safety</w:t>
      </w:r>
      <w:r w:rsidR="003A29B5">
        <w:t xml:space="preserve"> in several urban centres across </w:t>
      </w:r>
      <w:commentRangeStart w:id="21"/>
      <w:commentRangeStart w:id="22"/>
      <w:r w:rsidR="003A29B5">
        <w:t>Canada</w:t>
      </w:r>
      <w:commentRangeEnd w:id="21"/>
      <w:r w:rsidR="00E23948">
        <w:rPr>
          <w:rStyle w:val="CommentReference"/>
        </w:rPr>
        <w:commentReference w:id="21"/>
      </w:r>
      <w:commentRangeEnd w:id="22"/>
      <w:r w:rsidR="00D333D9">
        <w:rPr>
          <w:rStyle w:val="CommentReference"/>
        </w:rPr>
        <w:commentReference w:id="22"/>
      </w:r>
      <w:ins w:id="23" w:author="Linda Rothman" w:date="2023-08-17T21:29:00Z">
        <w:r w:rsidR="003A29B5">
          <w:t>.</w:t>
        </w:r>
      </w:ins>
      <w:r w:rsidR="005542ED">
        <w:t xml:space="preserve"> </w:t>
      </w:r>
      <w:ins w:id="24" w:author="Richard Wen [2]" w:date="2024-05-25T18:37:00Z">
        <w:r w:rsidR="00D64727">
          <w:t xml:space="preserve">Although there have been past studies evaluating cycling infrastructure data in Canada </w:t>
        </w:r>
        <w:r w:rsidR="00D64727">
          <w:fldChar w:fldCharType="begin"/>
        </w:r>
        <w:r w:rsidR="00D64727">
          <w:instrText xml:space="preserve"> ADDIN ZOTERO_ITEM CSL_CITATION {"citationID":"CJ27PrDX","properties":{"formattedCitation":"(14\\uc0\\u8211{}17)","plainCitation":"(14–17)","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id":2714,"uris":["http://zotero.org/users/6749620/items/ULGBEICE"],"itemData":{"id":2714,"type":"article-journal","container-title":"Health reports","issue":"10","note":"publisher: Statistics Canada","page":"3–13","source":"Google Scholar","title":"The Canadian Bikeway Comfort and Safety metrics (Can-BICS): National measures of the bicycling environment for use in research and policy","title-short":"The Canadian Bikeway Comfort and Safety metrics (Can-BICS)","volume":"33","author":[{"family":"Winters","given":"Meghan"},{"family":"Beairsto","given":"Jeneva"},{"family":"Ferster","given":"Colin"},{"family":"Laberee","given":"Karen"},{"family":"Manaugh","given":"Kevin"},{"family":"Nelson","given":"Trisalyn"}],"issued":{"date-parts":[["2022"]]},"citation-key":"wintersCanadianBikewayComfort2022"}},{"id":2734,"uris":["http://zotero.org/users/6749620/items/R42CYPFN"],"itemData":{"id":2734,"type":"article-journal","abstract":"Cities are promoting bicycling for transportation as an antidote to increased traffic congestion, obesity and related health issues, and air pollution. However, both research and practice have been stalled by lack of data on bicycling volumes, safety, infrastructure, and public attitudes. New technologies such as GPS-enabled smartphones, crowdsourcing tools, and social media are changing the potential sources for bicycling data. However, many of the developments are coming from data science and it can be difficult evaluate the strengths and limitations of crowdsourced data. In this narrative review we provide an overview and critique of crowdsourced data that are being used to fill gaps and advance bicycling behaviour and safety knowledge. We assess crowdsourced data used to map ridership (fitness, bike share, and GPS/accelerometer data), assess safety (web-map tools), map infrastructure (OpenStreetMap), and track attitudes (social media). For each category of data, we discuss the challenges and opportunities they offer for researchers and practitioners. Fitness app data can be used to model spatial variation in bicycling ridership volumes, and GPS/accelerometer data offer new potential to characterise route choice and origin-destination of bicycling trips; however, working with these data requires a high level of training in data science. New sources of safety and near miss data can be used to address underreporting and increase predictive capacity but require grassroots promotion and are often best used when combined with official reports. Crowdsourced bicycling infrastructure data can be timely and facilitate comparisons across multiple cities; however, such data must be assessed for consistency in route type labels. Using social media, it is possible to track reactions to bicycle policy and infrastructure changes, yet linking attitudes expressed on social media platforms with broader populations is a challenge. New data present opportunities for improving our understanding of bicycling and supporting decision making towards transportation options that are healthy and safe for all. However, there are challenges, such as who has data access and how data crowdsourced tools are funded, protection of individual privacy, representativeness of data and impact of biased data on equity in decision making, and stakeholder capacity to use data given the requirement for advanced data science skills. If cities are to benefit from these new data, methodological developments and tools and training for end-users will need to track with the momentum of crowdsourced data.","container-title":"Transport Reviews","DOI":"10.1080/01441647.2020.1806943","ISSN":"0144-1647","issue":"1","note":"publisher: Routledge\n_eprint: https://doi.org/10.1080/01441647.2020.1806943","page":"97–114","source":"Taylor and Francis+NEJM","title":"Crowdsourced data for bicycling research and practice","volume":"41","author":[{"family":"Nelson","given":"Trisalyn"},{"family":"Ferster","given":"Colin"},{"family":"Laberee","given":"Karen"},{"family":"Fuller","given":"Daniel"},{"family":"Winters","given":"Meghan"}],"issued":{"date-parts":[["2021",1,2]]},"citation-key":"nelsonCrowdsourcedDataBicycling2021"}}],"schema":"https://github.com/citation-style-language/schema/raw/master/csl-citation.json"} </w:instrText>
        </w:r>
        <w:r w:rsidR="00D64727">
          <w:fldChar w:fldCharType="separate"/>
        </w:r>
        <w:r w:rsidR="00D64727" w:rsidRPr="00A7190C">
          <w:rPr>
            <w:rFonts w:ascii="Calibri" w:cs="Calibri"/>
            <w:kern w:val="0"/>
            <w:lang w:val="en-US"/>
          </w:rPr>
          <w:t>(14–17)</w:t>
        </w:r>
        <w:r w:rsidR="00D64727">
          <w:fldChar w:fldCharType="end"/>
        </w:r>
        <w:r w:rsidR="00D64727">
          <w:t xml:space="preserve"> and their associations with cycling safety </w:t>
        </w:r>
        <w:r w:rsidR="00D64727">
          <w:fldChar w:fldCharType="begin"/>
        </w:r>
        <w:r w:rsidR="00D64727">
          <w:instrText xml:space="preserve"> ADDIN ZOTERO_ITEM CSL_CITATION {"citationID":"rsBA2xYg","properties":{"formattedCitation":"(18\\uc0\\u8211{}20)","plainCitation":"(18–20)","noteIndex":0},"citationItems":[{"id":2704,"uris":["http://zotero.org/users/6749620/items/PV27F83B"],"itemData":{"id":2704,"type":"article-journal","abstract":"Objectives. We compared cycling injury risks of 14 route types and other route infrastructure features.\n\nMethods. We recruited 690 city residents injured while cycling in Toronto or Vancouver, Canada. A case-crossover design compared route infrastructure at each injury site to that of a randomly selected control site from the same trip.\n\nResults. Of 14 route types, cycle tracks had the lowest risk (adjusted odds ratio [OR] = 0.11; 95% confidence interval [CI] = 0.02, 0.54), about one ninth the risk of the reference: major streets with parked cars and no bike infrastructure. Risks on major streets were lower without parked cars (adjusted OR = 0.63; 95% CI = 0.41, 0.96) and with bike lanes (adjusted OR = 0.54; 95% CI = 0.29, 1.01). Local streets also had lower risks (adjusted OR = 0.51; 95% CI = 0.31, 0.84). Other infrastructure characteristics were associated with increased risks: streetcar or train tracks (adjusted OR = 3.0; 95% CI = 1.8, 5.1), downhill grades (adjusted OR = 2.3; 95% CI = 1.7, 3.1), and construction (adjusted OR = 1.9; 95% CI = 1.3, 2.9).\n\nConclusions. The lower risks on quiet streets and with bike-specific infrastructure along busy streets support the route-design approach used in many northern European countries. Transportation infrastructure with lower bicycling injury risks merits public health support to reduce injuries and promote cycling.","container-title":"American Journal of Public Health","DOI":"10.2105/AJPH.2012.300762","ISSN":"0090-0036","issue":"12","journalAbbreviation":"Am J Public Health","note":"publisher: American Public Health Association","page":"2336-2343","source":"ajph-aphapublications-org.myaccess.library.utoronto.ca (Atypon)","title":"Route Infrastructure and the Risk of Injuries to Bicyclists: A Case-Crossover Study","title-short":"Route Infrastructure and the Risk of Injuries to Bicyclists","volume":"102","author":[{"family":"Teschke","given":"Kay"},{"family":"Harris","given":"M. Anne"},{"family":"Reynolds","given":"Conor C. O."},{"family":"Winters","given":"Meghan"},{"family":"Babul","given":"Shelina"},{"family":"Chipman","given":"Mary"},{"family":"Cusimano","given":"Michael D."},{"family":"Brubacher","given":"Jeff R."},{"family":"Hunte","given":"Garth"},{"family":"Friedman","given":"Steven M."},{"family":"Monro","given":"Melody"},{"family":"Shen","given":"Hui"},{"family":"Vernich","given":"Lee"},{"family":"Cripton","given":"Peter A."}],"issued":{"date-parts":[["2012",12]]},"citation-key":"teschkeRouteInfrastructureRisk2012"}},{"id":2725,"uris":["http://zotero.org/users/6749620/items/U76XMSNE"],"itemData":{"id":2725,"type":"article-journal","abstract":"Many cities are making significant financial investments in cycling infrastructure with the aim of making cycling safer for riders of all ages and abilities. Methods for evaluating cycling safety tend to summarize average change for a city or emphasize change on a single road segment. Few spatially explicit approaches are available to evaluate how patterns of safety change throughout a city due to cycling infrastructure investments or other changes. Our goal is to demonstrate a method for monitoring changes in the spatial-temporal distribution of cycling incidents across a city. Using cycling incident data provided by the Insurance Corporation of British Columbia, we first compare planar versus network constrained kernel density estimation for visualizing incident intensity across the street network of Vancouver, Canada. Second, we apply a change detection algorithm explicitly designed for detecting statistically significant change in kernel density estimates. The utility of network kernel density change detection is demonstrated through the comparison of cycling incident densities following the construction of two cycle tracks in the downtown core of Vancouver. The methods developed and demonstrated for this study provide city planners, transportation engineers and researchers a means of monitoring city-wide change in the intensity of cycling incidents following enhancements to cycling infrastructure or other significant changes to the transportation network.","container-title":"Accident Analysis &amp; Prevention","DOI":"10.1016/j.aap.2017.11.008","ISSN":"0001-4575","journalAbbreviation":"Accident Analysis &amp; Prevention","page":"101-108","source":"ScienceDirect","title":"Monitoring city wide patterns of cycling safety","volume":"111","author":[{"family":"Boss","given":"Darren"},{"family":"Nelson","given":"Trisalyn"},{"family":"Winters","given":"Meghan"}],"issued":{"date-parts":[["2018",2,1]]},"citation-key":"bossMonitoringCityWide2018"}},{"id":2727,"uris":["http://zotero.org/users/6749620/items/JXV3WA4D"],"itemData":{"id":2727,"type":"article-journal","abstract":"Objective and perceived risk, danger, and safety concerns are often identified as barriers to taking up cycling. While a vast literature examines cycling safety, risk, and danger, little research examines relationships between fear and cycling, i.e. the emotional experience of risk, danger, and safety concerns. This paper addresses this research gap by exploring the fears reported by recent immigrants who are new cyclists in Toronto, Canada. Cyclists expressed many different types of fear; their fears were dynamic and possessed social, temporal, and spatial qualities. The two most frequent fears participants described were fear of injury and fear for personal safety. Fear of injury varied across the city and by time of day. It was also shaped by past cycling experiences, while appearing to attenuate with the accumulation of cycling skills. Fear of injury can also be social; and the primary focus herein is on how it can be gendered. For instance, gendered access to opportunities to cycle throughout the life course can shape cycling fear(s). Fear for personal safety was primarily expressed by women, was often shaped by past experiences of street harassment, and changed throughout the day, across the city, and was understood in relation to other places. Participants also described fears related to bicycle theft, getting lost, encountering mechanical problems, and getting in trouble with law enforcement.","container-title":"Journal of Transport Geography","DOI":"10.1016/j.jtrangeo.2020.102813","ISSN":"0966-6923","journalAbbreviation":"Journal of Transport Geography","page":"102813","source":"ScienceDirect","title":"Fear of cycling: Social, spatial, and temporal dimensions","title-short":"Fear of cycling","volume":"87","author":[{"family":"Ravensbergen","given":"Léa"},{"family":"Buliung","given":"Ron"},{"family":"Laliberté","given":"Nicole"}],"issued":{"date-parts":[["2020",7,1]]},"citation-key":"ravensbergenFearCyclingSocial2020"}}],"schema":"https://github.com/citation-style-language/schema/raw/master/csl-citation.json"} </w:instrText>
        </w:r>
        <w:r w:rsidR="00D64727">
          <w:fldChar w:fldCharType="separate"/>
        </w:r>
        <w:r w:rsidR="00D64727" w:rsidRPr="00A7190C">
          <w:rPr>
            <w:rFonts w:ascii="Calibri" w:cs="Calibri"/>
            <w:kern w:val="0"/>
            <w:lang w:val="en-US"/>
          </w:rPr>
          <w:t>(18–20)</w:t>
        </w:r>
        <w:r w:rsidR="00D64727">
          <w:fldChar w:fldCharType="end"/>
        </w:r>
        <w:r w:rsidR="00D64727">
          <w:t xml:space="preserve">, accessibility </w:t>
        </w:r>
        <w:r w:rsidR="00D64727">
          <w:fldChar w:fldCharType="begin"/>
        </w:r>
        <w:r w:rsidR="00D64727">
          <w:instrText xml:space="preserve"> ADDIN ZOTERO_ITEM CSL_CITATION {"citationID":"mqtiQEel","properties":{"formattedCitation":"(21,22)","plainCitation":"(21,22)","noteIndex":0},"citationItems":[{"id":2706,"uris":["http://zotero.org/users/6749620/items/SSDJ2VA4"],"itemData":{"id":2706,"type":"article-journal","abstract":"Canadian cities have made significant investments in cycling infrastructure to support uptake in active transportation. Who has spatial access to supportive infrastructure is an important equity question: lack of access to safe infrastructure for cycling may limit who has an option to use a bicycle to meet their transportation needs (to access employment, educational, social, or other essential services) as well as who may achieve the physical and mental health benefits possible through physical activity. Our aim is to measure spatial access to cycling infrastructure in Canadian cities, and to provide a broad, national understanding of inequitable access to cycling infrastructure for equity-deserving populations (children, seniors, recent immigrants, visible minorities, and people with low incomes). Accordingly, we used a national dataset of cycling infrastructure (Can-BICS), which summarizes the quantity of cycling infrastructure for all dissemination areas in Canada, and 2016 Census data to estimate associations between area-level sociodemographic characteristics and access to cycling infrastructure. In unadjusted associations, equity-deserving groups (i.e., recent immigrants and people with low incomes) had better access to cycling infrastructure. Pearson coefficients highlighted variations in the equity of cycling infrastructure across cities. Overall, access was more equitable across equity-deserving groups in large cities, compared to mid-sized and small cities. After adjusting for covariates related to urban form and mode share, access to cycling infrastructure was higher in areas with more seniors, more recent immigrants, more visible minorities, and more people with low incomes, but lower in areas with more children. More importantly, there are still a substantial number of people from equity-deserving groups living in areas with very low levels of cycling infrastructure. For example, </w:instrText>
        </w:r>
        <w:r w:rsidR="00D64727">
          <w:rPr>
            <w:rFonts w:ascii="Cambria Math" w:hAnsi="Cambria Math" w:cs="Cambria Math"/>
          </w:rPr>
          <w:instrText>∼</w:instrText>
        </w:r>
        <w:r w:rsidR="00D64727">
          <w:instrText xml:space="preserve"> 1.5 million children under the age of 14 (31% of children), 1.5 million older adults (31%), 1.4 million visible minorities, and 0.5 million people with low income (20%) live in dissemination areas with the lowest level of cycling infrastructure. These results highlight the need to understand which populations stand to gain by cycling infrastructure investments and which populations are being left behind. This methodology represents a useful tool for information transport policy initiatives to advance bicycle equity at a national scale.","container-title":"Computers, Environment and Urban Systems","DOI":"10.1016/j.compenvurbsys.2024.102109","ISSN":"0198-9715","journalAbbreviation":"Computers, Environment and Urban Systems","page":"102109","source":"ScienceDirect","title":"Who has access to cycling infrastructure in Canada? A social equity analysis","title-short":"Who has access to cycling infrastructure in Canada?","volume":"110","author":[{"family":"Zhao","given":"Qiao"},{"family":"Winters","given":"Meghan"},{"family":"Nelson","given":"Trisalyn"},{"family":"Laberee","given":"Karen"},{"family":"Ferster","given":"Colin"},{"family":"Manaugh","given":"Kevin"}],"issued":{"date-parts":[["2024",6,1]]},"citation-key":"zhaoWhoHasAccess2024"}},{"id":2722,"uris":["http://zotero.org/users/6749620/items/2GJ4MDL7"],"itemData":{"id":2722,"type":"article-journal","abstract":"Introduction Bicycling is promoted as a transportation and population health strategy globally. Yet bicycling has low uptake in North America (1%–2% of trips) compared with European bicycling cities (15%–40% of trips) and shows marked sex and age trends. Safety concerns due to collisions with motor vehicles are primary barriers.To attract the broader population to bicycling, many cities are making investments in bicycle infrastructure. These interventions hold promise for improving population health given the potential for increased physical activity and improved safety, but such outcomes have been largely unstudied. In 2016, the City of Victoria, Canada, committed to build a connected network of infrastructure that separates bicycles from motor vehicles, designed to attract people of ‘all ages and abilities’ to bicycling.This natural experiment study examines the impacts of the City of Victoria’s investment in a bicycle network on active travel and safety outcomes. The specific objectives are to (1) estimate changes in active travel, perceived safety and bicycle safety incidents; (2) analyse spatial inequities in access to bicycle infrastructure and safety incidents; and (3) assess health-related economic benefits.\nMethods and analysis The study is in three Canadian cities (intervention: Victoria; comparison: Kelowna, Halifax). We will administer population-based surveys in 2016, 2018 and 2021 (1000 people/city). The primary outcome is the proportion of people reporting bicycling. Secondary outcomes are perceived safety and bicycle safety incidents. Spatial analyses will compare the distribution of bicycle infrastructure and bicycle safety incidents across neighbourhoods and across time. We will also calculate the economic benefits of bicycling using WHO’s Health Economic Assessment Tool.\nEthics and dissemination This study received approval from the Simon Fraser University Office of Research Ethics (study no. 2016s0401). Findings will be disseminated via a website, presentations to stakeholders, at academic conferences and through peer-reviewed journal articles.","container-title":"BMJ Open","DOI":"10.1136/bmjopen-2017-019130","ISSN":"2044-6055, 2044-6055","issue":"1","language":"en","license":"© Article author(s) (or their employer(s) unless otherwise stated in the text of the article) 2018. All rights reserved. No commercial use is permitted unless otherwise expressly granted.. This is an Open Access article distributed in accordance with the Creative Commons Attribution Non Commercial (CC BY-NC 4.0) license, which permits others to distribute, remix, adapt, build upon this work non-commercially, and license their derivative works on different terms, provided the original work is properly cited and the use is non-commercial. See: http://creativecommons.org/licenses/by-nc/4.0/","note":"publisher: British Medical Journal Publishing Group\nsection: Public health\nPMID: 29358440","page":"e019130","source":"bmjopen.bmj.com","title":"Impacts of Bicycle Infrastructure in Mid-Sized Cities (IBIMS): protocol for a natural experiment study in three Canadian cities","title-short":"Impacts of Bicycle Infrastructure in Mid-Sized Cities (IBIMS)","volume":"8","author":[{"family":"Winters","given":"Meghan"},{"family":"Branion-Calles","given":"Michael"},{"family":"Therrien","given":"Suzanne"},{"family":"Fuller","given":"Daniel"},{"family":"Gauvin","given":"Lise"},{"family":"Whitehurst","given":"David G. T."},{"family":"Nelson","given":"Trisalyn"}],"issued":{"date-parts":[["2018",1,1]]},"citation-key":"wintersImpactsBicycleInfrastructure2018"}}],"schema":"https://github.com/citation-style-language/schema/raw/master/csl-citation.json"} </w:instrText>
        </w:r>
        <w:r w:rsidR="00D64727">
          <w:fldChar w:fldCharType="separate"/>
        </w:r>
        <w:r w:rsidR="00D64727">
          <w:rPr>
            <w:noProof/>
          </w:rPr>
          <w:t>(21,22)</w:t>
        </w:r>
        <w:r w:rsidR="00D64727">
          <w:fldChar w:fldCharType="end"/>
        </w:r>
        <w:r w:rsidR="00D64727">
          <w:t xml:space="preserve">, and demand </w:t>
        </w:r>
        <w:r w:rsidR="00D64727">
          <w:fldChar w:fldCharType="begin"/>
        </w:r>
        <w:r w:rsidR="00D64727">
          <w:instrText xml:space="preserve"> ADDIN ZOTERO_ITEM CSL_CITATION {"citationID":"sBG6Q5KK","properties":{"formattedCitation":"(23\\uc0\\u8211{}27)","plainCitation":"(23–27)","noteIndex":0},"citationItems":[{"id":2712,"uris":["http://zotero.org/users/6749620/items/RZ5D8MGH"],"itemData":{"id":2712,"type":"article-journal","container-title":"International Journal of Sustainable Transportation","DOI":"10.1080/15568318.2023.2196264","ISSN":"1556-8318, 1556-8334","issue":"12","journalAbbreviation":"International Journal of Sustainable Transportation","language":"en","page":"1370-1383","source":"DOI.org (Crossref)","title":"Assessing the potential of cycling growth in Toronto, Canada","volume":"17","author":[{"family":"Tabascio","given":"Alexander"},{"family":"Tiznado-Aitken","given":"Ignacio"},{"family":"Harris","given":"Darnel"},{"family":"Farber","given":"Steven"}],"issued":{"date-parts":[["2023",12]]},"citation-key":"tabascioAssessingPotentialCycling2023"}},{"id":2716,"uris":["http://zotero.org/users/6749620/items/QAN6V8WW"],"itemData":{"id":2716,"type":"article-journal","abstract":"Safety concerns are a primary deterrent to bicycling. Bicycle infrastructure is both preferred and safer for bicycling. In this paper, we examine the association between availability of bicycle infrastructure and perceptions of bicycling safety amongst over 3000 bicyclists living in six large Canadian and US cities. In three repeat cross-sectional surveys (2012, 2013 and 2014), adults living in Boston, Chicago, New York, Montreal, Toronto, and Vancouver were surveyed about their bicycling habits, safety perceptions, and demographic characteristics as part of the International Bikeshare Impacts on Cycling and Collisions Study (n = 16,864). Participants were assigned a measure for the availability of bicycle infrastructure (a component of Bike Score® called Bike Lane Score, range 0–100) based on their residential postal code. We used weighted multinomial regression models to examine associations between perceived bicycling safety and the availability of bicycle infrastructure, accounting for sociodemographic characteristics, amongst those who report bicycling in the past month (n = 3446; weighted n = 3493). Overall, 57.9% perceived bicycling in their city as safe, 15.1% as neutral, and 27.0% as dangerous. Our model indicates that, within cities, bicyclists with greater bicycle infrastructure availability had improved odds of perceiving bicycling as safe. Specifically, a 10-unit increase in Bike Lane Score was associated with 6% higher odds of a bicyclist perceiving the safety of bicycling as safe compared to neutral. Bicyclists who are male, younger, lower income, have young children, have a high-school education, and bicycle more frequently are predicted to be more likely to perceive bicycling in their city to be safe. These results suggest that increasing the availability of bicycle facilities by expanding bicycling networks may result in increases in perceptions of bicycling safety for existing bicyclists, but also that individual characteristics play a substantial role in bicycling safety perceptions.","collection-title":"Walking and Cycling for better Transport, Health and the Environment","container-title":"Transportation Research Part A: Policy and Practice","DOI":"10.1016/j.tra.2018.10.024","ISSN":"0965-8564","journalAbbreviation":"Transportation Research Part A: Policy and Practice","page":"229-239","source":"ScienceDirect","title":"Associations between individual characteristics, availability of bicycle infrastructure, and city-wide safety perceptions of bicycling: A cross-sectional survey of bicyclists in 6 Canadian and U.S. cities","title-short":"Associations between individual characteristics, availability of bicycle infrastructure, and city-wide safety perceptions of bicycling","volume":"123","author":[{"family":"Branion-Calles","given":"Michael"},{"family":"Nelson","given":"Trisalyn"},{"family":"Fuller","given":"Daniel"},{"family":"Gauvin","given":"Lise"},{"family":"Winters","given":"Meghan"}],"issued":{"date-parts":[["2019",5,1]]},"citation-key":"branion-callesAssociationsIndividualCharacteristics2019"}},{"id":2718,"uris":["http://zotero.org/users/6749620/items/2RIFP294"],"itemData":{"id":2718,"type":"article-journal","abstract":"Problem: Previous research on cyclists’ route evaluations and preferences already identified influencing factors and relevant evaluation criteria, but studies mostly focused on selected aspects like safety or comfort. This study examined the evaluation of routes more comprehensively considering five evaluation criteria, and further aims to compare the evaluation with the preference of routes. For this, we used the experimental approach of a bicycle simulator. Method: Our participants cycled route segments that varied in certain route characteristics. Each segment was rated in total and on five criteria generated in a previous study, namely Mental Comfort, Interaction, Environment, Ease of Use, and Physical Comfort. At the end, all route segments were ranked according to their quality. Results: Results showed that separated paths were rated the best, while busy footpaths and uphill segments were rated the worst. Interestingly, interacting with pedestrians was described to be more attention-demanding but not as mentally uncomfortable as interacting with motor traffic. The evaluation and preference of routes mostly went hand in hand but differed for the footpath, which was ranked better than it was rated. Results further indicated that gradient has such a strong impact on the physical comfort of a route that it even influenced the overall evaluation. Discussion: Our findings suggest that the evaluation and preference of routes is influenced by the degree of separation, traffic volume, the type of the road user that the cyclists may need to interact with, but most importantly, it is influenced by the interaction of these three aspects. Practical Implications: The five criteria we used can reliably assess the evaluation and preference of routes. They help to differentiate the reason for negative evaluation of routes. This differentiation is crucial to improve cycling routes, as different causes for dissatisfaction among cyclists require different consequences.","container-title":"Journal of Safety Research","DOI":"10.1016/j.jsr.2023.09.013","ISSN":"0022-4375","journalAbbreviation":"Journal of Safety Research","page":"157-167","source":"ScienceDirect","title":"Prefer what you like? Evaluation and preference of cycling infrastructures in a bicycle simulator","title-short":"Prefer what you like?","volume":"87","author":[{"family":"Berghoefer","given":"Frauke Luise"},{"family":"Vollrath","given":"Mark"}],"issued":{"date-parts":[["2023",12,1]]},"citation-key":"berghoeferPreferWhatYou2023"}},{"id":2720,"uris":["http://zotero.org/users/6749620/items/R8JNC5QM"],"itemData":{"id":2720,"type":"article-journal","abstract":"This article looks at the different factors that contributed to an increase in utilitarian cycling between 1996 and 2015 in ten communities of various sizes and locations across Canada. Interviews with engineers, planners, activists, politicians and academics were conducted to assess which factors were more important in changing cycling practice in ten case studies areas that witnessed very large increases in their cycling commuting mode shares between the censuses of 1996 and 2011. The results show that although the story varies from case to case, some factors had more impact on cycling behaviour than others. Factors beyond the control of local actors, such as cultural, demographic and economic changes, have contributed significantly to an increase in utilitarian cycling in all case studies. In addition to these macro-trends, locally adopted measures have also been effective: the development of pro-cycling policies and programs, as well as the expansion of cycling infrastructure, seem to have heavily influenced cycling in several communities. In some case study areas, the activities and advocacy of cycling groups have been very influential. In a few cases, such as two small mountain communities, a specific event triggered the increase in cycling in the area. More often, however, it was a combination of government-controlled factors and larger macro-trends that created an environment favourable to cycling for transportation in the studied municipalities.","collection-title":"Walking and Cycling for better Transport, Health and the Environment","container-title":"Transportation Research Part A: Policy and Practice","DOI":"10.1016/j.tra.2018.11.010","ISSN":"0965-8564","journalAbbreviation":"Transportation Research Part A: Policy and Practice","page":"288-304","source":"ScienceDirect","title":"Increasing cycling for transportation in Canadian communities: Understanding what works","title-short":"Increasing cycling for transportation in Canadian communities","volume":"123","author":[{"family":"Assunçao-Denis","given":"Marie-Ève"},{"family":"Tomalty","given":"Ray"}],"issued":{"date-parts":[["2019",5,1]]},"citation-key":"assuncao-denisIncreasingCyclingTransportation2019"}},{"id":2729,"uris":["http://zotero.org/users/6749620/items/52CXF7H3"],"itemData":{"id":2729,"type":"article-journal","abstract":"Cities around the world are investing in their cycle network as a way to reduce traffic congestions and improve population health. For effective infrastructure investment decision-making, it is critical to understand the factors affecting cycling demand. This study investigates the combined effects of spatial and temporal factors on the demand of cycling in Auckland, New Zealand and Kelowna, Canada. A latent segmentation-based negative binomial (LSNB) model is developed utilizing daily cycling counts over a year from Auckland and Kelowna. The LSNB model captures unobserved heterogeneity based on the temporal attributes, and land use and neighborhood characteristics of the cycling facilities. The models confirm the influence of weather, bicycle facility type, built environment, traffic, land use, and accessibility attributes. The model results suggest that higher temperature, lower rainfall, increased length of shared paths, lower AADT, and closer distance to bus stop are likely to increase cycling demand in Auckland. The model also confirms heterogeneity. For example, road-connectivity index and bike index vary across the urban and suburban areas of Auckland. For Kelowna, higher temperature, lower rainfall, lower snowfall, and closer distance to water bodies are likely to increase cycling demand. In the case of heterogeneity, the effects of road-connectivity index, bike index, and AADT varies over the urban and suburban areas of Kelowna. Analysis suggests that increasing bike index is one of the critical factors to increase cycling demand in the suburban areas of Auckland and Kelowna.","container-title":"Journal of Transport Geography","DOI":"10.1016/j.jtrangeo.2021.103220","ISSN":"0966-6923","journalAbbreviation":"Journal of Transport Geography","page":"103220","source":"ScienceDirect","title":"Taking another look at cycling demand modeling: A comparison between two cities in Canada and New Zealand","title-short":"Taking another look at cycling demand modeling","volume":"97","author":[{"family":"Orvin","given":"Muntahith Mehadil"},{"family":"Fatmi","given":"Mahmudur Rahman"},{"family":"Chowdhury","given":"Subeh"}],"issued":{"date-parts":[["2021",12,1]]},"citation-key":"orvinTakingAnotherLook2021"}}],"schema":"https://github.com/citation-style-language/schema/raw/master/csl-citation.json"} </w:instrText>
        </w:r>
        <w:r w:rsidR="00D64727">
          <w:fldChar w:fldCharType="separate"/>
        </w:r>
        <w:r w:rsidR="00D64727" w:rsidRPr="00A7190C">
          <w:rPr>
            <w:rFonts w:ascii="Calibri" w:cs="Calibri"/>
            <w:kern w:val="0"/>
            <w:lang w:val="en-US"/>
          </w:rPr>
          <w:t>(23–27)</w:t>
        </w:r>
        <w:r w:rsidR="00D64727">
          <w:fldChar w:fldCharType="end"/>
        </w:r>
        <w:r w:rsidR="00D64727">
          <w:t>, none, to the best of our knowledge, have focused on the verification and changes of dedicated cycling infrastructure across Canadian cities to date. Thus, we make the following research contributions: (1) a case study comparing changes in dedicated cycling infrastructure trends across three Canadian cities (Vancouver, Calgary, and Toronto) and (2) an approach for manual verification and correction of data containing cycling infrastructure installations and upgrades across time.</w:t>
        </w:r>
      </w:ins>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1F3096" w:rsidRDefault="00466278" w:rsidP="000B529D">
      <w:pPr>
        <w:rPr>
          <w:b/>
          <w:bCs/>
          <w:i/>
          <w:iCs/>
          <w:sz w:val="24"/>
          <w:szCs w:val="24"/>
        </w:rPr>
      </w:pPr>
      <w:r>
        <w:rPr>
          <w:b/>
          <w:bCs/>
          <w:i/>
          <w:iCs/>
          <w:sz w:val="24"/>
          <w:szCs w:val="24"/>
        </w:rPr>
        <w:t xml:space="preserve">Data </w:t>
      </w:r>
      <w:r w:rsidR="003107BA">
        <w:rPr>
          <w:b/>
          <w:bCs/>
          <w:i/>
          <w:iCs/>
          <w:sz w:val="24"/>
          <w:szCs w:val="24"/>
        </w:rPr>
        <w:t>Sources</w:t>
      </w:r>
    </w:p>
    <w:p w14:paraId="44722F55" w14:textId="6A8FF912" w:rsidR="002153CD" w:rsidRDefault="009D7C3C" w:rsidP="000A60F6">
      <w:pPr>
        <w:ind w:firstLine="720"/>
      </w:pPr>
      <w:r w:rsidRPr="009D7C3C">
        <w:t>Cycling network data</w:t>
      </w:r>
      <w:r w:rsidR="00B1094D">
        <w:t>, represented by street centrelines,</w:t>
      </w:r>
      <w:r w:rsidRPr="009D7C3C">
        <w:t xml:space="preserve"> w</w:t>
      </w:r>
      <w:r w:rsidR="00103922">
        <w:t>ere</w:t>
      </w:r>
      <w:r w:rsidRPr="009D7C3C">
        <w:t xml:space="preserve"> acquired from open data repositories maintained by the municipalities of Vancouver, Calgary, and Toronto in January 2023</w:t>
      </w:r>
      <w:r>
        <w:t xml:space="preserve"> </w:t>
      </w:r>
      <w:r>
        <w:fldChar w:fldCharType="begin"/>
      </w:r>
      <w:r w:rsidR="003163FC">
        <w:instrText xml:space="preserve"> ADDIN ZOTERO_ITEM CSL_CITATION {"citationID":"0gE1230G","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3163FC" w:rsidRPr="003163FC">
        <w:rPr>
          <w:rFonts w:ascii="Calibri" w:hAnsi="Calibri" w:cs="Calibri"/>
          <w:kern w:val="0"/>
          <w:lang w:val="en-US"/>
        </w:rPr>
        <w:t>(28–30)</w:t>
      </w:r>
      <w:r>
        <w:fldChar w:fldCharType="end"/>
      </w:r>
      <w:r w:rsidRPr="009D7C3C">
        <w:t>.</w:t>
      </w:r>
      <w:r w:rsidR="00B1094D">
        <w:t xml:space="preserve"> Within these datasets, c</w:t>
      </w:r>
      <w:r w:rsidR="002153CD">
        <w:t xml:space="preserve">ycling </w:t>
      </w:r>
      <w:commentRangeStart w:id="25"/>
      <w:commentRangeStart w:id="26"/>
      <w:r w:rsidR="001627BD" w:rsidRPr="00103922">
        <w:t xml:space="preserve">routes </w:t>
      </w:r>
      <w:commentRangeEnd w:id="25"/>
      <w:r w:rsidR="001627BD">
        <w:rPr>
          <w:rStyle w:val="CommentReference"/>
        </w:rPr>
        <w:commentReference w:id="25"/>
      </w:r>
      <w:commentRangeEnd w:id="26"/>
      <w:r w:rsidR="001627BD">
        <w:rPr>
          <w:rStyle w:val="CommentReference"/>
        </w:rPr>
        <w:commentReference w:id="26"/>
      </w:r>
      <w:r w:rsidR="001627BD" w:rsidRPr="00103922">
        <w:t xml:space="preserve">are </w:t>
      </w:r>
      <w:r w:rsidR="002153CD">
        <w:t xml:space="preserve">divided into individual segments, </w:t>
      </w:r>
      <w:r w:rsidR="00B1094D">
        <w:t xml:space="preserve">representing </w:t>
      </w:r>
      <w:r w:rsidR="002153CD">
        <w:t xml:space="preserve">city blocks (Vancouver &amp; Calgary), or </w:t>
      </w:r>
      <w:r w:rsidR="00B1094D">
        <w:t xml:space="preserve">corresponding to </w:t>
      </w:r>
      <w:r w:rsidR="002153CD">
        <w:t>entire installation</w:t>
      </w:r>
      <w:r w:rsidR="00B1094D">
        <w:t xml:space="preserve">s (Toronto). </w:t>
      </w:r>
    </w:p>
    <w:p w14:paraId="1294EDA0" w14:textId="557AF8A4" w:rsidR="000A60F6" w:rsidRPr="000A60F6" w:rsidRDefault="000A60F6" w:rsidP="000A60F6">
      <w:pPr>
        <w:rPr>
          <w:b/>
          <w:bCs/>
          <w:i/>
          <w:iCs/>
          <w:sz w:val="24"/>
          <w:szCs w:val="24"/>
        </w:rPr>
      </w:pPr>
      <w:r>
        <w:rPr>
          <w:b/>
          <w:bCs/>
          <w:i/>
          <w:iCs/>
          <w:sz w:val="24"/>
          <w:szCs w:val="24"/>
        </w:rPr>
        <w:t>Inclusion and Exclusion Criteria</w:t>
      </w:r>
    </w:p>
    <w:p w14:paraId="01E39B74" w14:textId="1A7A7479" w:rsidR="007C656C" w:rsidRDefault="00053803" w:rsidP="007C656C">
      <w:pPr>
        <w:ind w:firstLine="720"/>
      </w:pPr>
      <w:r>
        <w:t>I</w:t>
      </w:r>
      <w:r w:rsidRPr="00053803">
        <w:t>n line with the study's emphasis on dedicated cycling infrastructure located on public roadways</w:t>
      </w:r>
      <w:r>
        <w:t xml:space="preserve">, infrastructure classifications </w:t>
      </w:r>
      <w:r w:rsidR="000777B8">
        <w:t>pertaining</w:t>
      </w:r>
      <w:r>
        <w:t xml:space="preserve"> to painted lanes, buffered lanes, and cycle tracks were eligible for inclusion. </w:t>
      </w:r>
      <w:commentRangeStart w:id="27"/>
      <w:commentRangeStart w:id="28"/>
      <w:r w:rsidR="000B4FCC" w:rsidRPr="005B5B7A">
        <w:t>To ensure methodological consistency and account for potential disparities in the inclusion of decommissioned infrastructure</w:t>
      </w:r>
      <w:r w:rsidR="000B4FCC">
        <w:t xml:space="preserve"> within municipal data</w:t>
      </w:r>
      <w:r w:rsidR="000B4FCC" w:rsidRPr="005B5B7A">
        <w:t xml:space="preserve">, only infrastructure </w:t>
      </w:r>
      <w:r w:rsidR="000B4FCC">
        <w:t xml:space="preserve">that was permanently installed and active </w:t>
      </w:r>
      <w:r w:rsidR="000B4FCC" w:rsidRPr="005B5B7A">
        <w:t>at the time of data</w:t>
      </w:r>
      <w:r w:rsidR="000B4FCC">
        <w:t>set</w:t>
      </w:r>
      <w:r w:rsidR="000B4FCC" w:rsidRPr="005B5B7A">
        <w:t xml:space="preserve"> acquisition was </w:t>
      </w:r>
      <w:r w:rsidR="000B4FCC">
        <w:t>eligible for inclusion</w:t>
      </w:r>
      <w:commentRangeEnd w:id="27"/>
      <w:r w:rsidR="001A127F">
        <w:rPr>
          <w:rStyle w:val="CommentReference"/>
        </w:rPr>
        <w:commentReference w:id="27"/>
      </w:r>
      <w:commentRangeEnd w:id="28"/>
      <w:r w:rsidR="003A29B5">
        <w:rPr>
          <w:rStyle w:val="CommentReference"/>
        </w:rPr>
        <w:commentReference w:id="28"/>
      </w:r>
      <w:r w:rsidR="000B4FCC">
        <w:t>.</w:t>
      </w:r>
      <w:r w:rsidR="007C656C">
        <w:t xml:space="preserve"> </w:t>
      </w:r>
    </w:p>
    <w:p w14:paraId="6CEE058F" w14:textId="3FDFB534" w:rsidR="007C656C" w:rsidRDefault="007C656C" w:rsidP="00BD7302">
      <w:pPr>
        <w:ind w:firstLine="720"/>
      </w:pPr>
      <w:r>
        <w:t xml:space="preserve">Segments of cycling infrastructure </w:t>
      </w:r>
      <w:r w:rsidRPr="007C656C">
        <w:t>categorized as off-street paths, shared roadways, or mixed-use paths</w:t>
      </w:r>
      <w:r>
        <w:t xml:space="preserve"> were excluded from the analysis. Moreover, any segments classified as a temporary installation were removed, </w:t>
      </w:r>
      <w:r w:rsidR="00BD7302">
        <w:t>ensuring</w:t>
      </w:r>
      <w:r>
        <w:t xml:space="preserve"> the </w:t>
      </w:r>
      <w:r w:rsidRPr="00300F76">
        <w:t xml:space="preserve">study's findings </w:t>
      </w:r>
      <w:r w:rsidR="00BD7302">
        <w:t>reflected</w:t>
      </w:r>
      <w:r w:rsidRPr="00300F76">
        <w:t xml:space="preserve"> long-term planning and policy decisions within the evaluated municipalities.</w:t>
      </w:r>
      <w:r w:rsidRPr="007C656C">
        <w:t xml:space="preserve"> </w:t>
      </w:r>
      <w:r w:rsidR="00D41909">
        <w:t>D</w:t>
      </w:r>
      <w:r w:rsidR="00676DAF">
        <w:t>uplicate entries with the same polyline coordinates were identified and removed.</w:t>
      </w:r>
      <w:r w:rsidR="00E97B59">
        <w:t xml:space="preserve"> </w:t>
      </w:r>
      <w:r w:rsidR="00BD7302" w:rsidRPr="00BD7302">
        <w:t>Lastly, street imagery was used to review each segment’s classification,</w:t>
      </w:r>
      <w:r w:rsidR="00BD7302">
        <w:t xml:space="preserve"> leading to the removal of </w:t>
      </w:r>
      <w:r w:rsidR="00D41909">
        <w:t>infrastructure consistent with the specified exclusion criteria.</w:t>
      </w:r>
    </w:p>
    <w:p w14:paraId="6F9E0D37" w14:textId="11379687" w:rsidR="000B529D" w:rsidRDefault="001960E8" w:rsidP="000B529D">
      <w:pPr>
        <w:rPr>
          <w:b/>
          <w:bCs/>
          <w:i/>
          <w:iCs/>
          <w:sz w:val="24"/>
          <w:szCs w:val="24"/>
        </w:rPr>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29F0E46B" w:rsidR="00EC7AD0" w:rsidRDefault="001960E8" w:rsidP="00EC7AD0">
      <w:pPr>
        <w:ind w:firstLine="720"/>
      </w:pPr>
      <w:r w:rsidRPr="00D97588">
        <w:t xml:space="preserve">This </w:t>
      </w:r>
      <w:r>
        <w:t>retrospective study</w:t>
      </w:r>
      <w:r w:rsidRPr="00D97588">
        <w:t xml:space="preserve"> centered on </w:t>
      </w:r>
      <w:r w:rsidR="003075CE">
        <w:t>describing trends in</w:t>
      </w:r>
      <w:r w:rsidRPr="00D97588">
        <w:t xml:space="preserve"> on-street infrastructure</w:t>
      </w:r>
      <w:r w:rsidR="003075CE">
        <w:t xml:space="preserve">, </w:t>
      </w:r>
      <w:r w:rsidRPr="00D97588">
        <w:t>designated for the exclusive use by cyclists</w:t>
      </w:r>
      <w:r>
        <w:t xml:space="preserve"> (</w:t>
      </w:r>
      <w:r w:rsidRPr="004A2E35">
        <w:rPr>
          <w:i/>
          <w:iCs/>
        </w:rPr>
        <w:t>dedicated infrastructure</w:t>
      </w:r>
      <w:r>
        <w:t>)</w:t>
      </w:r>
      <w:r w:rsidR="00043D33">
        <w:t xml:space="preserve">. </w:t>
      </w:r>
      <w:r w:rsidR="00590CD6">
        <w:t>As</w:t>
      </w:r>
      <w:ins w:id="29" w:author="Brice Kuimi" w:date="2023-08-17T11:45:00Z">
        <w:r w:rsidR="001A127F">
          <w:t xml:space="preserve"> </w:t>
        </w:r>
      </w:ins>
      <w:r w:rsidR="001A127F">
        <w:t xml:space="preserve">each municipality has their </w:t>
      </w:r>
      <w:r w:rsidR="00E506BD">
        <w:t>own</w:t>
      </w:r>
      <w:ins w:id="30" w:author="Brice Kuimi" w:date="2023-08-17T11:45:00Z">
        <w:r w:rsidR="001A127F">
          <w:t xml:space="preserve"> </w:t>
        </w:r>
      </w:ins>
      <w:r w:rsidR="001A127F">
        <w:t xml:space="preserve">individual classification systems (see </w:t>
      </w:r>
      <w:r w:rsidR="001A127F" w:rsidRPr="00644A3E">
        <w:rPr>
          <w:b/>
          <w:bCs/>
          <w:i/>
          <w:iCs/>
        </w:rPr>
        <w:t>Appendix</w:t>
      </w:r>
      <w:r w:rsidR="001A127F">
        <w:rPr>
          <w:b/>
          <w:bCs/>
          <w:i/>
          <w:iCs/>
        </w:rPr>
        <w:t xml:space="preserve"> 2 </w:t>
      </w:r>
      <w:r w:rsidR="001A127F" w:rsidRPr="00644A3E">
        <w:t>for details</w:t>
      </w:r>
      <w:r w:rsidR="001A127F">
        <w:t>)</w:t>
      </w:r>
      <w:r w:rsidR="00590CD6">
        <w:t>, a</w:t>
      </w:r>
      <w:r w:rsidR="007D5E7E">
        <w:t xml:space="preserve"> standardized classification criterion was applied across cities, based on the Can-BICS classification system </w:t>
      </w:r>
      <w:r w:rsidR="007D5E7E">
        <w:fldChar w:fldCharType="begin"/>
      </w:r>
      <w:r w:rsidR="003163FC">
        <w:instrText xml:space="preserve"> ADDIN ZOTERO_ITEM CSL_CITATION {"citationID":"lnQJPWG6","properties":{"formattedCitation":"(8)","plainCitation":"(8)","noteIndex":0},"citationItems":[{"id":"sgKTIxR4/QIFNov9K","uris":["http://zotero.org/users/6166345/items/E9URHC29"],"itemData":{"id":2346,"type":"article-journal","abstract":"There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7D5E7E">
        <w:fldChar w:fldCharType="separate"/>
      </w:r>
      <w:r w:rsidR="003163FC">
        <w:rPr>
          <w:rFonts w:ascii="Calibri" w:hAnsi="Calibri" w:cs="Calibri"/>
        </w:rPr>
        <w:t>(8)</w:t>
      </w:r>
      <w:r w:rsidR="007D5E7E">
        <w:fldChar w:fldCharType="end"/>
      </w:r>
      <w:r w:rsidR="007D5E7E">
        <w:t xml:space="preserve">. </w:t>
      </w:r>
      <w:proofErr w:type="gramStart"/>
      <w:r w:rsidR="007D5E7E">
        <w:t>For the purpose of</w:t>
      </w:r>
      <w:proofErr w:type="gramEnd"/>
      <w:r w:rsidR="007D5E7E">
        <w:t xml:space="preserve"> this analysis, the Can-BICS painted lane classification was further subdivided into two distinct types: painted lanes and buffered lanes. </w:t>
      </w:r>
      <w:r w:rsidR="00BF21B9" w:rsidRPr="00BF21B9">
        <w:t xml:space="preserve">This distinction </w:t>
      </w:r>
      <w:r w:rsidR="00C567BA">
        <w:t xml:space="preserve">facilitated a more detailed analysis of infrastructure trends, and </w:t>
      </w:r>
      <w:r w:rsidR="00BF21B9" w:rsidRPr="00BF21B9">
        <w:t>was influenced by previous research from Australia</w:t>
      </w:r>
      <w:r w:rsidR="004D41D7">
        <w:t xml:space="preserve"> </w:t>
      </w:r>
      <w:r w:rsidR="004A2E35">
        <w:t xml:space="preserve">that observed an increased passing distance between motorists and cyclists when infrastructure consisted of buffered lanes as compared to painted lanes </w:t>
      </w:r>
      <w:r w:rsidR="00BF21B9">
        <w:fldChar w:fldCharType="begin"/>
      </w:r>
      <w:r w:rsidR="003163FC">
        <w:instrText xml:space="preserve"> ADDIN ZOTERO_ITEM CSL_CITATION {"citationID":"Bc6VnfsX","properties":{"formattedCitation":"(31)","plainCitation":"(31)","noteIndex":0},"citationItems":[{"id":"sgKTIxR4/XYaAqYg9","uris":["http://zotero.org/users/6166345/items/PH34MCAX"],"itemData":{"id":2359,"type":"article-journal","abstract":"An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r w:rsidR="00BF21B9">
        <w:fldChar w:fldCharType="separate"/>
      </w:r>
      <w:r w:rsidR="003163FC">
        <w:rPr>
          <w:rFonts w:ascii="Calibri" w:hAnsi="Calibri" w:cs="Calibri"/>
        </w:rPr>
        <w:t>(31)</w:t>
      </w:r>
      <w:r w:rsidR="00BF21B9">
        <w:fldChar w:fldCharType="end"/>
      </w:r>
      <w:r w:rsidR="00BF21B9" w:rsidRPr="00BF21B9">
        <w:t>, potentially improving perceived safety and reducing the risk of collisions</w:t>
      </w:r>
      <w:r w:rsidR="00BF21B9">
        <w:t>.</w:t>
      </w:r>
      <w:r w:rsidR="00980D66">
        <w:t xml:space="preserve"> </w:t>
      </w:r>
    </w:p>
    <w:p w14:paraId="3E1CF9D7" w14:textId="48DB96CC" w:rsidR="00322002" w:rsidRDefault="00F3308F" w:rsidP="00A735D1">
      <w:pPr>
        <w:ind w:firstLine="720"/>
      </w:pPr>
      <w:r>
        <w:t xml:space="preserve">Based on this approach, three categories of infrastructure were considered, including painted lanes, buffered lanes, and cycle tracks. Painted lanes were characterized by solid or dashed lines </w:t>
      </w:r>
      <w:r>
        <w:lastRenderedPageBreak/>
        <w:t xml:space="preserve">separating cyclists from vehicle travel lanes, accompanied by signs or pavement markings to distinguish them as </w:t>
      </w:r>
      <w:r w:rsidR="00A735D1">
        <w:t>cycling routes</w:t>
      </w:r>
      <w:r>
        <w:t xml:space="preserve">. </w:t>
      </w:r>
      <w:r w:rsidR="00287288">
        <w:t xml:space="preserve">Buffered lanes </w:t>
      </w:r>
      <w:r w:rsidR="00A735D1">
        <w:t>shared</w:t>
      </w:r>
      <w:r w:rsidR="00287288">
        <w:t xml:space="preserve"> similar </w:t>
      </w:r>
      <w:r w:rsidR="00A735D1">
        <w:t>features;</w:t>
      </w:r>
      <w:r w:rsidR="00287288">
        <w:t xml:space="preserve"> </w:t>
      </w:r>
      <w:r w:rsidR="00A735D1">
        <w:t xml:space="preserve">however, were distinguished by a wider painted area marked with diagonal or chevron patterns. </w:t>
      </w:r>
      <w:r w:rsidR="00287288">
        <w:t>Cycle tracks</w:t>
      </w:r>
      <w:r w:rsidR="00A735D1">
        <w:t xml:space="preserve"> were defined </w:t>
      </w:r>
      <w:r w:rsidR="00287288">
        <w:t xml:space="preserve">based on the presence of a permanent vertical barrier such as bollards or raised curbs. </w:t>
      </w:r>
      <w:r w:rsidR="00980D66">
        <w:t xml:space="preserve">In situations where different infrastructure was present on opposite sides of a roadway, the segment’s classification was determined by the most protective element. </w:t>
      </w:r>
      <w:r w:rsidR="00A57504">
        <w:t xml:space="preserve">Detailed information on the classification criteria </w:t>
      </w:r>
      <w:r w:rsidR="003D24A1">
        <w:t>is</w:t>
      </w:r>
      <w:r w:rsidR="00A57504">
        <w:t xml:space="preserve"> listed in </w:t>
      </w:r>
      <w:r w:rsidR="00A57504" w:rsidRPr="00A57504">
        <w:rPr>
          <w:b/>
          <w:bCs/>
          <w:i/>
          <w:iCs/>
        </w:rPr>
        <w:t>Appendix 2</w:t>
      </w:r>
      <w:r w:rsidR="00A57504">
        <w:t xml:space="preserve">. </w:t>
      </w:r>
    </w:p>
    <w:p w14:paraId="5D89F5A2" w14:textId="63B89859" w:rsidR="007C656C" w:rsidRPr="007C656C" w:rsidRDefault="007C656C" w:rsidP="007C656C">
      <w:pPr>
        <w:rPr>
          <w:b/>
          <w:bCs/>
          <w:i/>
          <w:iCs/>
          <w:sz w:val="24"/>
          <w:szCs w:val="24"/>
        </w:rPr>
      </w:pPr>
      <w:r>
        <w:rPr>
          <w:b/>
          <w:bCs/>
          <w:i/>
          <w:iCs/>
          <w:sz w:val="24"/>
          <w:szCs w:val="24"/>
        </w:rPr>
        <w:t>Data Collection</w:t>
      </w:r>
    </w:p>
    <w:p w14:paraId="6EB9CA52" w14:textId="3F25AC6E" w:rsidR="00A57504" w:rsidRDefault="003A29B5" w:rsidP="00992CD9">
      <w:pPr>
        <w:ind w:firstLine="720"/>
      </w:pPr>
      <w:r>
        <w:t>C</w:t>
      </w:r>
      <w:r w:rsidR="00503E32" w:rsidRPr="00FA2130">
        <w:t>hanges to the infrastructure that occurred within the study period were documented, including details about the year of modification</w:t>
      </w:r>
      <w:r w:rsidR="00503E32">
        <w:t xml:space="preserve"> </w:t>
      </w:r>
      <w:r w:rsidR="00503E32" w:rsidRPr="00FA2130">
        <w:t>and the subsequent classification following those changes.</w:t>
      </w:r>
      <w:r w:rsidR="00503E32">
        <w:t xml:space="preserve"> An installation was defined as the introduction of dedicated cycling infrastructure on a roadway where no prior dedicated infrastructure existed within the study period. In cases where dedicated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w:t>
      </w:r>
      <w:ins w:id="31" w:author="Brice Kuimi" w:date="2023-08-17T12:01:00Z">
        <w:r w:rsidR="00503E32">
          <w:t xml:space="preserve"> </w:t>
        </w:r>
      </w:ins>
      <w:r w:rsidR="0031779F" w:rsidRPr="006B66D4">
        <w:t xml:space="preserve">Following the identification of eligible segments from municipal data, </w:t>
      </w:r>
      <w:r w:rsidR="0031779F">
        <w:t xml:space="preserve">a combination of imagery </w:t>
      </w:r>
      <w:r w:rsidR="009B5712">
        <w:t xml:space="preserve">services </w:t>
      </w:r>
      <w:r w:rsidR="0031779F">
        <w:t>and grey literature sources</w:t>
      </w:r>
      <w:ins w:id="32" w:author="Brice Kuimi" w:date="2023-08-17T12:02:00Z">
        <w:r w:rsidR="00503E32">
          <w:t xml:space="preserve"> </w:t>
        </w:r>
      </w:ins>
      <w:r w:rsidR="00992CD9">
        <w:t>(municipal</w:t>
      </w:r>
      <w:r w:rsidR="00503E32">
        <w:t xml:space="preserve"> government briefs, construction notices, news articles, and posts from community organizations) </w:t>
      </w:r>
      <w:r w:rsidR="0031779F">
        <w:t xml:space="preserve">was utilized to determine infrastructure </w:t>
      </w:r>
      <w:r w:rsidR="00503E32">
        <w:t xml:space="preserve">installation or modification </w:t>
      </w:r>
      <w:r w:rsidR="0031779F">
        <w:t xml:space="preserve">during the study period (2009-2022). </w:t>
      </w:r>
      <w:r w:rsidR="0031779F" w:rsidRPr="007D5E7E">
        <w:t xml:space="preserve">Segments were first examined at specific time points using Google Street View and Google Earth to </w:t>
      </w:r>
      <w:r w:rsidR="0031779F" w:rsidRPr="00E517CF">
        <w:t xml:space="preserve">classify both existing infrastructure and any </w:t>
      </w:r>
      <w:r w:rsidR="001B5FC8">
        <w:t>facilities</w:t>
      </w:r>
      <w:r w:rsidR="0031779F">
        <w:t xml:space="preserve"> </w:t>
      </w:r>
      <w:r w:rsidR="0031779F" w:rsidRPr="00E517CF">
        <w:t>that preceded an upgrade</w:t>
      </w:r>
      <w:ins w:id="33" w:author="Richard Wen" w:date="2024-05-25T21:20:00Z">
        <w:r w:rsidR="00992CD9">
          <w:t>.</w:t>
        </w:r>
        <w:r w:rsidR="00992CD9" w:rsidDel="00992CD9">
          <w:t xml:space="preserve"> </w:t>
        </w:r>
      </w:ins>
      <w:r w:rsidR="00992CD9">
        <w:t>M</w:t>
      </w:r>
      <w:r w:rsidR="004D3BEA">
        <w:t xml:space="preserve">oreover, this </w:t>
      </w:r>
      <w:ins w:id="34" w:author="Richard Wen" w:date="2024-05-26T01:45:00Z">
        <w:r w:rsidR="00E93485">
          <w:t>examination</w:t>
        </w:r>
      </w:ins>
      <w:ins w:id="35" w:author="Richard Wen" w:date="2024-05-26T01:50:00Z">
        <w:r w:rsidR="00CB7805">
          <w:t xml:space="preserve"> of</w:t>
        </w:r>
      </w:ins>
      <w:commentRangeStart w:id="36"/>
      <w:del w:id="37" w:author="Richard Wen" w:date="2024-05-26T01:50:00Z">
        <w:r w:rsidR="004D3BEA" w:rsidDel="00CB7805">
          <w:delText>s</w:delText>
        </w:r>
      </w:del>
      <w:del w:id="38" w:author="Richard Wen" w:date="2024-05-26T01:45:00Z">
        <w:r w:rsidR="004D3BEA" w:rsidDel="00E93485">
          <w:delText>can</w:delText>
        </w:r>
        <w:commentRangeEnd w:id="36"/>
        <w:r w:rsidDel="00E93485">
          <w:rPr>
            <w:rStyle w:val="CommentReference"/>
          </w:rPr>
          <w:commentReference w:id="36"/>
        </w:r>
        <w:r w:rsidR="004D3BEA" w:rsidDel="00E93485">
          <w:delText xml:space="preserve"> of</w:delText>
        </w:r>
      </w:del>
      <w:r w:rsidR="004D3BEA">
        <w:t xml:space="preserve"> infrastructure</w:t>
      </w:r>
      <w:del w:id="39" w:author="Richard Wen" w:date="2024-05-26T01:50:00Z">
        <w:r w:rsidR="004D3BEA" w:rsidDel="00DF1BFD">
          <w:delText xml:space="preserve"> trends</w:delText>
        </w:r>
      </w:del>
      <w:r w:rsidR="004D3BEA">
        <w:t xml:space="preserve"> for each city allowed for the</w:t>
      </w:r>
      <w:r w:rsidR="00DD01DB">
        <w:t xml:space="preserve"> exclusion of misclassified infrastructure that did not meet the predefined eligibility criteria. </w:t>
      </w:r>
    </w:p>
    <w:p w14:paraId="1D6DF47D" w14:textId="77777777" w:rsidR="000B529D" w:rsidRDefault="000B529D" w:rsidP="000B529D">
      <w:pPr>
        <w:rPr>
          <w:b/>
          <w:bCs/>
          <w:i/>
          <w:iCs/>
          <w:sz w:val="24"/>
          <w:szCs w:val="24"/>
        </w:rPr>
      </w:pPr>
      <w:r w:rsidRPr="003107BA">
        <w:rPr>
          <w:b/>
          <w:bCs/>
          <w:i/>
          <w:iCs/>
          <w:sz w:val="24"/>
          <w:szCs w:val="24"/>
        </w:rPr>
        <w:t>Descriptive Analysis</w:t>
      </w:r>
    </w:p>
    <w:p w14:paraId="0F262A13" w14:textId="38C4F56C" w:rsidR="003D24A1" w:rsidRDefault="00F50FAC" w:rsidP="00FA2130">
      <w:pPr>
        <w:ind w:firstLine="720"/>
      </w:pPr>
      <w:r>
        <w:t>Based on the collected data, the total length of each infrastructure type at the end of each study year</w:t>
      </w:r>
      <w:ins w:id="40" w:author="Brice Kuimi" w:date="2023-08-17T12:05:00Z">
        <w:r w:rsidR="00F60C7F" w:rsidRPr="00F60C7F">
          <w:t xml:space="preserve"> </w:t>
        </w:r>
        <w:r w:rsidR="00F60C7F">
          <w:t xml:space="preserve">was </w:t>
        </w:r>
      </w:ins>
      <w:ins w:id="41" w:author="Brice Kuimi" w:date="2023-08-17T12:06:00Z">
        <w:r w:rsidR="00F60C7F">
          <w:t>computed</w:t>
        </w:r>
      </w:ins>
      <w:r>
        <w:t xml:space="preserve">. </w:t>
      </w:r>
      <w:r w:rsidR="00250867">
        <w:t xml:space="preserve">Using the shapefiles </w:t>
      </w:r>
      <w:ins w:id="42" w:author="Brice Kuimi" w:date="2023-08-17T12:05:00Z">
        <w:r w:rsidR="00F60C7F">
          <w:t xml:space="preserve">downloaded </w:t>
        </w:r>
      </w:ins>
      <w:r w:rsidR="004A2E35">
        <w:t>from</w:t>
      </w:r>
      <w:r w:rsidR="00250867">
        <w:t xml:space="preserve"> each municipality</w:t>
      </w:r>
      <w:r w:rsidR="00FD750D">
        <w:t xml:space="preserve"> </w:t>
      </w:r>
      <w:ins w:id="43" w:author="Brice Kuimi" w:date="2023-08-17T12:05:00Z">
        <w:r w:rsidR="00F60C7F">
          <w:t>open data portal</w:t>
        </w:r>
      </w:ins>
      <w:r w:rsidR="00FD750D">
        <w:fldChar w:fldCharType="begin"/>
      </w:r>
      <w:r w:rsidR="003163FC">
        <w:instrText xml:space="preserve"> ADDIN ZOTERO_ITEM CSL_CITATION {"citationID":"TdA95FL0","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00FD750D">
        <w:fldChar w:fldCharType="separate"/>
      </w:r>
      <w:r w:rsidR="003163FC" w:rsidRPr="003163FC">
        <w:rPr>
          <w:rFonts w:ascii="Calibri" w:hAnsi="Calibri" w:cs="Calibri"/>
          <w:kern w:val="0"/>
          <w:lang w:val="en-US"/>
        </w:rPr>
        <w:t>(28–30)</w:t>
      </w:r>
      <w:r w:rsidR="00FD750D">
        <w:fldChar w:fldCharType="end"/>
      </w:r>
      <w:r w:rsidR="00250867">
        <w:t>, t</w:t>
      </w:r>
      <w:r w:rsidR="00FA5F06" w:rsidRPr="00DD01DB">
        <w:t xml:space="preserve">he length of each route segment was calculated in </w:t>
      </w:r>
      <w:ins w:id="44" w:author="Richard Wen [2]" w:date="2024-05-25T18:39:00Z">
        <w:r w:rsidR="003F6910" w:rsidRPr="00DD01DB">
          <w:t xml:space="preserve">in </w:t>
        </w:r>
        <w:r w:rsidR="003F6910">
          <w:t xml:space="preserve">R using the sf package version 1.0-16 </w:t>
        </w:r>
        <w:r w:rsidR="003F6910">
          <w:fldChar w:fldCharType="begin"/>
        </w:r>
        <w:r w:rsidR="003F6910">
          <w:instrText xml:space="preserve"> ADDIN ZOTERO_ITEM CSL_CITATION {"citationID":"5JwCdBHk","properties":{"formattedCitation":"(32)","plainCitation":"(32)","noteIndex":0},"citationItems":[{"id":2686,"uris":["http://zotero.org/users/6749620/items/85365EDD"],"itemData":{"id":2686,"type":"software","abstract":"Support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3F6910">
          <w:fldChar w:fldCharType="separate"/>
        </w:r>
        <w:r w:rsidR="003F6910">
          <w:rPr>
            <w:noProof/>
          </w:rPr>
          <w:t>(32)</w:t>
        </w:r>
        <w:r w:rsidR="003F6910">
          <w:fldChar w:fldCharType="end"/>
        </w:r>
      </w:ins>
      <w:r w:rsidR="00250867">
        <w:t>.</w:t>
      </w:r>
      <w:r>
        <w:t xml:space="preserve"> The combined information on length, infrastructure types during the study period, and their associated years of implementation were analyzed in </w:t>
      </w:r>
      <w:r w:rsidRPr="00DD01DB">
        <w:t>using R Version 4.</w:t>
      </w:r>
      <w:ins w:id="45" w:author="Richard Wen [2]" w:date="2024-05-25T18:39:00Z">
        <w:r w:rsidR="00400B55">
          <w:t>3</w:t>
        </w:r>
      </w:ins>
      <w:r w:rsidRPr="00DD01DB">
        <w:t>.</w:t>
      </w:r>
      <w:ins w:id="46" w:author="Richard Wen [2]" w:date="2024-05-25T18:39:00Z">
        <w:r w:rsidR="00400B55">
          <w:t>3</w:t>
        </w:r>
      </w:ins>
      <w:del w:id="47" w:author="Richard Wen [2]" w:date="2024-05-25T18:39:00Z">
        <w:r w:rsidRPr="00DD01DB" w:rsidDel="00400B55">
          <w:delText>1</w:delText>
        </w:r>
      </w:del>
      <w:r w:rsidRPr="00DD01DB">
        <w:t xml:space="preserve"> </w:t>
      </w:r>
      <w:r w:rsidRPr="00DD01DB">
        <w:fldChar w:fldCharType="begin"/>
      </w:r>
      <w:r w:rsidR="003163FC">
        <w:instrText xml:space="preserve"> ADDIN ZOTERO_ITEM CSL_CITATION {"citationID":"dlkWMc6o","properties":{"formattedCitation":"(33)","plainCitation":"(33)","noteIndex":0},"citationItems":[{"id":"sgKTIxR4/TohI1cbj","uris":["http://zotero.org/users/6166345/items/KFN3VUGI"],"itemData":{"id":1702,"type":"software","event-place":"Vienna,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Pr="00DD01DB">
        <w:fldChar w:fldCharType="separate"/>
      </w:r>
      <w:r w:rsidR="003163FC">
        <w:rPr>
          <w:rFonts w:ascii="Calibri" w:hAnsi="Calibri" w:cs="Calibri"/>
        </w:rPr>
        <w:t>(33)</w:t>
      </w:r>
      <w:r w:rsidRPr="00DD01DB">
        <w:fldChar w:fldCharType="end"/>
      </w:r>
      <w:r w:rsidR="00932D0B">
        <w:t xml:space="preserve">. </w:t>
      </w:r>
      <w:r w:rsidR="00FA2130">
        <w:t xml:space="preserve">A series of functions were developed to calculate the yearly trends in the total length of each </w:t>
      </w:r>
      <w:commentRangeStart w:id="48"/>
      <w:r w:rsidR="00FA2130">
        <w:t>bikeway type</w:t>
      </w:r>
      <w:commentRangeEnd w:id="48"/>
      <w:r w:rsidR="00F60C7F">
        <w:rPr>
          <w:rStyle w:val="CommentReference"/>
        </w:rPr>
        <w:commentReference w:id="48"/>
      </w:r>
      <w:r w:rsidR="00FA2130">
        <w:t xml:space="preserve"> across each municipality. The </w:t>
      </w:r>
      <w:ins w:id="49" w:author="Richard Wen [2]" w:date="2024-05-25T18:39:00Z">
        <w:r w:rsidR="00400B55">
          <w:t>code</w:t>
        </w:r>
      </w:ins>
      <w:del w:id="50" w:author="Richard Wen [2]" w:date="2024-05-25T18:39:00Z">
        <w:r w:rsidR="00FA2130" w:rsidDel="00400B55">
          <w:delText>functions</w:delText>
        </w:r>
      </w:del>
      <w:r w:rsidR="00FA2130">
        <w:t xml:space="preserve"> used to perform this analysis are available in the </w:t>
      </w:r>
      <w:r w:rsidR="00693C69">
        <w:rPr>
          <w:b/>
          <w:bCs/>
          <w:i/>
          <w:iCs/>
        </w:rPr>
        <w:t>Supplementary File</w:t>
      </w:r>
      <w:r w:rsidR="00EB794A">
        <w:rPr>
          <w:b/>
          <w:bCs/>
          <w:i/>
          <w:iCs/>
        </w:rPr>
        <w:t>s</w:t>
      </w:r>
      <w:r w:rsidR="00FA2130">
        <w:t>.</w:t>
      </w:r>
      <w:r w:rsidR="00932D0B">
        <w:t xml:space="preserve"> </w:t>
      </w:r>
      <w:r w:rsidR="00EE2133">
        <w:t xml:space="preserve">A secondary analysis involved exploring yearly trends in </w:t>
      </w:r>
      <w:commentRangeStart w:id="51"/>
      <w:r w:rsidR="00EE2133">
        <w:t xml:space="preserve">bikeway infrastructure </w:t>
      </w:r>
      <w:commentRangeEnd w:id="51"/>
      <w:r w:rsidR="00F60C7F">
        <w:rPr>
          <w:rStyle w:val="CommentReference"/>
        </w:rPr>
        <w:commentReference w:id="51"/>
      </w:r>
      <w:r w:rsidR="00EE2133">
        <w:t xml:space="preserve">by road type. </w:t>
      </w:r>
      <w:r w:rsidR="003D24A1" w:rsidRPr="003D24A1">
        <w:t xml:space="preserve">Utilizing </w:t>
      </w:r>
      <w:ins w:id="52" w:author="Richard Wen" w:date="2024-05-25T21:33:00Z">
        <w:r w:rsidR="004754DA" w:rsidRPr="00DD01DB">
          <w:t>ArcGIS Pro</w:t>
        </w:r>
        <w:r w:rsidR="004754DA">
          <w:t xml:space="preserve"> Version 3.1.2</w:t>
        </w:r>
        <w:r w:rsidR="00F31D10">
          <w:t xml:space="preserve"> software</w:t>
        </w:r>
        <w:r w:rsidR="004754DA" w:rsidRPr="00DD01DB">
          <w:t xml:space="preserve"> </w:t>
        </w:r>
        <w:r w:rsidR="004754DA">
          <w:fldChar w:fldCharType="begin"/>
        </w:r>
        <w:r w:rsidR="004754DA">
          <w:instrText xml:space="preserve"> ADDIN ZOTERO_ITEM CSL_CITATION {"citationID":"6arWexem","properties":{"formattedCitation":"(32)","plainCitation":"(32)","noteIndex":0},"citationItems":[{"id":"sgKTIxR4/smxlOfuB","uris":["http://zotero.org/users/6166345/items/EUFH4WG6"],"itemData":{"id":2362,"type":"software","publisher":"ESRI","title":"ArcGIS Pro Mapping Software. Version 3.1.2","URL":"https://www.esri.com/en-us/home","version":"3.1.2","issued":{"date-parts":[["2023"]]}}}],"schema":"https://github.com/citation-style-language/schema/raw/master/csl-citation.json"} </w:instrText>
        </w:r>
        <w:r w:rsidR="004754DA">
          <w:fldChar w:fldCharType="separate"/>
        </w:r>
        <w:r w:rsidR="004754DA">
          <w:rPr>
            <w:rFonts w:ascii="Calibri" w:hAnsi="Calibri" w:cs="Calibri"/>
          </w:rPr>
          <w:t>(32)</w:t>
        </w:r>
        <w:r w:rsidR="004754DA">
          <w:fldChar w:fldCharType="end"/>
        </w:r>
        <w:r w:rsidR="004754DA">
          <w:t xml:space="preserve"> </w:t>
        </w:r>
      </w:ins>
      <w:r w:rsidR="003D24A1" w:rsidRPr="003D24A1">
        <w:t xml:space="preserve">, a spatial join was carried out between bikeway segments and street centreline </w:t>
      </w:r>
      <w:r w:rsidR="00BA1D99">
        <w:t>information</w:t>
      </w:r>
      <w:r w:rsidR="00C4450D">
        <w:t xml:space="preserve"> </w:t>
      </w:r>
      <w:r w:rsidR="003D24A1" w:rsidRPr="003D24A1">
        <w:t>for each municipality</w:t>
      </w:r>
      <w:r w:rsidR="003D24A1">
        <w:t xml:space="preserve">, </w:t>
      </w:r>
      <w:r w:rsidR="00C4450D" w:rsidRPr="00C4450D">
        <w:t xml:space="preserve">enabling the collection of street classifications associated with each </w:t>
      </w:r>
      <w:r w:rsidR="00C4450D">
        <w:t>cycling route</w:t>
      </w:r>
      <w:r w:rsidR="00C4450D" w:rsidRPr="00C4450D">
        <w:t>.</w:t>
      </w:r>
      <w:r w:rsidR="003D24A1">
        <w:t xml:space="preserve"> Yearly trends in infrastructure were then analyzed in a similar manner as above, </w:t>
      </w:r>
      <w:r w:rsidR="00834E04">
        <w:t>considering</w:t>
      </w:r>
      <w:r w:rsidR="003D24A1">
        <w:t xml:space="preserve"> road types, which were classified as either arterial, collector, or local. </w:t>
      </w:r>
      <w:r w:rsidR="006A1A62">
        <w:t>Finally, we mapped</w:t>
      </w:r>
      <w:r w:rsidR="00BA1D99">
        <w:t xml:space="preserve"> </w:t>
      </w:r>
      <w:r w:rsidR="008F4DEE">
        <w:t>th</w:t>
      </w:r>
      <w:r w:rsidR="003A3F47">
        <w:t>e</w:t>
      </w:r>
      <w:r w:rsidR="008F4DEE" w:rsidRPr="008F4DEE">
        <w:t xml:space="preserve"> segments</w:t>
      </w:r>
      <w:r w:rsidR="003A29B5">
        <w:t xml:space="preserve"> identifying the location of new installations and infrastructure </w:t>
      </w:r>
      <w:r w:rsidR="00834E04">
        <w:t>since</w:t>
      </w:r>
      <w:r w:rsidR="003A29B5">
        <w:t xml:space="preserve"> 2020</w:t>
      </w:r>
      <w:ins w:id="53" w:author="Richard Wen [2]" w:date="2024-05-25T18:41:00Z">
        <w:r w:rsidR="00834E04">
          <w:t>.</w:t>
        </w:r>
      </w:ins>
    </w:p>
    <w:p w14:paraId="73F4967B" w14:textId="77777777" w:rsidR="000D00EC" w:rsidRDefault="000D00EC" w:rsidP="000B529D"/>
    <w:p w14:paraId="75D64F94" w14:textId="22505929" w:rsidR="000B529D" w:rsidRPr="00F97254" w:rsidRDefault="000B529D" w:rsidP="000B529D">
      <w:pPr>
        <w:rPr>
          <w:b/>
          <w:bCs/>
          <w:sz w:val="24"/>
          <w:szCs w:val="24"/>
        </w:rPr>
      </w:pPr>
      <w:r w:rsidRPr="00F97254">
        <w:rPr>
          <w:b/>
          <w:bCs/>
          <w:sz w:val="24"/>
          <w:szCs w:val="24"/>
        </w:rPr>
        <w:t>RESULTS</w:t>
      </w:r>
    </w:p>
    <w:p w14:paraId="61B72D43" w14:textId="4A2D2291" w:rsidR="007838C1" w:rsidRDefault="000B529D" w:rsidP="000B529D">
      <w:pPr>
        <w:rPr>
          <w:b/>
          <w:bCs/>
          <w:i/>
          <w:iCs/>
          <w:sz w:val="24"/>
          <w:szCs w:val="24"/>
        </w:rPr>
      </w:pPr>
      <w:r w:rsidRPr="007E1DEB">
        <w:rPr>
          <w:b/>
          <w:bCs/>
          <w:i/>
          <w:iCs/>
          <w:sz w:val="24"/>
          <w:szCs w:val="24"/>
        </w:rPr>
        <w:t>Descriptive Characteristics</w:t>
      </w:r>
      <w:r w:rsidR="00F017BC">
        <w:rPr>
          <w:b/>
          <w:bCs/>
          <w:i/>
          <w:iCs/>
          <w:sz w:val="24"/>
          <w:szCs w:val="24"/>
        </w:rPr>
        <w:t xml:space="preserve"> of Each Municipality</w:t>
      </w:r>
    </w:p>
    <w:p w14:paraId="06A2F929" w14:textId="4180D093" w:rsidR="00180A82" w:rsidRDefault="00F017BC" w:rsidP="00994A3F">
      <w:pPr>
        <w:ind w:firstLine="720"/>
      </w:pPr>
      <w:r>
        <w:t xml:space="preserve">Using open data </w:t>
      </w:r>
      <w:r w:rsidR="00F84698">
        <w:t>source</w:t>
      </w:r>
      <w:r w:rsidR="00550609">
        <w:t>s</w:t>
      </w:r>
      <w:r w:rsidR="00F84698">
        <w:t xml:space="preserve"> from each</w:t>
      </w:r>
      <w:r>
        <w:t xml:space="preserve"> municipality </w:t>
      </w:r>
      <w:r>
        <w:fldChar w:fldCharType="begin"/>
      </w:r>
      <w:r w:rsidR="003163FC">
        <w:instrText xml:space="preserve"> ADDIN ZOTERO_ITEM CSL_CITATION {"citationID":"Ez9goHPo","properties":{"formattedCitation":"(28\\uc0\\u8211{}30)","plainCitation":"(28–30)","noteIndex":0},"citationItems":[{"id":"sgKTIxR4/ViGbRr6L","uris":["http://zotero.org/users/6166345/items/KSFS6QN9"],"itemData":{"id":2353,"type":"dataset","event-place":"Toronto, Canada","language":"en","publisher-place":"Toronto, Canada","title":"Cycling Network - Open Data","URL":"https://open.toronto.ca/dataset/","author":[{"family":"Toronto Transportation Services","given":""}],"issued":{"date-parts":[["2023",1]]}}},{"id":"sgKTIxR4/qRYVlj4J","uris":["http://zotero.org/users/6166345/items/YU9MME2N"],"itemData":{"id":2355,"type":"dataset","abstract":"This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Services","given":""}]}},{"id":"sgKTIxR4/zq08nN4f","uris":["http://zotero.org/users/6166345/items/5IA6Y7N3"],"itemData":{"id":2357,"type":"dataset","event-place":"Calgary,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3163FC" w:rsidRPr="003163FC">
        <w:rPr>
          <w:rFonts w:ascii="Calibri" w:hAnsi="Calibri" w:cs="Calibri"/>
          <w:kern w:val="0"/>
          <w:lang w:val="en-US"/>
        </w:rPr>
        <w:t>(28–30)</w:t>
      </w:r>
      <w:r>
        <w:fldChar w:fldCharType="end"/>
      </w:r>
      <w:r>
        <w:t xml:space="preserve"> and Statistics Canada </w:t>
      </w:r>
      <w:r>
        <w:fldChar w:fldCharType="begin"/>
      </w:r>
      <w:r w:rsidR="003163FC">
        <w:instrText xml:space="preserve"> ADDIN ZOTERO_ITEM CSL_CITATION {"citationID":"Tp5dnww3","properties":{"formattedCitation":"(34)","plainCitation":"(34)","noteIndex":0},"citationItems":[{"id":"sgKTIxR4/Q80bBEly","uris":["http://zotero.org/users/6166345/items/4BCH386G"],"itemData":{"id":2351,"type":"webpage","abstract":"This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r>
        <w:fldChar w:fldCharType="separate"/>
      </w:r>
      <w:r w:rsidR="003163FC">
        <w:rPr>
          <w:rFonts w:ascii="Calibri" w:hAnsi="Calibri" w:cs="Calibri"/>
        </w:rPr>
        <w:t>(34)</w:t>
      </w:r>
      <w:r>
        <w:fldChar w:fldCharType="end"/>
      </w:r>
      <w:r>
        <w:t xml:space="preserve">, </w:t>
      </w:r>
      <w:r w:rsidR="00F84698" w:rsidRPr="00F84698">
        <w:rPr>
          <w:b/>
          <w:bCs/>
          <w:i/>
          <w:iCs/>
        </w:rPr>
        <w:t>Table 1</w:t>
      </w:r>
      <w:r w:rsidR="00F84698">
        <w:t xml:space="preserve"> below presents an overview of each city’s demographics, roadway infrastructure, and bikeway</w:t>
      </w:r>
      <w:r w:rsidR="0035307F">
        <w:t xml:space="preserve"> network</w:t>
      </w:r>
      <w:r w:rsidR="00F84698">
        <w:t xml:space="preserve">. </w:t>
      </w:r>
      <w:r w:rsidR="006D1BC0" w:rsidRPr="006D1BC0">
        <w:lastRenderedPageBreak/>
        <w:t>Vancouver leads in population density with 5,758 individuals per square kilometer (</w:t>
      </w:r>
      <w:r w:rsidR="00D62886">
        <w:t xml:space="preserve">sq </w:t>
      </w:r>
      <w:r w:rsidR="006D1BC0" w:rsidRPr="006D1BC0">
        <w:t xml:space="preserve">km) and has 84% of its roadways </w:t>
      </w:r>
      <w:r w:rsidR="00D62886">
        <w:t>designated as</w:t>
      </w:r>
      <w:r w:rsidR="006D1BC0" w:rsidRPr="006D1BC0">
        <w:t xml:space="preserve"> local streets.</w:t>
      </w:r>
      <w:r w:rsidR="006D1BC0">
        <w:t xml:space="preserve"> </w:t>
      </w:r>
      <w:r w:rsidR="00F84698">
        <w:t xml:space="preserve">Notably, 11.9% of roadway-km within the municipality </w:t>
      </w:r>
      <w:r w:rsidR="00994A3F">
        <w:t>have</w:t>
      </w:r>
      <w:r w:rsidR="00F84698">
        <w:t xml:space="preserve"> cycling routes</w:t>
      </w:r>
      <w:r w:rsidR="0070271C">
        <w:t>, including dedicated cycling infrastructure, local street bikeways, and shared roads</w:t>
      </w:r>
      <w:r w:rsidR="00F84698">
        <w:t xml:space="preserve">. </w:t>
      </w:r>
    </w:p>
    <w:p w14:paraId="0D8B9324" w14:textId="76DEB5C8" w:rsidR="00180A82" w:rsidRDefault="001E0E1C" w:rsidP="00994A3F">
      <w:pPr>
        <w:ind w:firstLine="720"/>
      </w:pPr>
      <w:commentRangeStart w:id="54"/>
      <w:commentRangeStart w:id="55"/>
      <w:commentRangeStart w:id="56"/>
      <w:commentRangeStart w:id="57"/>
      <w:r w:rsidRPr="00D62886">
        <w:t>Calgary</w:t>
      </w:r>
      <w:commentRangeEnd w:id="54"/>
      <w:r>
        <w:rPr>
          <w:rStyle w:val="CommentReference"/>
        </w:rPr>
        <w:commentReference w:id="54"/>
      </w:r>
      <w:commentRangeEnd w:id="55"/>
      <w:r>
        <w:rPr>
          <w:rStyle w:val="CommentReference"/>
        </w:rPr>
        <w:commentReference w:id="55"/>
      </w:r>
      <w:commentRangeEnd w:id="56"/>
      <w:r>
        <w:rPr>
          <w:rStyle w:val="CommentReference"/>
        </w:rPr>
        <w:commentReference w:id="56"/>
      </w:r>
      <w:commentRangeEnd w:id="57"/>
      <w:r w:rsidR="0019715A">
        <w:rPr>
          <w:rStyle w:val="CommentReference"/>
        </w:rPr>
        <w:commentReference w:id="57"/>
      </w:r>
      <w:r w:rsidRPr="00D62886">
        <w:t xml:space="preserve"> follows </w:t>
      </w:r>
      <w:r w:rsidR="00D62886" w:rsidRPr="00D62886">
        <w:t xml:space="preserve">with a population density of 1,583 individuals per </w:t>
      </w:r>
      <w:r w:rsidR="00D62886">
        <w:t>sq km</w:t>
      </w:r>
      <w:r w:rsidR="00D62886" w:rsidRPr="00D62886">
        <w:t>, 65% of its roadway network being local streets, and</w:t>
      </w:r>
      <w:r w:rsidR="00D62886">
        <w:t xml:space="preserve"> </w:t>
      </w:r>
      <w:r w:rsidR="0070271C">
        <w:t xml:space="preserve">7.2% of roadway-km </w:t>
      </w:r>
      <w:r w:rsidR="00994A3F">
        <w:t>having</w:t>
      </w:r>
      <w:r w:rsidR="0070271C">
        <w:t xml:space="preserve"> cycling routes. </w:t>
      </w:r>
      <w:r w:rsidR="00D62886">
        <w:t>A standout feature of Calgary’s active transportation infrastructure is its extensive network of paths, with a total length of 1,012 km</w:t>
      </w:r>
      <w:r>
        <w:t xml:space="preserve">, as compared with Vancouver’s 77.5km and Toronto’s 365.9km of off-street paths. </w:t>
      </w:r>
    </w:p>
    <w:p w14:paraId="71A82EB0" w14:textId="2E1F2DED" w:rsidR="00F017BC" w:rsidRPr="00F017BC" w:rsidRDefault="00D62886" w:rsidP="00994A3F">
      <w:pPr>
        <w:ind w:firstLine="720"/>
      </w:pPr>
      <w:r>
        <w:t xml:space="preserve">Finally, </w:t>
      </w:r>
      <w:r w:rsidR="006D1BC0" w:rsidRPr="006D1BC0">
        <w:t xml:space="preserve">Toronto, the most populous municipality in the study, </w:t>
      </w:r>
      <w:r w:rsidR="005C69F2">
        <w:t>has</w:t>
      </w:r>
      <w:r w:rsidR="006D1BC0" w:rsidRPr="006D1BC0">
        <w:t xml:space="preserve"> a density of 4,434 individuals per </w:t>
      </w:r>
      <w:r>
        <w:t>sq km</w:t>
      </w:r>
      <w:r w:rsidR="006D1BC0" w:rsidRPr="006D1BC0">
        <w:t xml:space="preserve">, with 66% of its roadways </w:t>
      </w:r>
      <w:r>
        <w:t>designated as</w:t>
      </w:r>
      <w:r w:rsidR="006D1BC0" w:rsidRPr="006D1BC0">
        <w:t xml:space="preserve"> local streets, and only 7% </w:t>
      </w:r>
      <w:r>
        <w:t xml:space="preserve">of roadway-km </w:t>
      </w:r>
      <w:r w:rsidR="00845CE0">
        <w:t xml:space="preserve">with cycling routes. </w:t>
      </w:r>
    </w:p>
    <w:tbl>
      <w:tblPr>
        <w:tblStyle w:val="TableGrid"/>
        <w:tblW w:w="0" w:type="auto"/>
        <w:tblLook w:val="04A0" w:firstRow="1" w:lastRow="0" w:firstColumn="1" w:lastColumn="0" w:noHBand="0" w:noVBand="1"/>
      </w:tblPr>
      <w:tblGrid>
        <w:gridCol w:w="2506"/>
        <w:gridCol w:w="2109"/>
        <w:gridCol w:w="1351"/>
        <w:gridCol w:w="1164"/>
        <w:gridCol w:w="2220"/>
      </w:tblGrid>
      <w:tr w:rsidR="00807DAC" w:rsidRPr="009A5D79" w14:paraId="618DA6DC" w14:textId="77777777" w:rsidTr="00D3759A">
        <w:tc>
          <w:tcPr>
            <w:tcW w:w="4531" w:type="dxa"/>
            <w:gridSpan w:val="2"/>
            <w:shd w:val="clear" w:color="auto" w:fill="2F5496" w:themeFill="accent1" w:themeFillShade="BF"/>
          </w:tcPr>
          <w:p w14:paraId="1FBD418D" w14:textId="109CD60C" w:rsidR="00807DAC" w:rsidRDefault="00D008DF" w:rsidP="00D008DF">
            <w:pPr>
              <w:jc w:val="center"/>
              <w:rPr>
                <w:b/>
                <w:bCs/>
                <w:color w:val="FFFFFF" w:themeColor="background1"/>
                <w:sz w:val="18"/>
                <w:szCs w:val="18"/>
              </w:rPr>
            </w:pPr>
            <w:r>
              <w:rPr>
                <w:b/>
                <w:bCs/>
                <w:color w:val="FFFFFF" w:themeColor="background1"/>
                <w:sz w:val="18"/>
                <w:szCs w:val="18"/>
              </w:rPr>
              <w:t>Municipal Attributes</w:t>
            </w:r>
          </w:p>
        </w:tc>
        <w:tc>
          <w:tcPr>
            <w:tcW w:w="4819" w:type="dxa"/>
            <w:gridSpan w:val="3"/>
            <w:shd w:val="clear" w:color="auto" w:fill="2F5496" w:themeFill="accent1" w:themeFillShade="BF"/>
          </w:tcPr>
          <w:p w14:paraId="36C292FC" w14:textId="736F2DA1" w:rsidR="00807DAC" w:rsidRPr="00807DAC" w:rsidRDefault="00807DAC" w:rsidP="00D008DF">
            <w:pPr>
              <w:jc w:val="center"/>
              <w:rPr>
                <w:b/>
                <w:bCs/>
                <w:color w:val="FFFFFF" w:themeColor="background1"/>
                <w:sz w:val="18"/>
                <w:szCs w:val="18"/>
              </w:rPr>
            </w:pPr>
            <w:r>
              <w:rPr>
                <w:b/>
                <w:bCs/>
                <w:color w:val="FFFFFF" w:themeColor="background1"/>
                <w:sz w:val="18"/>
                <w:szCs w:val="18"/>
              </w:rPr>
              <w:t>Municipality</w:t>
            </w:r>
          </w:p>
        </w:tc>
      </w:tr>
      <w:tr w:rsidR="00807DAC" w:rsidRPr="009A5D79" w14:paraId="26B35637" w14:textId="77777777" w:rsidTr="00D3759A">
        <w:tc>
          <w:tcPr>
            <w:tcW w:w="2024" w:type="dxa"/>
            <w:shd w:val="clear" w:color="auto" w:fill="2F5496" w:themeFill="accent1" w:themeFillShade="BF"/>
          </w:tcPr>
          <w:p w14:paraId="5F9D0C10" w14:textId="55188859" w:rsidR="000B529D" w:rsidRPr="00807DAC" w:rsidRDefault="00D008DF" w:rsidP="00807DAC">
            <w:pPr>
              <w:jc w:val="center"/>
              <w:rPr>
                <w:b/>
                <w:bCs/>
                <w:color w:val="FFFFFF" w:themeColor="background1"/>
                <w:sz w:val="18"/>
                <w:szCs w:val="18"/>
              </w:rPr>
            </w:pPr>
            <w:r>
              <w:rPr>
                <w:b/>
                <w:bCs/>
                <w:color w:val="FFFFFF" w:themeColor="background1"/>
                <w:sz w:val="18"/>
                <w:szCs w:val="18"/>
              </w:rPr>
              <w:t>Category</w:t>
            </w:r>
          </w:p>
        </w:tc>
        <w:tc>
          <w:tcPr>
            <w:tcW w:w="2507" w:type="dxa"/>
            <w:shd w:val="clear" w:color="auto" w:fill="2F5496" w:themeFill="accent1" w:themeFillShade="BF"/>
          </w:tcPr>
          <w:p w14:paraId="26E49E20" w14:textId="06C34BA9" w:rsidR="000B529D" w:rsidRPr="00807DAC" w:rsidRDefault="00D008DF" w:rsidP="00D008DF">
            <w:pPr>
              <w:jc w:val="center"/>
              <w:rPr>
                <w:b/>
                <w:bCs/>
                <w:color w:val="FFFFFF" w:themeColor="background1"/>
                <w:sz w:val="18"/>
                <w:szCs w:val="18"/>
              </w:rPr>
            </w:pPr>
            <w:r>
              <w:rPr>
                <w:b/>
                <w:bCs/>
                <w:color w:val="FFFFFF" w:themeColor="background1"/>
                <w:sz w:val="18"/>
                <w:szCs w:val="18"/>
              </w:rPr>
              <w:t>Measure</w:t>
            </w:r>
          </w:p>
        </w:tc>
        <w:tc>
          <w:tcPr>
            <w:tcW w:w="1701" w:type="dxa"/>
            <w:shd w:val="clear" w:color="auto" w:fill="2F5496" w:themeFill="accent1" w:themeFillShade="BF"/>
          </w:tcPr>
          <w:p w14:paraId="2B93031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Vancouver</w:t>
            </w:r>
          </w:p>
        </w:tc>
        <w:tc>
          <w:tcPr>
            <w:tcW w:w="1560" w:type="dxa"/>
            <w:shd w:val="clear" w:color="auto" w:fill="2F5496" w:themeFill="accent1" w:themeFillShade="BF"/>
          </w:tcPr>
          <w:p w14:paraId="41E9B46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Calgary</w:t>
            </w:r>
          </w:p>
        </w:tc>
        <w:tc>
          <w:tcPr>
            <w:tcW w:w="1558" w:type="dxa"/>
            <w:shd w:val="clear" w:color="auto" w:fill="2F5496" w:themeFill="accent1" w:themeFillShade="BF"/>
          </w:tcPr>
          <w:p w14:paraId="3DBA148E"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Toronto</w:t>
            </w:r>
          </w:p>
        </w:tc>
      </w:tr>
      <w:tr w:rsidR="00157BAB" w:rsidRPr="009A5D79" w14:paraId="4E3FC29D" w14:textId="77777777" w:rsidTr="00D3759A">
        <w:tc>
          <w:tcPr>
            <w:tcW w:w="2024" w:type="dxa"/>
            <w:vMerge w:val="restart"/>
          </w:tcPr>
          <w:p w14:paraId="5EC03A3F" w14:textId="77777777" w:rsidR="00157BAB" w:rsidRDefault="00877BB3" w:rsidP="00533347">
            <w:pPr>
              <w:jc w:val="center"/>
              <w:rPr>
                <w:ins w:id="58" w:author="Richard Wen [2]" w:date="2024-05-21T15:15:00Z"/>
                <w:b/>
                <w:bCs/>
                <w:sz w:val="18"/>
                <w:szCs w:val="18"/>
              </w:rPr>
            </w:pPr>
            <w:commentRangeStart w:id="59"/>
            <w:commentRangeStart w:id="60"/>
            <w:ins w:id="61" w:author="Brice Kuimi" w:date="2023-08-17T12:40:00Z">
              <w:del w:id="62" w:author="Richard Wen [2]" w:date="2024-05-21T15:08:00Z">
                <w:r w:rsidDel="00FE7CDD">
                  <w:rPr>
                    <w:b/>
                    <w:bCs/>
                    <w:sz w:val="18"/>
                    <w:szCs w:val="18"/>
                  </w:rPr>
                  <w:delText>M</w:delText>
                </w:r>
              </w:del>
            </w:ins>
            <w:del w:id="63" w:author="Richard Wen [2]" w:date="2024-05-21T15:08:00Z">
              <w:r w:rsidR="00157BAB" w:rsidDel="00FE7CDD">
                <w:rPr>
                  <w:b/>
                  <w:bCs/>
                  <w:sz w:val="18"/>
                  <w:szCs w:val="18"/>
                </w:rPr>
                <w:delText>Demographics</w:delText>
              </w:r>
            </w:del>
            <w:ins w:id="64" w:author="Richard Wen [2]" w:date="2024-05-21T15:08:00Z">
              <w:r w:rsidR="00FE7CDD">
                <w:rPr>
                  <w:b/>
                  <w:bCs/>
                  <w:sz w:val="18"/>
                  <w:szCs w:val="18"/>
                </w:rPr>
                <w:t>Demographics</w:t>
              </w:r>
            </w:ins>
          </w:p>
          <w:p w14:paraId="56111317" w14:textId="2278BBD6" w:rsidR="000A7152" w:rsidRPr="0005527B" w:rsidRDefault="000A7152" w:rsidP="00533347">
            <w:pPr>
              <w:jc w:val="center"/>
              <w:rPr>
                <w:b/>
                <w:bCs/>
                <w:sz w:val="18"/>
                <w:szCs w:val="18"/>
              </w:rPr>
            </w:pPr>
            <w:ins w:id="65" w:author="Richard Wen [2]" w:date="2024-05-21T15:15:00Z">
              <w:r>
                <w:rPr>
                  <w:b/>
                  <w:bCs/>
                  <w:sz w:val="18"/>
                  <w:szCs w:val="18"/>
                </w:rPr>
                <w:t>(2021)</w:t>
              </w:r>
            </w:ins>
          </w:p>
        </w:tc>
        <w:tc>
          <w:tcPr>
            <w:tcW w:w="2507" w:type="dxa"/>
          </w:tcPr>
          <w:p w14:paraId="681631FE" w14:textId="09372C56" w:rsidR="00157BAB" w:rsidRPr="0005527B" w:rsidRDefault="00157BAB" w:rsidP="00533347">
            <w:pPr>
              <w:jc w:val="right"/>
              <w:rPr>
                <w:sz w:val="18"/>
                <w:szCs w:val="18"/>
              </w:rPr>
            </w:pPr>
            <w:commentRangeStart w:id="66"/>
            <w:r>
              <w:rPr>
                <w:sz w:val="18"/>
                <w:szCs w:val="18"/>
              </w:rPr>
              <w:t>Population (202</w:t>
            </w:r>
            <w:r w:rsidR="007E1DEB">
              <w:rPr>
                <w:sz w:val="18"/>
                <w:szCs w:val="18"/>
              </w:rPr>
              <w:t>1</w:t>
            </w:r>
            <w:r>
              <w:rPr>
                <w:sz w:val="18"/>
                <w:szCs w:val="18"/>
              </w:rPr>
              <w:t>)</w:t>
            </w:r>
          </w:p>
        </w:tc>
        <w:tc>
          <w:tcPr>
            <w:tcW w:w="1701" w:type="dxa"/>
            <w:shd w:val="clear" w:color="auto" w:fill="auto"/>
          </w:tcPr>
          <w:p w14:paraId="3688D8E8" w14:textId="2D801500" w:rsidR="00157BAB" w:rsidRPr="0005527B" w:rsidRDefault="007E1DEB" w:rsidP="00533347">
            <w:pPr>
              <w:jc w:val="right"/>
              <w:rPr>
                <w:sz w:val="18"/>
                <w:szCs w:val="18"/>
              </w:rPr>
            </w:pPr>
            <w:r>
              <w:rPr>
                <w:sz w:val="18"/>
                <w:szCs w:val="18"/>
              </w:rPr>
              <w:t>662,248</w:t>
            </w:r>
          </w:p>
        </w:tc>
        <w:tc>
          <w:tcPr>
            <w:tcW w:w="1560" w:type="dxa"/>
            <w:shd w:val="clear" w:color="auto" w:fill="auto"/>
          </w:tcPr>
          <w:p w14:paraId="3AF60AE2" w14:textId="4794C3BA" w:rsidR="00157BAB" w:rsidRPr="0005527B" w:rsidRDefault="007E1DEB" w:rsidP="00533347">
            <w:pPr>
              <w:jc w:val="right"/>
              <w:rPr>
                <w:sz w:val="18"/>
                <w:szCs w:val="18"/>
              </w:rPr>
            </w:pPr>
            <w:r>
              <w:rPr>
                <w:sz w:val="18"/>
                <w:szCs w:val="18"/>
              </w:rPr>
              <w:t>1,306,784</w:t>
            </w:r>
          </w:p>
        </w:tc>
        <w:tc>
          <w:tcPr>
            <w:tcW w:w="1558" w:type="dxa"/>
            <w:shd w:val="clear" w:color="auto" w:fill="auto"/>
          </w:tcPr>
          <w:p w14:paraId="0C0C4856" w14:textId="6B70A6E4" w:rsidR="00157BAB" w:rsidRPr="0005527B" w:rsidRDefault="007E1DEB" w:rsidP="00533347">
            <w:pPr>
              <w:jc w:val="right"/>
              <w:rPr>
                <w:sz w:val="18"/>
                <w:szCs w:val="18"/>
              </w:rPr>
            </w:pPr>
            <w:r>
              <w:rPr>
                <w:sz w:val="18"/>
                <w:szCs w:val="18"/>
              </w:rPr>
              <w:t>2,794,356</w:t>
            </w:r>
            <w:commentRangeEnd w:id="66"/>
            <w:r w:rsidR="00877BB3">
              <w:rPr>
                <w:rStyle w:val="CommentReference"/>
              </w:rPr>
              <w:commentReference w:id="66"/>
            </w:r>
            <w:r w:rsidR="0019715A">
              <w:rPr>
                <w:rStyle w:val="CommentReference"/>
              </w:rPr>
              <w:commentReference w:id="59"/>
            </w:r>
            <w:r w:rsidR="007724D2">
              <w:rPr>
                <w:rStyle w:val="CommentReference"/>
              </w:rPr>
              <w:commentReference w:id="60"/>
            </w:r>
          </w:p>
        </w:tc>
      </w:tr>
      <w:commentRangeEnd w:id="59"/>
      <w:commentRangeEnd w:id="60"/>
      <w:tr w:rsidR="00157BAB" w:rsidRPr="009A5D79" w14:paraId="541D8086" w14:textId="77777777" w:rsidTr="00D3759A">
        <w:tc>
          <w:tcPr>
            <w:tcW w:w="2024" w:type="dxa"/>
            <w:vMerge/>
          </w:tcPr>
          <w:p w14:paraId="7F19E3CA" w14:textId="77777777" w:rsidR="00157BAB" w:rsidRPr="0005527B" w:rsidRDefault="00157BAB" w:rsidP="00533347">
            <w:pPr>
              <w:jc w:val="center"/>
              <w:rPr>
                <w:b/>
                <w:bCs/>
                <w:sz w:val="18"/>
                <w:szCs w:val="18"/>
              </w:rPr>
            </w:pPr>
          </w:p>
        </w:tc>
        <w:tc>
          <w:tcPr>
            <w:tcW w:w="2507" w:type="dxa"/>
          </w:tcPr>
          <w:p w14:paraId="1F44A5A9" w14:textId="3CC8246F" w:rsidR="00157BAB" w:rsidRPr="0005527B" w:rsidRDefault="000D00EC" w:rsidP="00533347">
            <w:pPr>
              <w:jc w:val="right"/>
              <w:rPr>
                <w:sz w:val="18"/>
                <w:szCs w:val="18"/>
              </w:rPr>
            </w:pPr>
            <w:commentRangeStart w:id="67"/>
            <w:commentRangeStart w:id="68"/>
            <w:commentRangeStart w:id="69"/>
            <w:r>
              <w:rPr>
                <w:sz w:val="18"/>
                <w:szCs w:val="18"/>
              </w:rPr>
              <w:t>Area (</w:t>
            </w:r>
            <w:r w:rsidRPr="00157BAB">
              <w:rPr>
                <w:sz w:val="18"/>
                <w:szCs w:val="18"/>
              </w:rPr>
              <w:t>km²</w:t>
            </w:r>
            <w:r>
              <w:rPr>
                <w:sz w:val="18"/>
                <w:szCs w:val="18"/>
              </w:rPr>
              <w:t>)</w:t>
            </w:r>
            <w:commentRangeEnd w:id="67"/>
            <w:r>
              <w:rPr>
                <w:rStyle w:val="CommentReference"/>
              </w:rPr>
              <w:commentReference w:id="67"/>
            </w:r>
            <w:commentRangeEnd w:id="68"/>
            <w:r>
              <w:rPr>
                <w:rStyle w:val="CommentReference"/>
              </w:rPr>
              <w:commentReference w:id="68"/>
            </w:r>
            <w:commentRangeEnd w:id="69"/>
            <w:r w:rsidR="006A1A62">
              <w:rPr>
                <w:rStyle w:val="CommentReference"/>
              </w:rPr>
              <w:commentReference w:id="69"/>
            </w:r>
          </w:p>
        </w:tc>
        <w:tc>
          <w:tcPr>
            <w:tcW w:w="1701" w:type="dxa"/>
            <w:shd w:val="clear" w:color="auto" w:fill="auto"/>
          </w:tcPr>
          <w:p w14:paraId="2793FFD1" w14:textId="1C710B4C" w:rsidR="00157BAB" w:rsidRPr="0005527B" w:rsidRDefault="007E1DEB" w:rsidP="00533347">
            <w:pPr>
              <w:jc w:val="right"/>
              <w:rPr>
                <w:sz w:val="18"/>
                <w:szCs w:val="18"/>
              </w:rPr>
            </w:pPr>
            <w:r>
              <w:rPr>
                <w:sz w:val="18"/>
                <w:szCs w:val="18"/>
              </w:rPr>
              <w:t>115</w:t>
            </w:r>
          </w:p>
        </w:tc>
        <w:tc>
          <w:tcPr>
            <w:tcW w:w="1560" w:type="dxa"/>
            <w:shd w:val="clear" w:color="auto" w:fill="auto"/>
          </w:tcPr>
          <w:p w14:paraId="73C9A9F9" w14:textId="78369201" w:rsidR="00157BAB" w:rsidRPr="0005527B" w:rsidRDefault="007E1DEB" w:rsidP="00533347">
            <w:pPr>
              <w:jc w:val="right"/>
              <w:rPr>
                <w:sz w:val="18"/>
                <w:szCs w:val="18"/>
              </w:rPr>
            </w:pPr>
            <w:r>
              <w:rPr>
                <w:sz w:val="18"/>
                <w:szCs w:val="18"/>
              </w:rPr>
              <w:t>825.3</w:t>
            </w:r>
          </w:p>
        </w:tc>
        <w:tc>
          <w:tcPr>
            <w:tcW w:w="1558" w:type="dxa"/>
            <w:tcBorders>
              <w:bottom w:val="single" w:sz="4" w:space="0" w:color="auto"/>
            </w:tcBorders>
            <w:shd w:val="clear" w:color="auto" w:fill="auto"/>
          </w:tcPr>
          <w:p w14:paraId="1A8AA660" w14:textId="18E6FC87" w:rsidR="00157BAB" w:rsidRPr="0005527B" w:rsidRDefault="007E1DEB" w:rsidP="00533347">
            <w:pPr>
              <w:jc w:val="right"/>
              <w:rPr>
                <w:sz w:val="18"/>
                <w:szCs w:val="18"/>
              </w:rPr>
            </w:pPr>
            <w:r>
              <w:rPr>
                <w:sz w:val="18"/>
                <w:szCs w:val="18"/>
              </w:rPr>
              <w:t>630.2</w:t>
            </w:r>
          </w:p>
        </w:tc>
      </w:tr>
      <w:tr w:rsidR="00157BAB" w:rsidRPr="009A5D79" w14:paraId="65772F1C" w14:textId="77777777" w:rsidTr="00D3759A">
        <w:tc>
          <w:tcPr>
            <w:tcW w:w="2024" w:type="dxa"/>
            <w:vMerge/>
            <w:tcBorders>
              <w:bottom w:val="double" w:sz="4" w:space="0" w:color="auto"/>
            </w:tcBorders>
          </w:tcPr>
          <w:p w14:paraId="0AD871BF" w14:textId="77777777" w:rsidR="00157BAB" w:rsidRPr="0005527B" w:rsidRDefault="00157BAB" w:rsidP="00533347">
            <w:pPr>
              <w:jc w:val="center"/>
              <w:rPr>
                <w:b/>
                <w:bCs/>
                <w:sz w:val="18"/>
                <w:szCs w:val="18"/>
              </w:rPr>
            </w:pPr>
          </w:p>
        </w:tc>
        <w:tc>
          <w:tcPr>
            <w:tcW w:w="2507" w:type="dxa"/>
            <w:tcBorders>
              <w:bottom w:val="double" w:sz="4" w:space="0" w:color="auto"/>
            </w:tcBorders>
            <w:shd w:val="clear" w:color="auto" w:fill="D9E2F3" w:themeFill="accent1" w:themeFillTint="33"/>
          </w:tcPr>
          <w:p w14:paraId="2C90506E" w14:textId="67AA267C" w:rsidR="00157BAB" w:rsidRPr="00F87D6F" w:rsidRDefault="00157BAB" w:rsidP="00533347">
            <w:pPr>
              <w:jc w:val="right"/>
              <w:rPr>
                <w:b/>
                <w:bCs/>
                <w:sz w:val="18"/>
                <w:szCs w:val="18"/>
              </w:rPr>
            </w:pPr>
            <w:r w:rsidRPr="00F87D6F">
              <w:rPr>
                <w:b/>
                <w:bCs/>
                <w:sz w:val="18"/>
                <w:szCs w:val="18"/>
              </w:rPr>
              <w:t xml:space="preserve">Density </w:t>
            </w:r>
            <w:r w:rsidRPr="00F87D6F">
              <w:rPr>
                <w:sz w:val="18"/>
                <w:szCs w:val="18"/>
              </w:rPr>
              <w:t>(Pop. per km²)</w:t>
            </w:r>
          </w:p>
        </w:tc>
        <w:tc>
          <w:tcPr>
            <w:tcW w:w="1701" w:type="dxa"/>
            <w:tcBorders>
              <w:bottom w:val="double" w:sz="4" w:space="0" w:color="auto"/>
            </w:tcBorders>
            <w:shd w:val="clear" w:color="auto" w:fill="D9E2F3" w:themeFill="accent1" w:themeFillTint="33"/>
          </w:tcPr>
          <w:p w14:paraId="376A4D99" w14:textId="154CA6B9" w:rsidR="00157BAB" w:rsidRPr="00F87D6F" w:rsidRDefault="00F87D6F" w:rsidP="00533347">
            <w:pPr>
              <w:jc w:val="right"/>
              <w:rPr>
                <w:b/>
                <w:bCs/>
                <w:sz w:val="18"/>
                <w:szCs w:val="18"/>
              </w:rPr>
            </w:pPr>
            <w:r w:rsidRPr="00F87D6F">
              <w:rPr>
                <w:b/>
                <w:bCs/>
                <w:sz w:val="18"/>
                <w:szCs w:val="18"/>
              </w:rPr>
              <w:t>5,758</w:t>
            </w:r>
          </w:p>
        </w:tc>
        <w:tc>
          <w:tcPr>
            <w:tcW w:w="1560" w:type="dxa"/>
            <w:tcBorders>
              <w:bottom w:val="double" w:sz="4" w:space="0" w:color="auto"/>
            </w:tcBorders>
            <w:shd w:val="clear" w:color="auto" w:fill="D9E2F3" w:themeFill="accent1" w:themeFillTint="33"/>
          </w:tcPr>
          <w:p w14:paraId="042FC4EC" w14:textId="1A99B734" w:rsidR="00157BAB" w:rsidRPr="00F87D6F" w:rsidRDefault="00F87D6F" w:rsidP="00533347">
            <w:pPr>
              <w:jc w:val="right"/>
              <w:rPr>
                <w:b/>
                <w:bCs/>
                <w:sz w:val="18"/>
                <w:szCs w:val="18"/>
              </w:rPr>
            </w:pPr>
            <w:r w:rsidRPr="00F87D6F">
              <w:rPr>
                <w:b/>
                <w:bCs/>
                <w:sz w:val="18"/>
                <w:szCs w:val="18"/>
              </w:rPr>
              <w:t>1,583</w:t>
            </w:r>
          </w:p>
        </w:tc>
        <w:tc>
          <w:tcPr>
            <w:tcW w:w="1558" w:type="dxa"/>
            <w:tcBorders>
              <w:bottom w:val="double" w:sz="4" w:space="0" w:color="auto"/>
            </w:tcBorders>
            <w:shd w:val="clear" w:color="auto" w:fill="D9E2F3" w:themeFill="accent1" w:themeFillTint="33"/>
          </w:tcPr>
          <w:p w14:paraId="37A23926" w14:textId="5A11FC3A" w:rsidR="00157BAB" w:rsidRPr="00F87D6F" w:rsidRDefault="00F87D6F" w:rsidP="00533347">
            <w:pPr>
              <w:jc w:val="right"/>
              <w:rPr>
                <w:b/>
                <w:bCs/>
                <w:sz w:val="18"/>
                <w:szCs w:val="18"/>
              </w:rPr>
            </w:pPr>
            <w:r w:rsidRPr="00F87D6F">
              <w:rPr>
                <w:b/>
                <w:bCs/>
                <w:sz w:val="18"/>
                <w:szCs w:val="18"/>
              </w:rPr>
              <w:t>4,434</w:t>
            </w:r>
          </w:p>
        </w:tc>
      </w:tr>
      <w:tr w:rsidR="00807DAC" w:rsidRPr="009A5D79" w14:paraId="090602F6" w14:textId="77777777" w:rsidTr="00D3759A">
        <w:tc>
          <w:tcPr>
            <w:tcW w:w="2024" w:type="dxa"/>
            <w:vMerge w:val="restart"/>
            <w:tcBorders>
              <w:top w:val="double" w:sz="4" w:space="0" w:color="auto"/>
            </w:tcBorders>
          </w:tcPr>
          <w:p w14:paraId="48FF5286" w14:textId="77777777" w:rsidR="000B529D" w:rsidRPr="0005527B" w:rsidRDefault="000B529D" w:rsidP="00533347">
            <w:pPr>
              <w:jc w:val="center"/>
              <w:rPr>
                <w:b/>
                <w:bCs/>
                <w:sz w:val="18"/>
                <w:szCs w:val="18"/>
              </w:rPr>
            </w:pPr>
            <w:r w:rsidRPr="0005527B">
              <w:rPr>
                <w:b/>
                <w:bCs/>
                <w:sz w:val="18"/>
                <w:szCs w:val="18"/>
              </w:rPr>
              <w:t>Municipal Roadways</w:t>
            </w:r>
            <w:r>
              <w:rPr>
                <w:b/>
                <w:bCs/>
                <w:sz w:val="18"/>
                <w:szCs w:val="18"/>
              </w:rPr>
              <w:t xml:space="preserve"> </w:t>
            </w:r>
            <w:r w:rsidRPr="0005527B">
              <w:rPr>
                <w:sz w:val="18"/>
                <w:szCs w:val="18"/>
                <w:vertAlign w:val="superscript"/>
              </w:rPr>
              <w:t>a</w:t>
            </w:r>
          </w:p>
          <w:p w14:paraId="060DB0A8" w14:textId="30451BDA" w:rsidR="000B529D" w:rsidRPr="0005527B" w:rsidRDefault="001E0E1C" w:rsidP="00533347">
            <w:pPr>
              <w:jc w:val="center"/>
              <w:rPr>
                <w:sz w:val="18"/>
                <w:szCs w:val="18"/>
              </w:rPr>
            </w:pPr>
            <w:r w:rsidRPr="0005527B">
              <w:rPr>
                <w:sz w:val="18"/>
                <w:szCs w:val="18"/>
              </w:rPr>
              <w:t>(</w:t>
            </w:r>
            <w:ins w:id="70" w:author="Richard Wen [2]" w:date="2024-05-21T15:15:00Z">
              <w:r w:rsidR="000A7152">
                <w:rPr>
                  <w:sz w:val="18"/>
                  <w:szCs w:val="18"/>
                </w:rPr>
                <w:t xml:space="preserve">2022, </w:t>
              </w:r>
            </w:ins>
            <w:commentRangeStart w:id="71"/>
            <w:commentRangeStart w:id="72"/>
            <w:del w:id="73" w:author="Richard Wen" w:date="2024-05-25T21:35:00Z">
              <w:r w:rsidRPr="0005527B" w:rsidDel="004F30A8">
                <w:rPr>
                  <w:sz w:val="18"/>
                  <w:szCs w:val="18"/>
                </w:rPr>
                <w:delText>c-km</w:delText>
              </w:r>
            </w:del>
            <w:commentRangeEnd w:id="71"/>
            <w:proofErr w:type="spellStart"/>
            <w:ins w:id="74" w:author="Richard Wen" w:date="2024-05-25T21:35:00Z">
              <w:r w:rsidR="004F30A8">
                <w:rPr>
                  <w:sz w:val="18"/>
                  <w:szCs w:val="18"/>
                </w:rPr>
                <w:t>cen</w:t>
              </w:r>
              <w:proofErr w:type="spellEnd"/>
              <w:r w:rsidR="004F30A8">
                <w:rPr>
                  <w:sz w:val="18"/>
                  <w:szCs w:val="18"/>
                </w:rPr>
                <w:t>-km</w:t>
              </w:r>
            </w:ins>
            <w:r>
              <w:rPr>
                <w:rStyle w:val="CommentReference"/>
              </w:rPr>
              <w:commentReference w:id="71"/>
            </w:r>
            <w:commentRangeEnd w:id="72"/>
            <w:r>
              <w:rPr>
                <w:rStyle w:val="CommentReference"/>
              </w:rPr>
              <w:commentReference w:id="72"/>
            </w:r>
            <w:r w:rsidRPr="0005527B">
              <w:rPr>
                <w:sz w:val="18"/>
                <w:szCs w:val="18"/>
              </w:rPr>
              <w:t>)</w:t>
            </w:r>
          </w:p>
        </w:tc>
        <w:tc>
          <w:tcPr>
            <w:tcW w:w="2507" w:type="dxa"/>
            <w:tcBorders>
              <w:top w:val="double" w:sz="4" w:space="0" w:color="auto"/>
            </w:tcBorders>
          </w:tcPr>
          <w:p w14:paraId="563EC591" w14:textId="77777777" w:rsidR="000B529D" w:rsidRPr="0005527B" w:rsidRDefault="000B529D" w:rsidP="00533347">
            <w:pPr>
              <w:jc w:val="right"/>
              <w:rPr>
                <w:sz w:val="18"/>
                <w:szCs w:val="18"/>
              </w:rPr>
            </w:pPr>
            <w:r w:rsidRPr="0005527B">
              <w:rPr>
                <w:sz w:val="18"/>
                <w:szCs w:val="18"/>
              </w:rPr>
              <w:t>Arterial</w:t>
            </w:r>
          </w:p>
        </w:tc>
        <w:tc>
          <w:tcPr>
            <w:tcW w:w="1701" w:type="dxa"/>
            <w:tcBorders>
              <w:top w:val="double" w:sz="4" w:space="0" w:color="auto"/>
            </w:tcBorders>
            <w:shd w:val="clear" w:color="auto" w:fill="auto"/>
          </w:tcPr>
          <w:p w14:paraId="412E2FC8" w14:textId="77777777" w:rsidR="000B529D" w:rsidRPr="0005527B" w:rsidRDefault="000B529D" w:rsidP="00533347">
            <w:pPr>
              <w:jc w:val="right"/>
              <w:rPr>
                <w:sz w:val="18"/>
                <w:szCs w:val="18"/>
              </w:rPr>
            </w:pPr>
            <w:r w:rsidRPr="0005527B">
              <w:rPr>
                <w:sz w:val="18"/>
                <w:szCs w:val="18"/>
              </w:rPr>
              <w:t>221.6</w:t>
            </w:r>
          </w:p>
        </w:tc>
        <w:tc>
          <w:tcPr>
            <w:tcW w:w="1560" w:type="dxa"/>
            <w:tcBorders>
              <w:top w:val="double" w:sz="4" w:space="0" w:color="auto"/>
            </w:tcBorders>
            <w:shd w:val="clear" w:color="auto" w:fill="auto"/>
          </w:tcPr>
          <w:p w14:paraId="23EBD8E9" w14:textId="77777777" w:rsidR="000B529D" w:rsidRPr="0005527B" w:rsidRDefault="000B529D" w:rsidP="00533347">
            <w:pPr>
              <w:jc w:val="right"/>
              <w:rPr>
                <w:sz w:val="18"/>
                <w:szCs w:val="18"/>
              </w:rPr>
            </w:pPr>
            <w:r w:rsidRPr="0005527B">
              <w:rPr>
                <w:sz w:val="18"/>
                <w:szCs w:val="18"/>
              </w:rPr>
              <w:t>1,402.1</w:t>
            </w:r>
          </w:p>
        </w:tc>
        <w:tc>
          <w:tcPr>
            <w:tcW w:w="1558" w:type="dxa"/>
            <w:tcBorders>
              <w:top w:val="double" w:sz="4" w:space="0" w:color="auto"/>
            </w:tcBorders>
            <w:shd w:val="clear" w:color="auto" w:fill="auto"/>
          </w:tcPr>
          <w:p w14:paraId="29ED2089" w14:textId="77777777" w:rsidR="000B529D" w:rsidRPr="0005527B" w:rsidRDefault="000B529D" w:rsidP="00533347">
            <w:pPr>
              <w:jc w:val="right"/>
              <w:rPr>
                <w:sz w:val="18"/>
                <w:szCs w:val="18"/>
              </w:rPr>
            </w:pPr>
            <w:r w:rsidRPr="0005527B">
              <w:rPr>
                <w:sz w:val="18"/>
                <w:szCs w:val="18"/>
              </w:rPr>
              <w:t>1153.7</w:t>
            </w:r>
          </w:p>
        </w:tc>
      </w:tr>
      <w:tr w:rsidR="000B529D" w:rsidRPr="009A5D79" w14:paraId="3C397343" w14:textId="77777777" w:rsidTr="00D3759A">
        <w:tc>
          <w:tcPr>
            <w:tcW w:w="2024" w:type="dxa"/>
            <w:vMerge/>
          </w:tcPr>
          <w:p w14:paraId="46AC4D04" w14:textId="77777777" w:rsidR="000B529D" w:rsidRPr="0005527B" w:rsidRDefault="000B529D" w:rsidP="00533347">
            <w:pPr>
              <w:jc w:val="center"/>
              <w:rPr>
                <w:sz w:val="18"/>
                <w:szCs w:val="18"/>
              </w:rPr>
            </w:pPr>
          </w:p>
        </w:tc>
        <w:tc>
          <w:tcPr>
            <w:tcW w:w="2507" w:type="dxa"/>
          </w:tcPr>
          <w:p w14:paraId="5B136E64" w14:textId="77777777" w:rsidR="000B529D" w:rsidRPr="0005527B" w:rsidRDefault="000B529D" w:rsidP="00533347">
            <w:pPr>
              <w:jc w:val="right"/>
              <w:rPr>
                <w:sz w:val="18"/>
                <w:szCs w:val="18"/>
              </w:rPr>
            </w:pPr>
            <w:r w:rsidRPr="0005527B">
              <w:rPr>
                <w:sz w:val="18"/>
                <w:szCs w:val="18"/>
              </w:rPr>
              <w:t>Collector</w:t>
            </w:r>
          </w:p>
        </w:tc>
        <w:tc>
          <w:tcPr>
            <w:tcW w:w="1701" w:type="dxa"/>
            <w:shd w:val="clear" w:color="auto" w:fill="auto"/>
          </w:tcPr>
          <w:p w14:paraId="137EC74D" w14:textId="77777777" w:rsidR="000B529D" w:rsidRPr="0005527B" w:rsidRDefault="000B529D" w:rsidP="00533347">
            <w:pPr>
              <w:jc w:val="right"/>
              <w:rPr>
                <w:sz w:val="18"/>
                <w:szCs w:val="18"/>
              </w:rPr>
            </w:pPr>
            <w:r w:rsidRPr="0005527B">
              <w:rPr>
                <w:sz w:val="18"/>
                <w:szCs w:val="18"/>
              </w:rPr>
              <w:t>132.7</w:t>
            </w:r>
          </w:p>
        </w:tc>
        <w:tc>
          <w:tcPr>
            <w:tcW w:w="1560" w:type="dxa"/>
            <w:shd w:val="clear" w:color="auto" w:fill="auto"/>
          </w:tcPr>
          <w:p w14:paraId="01B087B4" w14:textId="77777777" w:rsidR="000B529D" w:rsidRPr="0005527B" w:rsidRDefault="000B529D" w:rsidP="00533347">
            <w:pPr>
              <w:jc w:val="right"/>
              <w:rPr>
                <w:sz w:val="18"/>
                <w:szCs w:val="18"/>
              </w:rPr>
            </w:pPr>
            <w:r w:rsidRPr="0005527B">
              <w:rPr>
                <w:sz w:val="18"/>
                <w:szCs w:val="18"/>
              </w:rPr>
              <w:t>1331.9</w:t>
            </w:r>
          </w:p>
        </w:tc>
        <w:tc>
          <w:tcPr>
            <w:tcW w:w="1558" w:type="dxa"/>
            <w:shd w:val="clear" w:color="auto" w:fill="auto"/>
          </w:tcPr>
          <w:p w14:paraId="6C52B6BD" w14:textId="77777777" w:rsidR="000B529D" w:rsidRPr="0005527B" w:rsidRDefault="000B529D" w:rsidP="00533347">
            <w:pPr>
              <w:jc w:val="right"/>
              <w:rPr>
                <w:sz w:val="18"/>
                <w:szCs w:val="18"/>
              </w:rPr>
            </w:pPr>
            <w:r w:rsidRPr="0005527B">
              <w:rPr>
                <w:sz w:val="18"/>
                <w:szCs w:val="18"/>
              </w:rPr>
              <w:t>767.1</w:t>
            </w:r>
          </w:p>
        </w:tc>
      </w:tr>
      <w:tr w:rsidR="000B529D" w:rsidRPr="009A5D79" w14:paraId="6BA1BB6D" w14:textId="77777777" w:rsidTr="00D3759A">
        <w:trPr>
          <w:trHeight w:val="84"/>
        </w:trPr>
        <w:tc>
          <w:tcPr>
            <w:tcW w:w="2024" w:type="dxa"/>
            <w:vMerge/>
          </w:tcPr>
          <w:p w14:paraId="0307B2D3" w14:textId="77777777" w:rsidR="000B529D" w:rsidRPr="0005527B" w:rsidRDefault="000B529D" w:rsidP="00533347">
            <w:pPr>
              <w:jc w:val="center"/>
              <w:rPr>
                <w:sz w:val="18"/>
                <w:szCs w:val="18"/>
              </w:rPr>
            </w:pPr>
          </w:p>
        </w:tc>
        <w:tc>
          <w:tcPr>
            <w:tcW w:w="2507" w:type="dxa"/>
          </w:tcPr>
          <w:p w14:paraId="59640831" w14:textId="77777777" w:rsidR="000B529D" w:rsidRPr="0005527B" w:rsidRDefault="000B529D" w:rsidP="00533347">
            <w:pPr>
              <w:jc w:val="right"/>
              <w:rPr>
                <w:sz w:val="18"/>
                <w:szCs w:val="18"/>
              </w:rPr>
            </w:pPr>
            <w:r w:rsidRPr="0005527B">
              <w:rPr>
                <w:sz w:val="18"/>
                <w:szCs w:val="18"/>
              </w:rPr>
              <w:t>Local</w:t>
            </w:r>
          </w:p>
        </w:tc>
        <w:tc>
          <w:tcPr>
            <w:tcW w:w="1701" w:type="dxa"/>
            <w:shd w:val="clear" w:color="auto" w:fill="auto"/>
          </w:tcPr>
          <w:p w14:paraId="6D9B1AD7" w14:textId="77777777" w:rsidR="000B529D" w:rsidRPr="0005527B" w:rsidRDefault="000B529D" w:rsidP="00533347">
            <w:pPr>
              <w:jc w:val="right"/>
              <w:rPr>
                <w:sz w:val="18"/>
                <w:szCs w:val="18"/>
              </w:rPr>
            </w:pPr>
            <w:r w:rsidRPr="0005527B">
              <w:rPr>
                <w:sz w:val="18"/>
                <w:szCs w:val="18"/>
              </w:rPr>
              <w:t>1869.4</w:t>
            </w:r>
          </w:p>
        </w:tc>
        <w:tc>
          <w:tcPr>
            <w:tcW w:w="1560" w:type="dxa"/>
            <w:shd w:val="clear" w:color="auto" w:fill="auto"/>
          </w:tcPr>
          <w:p w14:paraId="72618F2E" w14:textId="77777777" w:rsidR="000B529D" w:rsidRPr="0005527B" w:rsidRDefault="000B529D" w:rsidP="00533347">
            <w:pPr>
              <w:jc w:val="right"/>
              <w:rPr>
                <w:sz w:val="18"/>
                <w:szCs w:val="18"/>
              </w:rPr>
            </w:pPr>
            <w:r w:rsidRPr="0005527B">
              <w:rPr>
                <w:sz w:val="18"/>
                <w:szCs w:val="18"/>
              </w:rPr>
              <w:t>5197.3</w:t>
            </w:r>
          </w:p>
        </w:tc>
        <w:tc>
          <w:tcPr>
            <w:tcW w:w="1558" w:type="dxa"/>
            <w:shd w:val="clear" w:color="auto" w:fill="auto"/>
          </w:tcPr>
          <w:p w14:paraId="23BED944" w14:textId="77777777" w:rsidR="000B529D" w:rsidRPr="0005527B" w:rsidRDefault="000B529D" w:rsidP="00533347">
            <w:pPr>
              <w:jc w:val="right"/>
              <w:rPr>
                <w:sz w:val="18"/>
                <w:szCs w:val="18"/>
              </w:rPr>
            </w:pPr>
            <w:r w:rsidRPr="0005527B">
              <w:rPr>
                <w:sz w:val="18"/>
                <w:szCs w:val="18"/>
              </w:rPr>
              <w:t>3658.6</w:t>
            </w:r>
          </w:p>
        </w:tc>
      </w:tr>
      <w:tr w:rsidR="000B529D" w:rsidRPr="009A5D79" w14:paraId="5E6AE23E" w14:textId="77777777" w:rsidTr="00D3759A">
        <w:trPr>
          <w:trHeight w:val="300"/>
        </w:trPr>
        <w:tc>
          <w:tcPr>
            <w:tcW w:w="2024" w:type="dxa"/>
            <w:vMerge/>
            <w:tcBorders>
              <w:bottom w:val="double" w:sz="4" w:space="0" w:color="auto"/>
            </w:tcBorders>
          </w:tcPr>
          <w:p w14:paraId="36A02781" w14:textId="77777777" w:rsidR="000B529D" w:rsidRPr="0005527B" w:rsidRDefault="000B529D" w:rsidP="00533347">
            <w:pPr>
              <w:jc w:val="center"/>
              <w:rPr>
                <w:b/>
                <w:bCs/>
                <w:sz w:val="18"/>
                <w:szCs w:val="18"/>
              </w:rPr>
            </w:pPr>
          </w:p>
        </w:tc>
        <w:tc>
          <w:tcPr>
            <w:tcW w:w="2507" w:type="dxa"/>
            <w:tcBorders>
              <w:bottom w:val="double" w:sz="4" w:space="0" w:color="auto"/>
            </w:tcBorders>
            <w:shd w:val="clear" w:color="auto" w:fill="D9E2F3" w:themeFill="accent1" w:themeFillTint="33"/>
          </w:tcPr>
          <w:p w14:paraId="391850B6" w14:textId="77777777" w:rsidR="000B529D" w:rsidRPr="0005527B" w:rsidRDefault="000B529D" w:rsidP="00533347">
            <w:pPr>
              <w:jc w:val="right"/>
              <w:rPr>
                <w:b/>
                <w:bCs/>
                <w:sz w:val="18"/>
                <w:szCs w:val="18"/>
              </w:rPr>
            </w:pPr>
            <w:r w:rsidRPr="0005527B">
              <w:rPr>
                <w:b/>
                <w:bCs/>
                <w:sz w:val="18"/>
                <w:szCs w:val="18"/>
              </w:rPr>
              <w:t>Roadways, Total</w:t>
            </w:r>
          </w:p>
        </w:tc>
        <w:tc>
          <w:tcPr>
            <w:tcW w:w="1701" w:type="dxa"/>
            <w:tcBorders>
              <w:bottom w:val="double" w:sz="4" w:space="0" w:color="auto"/>
            </w:tcBorders>
            <w:shd w:val="clear" w:color="auto" w:fill="D9E2F3" w:themeFill="accent1" w:themeFillTint="33"/>
          </w:tcPr>
          <w:p w14:paraId="74DD2F94" w14:textId="77777777" w:rsidR="000B529D" w:rsidRPr="0005527B" w:rsidRDefault="000B529D" w:rsidP="00533347">
            <w:pPr>
              <w:jc w:val="right"/>
              <w:rPr>
                <w:b/>
                <w:bCs/>
                <w:sz w:val="18"/>
                <w:szCs w:val="18"/>
              </w:rPr>
            </w:pPr>
            <w:r w:rsidRPr="0005527B">
              <w:rPr>
                <w:b/>
                <w:bCs/>
                <w:sz w:val="18"/>
                <w:szCs w:val="18"/>
              </w:rPr>
              <w:t>2,223.7</w:t>
            </w:r>
          </w:p>
        </w:tc>
        <w:tc>
          <w:tcPr>
            <w:tcW w:w="1560" w:type="dxa"/>
            <w:tcBorders>
              <w:bottom w:val="double" w:sz="4" w:space="0" w:color="auto"/>
            </w:tcBorders>
            <w:shd w:val="clear" w:color="auto" w:fill="D9E2F3" w:themeFill="accent1" w:themeFillTint="33"/>
          </w:tcPr>
          <w:p w14:paraId="64773C52" w14:textId="042CDF51" w:rsidR="000B529D" w:rsidRPr="0005527B" w:rsidRDefault="000B529D" w:rsidP="00533347">
            <w:pPr>
              <w:jc w:val="right"/>
              <w:rPr>
                <w:b/>
                <w:bCs/>
                <w:sz w:val="18"/>
                <w:szCs w:val="18"/>
              </w:rPr>
            </w:pPr>
            <w:r w:rsidRPr="0005527B">
              <w:rPr>
                <w:b/>
                <w:bCs/>
                <w:sz w:val="18"/>
                <w:szCs w:val="18"/>
              </w:rPr>
              <w:t>7,931.</w:t>
            </w:r>
            <w:r w:rsidR="008C4DE9">
              <w:rPr>
                <w:b/>
                <w:bCs/>
                <w:sz w:val="18"/>
                <w:szCs w:val="18"/>
              </w:rPr>
              <w:t>3</w:t>
            </w:r>
          </w:p>
        </w:tc>
        <w:tc>
          <w:tcPr>
            <w:tcW w:w="1558" w:type="dxa"/>
            <w:tcBorders>
              <w:bottom w:val="double" w:sz="4" w:space="0" w:color="auto"/>
            </w:tcBorders>
            <w:shd w:val="clear" w:color="auto" w:fill="D9E2F3" w:themeFill="accent1" w:themeFillTint="33"/>
          </w:tcPr>
          <w:p w14:paraId="4D5203DC" w14:textId="77777777" w:rsidR="000B529D" w:rsidRPr="0005527B" w:rsidRDefault="000B529D" w:rsidP="00533347">
            <w:pPr>
              <w:jc w:val="right"/>
              <w:rPr>
                <w:b/>
                <w:bCs/>
                <w:sz w:val="18"/>
                <w:szCs w:val="18"/>
              </w:rPr>
            </w:pPr>
            <w:r w:rsidRPr="0005527B">
              <w:rPr>
                <w:b/>
                <w:bCs/>
                <w:sz w:val="18"/>
                <w:szCs w:val="18"/>
              </w:rPr>
              <w:t>5,579.4</w:t>
            </w:r>
          </w:p>
        </w:tc>
      </w:tr>
      <w:tr w:rsidR="00807DAC" w:rsidRPr="009A5D79" w14:paraId="44E496A6" w14:textId="77777777" w:rsidTr="00D3759A">
        <w:trPr>
          <w:trHeight w:val="300"/>
        </w:trPr>
        <w:tc>
          <w:tcPr>
            <w:tcW w:w="2024" w:type="dxa"/>
            <w:vMerge w:val="restart"/>
            <w:tcBorders>
              <w:top w:val="double" w:sz="4" w:space="0" w:color="auto"/>
            </w:tcBorders>
          </w:tcPr>
          <w:p w14:paraId="45763DC3" w14:textId="77777777" w:rsidR="00807DAC" w:rsidRPr="0005527B" w:rsidRDefault="00807DAC" w:rsidP="00807DAC">
            <w:pPr>
              <w:jc w:val="center"/>
              <w:rPr>
                <w:b/>
                <w:bCs/>
                <w:sz w:val="18"/>
                <w:szCs w:val="18"/>
              </w:rPr>
            </w:pPr>
            <w:r w:rsidRPr="0005527B">
              <w:rPr>
                <w:b/>
                <w:bCs/>
                <w:sz w:val="18"/>
                <w:szCs w:val="18"/>
              </w:rPr>
              <w:t>Municipal Bikeways and Pathways</w:t>
            </w:r>
            <w:r>
              <w:rPr>
                <w:b/>
                <w:bCs/>
                <w:sz w:val="18"/>
                <w:szCs w:val="18"/>
              </w:rPr>
              <w:t xml:space="preserve"> </w:t>
            </w:r>
            <w:r w:rsidRPr="0005527B">
              <w:rPr>
                <w:sz w:val="18"/>
                <w:szCs w:val="18"/>
                <w:vertAlign w:val="superscript"/>
              </w:rPr>
              <w:t>b</w:t>
            </w:r>
          </w:p>
          <w:p w14:paraId="642C487D" w14:textId="664A3B15" w:rsidR="00807DAC" w:rsidRPr="0005527B" w:rsidRDefault="00807DAC" w:rsidP="00807DAC">
            <w:pPr>
              <w:jc w:val="center"/>
              <w:rPr>
                <w:sz w:val="18"/>
                <w:szCs w:val="18"/>
              </w:rPr>
            </w:pPr>
            <w:r w:rsidRPr="0005527B">
              <w:rPr>
                <w:sz w:val="18"/>
                <w:szCs w:val="18"/>
              </w:rPr>
              <w:t>(</w:t>
            </w:r>
            <w:ins w:id="75" w:author="Richard Wen [2]" w:date="2024-05-21T15:15:00Z">
              <w:r w:rsidR="000A7152">
                <w:rPr>
                  <w:sz w:val="18"/>
                  <w:szCs w:val="18"/>
                </w:rPr>
                <w:t xml:space="preserve">2022, </w:t>
              </w:r>
            </w:ins>
            <w:del w:id="76" w:author="Richard Wen" w:date="2024-05-25T21:35:00Z">
              <w:r w:rsidRPr="0005527B" w:rsidDel="004F30A8">
                <w:rPr>
                  <w:sz w:val="18"/>
                  <w:szCs w:val="18"/>
                </w:rPr>
                <w:delText>c-km</w:delText>
              </w:r>
            </w:del>
            <w:proofErr w:type="spellStart"/>
            <w:ins w:id="77" w:author="Richard Wen" w:date="2024-05-25T21:35:00Z">
              <w:r w:rsidR="004F30A8">
                <w:rPr>
                  <w:sz w:val="18"/>
                  <w:szCs w:val="18"/>
                </w:rPr>
                <w:t>cen</w:t>
              </w:r>
              <w:proofErr w:type="spellEnd"/>
              <w:r w:rsidR="004F30A8">
                <w:rPr>
                  <w:sz w:val="18"/>
                  <w:szCs w:val="18"/>
                </w:rPr>
                <w:t>-km</w:t>
              </w:r>
            </w:ins>
            <w:r w:rsidRPr="0005527B">
              <w:rPr>
                <w:sz w:val="18"/>
                <w:szCs w:val="18"/>
              </w:rPr>
              <w:t>)</w:t>
            </w:r>
          </w:p>
          <w:p w14:paraId="11E5DDC5" w14:textId="77777777" w:rsidR="00807DAC" w:rsidRPr="0005527B" w:rsidRDefault="00807DAC" w:rsidP="00807DAC">
            <w:pPr>
              <w:jc w:val="center"/>
              <w:rPr>
                <w:sz w:val="18"/>
                <w:szCs w:val="18"/>
              </w:rPr>
            </w:pPr>
          </w:p>
        </w:tc>
        <w:tc>
          <w:tcPr>
            <w:tcW w:w="2507" w:type="dxa"/>
            <w:tcBorders>
              <w:top w:val="double" w:sz="4" w:space="0" w:color="auto"/>
            </w:tcBorders>
          </w:tcPr>
          <w:p w14:paraId="3A7999CC" w14:textId="1BF3D742" w:rsidR="00807DAC" w:rsidRPr="0005527B" w:rsidRDefault="00807DAC" w:rsidP="00807DAC">
            <w:pPr>
              <w:jc w:val="right"/>
              <w:rPr>
                <w:sz w:val="18"/>
                <w:szCs w:val="18"/>
              </w:rPr>
            </w:pPr>
            <w:r w:rsidRPr="0005527B">
              <w:rPr>
                <w:sz w:val="18"/>
                <w:szCs w:val="18"/>
              </w:rPr>
              <w:t>Path</w:t>
            </w:r>
            <w:r>
              <w:rPr>
                <w:sz w:val="18"/>
                <w:szCs w:val="18"/>
              </w:rPr>
              <w:t xml:space="preserve"> </w:t>
            </w:r>
            <w:r w:rsidRPr="00807DAC">
              <w:rPr>
                <w:i/>
                <w:iCs/>
                <w:sz w:val="18"/>
                <w:szCs w:val="18"/>
              </w:rPr>
              <w:t>(Off</w:t>
            </w:r>
            <w:r>
              <w:rPr>
                <w:i/>
                <w:iCs/>
                <w:sz w:val="18"/>
                <w:szCs w:val="18"/>
              </w:rPr>
              <w:t>-</w:t>
            </w:r>
            <w:r w:rsidRPr="00807DAC">
              <w:rPr>
                <w:i/>
                <w:iCs/>
                <w:sz w:val="18"/>
                <w:szCs w:val="18"/>
              </w:rPr>
              <w:t>Street)</w:t>
            </w:r>
          </w:p>
        </w:tc>
        <w:tc>
          <w:tcPr>
            <w:tcW w:w="1701" w:type="dxa"/>
            <w:tcBorders>
              <w:top w:val="double" w:sz="4" w:space="0" w:color="auto"/>
            </w:tcBorders>
          </w:tcPr>
          <w:p w14:paraId="660DE8AB" w14:textId="7C05FD65" w:rsidR="00807DAC" w:rsidRPr="0005527B" w:rsidRDefault="00807DAC" w:rsidP="00807DAC">
            <w:pPr>
              <w:jc w:val="right"/>
              <w:rPr>
                <w:sz w:val="18"/>
                <w:szCs w:val="18"/>
              </w:rPr>
            </w:pPr>
            <w:r w:rsidRPr="0005527B">
              <w:rPr>
                <w:sz w:val="18"/>
                <w:szCs w:val="18"/>
              </w:rPr>
              <w:t>77.5</w:t>
            </w:r>
          </w:p>
        </w:tc>
        <w:tc>
          <w:tcPr>
            <w:tcW w:w="1560" w:type="dxa"/>
            <w:tcBorders>
              <w:top w:val="double" w:sz="4" w:space="0" w:color="auto"/>
            </w:tcBorders>
          </w:tcPr>
          <w:p w14:paraId="3EA3E5DA" w14:textId="302F8A88" w:rsidR="00807DAC" w:rsidRPr="0005527B" w:rsidRDefault="00807DAC" w:rsidP="00807DAC">
            <w:pPr>
              <w:jc w:val="right"/>
              <w:rPr>
                <w:sz w:val="18"/>
                <w:szCs w:val="18"/>
              </w:rPr>
            </w:pPr>
            <w:r w:rsidRPr="0005527B">
              <w:rPr>
                <w:sz w:val="18"/>
                <w:szCs w:val="18"/>
              </w:rPr>
              <w:t>1,012</w:t>
            </w:r>
          </w:p>
        </w:tc>
        <w:tc>
          <w:tcPr>
            <w:tcW w:w="1558" w:type="dxa"/>
            <w:tcBorders>
              <w:top w:val="double" w:sz="4" w:space="0" w:color="auto"/>
            </w:tcBorders>
          </w:tcPr>
          <w:p w14:paraId="30B5AE18" w14:textId="4471617D" w:rsidR="00807DAC" w:rsidRPr="0005527B" w:rsidRDefault="00807DAC" w:rsidP="00807DAC">
            <w:pPr>
              <w:jc w:val="right"/>
              <w:rPr>
                <w:b/>
                <w:bCs/>
                <w:sz w:val="18"/>
                <w:szCs w:val="18"/>
              </w:rPr>
            </w:pPr>
            <w:r w:rsidRPr="0005527B">
              <w:rPr>
                <w:sz w:val="18"/>
                <w:szCs w:val="18"/>
              </w:rPr>
              <w:t>365.9</w:t>
            </w:r>
          </w:p>
        </w:tc>
      </w:tr>
      <w:tr w:rsidR="00807DAC" w:rsidRPr="009A5D79" w14:paraId="4D07495F" w14:textId="77777777" w:rsidTr="00D3759A">
        <w:trPr>
          <w:trHeight w:val="300"/>
        </w:trPr>
        <w:tc>
          <w:tcPr>
            <w:tcW w:w="2024" w:type="dxa"/>
            <w:vMerge/>
          </w:tcPr>
          <w:p w14:paraId="10744688" w14:textId="77777777" w:rsidR="00807DAC" w:rsidRPr="0005527B" w:rsidRDefault="00807DAC" w:rsidP="00807DAC">
            <w:pPr>
              <w:rPr>
                <w:b/>
                <w:bCs/>
                <w:sz w:val="18"/>
                <w:szCs w:val="18"/>
              </w:rPr>
            </w:pPr>
          </w:p>
        </w:tc>
        <w:tc>
          <w:tcPr>
            <w:tcW w:w="2507" w:type="dxa"/>
          </w:tcPr>
          <w:p w14:paraId="57C29C48" w14:textId="3291E846" w:rsidR="00807DAC" w:rsidRPr="0005527B" w:rsidRDefault="00807DAC" w:rsidP="00807DAC">
            <w:pPr>
              <w:jc w:val="right"/>
              <w:rPr>
                <w:sz w:val="18"/>
                <w:szCs w:val="18"/>
              </w:rPr>
            </w:pPr>
            <w:r w:rsidRPr="0005527B">
              <w:rPr>
                <w:sz w:val="18"/>
                <w:szCs w:val="18"/>
              </w:rPr>
              <w:t>Cycle Track</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5FF25DEE" w14:textId="7934F2DB" w:rsidR="00807DAC" w:rsidRPr="0005527B" w:rsidRDefault="00807DAC" w:rsidP="00807DAC">
            <w:pPr>
              <w:jc w:val="right"/>
              <w:rPr>
                <w:sz w:val="18"/>
                <w:szCs w:val="18"/>
              </w:rPr>
            </w:pPr>
            <w:r w:rsidRPr="0005527B">
              <w:rPr>
                <w:sz w:val="18"/>
                <w:szCs w:val="18"/>
              </w:rPr>
              <w:t>27.4</w:t>
            </w:r>
          </w:p>
        </w:tc>
        <w:tc>
          <w:tcPr>
            <w:tcW w:w="1560" w:type="dxa"/>
          </w:tcPr>
          <w:p w14:paraId="700A6340" w14:textId="17B4D225" w:rsidR="00807DAC" w:rsidRPr="0005527B" w:rsidRDefault="00807DAC" w:rsidP="00807DAC">
            <w:pPr>
              <w:jc w:val="right"/>
              <w:rPr>
                <w:sz w:val="18"/>
                <w:szCs w:val="18"/>
              </w:rPr>
            </w:pPr>
            <w:r w:rsidRPr="0005527B">
              <w:rPr>
                <w:sz w:val="18"/>
                <w:szCs w:val="18"/>
              </w:rPr>
              <w:t>31.7</w:t>
            </w:r>
          </w:p>
        </w:tc>
        <w:tc>
          <w:tcPr>
            <w:tcW w:w="1558" w:type="dxa"/>
          </w:tcPr>
          <w:p w14:paraId="598E8EC0" w14:textId="6F43F9D6" w:rsidR="00807DAC" w:rsidRPr="0005527B" w:rsidRDefault="00807DAC" w:rsidP="00807DAC">
            <w:pPr>
              <w:jc w:val="right"/>
              <w:rPr>
                <w:b/>
                <w:bCs/>
                <w:sz w:val="18"/>
                <w:szCs w:val="18"/>
              </w:rPr>
            </w:pPr>
            <w:r w:rsidRPr="0005527B">
              <w:rPr>
                <w:sz w:val="18"/>
                <w:szCs w:val="18"/>
              </w:rPr>
              <w:t>73.9</w:t>
            </w:r>
          </w:p>
        </w:tc>
      </w:tr>
      <w:tr w:rsidR="00807DAC" w:rsidRPr="009A5D79" w14:paraId="25EB1CC5" w14:textId="77777777" w:rsidTr="00D3759A">
        <w:trPr>
          <w:trHeight w:val="300"/>
        </w:trPr>
        <w:tc>
          <w:tcPr>
            <w:tcW w:w="2024" w:type="dxa"/>
            <w:vMerge/>
          </w:tcPr>
          <w:p w14:paraId="2B969163" w14:textId="77777777" w:rsidR="00807DAC" w:rsidRPr="0005527B" w:rsidRDefault="00807DAC" w:rsidP="00807DAC">
            <w:pPr>
              <w:rPr>
                <w:b/>
                <w:bCs/>
                <w:sz w:val="18"/>
                <w:szCs w:val="18"/>
              </w:rPr>
            </w:pPr>
          </w:p>
        </w:tc>
        <w:tc>
          <w:tcPr>
            <w:tcW w:w="2507" w:type="dxa"/>
          </w:tcPr>
          <w:p w14:paraId="4A544E91" w14:textId="6B8A0BCF" w:rsidR="00807DAC" w:rsidRPr="0005527B" w:rsidRDefault="00807DAC" w:rsidP="00807DAC">
            <w:pPr>
              <w:jc w:val="right"/>
              <w:rPr>
                <w:sz w:val="18"/>
                <w:szCs w:val="18"/>
              </w:rPr>
            </w:pPr>
            <w:r w:rsidRPr="0005527B">
              <w:rPr>
                <w:sz w:val="18"/>
                <w:szCs w:val="18"/>
              </w:rPr>
              <w:t>Painted Lane</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1F56F515" w14:textId="60003050" w:rsidR="00807DAC" w:rsidRPr="0005527B" w:rsidRDefault="00807DAC" w:rsidP="00807DAC">
            <w:pPr>
              <w:jc w:val="right"/>
              <w:rPr>
                <w:sz w:val="18"/>
                <w:szCs w:val="18"/>
              </w:rPr>
            </w:pPr>
            <w:r w:rsidRPr="0005527B">
              <w:rPr>
                <w:sz w:val="18"/>
                <w:szCs w:val="18"/>
              </w:rPr>
              <w:t>43.8</w:t>
            </w:r>
          </w:p>
        </w:tc>
        <w:tc>
          <w:tcPr>
            <w:tcW w:w="1560" w:type="dxa"/>
          </w:tcPr>
          <w:p w14:paraId="6604E963" w14:textId="7857E906" w:rsidR="00807DAC" w:rsidRPr="0005527B" w:rsidRDefault="00807DAC" w:rsidP="00807DAC">
            <w:pPr>
              <w:jc w:val="right"/>
              <w:rPr>
                <w:sz w:val="18"/>
                <w:szCs w:val="18"/>
              </w:rPr>
            </w:pPr>
            <w:r w:rsidRPr="0005527B">
              <w:rPr>
                <w:sz w:val="18"/>
                <w:szCs w:val="18"/>
              </w:rPr>
              <w:t>57.0</w:t>
            </w:r>
          </w:p>
        </w:tc>
        <w:tc>
          <w:tcPr>
            <w:tcW w:w="1558" w:type="dxa"/>
          </w:tcPr>
          <w:p w14:paraId="657A7519" w14:textId="39CFFD6E" w:rsidR="00807DAC" w:rsidRPr="0005527B" w:rsidRDefault="00807DAC" w:rsidP="00807DAC">
            <w:pPr>
              <w:jc w:val="right"/>
              <w:rPr>
                <w:b/>
                <w:bCs/>
                <w:sz w:val="18"/>
                <w:szCs w:val="18"/>
              </w:rPr>
            </w:pPr>
            <w:r w:rsidRPr="0005527B">
              <w:rPr>
                <w:sz w:val="18"/>
                <w:szCs w:val="18"/>
              </w:rPr>
              <w:t>131.5</w:t>
            </w:r>
          </w:p>
        </w:tc>
      </w:tr>
      <w:tr w:rsidR="00807DAC" w:rsidRPr="009A5D79" w14:paraId="0E15AA19" w14:textId="77777777" w:rsidTr="00D3759A">
        <w:trPr>
          <w:trHeight w:val="300"/>
        </w:trPr>
        <w:tc>
          <w:tcPr>
            <w:tcW w:w="2024" w:type="dxa"/>
            <w:vMerge/>
          </w:tcPr>
          <w:p w14:paraId="47BB7F7E" w14:textId="77777777" w:rsidR="00807DAC" w:rsidRPr="0005527B" w:rsidRDefault="00807DAC" w:rsidP="00533347">
            <w:pPr>
              <w:rPr>
                <w:b/>
                <w:bCs/>
                <w:sz w:val="18"/>
                <w:szCs w:val="18"/>
              </w:rPr>
            </w:pPr>
          </w:p>
        </w:tc>
        <w:tc>
          <w:tcPr>
            <w:tcW w:w="2507" w:type="dxa"/>
          </w:tcPr>
          <w:p w14:paraId="7F16DB03" w14:textId="0F378DBD" w:rsidR="00807DAC" w:rsidRPr="0005527B" w:rsidRDefault="00807DAC" w:rsidP="00533347">
            <w:pPr>
              <w:jc w:val="right"/>
              <w:rPr>
                <w:sz w:val="18"/>
                <w:szCs w:val="18"/>
              </w:rPr>
            </w:pPr>
            <w:commentRangeStart w:id="78"/>
            <w:r w:rsidRPr="0005527B">
              <w:rPr>
                <w:sz w:val="18"/>
                <w:szCs w:val="18"/>
              </w:rPr>
              <w:t>Shared</w:t>
            </w:r>
            <w:r>
              <w:rPr>
                <w:sz w:val="18"/>
                <w:szCs w:val="18"/>
              </w:rPr>
              <w:t xml:space="preserve"> Route </w:t>
            </w:r>
            <w:r w:rsidRPr="00807DAC">
              <w:rPr>
                <w:i/>
                <w:iCs/>
                <w:sz w:val="18"/>
                <w:szCs w:val="18"/>
              </w:rPr>
              <w:t>(On</w:t>
            </w:r>
            <w:r>
              <w:rPr>
                <w:i/>
                <w:iCs/>
                <w:sz w:val="18"/>
                <w:szCs w:val="18"/>
              </w:rPr>
              <w:t>-</w:t>
            </w:r>
            <w:r w:rsidRPr="00807DAC">
              <w:rPr>
                <w:i/>
                <w:iCs/>
                <w:sz w:val="18"/>
                <w:szCs w:val="18"/>
              </w:rPr>
              <w:t>Street</w:t>
            </w:r>
            <w:commentRangeEnd w:id="78"/>
            <w:r w:rsidR="008C4DE9">
              <w:rPr>
                <w:rStyle w:val="CommentReference"/>
              </w:rPr>
              <w:commentReference w:id="78"/>
            </w:r>
            <w:r w:rsidRPr="00807DAC">
              <w:rPr>
                <w:i/>
                <w:iCs/>
                <w:sz w:val="18"/>
                <w:szCs w:val="18"/>
              </w:rPr>
              <w:t>)</w:t>
            </w:r>
          </w:p>
        </w:tc>
        <w:tc>
          <w:tcPr>
            <w:tcW w:w="1701" w:type="dxa"/>
          </w:tcPr>
          <w:p w14:paraId="2ADD04EB" w14:textId="77777777" w:rsidR="00807DAC" w:rsidRPr="0005527B" w:rsidRDefault="00807DAC" w:rsidP="00533347">
            <w:pPr>
              <w:jc w:val="right"/>
              <w:rPr>
                <w:sz w:val="18"/>
                <w:szCs w:val="18"/>
              </w:rPr>
            </w:pPr>
            <w:r w:rsidRPr="0005527B">
              <w:rPr>
                <w:sz w:val="18"/>
                <w:szCs w:val="18"/>
              </w:rPr>
              <w:t>193.3</w:t>
            </w:r>
          </w:p>
        </w:tc>
        <w:tc>
          <w:tcPr>
            <w:tcW w:w="1560" w:type="dxa"/>
          </w:tcPr>
          <w:p w14:paraId="7C12648A" w14:textId="77777777" w:rsidR="00807DAC" w:rsidRPr="0005527B" w:rsidRDefault="00807DAC" w:rsidP="00533347">
            <w:pPr>
              <w:jc w:val="right"/>
              <w:rPr>
                <w:sz w:val="18"/>
                <w:szCs w:val="18"/>
              </w:rPr>
            </w:pPr>
            <w:r w:rsidRPr="0005527B">
              <w:rPr>
                <w:sz w:val="18"/>
                <w:szCs w:val="18"/>
              </w:rPr>
              <w:t>481.0</w:t>
            </w:r>
          </w:p>
        </w:tc>
        <w:tc>
          <w:tcPr>
            <w:tcW w:w="1558" w:type="dxa"/>
          </w:tcPr>
          <w:p w14:paraId="68A7F2AC" w14:textId="77777777" w:rsidR="00807DAC" w:rsidRPr="0005527B" w:rsidRDefault="00807DAC" w:rsidP="00533347">
            <w:pPr>
              <w:jc w:val="right"/>
              <w:rPr>
                <w:b/>
                <w:bCs/>
                <w:sz w:val="18"/>
                <w:szCs w:val="18"/>
              </w:rPr>
            </w:pPr>
            <w:r w:rsidRPr="0005527B">
              <w:rPr>
                <w:sz w:val="18"/>
                <w:szCs w:val="18"/>
              </w:rPr>
              <w:t>184.4</w:t>
            </w:r>
          </w:p>
        </w:tc>
      </w:tr>
      <w:tr w:rsidR="00901BF8" w:rsidRPr="009A5D79" w14:paraId="11A2D15D" w14:textId="77777777" w:rsidTr="00D3759A">
        <w:trPr>
          <w:trHeight w:val="300"/>
          <w:ins w:id="79" w:author="Richard Wen" w:date="2024-05-25T21:36:00Z"/>
        </w:trPr>
        <w:tc>
          <w:tcPr>
            <w:tcW w:w="2024" w:type="dxa"/>
            <w:vMerge/>
          </w:tcPr>
          <w:p w14:paraId="49A4B177" w14:textId="77777777" w:rsidR="00901BF8" w:rsidRPr="0005527B" w:rsidRDefault="00901BF8" w:rsidP="00533347">
            <w:pPr>
              <w:rPr>
                <w:ins w:id="80" w:author="Richard Wen" w:date="2024-05-25T21:36:00Z"/>
                <w:b/>
                <w:bCs/>
                <w:sz w:val="18"/>
                <w:szCs w:val="18"/>
              </w:rPr>
            </w:pPr>
          </w:p>
        </w:tc>
        <w:tc>
          <w:tcPr>
            <w:tcW w:w="2507" w:type="dxa"/>
          </w:tcPr>
          <w:p w14:paraId="4E38FBD8" w14:textId="021C0185" w:rsidR="00901BF8" w:rsidRPr="0005527B" w:rsidRDefault="00901BF8" w:rsidP="00533347">
            <w:pPr>
              <w:jc w:val="right"/>
              <w:rPr>
                <w:ins w:id="81" w:author="Richard Wen" w:date="2024-05-25T21:36:00Z"/>
                <w:sz w:val="18"/>
                <w:szCs w:val="18"/>
              </w:rPr>
            </w:pPr>
            <w:ins w:id="82" w:author="Richard Wen" w:date="2024-05-25T21:36:00Z">
              <w:r>
                <w:rPr>
                  <w:sz w:val="18"/>
                  <w:szCs w:val="18"/>
                </w:rPr>
                <w:t>Local Street Bikeways (On-Street)</w:t>
              </w:r>
            </w:ins>
          </w:p>
        </w:tc>
        <w:tc>
          <w:tcPr>
            <w:tcW w:w="1701" w:type="dxa"/>
          </w:tcPr>
          <w:p w14:paraId="7B227098" w14:textId="77777777" w:rsidR="00901BF8" w:rsidRPr="0005527B" w:rsidRDefault="00901BF8" w:rsidP="00533347">
            <w:pPr>
              <w:jc w:val="right"/>
              <w:rPr>
                <w:ins w:id="83" w:author="Richard Wen" w:date="2024-05-25T21:36:00Z"/>
                <w:sz w:val="18"/>
                <w:szCs w:val="18"/>
              </w:rPr>
            </w:pPr>
          </w:p>
        </w:tc>
        <w:tc>
          <w:tcPr>
            <w:tcW w:w="1560" w:type="dxa"/>
          </w:tcPr>
          <w:p w14:paraId="73468355" w14:textId="420DA1DF" w:rsidR="00901BF8" w:rsidRPr="00444EB1" w:rsidRDefault="00444EB1" w:rsidP="00533347">
            <w:pPr>
              <w:jc w:val="right"/>
              <w:rPr>
                <w:ins w:id="84" w:author="Richard Wen" w:date="2024-05-25T21:36:00Z"/>
                <w:sz w:val="18"/>
                <w:szCs w:val="18"/>
                <w:vertAlign w:val="superscript"/>
                <w:rPrChange w:id="85" w:author="Richard Wen" w:date="2024-05-25T21:37:00Z">
                  <w:rPr>
                    <w:ins w:id="86" w:author="Richard Wen" w:date="2024-05-25T21:36:00Z"/>
                    <w:sz w:val="18"/>
                    <w:szCs w:val="18"/>
                  </w:rPr>
                </w:rPrChange>
              </w:rPr>
            </w:pPr>
            <w:ins w:id="87" w:author="Richard Wen" w:date="2024-05-25T21:36:00Z">
              <w:r>
                <w:rPr>
                  <w:sz w:val="18"/>
                  <w:szCs w:val="18"/>
                </w:rPr>
                <w:t>N/A</w:t>
              </w:r>
            </w:ins>
            <w:ins w:id="88" w:author="Richard Wen" w:date="2024-05-25T21:37:00Z">
              <w:r>
                <w:rPr>
                  <w:sz w:val="18"/>
                  <w:szCs w:val="18"/>
                  <w:vertAlign w:val="superscript"/>
                </w:rPr>
                <w:t>c</w:t>
              </w:r>
            </w:ins>
          </w:p>
        </w:tc>
        <w:tc>
          <w:tcPr>
            <w:tcW w:w="1558" w:type="dxa"/>
          </w:tcPr>
          <w:p w14:paraId="73294757" w14:textId="115B9A70" w:rsidR="00901BF8" w:rsidRPr="00444EB1" w:rsidRDefault="00444EB1" w:rsidP="00533347">
            <w:pPr>
              <w:jc w:val="right"/>
              <w:rPr>
                <w:ins w:id="89" w:author="Richard Wen" w:date="2024-05-25T21:36:00Z"/>
                <w:sz w:val="18"/>
                <w:szCs w:val="18"/>
                <w:vertAlign w:val="superscript"/>
                <w:rPrChange w:id="90" w:author="Richard Wen" w:date="2024-05-25T21:37:00Z">
                  <w:rPr>
                    <w:ins w:id="91" w:author="Richard Wen" w:date="2024-05-25T21:36:00Z"/>
                    <w:sz w:val="18"/>
                    <w:szCs w:val="18"/>
                  </w:rPr>
                </w:rPrChange>
              </w:rPr>
            </w:pPr>
            <w:ins w:id="92" w:author="Richard Wen" w:date="2024-05-25T21:36:00Z">
              <w:r>
                <w:rPr>
                  <w:sz w:val="18"/>
                  <w:szCs w:val="18"/>
                </w:rPr>
                <w:t>N/A</w:t>
              </w:r>
            </w:ins>
            <w:ins w:id="93" w:author="Richard Wen" w:date="2024-05-25T21:37:00Z">
              <w:r>
                <w:rPr>
                  <w:sz w:val="18"/>
                  <w:szCs w:val="18"/>
                  <w:vertAlign w:val="superscript"/>
                </w:rPr>
                <w:t>c</w:t>
              </w:r>
            </w:ins>
          </w:p>
        </w:tc>
      </w:tr>
      <w:tr w:rsidR="00807DAC" w:rsidRPr="009A5D79" w14:paraId="4FB26C9C" w14:textId="77777777" w:rsidTr="00D3759A">
        <w:trPr>
          <w:trHeight w:val="300"/>
        </w:trPr>
        <w:tc>
          <w:tcPr>
            <w:tcW w:w="2024" w:type="dxa"/>
            <w:vMerge/>
          </w:tcPr>
          <w:p w14:paraId="0381BD1B" w14:textId="77777777" w:rsidR="00807DAC" w:rsidRPr="0005527B" w:rsidRDefault="00807DAC" w:rsidP="00533347">
            <w:pPr>
              <w:rPr>
                <w:b/>
                <w:bCs/>
                <w:sz w:val="18"/>
                <w:szCs w:val="18"/>
              </w:rPr>
            </w:pPr>
          </w:p>
        </w:tc>
        <w:tc>
          <w:tcPr>
            <w:tcW w:w="2507" w:type="dxa"/>
            <w:shd w:val="clear" w:color="auto" w:fill="D9E2F3" w:themeFill="accent1" w:themeFillTint="33"/>
          </w:tcPr>
          <w:p w14:paraId="23407254" w14:textId="21F9AD41" w:rsidR="00807DAC" w:rsidRPr="00807DAC" w:rsidRDefault="00807DAC" w:rsidP="00533347">
            <w:pPr>
              <w:jc w:val="right"/>
              <w:rPr>
                <w:b/>
                <w:bCs/>
                <w:sz w:val="18"/>
                <w:szCs w:val="18"/>
              </w:rPr>
            </w:pPr>
            <w:r w:rsidRPr="00807DAC">
              <w:rPr>
                <w:b/>
                <w:bCs/>
                <w:sz w:val="18"/>
                <w:szCs w:val="18"/>
              </w:rPr>
              <w:t>On-Street Routes, Total</w:t>
            </w:r>
          </w:p>
        </w:tc>
        <w:tc>
          <w:tcPr>
            <w:tcW w:w="1701" w:type="dxa"/>
            <w:shd w:val="clear" w:color="auto" w:fill="D9E2F3" w:themeFill="accent1" w:themeFillTint="33"/>
          </w:tcPr>
          <w:p w14:paraId="7A6EB8DC" w14:textId="112B9A28" w:rsidR="00807DAC" w:rsidRPr="00807DAC" w:rsidRDefault="00807DAC" w:rsidP="00533347">
            <w:pPr>
              <w:jc w:val="right"/>
              <w:rPr>
                <w:b/>
                <w:bCs/>
                <w:sz w:val="18"/>
                <w:szCs w:val="18"/>
              </w:rPr>
            </w:pPr>
            <w:r>
              <w:rPr>
                <w:b/>
                <w:bCs/>
                <w:sz w:val="18"/>
                <w:szCs w:val="18"/>
              </w:rPr>
              <w:t>264.5</w:t>
            </w:r>
          </w:p>
        </w:tc>
        <w:tc>
          <w:tcPr>
            <w:tcW w:w="1560" w:type="dxa"/>
            <w:shd w:val="clear" w:color="auto" w:fill="D9E2F3" w:themeFill="accent1" w:themeFillTint="33"/>
          </w:tcPr>
          <w:p w14:paraId="04B6C08B" w14:textId="3B0C949E" w:rsidR="00807DAC" w:rsidRPr="00807DAC" w:rsidRDefault="00CD402B" w:rsidP="00533347">
            <w:pPr>
              <w:jc w:val="right"/>
              <w:rPr>
                <w:b/>
                <w:bCs/>
                <w:sz w:val="18"/>
                <w:szCs w:val="18"/>
              </w:rPr>
            </w:pPr>
            <w:r>
              <w:rPr>
                <w:b/>
                <w:bCs/>
                <w:sz w:val="18"/>
                <w:szCs w:val="18"/>
              </w:rPr>
              <w:t>569.7</w:t>
            </w:r>
          </w:p>
        </w:tc>
        <w:tc>
          <w:tcPr>
            <w:tcW w:w="1558" w:type="dxa"/>
            <w:shd w:val="clear" w:color="auto" w:fill="D9E2F3" w:themeFill="accent1" w:themeFillTint="33"/>
          </w:tcPr>
          <w:p w14:paraId="72054845" w14:textId="27DBA469" w:rsidR="00807DAC" w:rsidRPr="00807DAC" w:rsidRDefault="00CD402B" w:rsidP="00533347">
            <w:pPr>
              <w:jc w:val="right"/>
              <w:rPr>
                <w:b/>
                <w:bCs/>
                <w:sz w:val="18"/>
                <w:szCs w:val="18"/>
              </w:rPr>
            </w:pPr>
            <w:r>
              <w:rPr>
                <w:b/>
                <w:bCs/>
                <w:sz w:val="18"/>
                <w:szCs w:val="18"/>
              </w:rPr>
              <w:t>389.8</w:t>
            </w:r>
          </w:p>
        </w:tc>
      </w:tr>
      <w:tr w:rsidR="00807DAC" w:rsidRPr="009A5D79" w14:paraId="6B1A8C0B" w14:textId="77777777" w:rsidTr="00D3759A">
        <w:trPr>
          <w:trHeight w:val="300"/>
        </w:trPr>
        <w:tc>
          <w:tcPr>
            <w:tcW w:w="2024" w:type="dxa"/>
            <w:vMerge/>
          </w:tcPr>
          <w:p w14:paraId="702B2CFD" w14:textId="77777777" w:rsidR="00807DAC" w:rsidRPr="0005527B" w:rsidRDefault="00807DAC" w:rsidP="00533347">
            <w:pPr>
              <w:rPr>
                <w:b/>
                <w:bCs/>
                <w:sz w:val="18"/>
                <w:szCs w:val="18"/>
              </w:rPr>
            </w:pPr>
          </w:p>
        </w:tc>
        <w:tc>
          <w:tcPr>
            <w:tcW w:w="2507" w:type="dxa"/>
            <w:shd w:val="clear" w:color="auto" w:fill="D9E2F3" w:themeFill="accent1" w:themeFillTint="33"/>
          </w:tcPr>
          <w:p w14:paraId="4369D0AF" w14:textId="20178E31" w:rsidR="00807DAC" w:rsidRPr="0005527B" w:rsidRDefault="00CD402B" w:rsidP="00533347">
            <w:pPr>
              <w:jc w:val="right"/>
              <w:rPr>
                <w:sz w:val="18"/>
                <w:szCs w:val="18"/>
              </w:rPr>
            </w:pPr>
            <w:r>
              <w:rPr>
                <w:b/>
                <w:bCs/>
                <w:sz w:val="18"/>
                <w:szCs w:val="18"/>
              </w:rPr>
              <w:t xml:space="preserve">All </w:t>
            </w:r>
            <w:r w:rsidR="00807DAC" w:rsidRPr="0005527B">
              <w:rPr>
                <w:b/>
                <w:bCs/>
                <w:sz w:val="18"/>
                <w:szCs w:val="18"/>
              </w:rPr>
              <w:t>Routes, Total</w:t>
            </w:r>
          </w:p>
        </w:tc>
        <w:tc>
          <w:tcPr>
            <w:tcW w:w="1701" w:type="dxa"/>
            <w:shd w:val="clear" w:color="auto" w:fill="D9E2F3" w:themeFill="accent1" w:themeFillTint="33"/>
          </w:tcPr>
          <w:p w14:paraId="4D779D45" w14:textId="23EED1E7" w:rsidR="00807DAC" w:rsidRPr="0005527B" w:rsidRDefault="00807DAC" w:rsidP="00533347">
            <w:pPr>
              <w:jc w:val="right"/>
              <w:rPr>
                <w:sz w:val="18"/>
                <w:szCs w:val="18"/>
              </w:rPr>
            </w:pPr>
            <w:commentRangeStart w:id="94"/>
            <w:r w:rsidRPr="0005527B">
              <w:rPr>
                <w:b/>
                <w:bCs/>
                <w:sz w:val="18"/>
                <w:szCs w:val="18"/>
              </w:rPr>
              <w:t>342.1</w:t>
            </w:r>
            <w:commentRangeEnd w:id="94"/>
            <w:r w:rsidR="008C4DE9">
              <w:rPr>
                <w:rStyle w:val="CommentReference"/>
              </w:rPr>
              <w:commentReference w:id="94"/>
            </w:r>
            <w:ins w:id="95" w:author="Brice Kuimi" w:date="2023-08-17T12:45:00Z">
              <w:r w:rsidR="008C4DE9">
                <w:rPr>
                  <w:b/>
                  <w:bCs/>
                  <w:sz w:val="18"/>
                  <w:szCs w:val="18"/>
                </w:rPr>
                <w:t>p</w:t>
              </w:r>
            </w:ins>
          </w:p>
        </w:tc>
        <w:tc>
          <w:tcPr>
            <w:tcW w:w="1560" w:type="dxa"/>
            <w:shd w:val="clear" w:color="auto" w:fill="D9E2F3" w:themeFill="accent1" w:themeFillTint="33"/>
          </w:tcPr>
          <w:p w14:paraId="00D935CA" w14:textId="77777777" w:rsidR="00807DAC" w:rsidRPr="0005527B" w:rsidRDefault="00807DAC" w:rsidP="00533347">
            <w:pPr>
              <w:jc w:val="right"/>
              <w:rPr>
                <w:b/>
                <w:bCs/>
                <w:sz w:val="18"/>
                <w:szCs w:val="18"/>
              </w:rPr>
            </w:pPr>
            <w:r w:rsidRPr="0005527B">
              <w:rPr>
                <w:b/>
                <w:bCs/>
                <w:sz w:val="18"/>
                <w:szCs w:val="18"/>
              </w:rPr>
              <w:t>1,581.7</w:t>
            </w:r>
          </w:p>
        </w:tc>
        <w:tc>
          <w:tcPr>
            <w:tcW w:w="1558" w:type="dxa"/>
            <w:shd w:val="clear" w:color="auto" w:fill="D9E2F3" w:themeFill="accent1" w:themeFillTint="33"/>
          </w:tcPr>
          <w:p w14:paraId="27F13211" w14:textId="77777777" w:rsidR="00807DAC" w:rsidRPr="0005527B" w:rsidRDefault="00807DAC" w:rsidP="00533347">
            <w:pPr>
              <w:jc w:val="right"/>
              <w:rPr>
                <w:b/>
                <w:bCs/>
                <w:sz w:val="18"/>
                <w:szCs w:val="18"/>
              </w:rPr>
            </w:pPr>
            <w:r w:rsidRPr="0005527B">
              <w:rPr>
                <w:b/>
                <w:bCs/>
                <w:sz w:val="18"/>
                <w:szCs w:val="18"/>
              </w:rPr>
              <w:t>755.</w:t>
            </w:r>
            <w:commentRangeStart w:id="96"/>
            <w:r w:rsidRPr="0005527B">
              <w:rPr>
                <w:b/>
                <w:bCs/>
                <w:sz w:val="18"/>
                <w:szCs w:val="18"/>
              </w:rPr>
              <w:t>8</w:t>
            </w:r>
            <w:commentRangeEnd w:id="96"/>
            <w:r w:rsidR="008C4DE9">
              <w:rPr>
                <w:rStyle w:val="CommentReference"/>
              </w:rPr>
              <w:commentReference w:id="96"/>
            </w:r>
          </w:p>
        </w:tc>
      </w:tr>
      <w:tr w:rsidR="00807DAC" w:rsidRPr="009A5D79" w14:paraId="6CC20D48" w14:textId="77777777" w:rsidTr="00D3759A">
        <w:trPr>
          <w:trHeight w:val="300"/>
        </w:trPr>
        <w:tc>
          <w:tcPr>
            <w:tcW w:w="2024" w:type="dxa"/>
          </w:tcPr>
          <w:p w14:paraId="1A1D4A82" w14:textId="48C97A02" w:rsidR="00807DAC" w:rsidRPr="0005527B" w:rsidRDefault="00CD402B" w:rsidP="00D008DF">
            <w:pPr>
              <w:jc w:val="center"/>
              <w:rPr>
                <w:b/>
                <w:bCs/>
                <w:sz w:val="18"/>
                <w:szCs w:val="18"/>
              </w:rPr>
            </w:pPr>
            <w:r>
              <w:rPr>
                <w:b/>
                <w:bCs/>
                <w:sz w:val="18"/>
                <w:szCs w:val="18"/>
              </w:rPr>
              <w:t xml:space="preserve">Cycling Route Coverage </w:t>
            </w:r>
            <w:r w:rsidRPr="00D008DF">
              <w:rPr>
                <w:sz w:val="18"/>
                <w:szCs w:val="18"/>
              </w:rPr>
              <w:t xml:space="preserve">(by </w:t>
            </w:r>
            <w:del w:id="97" w:author="Richard Wen" w:date="2024-05-25T21:35:00Z">
              <w:r w:rsidRPr="00D008DF" w:rsidDel="004F30A8">
                <w:rPr>
                  <w:sz w:val="18"/>
                  <w:szCs w:val="18"/>
                </w:rPr>
                <w:delText>c-km</w:delText>
              </w:r>
            </w:del>
            <w:proofErr w:type="spellStart"/>
            <w:ins w:id="98" w:author="Richard Wen" w:date="2024-05-25T21:35:00Z">
              <w:r w:rsidR="004F30A8">
                <w:rPr>
                  <w:sz w:val="18"/>
                  <w:szCs w:val="18"/>
                </w:rPr>
                <w:t>cen</w:t>
              </w:r>
              <w:proofErr w:type="spellEnd"/>
              <w:r w:rsidR="004F30A8">
                <w:rPr>
                  <w:sz w:val="18"/>
                  <w:szCs w:val="18"/>
                </w:rPr>
                <w:t>-km</w:t>
              </w:r>
            </w:ins>
            <w:r w:rsidRPr="00D008DF">
              <w:rPr>
                <w:sz w:val="18"/>
                <w:szCs w:val="18"/>
              </w:rPr>
              <w:t>)</w:t>
            </w:r>
          </w:p>
        </w:tc>
        <w:tc>
          <w:tcPr>
            <w:tcW w:w="2507" w:type="dxa"/>
          </w:tcPr>
          <w:p w14:paraId="70C018CB" w14:textId="6F544175" w:rsidR="00807DAC" w:rsidRPr="0005527B" w:rsidRDefault="00D008DF" w:rsidP="00533347">
            <w:pPr>
              <w:jc w:val="right"/>
              <w:rPr>
                <w:b/>
                <w:bCs/>
                <w:sz w:val="18"/>
                <w:szCs w:val="18"/>
              </w:rPr>
            </w:pPr>
            <w:r>
              <w:rPr>
                <w:b/>
                <w:bCs/>
                <w:sz w:val="18"/>
                <w:szCs w:val="18"/>
              </w:rPr>
              <w:t>% Roadway</w:t>
            </w:r>
            <w:r w:rsidR="00D3759A">
              <w:rPr>
                <w:b/>
                <w:bCs/>
                <w:sz w:val="18"/>
                <w:szCs w:val="18"/>
              </w:rPr>
              <w:t>-km</w:t>
            </w:r>
            <w:r w:rsidR="00CD402B">
              <w:rPr>
                <w:b/>
                <w:bCs/>
                <w:sz w:val="18"/>
                <w:szCs w:val="18"/>
              </w:rPr>
              <w:t xml:space="preserve"> </w:t>
            </w:r>
            <w:r w:rsidR="00807DAC">
              <w:rPr>
                <w:b/>
                <w:bCs/>
                <w:sz w:val="18"/>
                <w:szCs w:val="18"/>
              </w:rPr>
              <w:t>with routes</w:t>
            </w:r>
          </w:p>
        </w:tc>
        <w:tc>
          <w:tcPr>
            <w:tcW w:w="1701" w:type="dxa"/>
          </w:tcPr>
          <w:p w14:paraId="14840D19" w14:textId="5E948BC7" w:rsidR="00807DAC" w:rsidRPr="0005527B" w:rsidRDefault="00807DAC" w:rsidP="00533347">
            <w:pPr>
              <w:jc w:val="right"/>
              <w:rPr>
                <w:b/>
                <w:bCs/>
                <w:sz w:val="18"/>
                <w:szCs w:val="18"/>
              </w:rPr>
            </w:pPr>
            <w:r>
              <w:rPr>
                <w:b/>
                <w:bCs/>
                <w:sz w:val="18"/>
                <w:szCs w:val="18"/>
              </w:rPr>
              <w:t>11.9%</w:t>
            </w:r>
          </w:p>
        </w:tc>
        <w:tc>
          <w:tcPr>
            <w:tcW w:w="1560" w:type="dxa"/>
          </w:tcPr>
          <w:p w14:paraId="28F73A8C" w14:textId="2D615505" w:rsidR="00807DAC" w:rsidRPr="0005527B" w:rsidRDefault="00CD402B" w:rsidP="00533347">
            <w:pPr>
              <w:jc w:val="right"/>
              <w:rPr>
                <w:b/>
                <w:bCs/>
                <w:sz w:val="18"/>
                <w:szCs w:val="18"/>
              </w:rPr>
            </w:pPr>
            <w:r>
              <w:rPr>
                <w:b/>
                <w:bCs/>
                <w:sz w:val="18"/>
                <w:szCs w:val="18"/>
              </w:rPr>
              <w:t>7.2%</w:t>
            </w:r>
          </w:p>
        </w:tc>
        <w:tc>
          <w:tcPr>
            <w:tcW w:w="1558" w:type="dxa"/>
          </w:tcPr>
          <w:p w14:paraId="2F8DC4C2" w14:textId="7D835EEA" w:rsidR="00807DAC" w:rsidRPr="0005527B" w:rsidRDefault="00CD402B" w:rsidP="00533347">
            <w:pPr>
              <w:jc w:val="right"/>
              <w:rPr>
                <w:b/>
                <w:bCs/>
                <w:sz w:val="18"/>
                <w:szCs w:val="18"/>
              </w:rPr>
            </w:pPr>
            <w:r>
              <w:rPr>
                <w:b/>
                <w:bCs/>
                <w:sz w:val="18"/>
                <w:szCs w:val="18"/>
              </w:rPr>
              <w:t>7.0%</w:t>
            </w:r>
          </w:p>
        </w:tc>
      </w:tr>
      <w:tr w:rsidR="000B529D" w:rsidRPr="009A5D79" w14:paraId="01F15F09" w14:textId="77777777" w:rsidTr="007838C1">
        <w:trPr>
          <w:trHeight w:val="300"/>
        </w:trPr>
        <w:tc>
          <w:tcPr>
            <w:tcW w:w="9350" w:type="dxa"/>
            <w:gridSpan w:val="5"/>
          </w:tcPr>
          <w:p w14:paraId="0339075C" w14:textId="745A6F59" w:rsidR="00693CF2" w:rsidRDefault="00693CF2" w:rsidP="00533347">
            <w:pPr>
              <w:rPr>
                <w:sz w:val="18"/>
                <w:szCs w:val="18"/>
              </w:rPr>
            </w:pPr>
            <w:del w:id="99" w:author="Richard Wen" w:date="2024-05-25T21:35:00Z">
              <w:r w:rsidDel="004F30A8">
                <w:rPr>
                  <w:sz w:val="18"/>
                  <w:szCs w:val="18"/>
                </w:rPr>
                <w:delText>c-km</w:delText>
              </w:r>
            </w:del>
            <w:proofErr w:type="spellStart"/>
            <w:ins w:id="100" w:author="Richard Wen" w:date="2024-05-25T21:35:00Z">
              <w:r w:rsidR="004F30A8">
                <w:rPr>
                  <w:sz w:val="18"/>
                  <w:szCs w:val="18"/>
                </w:rPr>
                <w:t>cen</w:t>
              </w:r>
              <w:proofErr w:type="spellEnd"/>
              <w:r w:rsidR="004F30A8">
                <w:rPr>
                  <w:sz w:val="18"/>
                  <w:szCs w:val="18"/>
                </w:rPr>
                <w:t>-km</w:t>
              </w:r>
            </w:ins>
            <w:r>
              <w:rPr>
                <w:sz w:val="18"/>
                <w:szCs w:val="18"/>
              </w:rPr>
              <w:t>: centreline-kilometers</w:t>
            </w:r>
            <w:r w:rsidR="00790E51">
              <w:rPr>
                <w:sz w:val="18"/>
                <w:szCs w:val="18"/>
              </w:rPr>
              <w:t>, length of a route measured along its central axis</w:t>
            </w:r>
            <w:r w:rsidR="003B4700">
              <w:rPr>
                <w:sz w:val="18"/>
                <w:szCs w:val="18"/>
              </w:rPr>
              <w:t>.</w:t>
            </w:r>
          </w:p>
          <w:p w14:paraId="747B6D7A" w14:textId="4CDF4857" w:rsidR="000B529D" w:rsidRPr="00693CF2" w:rsidRDefault="000B529D" w:rsidP="00533347">
            <w:pPr>
              <w:rPr>
                <w:i/>
                <w:iCs/>
                <w:sz w:val="18"/>
                <w:szCs w:val="18"/>
              </w:rPr>
            </w:pPr>
            <w:r w:rsidRPr="00693CF2">
              <w:rPr>
                <w:i/>
                <w:iCs/>
                <w:sz w:val="18"/>
                <w:szCs w:val="18"/>
              </w:rPr>
              <w:t xml:space="preserve">a: Total Centreline-km of Public Roadways in Vancouver, Calgary, and Toronto. Excluding Highways, Skeletal Roads, and non-municipally operated roads. </w:t>
            </w:r>
            <w:r w:rsidR="00172209" w:rsidRPr="00172209">
              <w:rPr>
                <w:i/>
                <w:iCs/>
                <w:sz w:val="18"/>
                <w:szCs w:val="18"/>
              </w:rPr>
              <w:t>Local roadways denote residential streets and lanes</w:t>
            </w:r>
            <w:r w:rsidR="007449A2">
              <w:rPr>
                <w:i/>
                <w:iCs/>
                <w:sz w:val="18"/>
                <w:szCs w:val="18"/>
              </w:rPr>
              <w:t xml:space="preserve">. </w:t>
            </w:r>
          </w:p>
          <w:p w14:paraId="0D6169BF" w14:textId="77777777" w:rsidR="00444EB1" w:rsidRDefault="000B529D" w:rsidP="00533347">
            <w:pPr>
              <w:rPr>
                <w:ins w:id="101" w:author="Richard Wen" w:date="2024-05-25T21:37:00Z"/>
                <w:i/>
                <w:iCs/>
                <w:sz w:val="18"/>
                <w:szCs w:val="18"/>
              </w:rPr>
            </w:pPr>
            <w:r w:rsidRPr="00693CF2">
              <w:rPr>
                <w:i/>
                <w:iCs/>
                <w:sz w:val="18"/>
                <w:szCs w:val="18"/>
              </w:rPr>
              <w:t>b: Total centreline-km of municipally operated bikeways and pathways, excluding planned infrastructure, temporary infrastructure, and decommissioned infrastructure.</w:t>
            </w:r>
            <w:r w:rsidR="007849A5" w:rsidRPr="00693CF2">
              <w:rPr>
                <w:i/>
                <w:iCs/>
                <w:sz w:val="18"/>
                <w:szCs w:val="18"/>
              </w:rPr>
              <w:t xml:space="preserve"> Analyzed directly from municipal data</w:t>
            </w:r>
            <w:r w:rsidR="00E836A3">
              <w:rPr>
                <w:i/>
                <w:iCs/>
                <w:sz w:val="18"/>
                <w:szCs w:val="18"/>
              </w:rPr>
              <w:t>, prior to the exclusion of misclassified segments.</w:t>
            </w:r>
          </w:p>
          <w:p w14:paraId="3E23E412" w14:textId="3EBFF19C" w:rsidR="00551982" w:rsidRPr="00693CF2" w:rsidRDefault="00444EB1" w:rsidP="00533347">
            <w:pPr>
              <w:rPr>
                <w:i/>
                <w:iCs/>
                <w:sz w:val="18"/>
                <w:szCs w:val="18"/>
              </w:rPr>
            </w:pPr>
            <w:ins w:id="102" w:author="Richard Wen" w:date="2024-05-25T21:37:00Z">
              <w:r>
                <w:rPr>
                  <w:i/>
                  <w:iCs/>
                  <w:sz w:val="18"/>
                  <w:szCs w:val="18"/>
                </w:rPr>
                <w:t xml:space="preserve">c: </w:t>
              </w:r>
            </w:ins>
            <w:ins w:id="103" w:author="Richard Wen" w:date="2024-05-25T21:40:00Z">
              <w:r w:rsidR="003A0AF1">
                <w:rPr>
                  <w:i/>
                  <w:iCs/>
                  <w:sz w:val="18"/>
                  <w:szCs w:val="18"/>
                </w:rPr>
                <w:t xml:space="preserve">Local Street Bikeways are not included in totals. </w:t>
              </w:r>
            </w:ins>
            <w:ins w:id="104" w:author="Richard Wen" w:date="2024-05-25T21:37:00Z">
              <w:r>
                <w:rPr>
                  <w:i/>
                  <w:iCs/>
                  <w:sz w:val="18"/>
                  <w:szCs w:val="18"/>
                </w:rPr>
                <w:t>Based on the C</w:t>
              </w:r>
            </w:ins>
            <w:ins w:id="105" w:author="Richard Wen" w:date="2024-05-25T21:39:00Z">
              <w:r w:rsidR="00F7675C">
                <w:rPr>
                  <w:i/>
                  <w:iCs/>
                  <w:sz w:val="18"/>
                  <w:szCs w:val="18"/>
                </w:rPr>
                <w:t>an</w:t>
              </w:r>
            </w:ins>
            <w:ins w:id="106" w:author="Richard Wen" w:date="2024-05-25T21:37:00Z">
              <w:r>
                <w:rPr>
                  <w:i/>
                  <w:iCs/>
                  <w:sz w:val="18"/>
                  <w:szCs w:val="18"/>
                </w:rPr>
                <w:t>-BICS classification, Calgary d</w:t>
              </w:r>
            </w:ins>
            <w:ins w:id="107" w:author="Richard Wen" w:date="2024-05-25T21:38:00Z">
              <w:r>
                <w:rPr>
                  <w:i/>
                  <w:iCs/>
                  <w:sz w:val="18"/>
                  <w:szCs w:val="18"/>
                </w:rPr>
                <w:t xml:space="preserve">oes not have infrastructure fitting the defined Local Street Bikeways. Similarly, </w:t>
              </w:r>
            </w:ins>
            <w:ins w:id="108" w:author="Richard Wen" w:date="2024-05-25T21:37:00Z">
              <w:r>
                <w:rPr>
                  <w:i/>
                  <w:iCs/>
                  <w:sz w:val="18"/>
                  <w:szCs w:val="18"/>
                </w:rPr>
                <w:t>Toronto does not have Local Street Bikeways</w:t>
              </w:r>
            </w:ins>
            <w:ins w:id="109" w:author="Richard Wen" w:date="2024-05-25T21:38:00Z">
              <w:r>
                <w:rPr>
                  <w:i/>
                  <w:iCs/>
                  <w:sz w:val="18"/>
                  <w:szCs w:val="18"/>
                </w:rPr>
                <w:t xml:space="preserve"> according to the</w:t>
              </w:r>
              <w:r w:rsidR="004D1925">
                <w:rPr>
                  <w:i/>
                  <w:iCs/>
                  <w:sz w:val="18"/>
                  <w:szCs w:val="18"/>
                </w:rPr>
                <w:t xml:space="preserve"> C</w:t>
              </w:r>
            </w:ins>
            <w:ins w:id="110" w:author="Richard Wen" w:date="2024-05-25T21:39:00Z">
              <w:r w:rsidR="00F7675C">
                <w:rPr>
                  <w:i/>
                  <w:iCs/>
                  <w:sz w:val="18"/>
                  <w:szCs w:val="18"/>
                </w:rPr>
                <w:t>an</w:t>
              </w:r>
            </w:ins>
            <w:ins w:id="111" w:author="Richard Wen" w:date="2024-05-25T21:38:00Z">
              <w:r w:rsidR="004D1925">
                <w:rPr>
                  <w:i/>
                  <w:iCs/>
                  <w:sz w:val="18"/>
                  <w:szCs w:val="18"/>
                </w:rPr>
                <w:t>-BICS</w:t>
              </w:r>
              <w:r>
                <w:rPr>
                  <w:i/>
                  <w:iCs/>
                  <w:sz w:val="18"/>
                  <w:szCs w:val="18"/>
                </w:rPr>
                <w:t xml:space="preserve"> definition</w:t>
              </w:r>
            </w:ins>
            <w:ins w:id="112" w:author="Richard Wen" w:date="2024-05-25T21:37:00Z">
              <w:r>
                <w:rPr>
                  <w:i/>
                  <w:iCs/>
                  <w:sz w:val="18"/>
                  <w:szCs w:val="18"/>
                </w:rPr>
                <w:t>.</w:t>
              </w:r>
            </w:ins>
            <w:del w:id="113" w:author="Richard Wen" w:date="2024-05-25T21:40:00Z">
              <w:r w:rsidR="00E836A3" w:rsidDel="003A0AF1">
                <w:rPr>
                  <w:i/>
                  <w:iCs/>
                  <w:sz w:val="18"/>
                  <w:szCs w:val="18"/>
                </w:rPr>
                <w:delText xml:space="preserve"> </w:delText>
              </w:r>
            </w:del>
          </w:p>
        </w:tc>
      </w:tr>
    </w:tbl>
    <w:p w14:paraId="1CEC6402" w14:textId="6A5BFEC8" w:rsidR="000B529D" w:rsidRPr="00876D92" w:rsidRDefault="000B529D" w:rsidP="000B529D">
      <w:pPr>
        <w:spacing w:after="0" w:line="240" w:lineRule="auto"/>
      </w:pPr>
      <w:r w:rsidRPr="00876D92">
        <w:rPr>
          <w:b/>
          <w:bCs/>
        </w:rPr>
        <w:t>Table 1: Comparison of Municipal Roadway and Bikeway Infrastructure in Vancouver, Calgary, and Toronto (Canada)</w:t>
      </w:r>
      <w:r>
        <w:rPr>
          <w:b/>
          <w:bCs/>
        </w:rPr>
        <w:t>, 2022</w:t>
      </w:r>
      <w:r w:rsidRPr="00876D92">
        <w:rPr>
          <w:b/>
          <w:bCs/>
        </w:rPr>
        <w:t xml:space="preserve">. </w:t>
      </w:r>
      <w:r>
        <w:t xml:space="preserve">Information </w:t>
      </w:r>
      <w:ins w:id="114" w:author="Richard Wen" w:date="2024-05-25T23:09:00Z">
        <w:r w:rsidR="00716B29">
          <w:t>downloaded</w:t>
        </w:r>
      </w:ins>
      <w:del w:id="115" w:author="Richard Wen" w:date="2024-05-25T23:09:00Z">
        <w:r w:rsidDel="00716B29">
          <w:delText>sourced</w:delText>
        </w:r>
      </w:del>
      <w:r>
        <w:t xml:space="preserve"> from municipally maintained open datasets, with records last </w:t>
      </w:r>
      <w:ins w:id="116" w:author="Richard Wen" w:date="2024-05-25T23:09:00Z">
        <w:r w:rsidR="00716B29">
          <w:t>downloaded</w:t>
        </w:r>
      </w:ins>
      <w:del w:id="117" w:author="Richard Wen" w:date="2024-05-25T23:09:00Z">
        <w:r w:rsidDel="00716B29">
          <w:delText>updated</w:delText>
        </w:r>
      </w:del>
      <w:r>
        <w:t xml:space="preserve"> between June 2022 and August 2023. </w:t>
      </w:r>
      <w:commentRangeStart w:id="118"/>
      <w:commentRangeStart w:id="119"/>
      <w:r w:rsidR="001E0E1C">
        <w:t>Analysed prior to the exclusion of misclassifications</w:t>
      </w:r>
      <w:commentRangeEnd w:id="118"/>
      <w:r w:rsidR="008C4DE9">
        <w:rPr>
          <w:rStyle w:val="CommentReference"/>
        </w:rPr>
        <w:commentReference w:id="118"/>
      </w:r>
      <w:commentRangeEnd w:id="119"/>
      <w:r w:rsidR="00E23948">
        <w:rPr>
          <w:rStyle w:val="CommentReference"/>
        </w:rPr>
        <w:commentReference w:id="119"/>
      </w:r>
      <w:r w:rsidR="001E0E1C">
        <w:t xml:space="preserve">. </w:t>
      </w:r>
      <w:r w:rsidR="007449A2">
        <w:t>M</w:t>
      </w:r>
      <w:r>
        <w:t>ethodology</w:t>
      </w:r>
      <w:ins w:id="120" w:author="Richard Wen" w:date="2024-05-25T23:09:00Z">
        <w:r w:rsidR="00F42148">
          <w:t xml:space="preserve"> and detailed download dates</w:t>
        </w:r>
      </w:ins>
      <w:r>
        <w:t xml:space="preserve">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RDefault="000B529D" w:rsidP="000B529D">
      <w:pPr>
        <w:rPr>
          <w:sz w:val="24"/>
          <w:szCs w:val="24"/>
        </w:rPr>
      </w:pPr>
    </w:p>
    <w:p w14:paraId="60268C1D" w14:textId="77777777" w:rsidR="00167977" w:rsidRDefault="00167977" w:rsidP="000B529D">
      <w:pPr>
        <w:rPr>
          <w:sz w:val="24"/>
          <w:szCs w:val="24"/>
        </w:rPr>
      </w:pPr>
    </w:p>
    <w:p w14:paraId="34EE588C" w14:textId="1BDA5CE9" w:rsidR="000B529D" w:rsidRPr="00D3759A" w:rsidRDefault="00A50AD2" w:rsidP="000B529D">
      <w:pPr>
        <w:rPr>
          <w:b/>
          <w:bCs/>
          <w:i/>
          <w:iCs/>
          <w:sz w:val="24"/>
          <w:szCs w:val="24"/>
        </w:rPr>
      </w:pPr>
      <w:r>
        <w:rPr>
          <w:b/>
          <w:bCs/>
          <w:i/>
          <w:iCs/>
          <w:sz w:val="24"/>
          <w:szCs w:val="24"/>
        </w:rPr>
        <w:t xml:space="preserve">Eligibility </w:t>
      </w:r>
      <w:r w:rsidR="00AD5B1E">
        <w:rPr>
          <w:b/>
          <w:bCs/>
          <w:i/>
          <w:iCs/>
          <w:sz w:val="24"/>
          <w:szCs w:val="24"/>
        </w:rPr>
        <w:t>and Inclusions</w:t>
      </w:r>
    </w:p>
    <w:p w14:paraId="765A709F" w14:textId="7D939444" w:rsidR="0008425E" w:rsidRDefault="001E0E1C" w:rsidP="0008425E">
      <w:pPr>
        <w:ind w:firstLine="720"/>
      </w:pPr>
      <w:r>
        <w:lastRenderedPageBreak/>
        <w:t xml:space="preserve">As </w:t>
      </w:r>
      <w:r w:rsidR="00A50AD2">
        <w:t xml:space="preserve">seen in </w:t>
      </w:r>
      <w:r w:rsidR="00A50AD2" w:rsidRPr="00A50AD2">
        <w:rPr>
          <w:b/>
          <w:bCs/>
          <w:i/>
          <w:iCs/>
        </w:rPr>
        <w:t>Figure 1</w:t>
      </w:r>
      <w:r w:rsidR="00A50AD2">
        <w:t>, f</w:t>
      </w:r>
      <w:r w:rsidR="00004653" w:rsidRPr="00004653">
        <w:t>rom a total of 366</w:t>
      </w:r>
      <w:ins w:id="121" w:author="Richard Wen" w:date="2024-05-25T23:09:00Z">
        <w:r w:rsidR="00832E7B">
          <w:t>6</w:t>
        </w:r>
      </w:ins>
      <w:del w:id="122" w:author="Richard Wen" w:date="2024-05-25T23:09:00Z">
        <w:r w:rsidR="00004653" w:rsidRPr="00004653" w:rsidDel="00832E7B">
          <w:delText>4</w:delText>
        </w:r>
      </w:del>
      <w:r w:rsidR="00004653" w:rsidRPr="00004653">
        <w:t xml:space="preserve"> segments in Vancouver's cycling network (</w:t>
      </w:r>
      <w:r w:rsidR="009872CD">
        <w:t xml:space="preserve">total length: </w:t>
      </w:r>
      <w:r w:rsidR="00004653" w:rsidRPr="00004653">
        <w:t>34</w:t>
      </w:r>
      <w:ins w:id="123" w:author="Richard Wen" w:date="2024-05-25T23:10:00Z">
        <w:r w:rsidR="005752D9">
          <w:t>1.7</w:t>
        </w:r>
      </w:ins>
      <w:del w:id="124" w:author="Richard Wen" w:date="2024-05-25T23:10:00Z">
        <w:r w:rsidR="00004653" w:rsidRPr="00004653" w:rsidDel="005752D9">
          <w:delText>2</w:delText>
        </w:r>
      </w:del>
      <w:r w:rsidR="00004653" w:rsidRPr="00004653">
        <w:t xml:space="preserve"> km), </w:t>
      </w:r>
      <w:ins w:id="125" w:author="Richard Wen" w:date="2024-05-26T01:21:00Z">
        <w:r w:rsidR="00063564">
          <w:t>3152</w:t>
        </w:r>
      </w:ins>
      <w:del w:id="126" w:author="Richard Wen" w:date="2024-05-26T01:21:00Z">
        <w:r w:rsidR="00004653" w:rsidRPr="00004653" w:rsidDel="00063564">
          <w:delText>7</w:delText>
        </w:r>
        <w:r w:rsidR="00004653" w:rsidDel="00063564">
          <w:delText>8</w:delText>
        </w:r>
        <w:r w:rsidR="00004653" w:rsidRPr="00004653" w:rsidDel="00063564">
          <w:delText>0</w:delText>
        </w:r>
      </w:del>
      <w:r w:rsidR="00004653" w:rsidRPr="00004653">
        <w:t xml:space="preserve"> segments </w:t>
      </w:r>
      <w:r w:rsidR="00004653">
        <w:t>(</w:t>
      </w:r>
      <w:ins w:id="127" w:author="Richard Wen" w:date="2024-05-26T01:21:00Z">
        <w:r w:rsidR="00063564">
          <w:t>251.6</w:t>
        </w:r>
      </w:ins>
      <w:del w:id="128" w:author="Richard Wen" w:date="2024-05-26T01:21:00Z">
        <w:r w:rsidR="00004653" w:rsidDel="00063564">
          <w:delText>71</w:delText>
        </w:r>
      </w:del>
      <w:r w:rsidR="00004653">
        <w:t xml:space="preserve"> km) </w:t>
      </w:r>
      <w:r w:rsidR="00004653" w:rsidRPr="00004653">
        <w:t xml:space="preserve">were extracted by filtering for </w:t>
      </w:r>
      <w:ins w:id="129" w:author="Richard Wen" w:date="2024-05-26T01:22:00Z">
        <w:r w:rsidR="00063564">
          <w:t xml:space="preserve">local street bikeways (Vancouver only), </w:t>
        </w:r>
      </w:ins>
      <w:r w:rsidR="00004653" w:rsidRPr="00004653">
        <w:t>painted lanes, buffered lanes, and cycle tracks within the existing data</w:t>
      </w:r>
      <w:r w:rsidR="00004653">
        <w:t xml:space="preserve">. </w:t>
      </w:r>
      <w:r w:rsidR="00BB0E89">
        <w:t xml:space="preserve">After </w:t>
      </w:r>
      <w:r w:rsidR="00550609">
        <w:t>verifying</w:t>
      </w:r>
      <w:r w:rsidR="00BB0E89">
        <w:t xml:space="preserve"> </w:t>
      </w:r>
      <w:r w:rsidR="00542F66">
        <w:t>infrastructure classifications</w:t>
      </w:r>
      <w:r w:rsidR="00542F66" w:rsidRPr="00F93D94">
        <w:t xml:space="preserve">, </w:t>
      </w:r>
      <w:ins w:id="130" w:author="Richard Wen" w:date="2024-05-26T01:22:00Z">
        <w:r w:rsidR="00473921">
          <w:t>3118</w:t>
        </w:r>
      </w:ins>
      <w:del w:id="131" w:author="Richard Wen" w:date="2024-05-26T01:22:00Z">
        <w:r w:rsidR="00004653" w:rsidRPr="00004653" w:rsidDel="00473921">
          <w:delText>745</w:delText>
        </w:r>
      </w:del>
      <w:r w:rsidR="00004653" w:rsidRPr="00004653">
        <w:t xml:space="preserve"> segments </w:t>
      </w:r>
      <w:r w:rsidR="00004653">
        <w:t>(</w:t>
      </w:r>
      <w:ins w:id="132" w:author="Richard Wen" w:date="2024-05-26T01:22:00Z">
        <w:r w:rsidR="00473921">
          <w:t>247.1</w:t>
        </w:r>
      </w:ins>
      <w:del w:id="133" w:author="Richard Wen" w:date="2024-05-26T01:22:00Z">
        <w:r w:rsidR="00F87182" w:rsidDel="00473921">
          <w:delText>70</w:delText>
        </w:r>
      </w:del>
      <w:r w:rsidR="00004653">
        <w:t xml:space="preserve"> km) </w:t>
      </w:r>
      <w:r w:rsidR="00BB0E89">
        <w:t xml:space="preserve">were confirmed </w:t>
      </w:r>
      <w:r w:rsidR="00004653" w:rsidRPr="00004653">
        <w:t xml:space="preserve">for inclusion in </w:t>
      </w:r>
      <w:r w:rsidR="009872CD">
        <w:t>subsequent</w:t>
      </w:r>
      <w:r w:rsidR="00004653" w:rsidRPr="00004653">
        <w:t xml:space="preserve"> analyses, while </w:t>
      </w:r>
      <w:r w:rsidR="00004653">
        <w:t>3</w:t>
      </w:r>
      <w:ins w:id="134" w:author="Richard Wen" w:date="2024-05-25T23:12:00Z">
        <w:r w:rsidR="005752D9">
          <w:t>4</w:t>
        </w:r>
      </w:ins>
      <w:del w:id="135" w:author="Richard Wen" w:date="2024-05-25T23:12:00Z">
        <w:r w:rsidR="00180A82" w:rsidDel="005752D9">
          <w:delText>5</w:delText>
        </w:r>
      </w:del>
      <w:r w:rsidR="00004653" w:rsidRPr="00004653">
        <w:t xml:space="preserve"> were found to be ineligible.</w:t>
      </w:r>
      <w:r w:rsidR="00180A82">
        <w:t xml:space="preserve"> </w:t>
      </w:r>
      <w:r w:rsidR="00BB0E89">
        <w:t xml:space="preserve">Of these </w:t>
      </w:r>
      <w:r w:rsidR="009872CD">
        <w:t>3</w:t>
      </w:r>
      <w:ins w:id="136" w:author="Richard Wen" w:date="2024-05-26T01:22:00Z">
        <w:r w:rsidR="003860FB">
          <w:t>4</w:t>
        </w:r>
      </w:ins>
      <w:del w:id="137" w:author="Richard Wen" w:date="2024-05-26T01:22:00Z">
        <w:r w:rsidR="009872CD" w:rsidDel="003860FB">
          <w:delText>5</w:delText>
        </w:r>
      </w:del>
      <w:r w:rsidR="009872CD">
        <w:t xml:space="preserve"> </w:t>
      </w:r>
      <w:r w:rsidR="00BB0E89">
        <w:t xml:space="preserve">excluded segments, </w:t>
      </w:r>
      <w:commentRangeStart w:id="138"/>
      <w:r w:rsidR="00180A82">
        <w:t>49% were mixed-use pedestrian paths,</w:t>
      </w:r>
      <w:ins w:id="139" w:author="Richard Wen" w:date="2024-05-26T01:23:00Z">
        <w:r w:rsidR="00F62850">
          <w:t xml:space="preserve"> 20% were local shared paths,</w:t>
        </w:r>
      </w:ins>
      <w:r w:rsidR="00180A82">
        <w:t xml:space="preserve"> and 31% were off-road cycling paths</w:t>
      </w:r>
      <w:commentRangeEnd w:id="138"/>
      <w:r w:rsidR="008C4DE9">
        <w:rPr>
          <w:rStyle w:val="CommentReference"/>
        </w:rPr>
        <w:commentReference w:id="138"/>
      </w:r>
      <w:r>
        <w:t xml:space="preserve">. </w:t>
      </w:r>
      <w:commentRangeStart w:id="140"/>
      <w:commentRangeStart w:id="141"/>
      <w:commentRangeStart w:id="142"/>
      <w:commentRangeStart w:id="143"/>
      <w:commentRangeEnd w:id="140"/>
      <w:r>
        <w:rPr>
          <w:rStyle w:val="CommentReference"/>
        </w:rPr>
        <w:commentReference w:id="140"/>
      </w:r>
      <w:commentRangeEnd w:id="141"/>
      <w:r>
        <w:rPr>
          <w:rStyle w:val="CommentReference"/>
        </w:rPr>
        <w:commentReference w:id="141"/>
      </w:r>
      <w:commentRangeEnd w:id="142"/>
      <w:r w:rsidR="00E23948">
        <w:rPr>
          <w:rStyle w:val="CommentReference"/>
        </w:rPr>
        <w:commentReference w:id="142"/>
      </w:r>
      <w:commentRangeEnd w:id="143"/>
      <w:r w:rsidR="007724D2">
        <w:rPr>
          <w:rStyle w:val="CommentReference"/>
        </w:rPr>
        <w:commentReference w:id="143"/>
      </w:r>
    </w:p>
    <w:p w14:paraId="3321D773" w14:textId="2CECD7D1" w:rsidR="0008425E" w:rsidRDefault="00F87182" w:rsidP="00F87182">
      <w:pPr>
        <w:ind w:firstLine="720"/>
      </w:pPr>
      <w:r>
        <w:t>Calgary’s data, limited to on-street routes,</w:t>
      </w:r>
      <w:r w:rsidR="001403A0" w:rsidRPr="001403A0">
        <w:t xml:space="preserve"> </w:t>
      </w:r>
      <w:r w:rsidR="00BB0E89">
        <w:t>included</w:t>
      </w:r>
      <w:r w:rsidR="001403A0" w:rsidRPr="001403A0">
        <w:t xml:space="preserve"> 416</w:t>
      </w:r>
      <w:ins w:id="144" w:author="Richard Wen" w:date="2024-05-26T01:25:00Z">
        <w:r w:rsidR="006D1698">
          <w:t>9</w:t>
        </w:r>
      </w:ins>
      <w:del w:id="145" w:author="Richard Wen" w:date="2024-05-26T01:25:00Z">
        <w:r w:rsidR="001403A0" w:rsidRPr="001403A0" w:rsidDel="006D1698">
          <w:delText>6</w:delText>
        </w:r>
      </w:del>
      <w:r w:rsidR="001403A0" w:rsidRPr="001403A0">
        <w:t xml:space="preserve"> segments (5</w:t>
      </w:r>
      <w:r>
        <w:t>7</w:t>
      </w:r>
      <w:ins w:id="146" w:author="Richard Wen" w:date="2024-05-26T01:25:00Z">
        <w:r w:rsidR="006D1698">
          <w:t>1.8</w:t>
        </w:r>
      </w:ins>
      <w:del w:id="147" w:author="Richard Wen" w:date="2024-05-26T01:25:00Z">
        <w:r w:rsidDel="006D1698">
          <w:delText>0</w:delText>
        </w:r>
      </w:del>
      <w:r w:rsidR="001403A0" w:rsidRPr="001403A0">
        <w:t xml:space="preserve"> km)</w:t>
      </w:r>
      <w:r w:rsidR="00BB0E89">
        <w:t xml:space="preserve">, from which </w:t>
      </w:r>
      <w:r w:rsidR="001403A0" w:rsidRPr="001403A0">
        <w:t>78</w:t>
      </w:r>
      <w:ins w:id="148" w:author="Richard Wen" w:date="2024-05-26T01:25:00Z">
        <w:r w:rsidR="006D1698">
          <w:t>4</w:t>
        </w:r>
      </w:ins>
      <w:del w:id="149" w:author="Richard Wen" w:date="2024-05-26T01:25:00Z">
        <w:r w:rsidR="001403A0" w:rsidRPr="001403A0" w:rsidDel="006D1698">
          <w:delText>2</w:delText>
        </w:r>
      </w:del>
      <w:r>
        <w:t xml:space="preserve"> </w:t>
      </w:r>
      <w:r w:rsidR="001403A0" w:rsidRPr="001403A0">
        <w:t>(8</w:t>
      </w:r>
      <w:ins w:id="150" w:author="Richard Wen" w:date="2024-05-26T01:25:00Z">
        <w:r w:rsidR="006D1698">
          <w:t>7.1</w:t>
        </w:r>
      </w:ins>
      <w:del w:id="151" w:author="Richard Wen" w:date="2024-05-26T01:25:00Z">
        <w:r w:rsidDel="006D1698">
          <w:delText>9</w:delText>
        </w:r>
      </w:del>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75</w:t>
      </w:r>
      <w:ins w:id="152" w:author="Richard Wen" w:date="2024-05-26T01:26:00Z">
        <w:r w:rsidR="00271F48">
          <w:t>2</w:t>
        </w:r>
      </w:ins>
      <w:del w:id="153" w:author="Richard Wen" w:date="2024-05-26T01:26:00Z">
        <w:r w:rsidR="00F93D94" w:rsidRPr="00F93D94" w:rsidDel="00271F48">
          <w:delText>0</w:delText>
        </w:r>
      </w:del>
      <w:r w:rsidR="00F93D94" w:rsidRPr="00F93D94">
        <w:t xml:space="preserve"> segments (85</w:t>
      </w:r>
      <w:ins w:id="154" w:author="Richard Wen" w:date="2024-05-26T01:26:00Z">
        <w:r w:rsidR="00271F48">
          <w:t>.5</w:t>
        </w:r>
      </w:ins>
      <w:r w:rsidR="00F93D94" w:rsidRPr="00F93D94">
        <w:t xml:space="preserve">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ins w:id="155" w:author="Richard Wen" w:date="2024-05-26T01:59:00Z">
        <w:r w:rsidR="00D76C39">
          <w:t xml:space="preserve">, 25% were mixed use routes, and </w:t>
        </w:r>
      </w:ins>
      <w:ins w:id="156" w:author="Richard Wen" w:date="2024-05-26T02:00:00Z">
        <w:r w:rsidR="00D76C39">
          <w:t>28% were inactive temporary infrastructure</w:t>
        </w:r>
      </w:ins>
      <w:r w:rsidR="00711B42">
        <w:t>.</w:t>
      </w:r>
      <w:r w:rsidR="0008425E">
        <w:t xml:space="preserve"> </w:t>
      </w:r>
    </w:p>
    <w:p w14:paraId="678B51D8" w14:textId="0DFF55B7" w:rsidR="00167977" w:rsidRDefault="00F93D94" w:rsidP="001B2482">
      <w:pPr>
        <w:ind w:firstLine="720"/>
      </w:pPr>
      <w:r>
        <w:t>Lastly, for Toronto, the data consisted of 1323 segments (75</w:t>
      </w:r>
      <w:ins w:id="157" w:author="Richard Wen" w:date="2024-05-26T01:26:00Z">
        <w:r w:rsidR="00892E59">
          <w:t>5</w:t>
        </w:r>
      </w:ins>
      <w:del w:id="158" w:author="Richard Wen" w:date="2024-05-26T01:26:00Z">
        <w:r w:rsidR="00F87182" w:rsidDel="00892E59">
          <w:delText>6</w:delText>
        </w:r>
      </w:del>
      <w:r>
        <w:t xml:space="preserve"> km)</w:t>
      </w:r>
      <w:r w:rsidR="001B2482">
        <w:t xml:space="preserve">, of which 331 segments </w:t>
      </w:r>
      <w:r w:rsidR="001B2482" w:rsidRPr="000F2050">
        <w:t>(205</w:t>
      </w:r>
      <w:ins w:id="159" w:author="Richard Wen" w:date="2024-05-26T01:26:00Z">
        <w:r w:rsidR="00892E59">
          <w:t>.3</w:t>
        </w:r>
      </w:ins>
      <w:r w:rsidR="001B2482" w:rsidRPr="000F2050">
        <w:t xml:space="preserve"> km)</w:t>
      </w:r>
      <w:r w:rsidR="001B2482">
        <w:t xml:space="preserve"> met the eligibility criteria. </w:t>
      </w:r>
      <w:r w:rsidR="001B2482" w:rsidRPr="001B2482">
        <w:t xml:space="preserve">Utilizing street imagery to verify classifications, 326 segments </w:t>
      </w:r>
      <w:r w:rsidR="001B2482">
        <w:t>(20</w:t>
      </w:r>
      <w:ins w:id="160" w:author="Richard Wen" w:date="2024-05-26T01:26:00Z">
        <w:r w:rsidR="00892E59">
          <w:t>4</w:t>
        </w:r>
      </w:ins>
      <w:del w:id="161" w:author="Richard Wen" w:date="2024-05-26T01:26:00Z">
        <w:r w:rsidR="001B2482" w:rsidDel="00892E59">
          <w:delText>3</w:delText>
        </w:r>
      </w:del>
      <w:r w:rsidR="001B2482">
        <w:t>.</w:t>
      </w:r>
      <w:ins w:id="162" w:author="Richard Wen" w:date="2024-05-26T01:26:00Z">
        <w:r w:rsidR="00892E59">
          <w:t>3</w:t>
        </w:r>
      </w:ins>
      <w:del w:id="163" w:author="Richard Wen" w:date="2024-05-26T01:26:00Z">
        <w:r w:rsidR="001B2482" w:rsidDel="00892E59">
          <w:delText>5</w:delText>
        </w:r>
      </w:del>
      <w:r w:rsidR="001B2482">
        <w:t xml:space="preserve"> km) </w:t>
      </w:r>
      <w:r w:rsidR="001B2482" w:rsidRPr="001B2482">
        <w:t xml:space="preserve">were confirmed for inclusion, with all five excluded segments being on-street routes shared with motor vehicles. </w:t>
      </w:r>
    </w:p>
    <w:p w14:paraId="0762AD18" w14:textId="463CD2B1" w:rsidR="00A50AD2" w:rsidRDefault="000522F2" w:rsidP="00A50AD2">
      <w:pPr>
        <w:jc w:val="center"/>
      </w:pPr>
      <w:commentRangeStart w:id="164"/>
      <w:commentRangeStart w:id="165"/>
      <w:commentRangeStart w:id="166"/>
      <w:r>
        <w:rPr>
          <w:noProof/>
        </w:rPr>
        <w:drawing>
          <wp:inline distT="0" distB="0" distL="0" distR="0" wp14:anchorId="266BA6D8" wp14:editId="37E1EB42">
            <wp:extent cx="4517759" cy="3666490"/>
            <wp:effectExtent l="0" t="0" r="3810" b="3810"/>
            <wp:docPr id="1537425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5407"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517759" cy="3666490"/>
                    </a:xfrm>
                    <a:prstGeom prst="rect">
                      <a:avLst/>
                    </a:prstGeom>
                  </pic:spPr>
                </pic:pic>
              </a:graphicData>
            </a:graphic>
          </wp:inline>
        </w:drawing>
      </w:r>
      <w:commentRangeEnd w:id="164"/>
      <w:r w:rsidR="00D45E5D">
        <w:rPr>
          <w:rStyle w:val="CommentReference"/>
        </w:rPr>
        <w:commentReference w:id="164"/>
      </w:r>
      <w:commentRangeEnd w:id="165"/>
      <w:r w:rsidR="00E23948">
        <w:rPr>
          <w:rStyle w:val="CommentReference"/>
        </w:rPr>
        <w:commentReference w:id="165"/>
      </w:r>
      <w:commentRangeEnd w:id="166"/>
      <w:r w:rsidR="007724D2">
        <w:rPr>
          <w:rStyle w:val="CommentReference"/>
        </w:rPr>
        <w:commentReference w:id="166"/>
      </w:r>
    </w:p>
    <w:p w14:paraId="16C80654" w14:textId="2D34586B" w:rsidR="00A50AD2" w:rsidRPr="002E2127" w:rsidRDefault="00AD5B1E" w:rsidP="001A15D6">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79EF845B" w14:textId="77777777" w:rsidR="009269F9" w:rsidRDefault="009269F9" w:rsidP="001A15D6">
      <w:pPr>
        <w:rPr>
          <w:i/>
          <w:iCs/>
        </w:rPr>
      </w:pPr>
    </w:p>
    <w:p w14:paraId="246B3162" w14:textId="77777777" w:rsidR="00550609" w:rsidRDefault="00550609" w:rsidP="001A15D6">
      <w:pPr>
        <w:rPr>
          <w:i/>
          <w:iCs/>
        </w:rPr>
      </w:pPr>
    </w:p>
    <w:p w14:paraId="244B9346" w14:textId="29D323BD" w:rsidR="00A50AD2" w:rsidRPr="00D3759A" w:rsidRDefault="007E0666" w:rsidP="00A50AD2">
      <w:pPr>
        <w:rPr>
          <w:b/>
          <w:bCs/>
          <w:i/>
          <w:iCs/>
          <w:sz w:val="24"/>
          <w:szCs w:val="24"/>
        </w:rPr>
      </w:pPr>
      <w:r>
        <w:rPr>
          <w:b/>
          <w:bCs/>
          <w:i/>
          <w:iCs/>
          <w:sz w:val="24"/>
          <w:szCs w:val="24"/>
        </w:rPr>
        <w:lastRenderedPageBreak/>
        <w:t>Classification of Installation and Upgrade Years</w:t>
      </w:r>
    </w:p>
    <w:p w14:paraId="56DD7733" w14:textId="586BF9D7" w:rsidR="00A50AD2" w:rsidRDefault="00142C3F" w:rsidP="00460AF7">
      <w:pPr>
        <w:ind w:firstLine="720"/>
      </w:pPr>
      <w:r>
        <w:t xml:space="preserve">Installation years were verified for all segments, </w:t>
      </w:r>
      <w:r w:rsidR="00644782">
        <w:t>revealing that</w:t>
      </w:r>
      <w:r w:rsidR="00AB2F3D" w:rsidRPr="00AB2F3D">
        <w:t xml:space="preserve"> 66% of segments in Vancouver, </w:t>
      </w:r>
      <w:r w:rsidR="00785653">
        <w:t>8</w:t>
      </w:r>
      <w:r w:rsidR="00AB2F3D" w:rsidRPr="00AB2F3D">
        <w:t>% in Calgary, and 41% in Toronto had dedicated cycling infrastructure established by 2009 or earlier.</w:t>
      </w:r>
      <w:r w:rsidR="00CE653C">
        <w:t xml:space="preserve"> </w:t>
      </w:r>
      <w:r w:rsidR="009F4164">
        <w:t xml:space="preserve">A </w:t>
      </w:r>
      <w:r w:rsidR="00CE653C">
        <w:t xml:space="preserve">comparative assessment </w:t>
      </w:r>
      <w:r w:rsidR="009F4164">
        <w:t xml:space="preserve">was then conducted between the verified installation years and those in the original municipal datasets. </w:t>
      </w:r>
      <w:r w:rsidR="00566BFB" w:rsidRPr="00566BFB">
        <w:t>In Vancouver, among segments</w:t>
      </w:r>
      <w:r w:rsidR="00741AA5">
        <w:t xml:space="preserve"> installed or updated </w:t>
      </w:r>
      <w:r w:rsidR="009F4164">
        <w:t>during</w:t>
      </w:r>
      <w:r w:rsidR="00566BFB" w:rsidRPr="00566BFB">
        <w:t xml:space="preserve"> the study period (n = 25</w:t>
      </w:r>
      <w:ins w:id="167" w:author="Richard Wen" w:date="2024-05-26T01:55:00Z">
        <w:r w:rsidR="00E7277C">
          <w:t>1</w:t>
        </w:r>
      </w:ins>
      <w:del w:id="168" w:author="Richard Wen" w:date="2024-05-26T01:55:00Z">
        <w:r w:rsidR="00566BFB" w:rsidRPr="00566BFB" w:rsidDel="00E7277C">
          <w:delText>2</w:delText>
        </w:r>
      </w:del>
      <w:r w:rsidR="00566BFB" w:rsidRPr="00566BFB">
        <w:t>), 83</w:t>
      </w:r>
      <w:ins w:id="169" w:author="Richard Wen" w:date="2024-05-26T01:55:00Z">
        <w:r w:rsidR="00E7277C">
          <w:t>.3</w:t>
        </w:r>
      </w:ins>
      <w:r w:rsidR="00566BFB" w:rsidRPr="00566BFB">
        <w:t>% accurately matched the city's provided installation years, and 9</w:t>
      </w:r>
      <w:ins w:id="170" w:author="Richard Wen" w:date="2024-05-26T01:55:00Z">
        <w:r w:rsidR="00E7277C">
          <w:t>7.2</w:t>
        </w:r>
      </w:ins>
      <w:del w:id="171" w:author="Richard Wen" w:date="2024-05-26T01:55:00Z">
        <w:r w:rsidR="00785653" w:rsidDel="00E7277C">
          <w:delText>8</w:delText>
        </w:r>
      </w:del>
      <w:r w:rsidR="00566BFB" w:rsidRPr="00566BFB">
        <w:t xml:space="preserve">% were </w:t>
      </w:r>
      <w:del w:id="172" w:author="Brice Kuimi" w:date="2023-08-17T13:04:00Z">
        <w:r w:rsidR="00566BFB" w:rsidDel="00741AA5">
          <w:delText>accurate</w:delText>
        </w:r>
        <w:r w:rsidR="00566BFB" w:rsidRPr="00566BFB" w:rsidDel="00741AA5">
          <w:delText xml:space="preserve"> </w:delText>
        </w:r>
      </w:del>
      <w:r w:rsidR="00566BFB" w:rsidRPr="00566BFB">
        <w:t xml:space="preserve">within a ±1-year range. For Calgary, </w:t>
      </w:r>
      <w:r w:rsidR="00566BFB">
        <w:t xml:space="preserve">among </w:t>
      </w:r>
      <w:r w:rsidR="009F4164">
        <w:t>a similar subset of segments (n = 6</w:t>
      </w:r>
      <w:ins w:id="173" w:author="Richard Wen" w:date="2024-05-26T01:56:00Z">
        <w:r w:rsidR="00881355">
          <w:t>68</w:t>
        </w:r>
      </w:ins>
      <w:del w:id="174" w:author="Richard Wen" w:date="2024-05-26T01:56:00Z">
        <w:r w:rsidR="009F4164" w:rsidDel="00881355">
          <w:delText>70</w:delText>
        </w:r>
      </w:del>
      <w:r w:rsidR="009F4164">
        <w:t xml:space="preserve">), </w:t>
      </w:r>
      <w:r w:rsidR="009F4164" w:rsidRPr="00566BFB">
        <w:t>42</w:t>
      </w:r>
      <w:ins w:id="175" w:author="Richard Wen" w:date="2024-05-26T01:56:00Z">
        <w:r w:rsidR="00881355">
          <w:t>.1</w:t>
        </w:r>
      </w:ins>
      <w:r w:rsidR="009F4164" w:rsidRPr="00566BFB">
        <w:t xml:space="preserve">% </w:t>
      </w:r>
      <w:r w:rsidR="009F4164">
        <w:t>matched</w:t>
      </w:r>
      <w:r w:rsidR="009F4164" w:rsidRPr="00566BFB">
        <w:t xml:space="preserve"> with the city's </w:t>
      </w:r>
      <w:r w:rsidR="009F4164">
        <w:t xml:space="preserve">recorded </w:t>
      </w:r>
      <w:r w:rsidR="009F4164" w:rsidRPr="00566BFB">
        <w:t>installation year</w:t>
      </w:r>
      <w:r w:rsidR="009F4164">
        <w:t>s</w:t>
      </w:r>
      <w:r w:rsidR="009F4164" w:rsidRPr="00566BFB">
        <w:t>, and 6</w:t>
      </w:r>
      <w:ins w:id="176" w:author="Richard Wen" w:date="2024-05-26T01:56:00Z">
        <w:r w:rsidR="00881355">
          <w:t>2.7</w:t>
        </w:r>
      </w:ins>
      <w:del w:id="177" w:author="Richard Wen" w:date="2024-05-26T01:56:00Z">
        <w:r w:rsidR="00785653" w:rsidDel="00881355">
          <w:delText>3</w:delText>
        </w:r>
      </w:del>
      <w:r w:rsidR="009F4164" w:rsidRPr="00566BFB">
        <w:t>% were accurate within ±1 year.</w:t>
      </w:r>
      <w:r w:rsidR="009F4164">
        <w:t xml:space="preserve"> Finally, in Toronto, among 1</w:t>
      </w:r>
      <w:ins w:id="178" w:author="Richard Wen" w:date="2024-05-26T01:56:00Z">
        <w:r w:rsidR="00881355">
          <w:t>88</w:t>
        </w:r>
      </w:ins>
      <w:del w:id="179" w:author="Richard Wen" w:date="2024-05-26T01:56:00Z">
        <w:r w:rsidR="009F4164" w:rsidDel="00881355">
          <w:delText>92</w:delText>
        </w:r>
      </w:del>
      <w:r w:rsidR="009F4164">
        <w:t xml:space="preserve"> eligible segments meeting </w:t>
      </w:r>
      <w:r w:rsidR="006B1711">
        <w:t>this criterion</w:t>
      </w:r>
      <w:r w:rsidR="009F4164">
        <w:t xml:space="preserve">, </w:t>
      </w:r>
      <w:r w:rsidR="009F4164" w:rsidRPr="00566BFB">
        <w:t>7</w:t>
      </w:r>
      <w:ins w:id="180" w:author="Richard Wen" w:date="2024-05-26T01:56:00Z">
        <w:r w:rsidR="00881355">
          <w:t>4.5</w:t>
        </w:r>
      </w:ins>
      <w:del w:id="181" w:author="Richard Wen" w:date="2024-05-26T01:56:00Z">
        <w:r w:rsidR="00785653" w:rsidDel="00881355">
          <w:delText>6</w:delText>
        </w:r>
      </w:del>
      <w:r w:rsidR="009F4164" w:rsidRPr="00566BFB">
        <w:t>% accurately matched with the city's provided installation years, and 78</w:t>
      </w:r>
      <w:ins w:id="182" w:author="Richard Wen" w:date="2024-05-26T01:56:00Z">
        <w:r w:rsidR="00881355">
          <w:t>.2</w:t>
        </w:r>
      </w:ins>
      <w:r w:rsidR="009F4164" w:rsidRPr="00566BFB">
        <w:t>% were accurate within a ±1-year span.</w:t>
      </w:r>
    </w:p>
    <w:p w14:paraId="617BAF8F" w14:textId="66DB892B" w:rsidR="00460AF7" w:rsidRDefault="00BB2107" w:rsidP="00C632CC">
      <w:pPr>
        <w:ind w:firstLine="720"/>
      </w:pPr>
      <w:r>
        <w:t xml:space="preserve">During the data collection phase, discrepancies </w:t>
      </w:r>
      <w:r w:rsidR="006929EB">
        <w:t>emerged</w:t>
      </w:r>
      <w:r>
        <w:t xml:space="preserve"> in the recording of recent infrastructure </w:t>
      </w:r>
      <w:r w:rsidR="006929EB">
        <w:t>changes</w:t>
      </w:r>
      <w:r>
        <w:t xml:space="preserve"> among the cities. </w:t>
      </w:r>
      <w:r w:rsidR="006929EB">
        <w:t>Consequently</w:t>
      </w:r>
      <w:r>
        <w:t>,</w:t>
      </w:r>
      <w:r w:rsidR="00300F76" w:rsidRPr="009D7C3C">
        <w:t xml:space="preserve"> </w:t>
      </w:r>
      <w:r w:rsidR="006929EB">
        <w:t xml:space="preserve">the results for </w:t>
      </w:r>
      <w:r w:rsidR="00300F76" w:rsidRPr="009D7C3C">
        <w:t>Calgary and Toronto reflect infrastructure</w:t>
      </w:r>
      <w:r w:rsidR="006929EB">
        <w:t xml:space="preserve"> changes until the end of the 2022 calendar year, </w:t>
      </w:r>
      <w:r w:rsidR="006929EB" w:rsidRPr="006929EB">
        <w:t xml:space="preserve">while Vancouver's results describe modifications </w:t>
      </w:r>
      <w:r w:rsidR="00C13AD1">
        <w:t xml:space="preserve">up to </w:t>
      </w:r>
      <w:commentRangeStart w:id="183"/>
      <w:r w:rsidR="00C13AD1">
        <w:t>2021</w:t>
      </w:r>
      <w:r w:rsidR="006929EB" w:rsidRPr="006929EB">
        <w:t>.</w:t>
      </w:r>
      <w:r w:rsidR="00C632CC" w:rsidRPr="00C632CC">
        <w:t xml:space="preserve"> </w:t>
      </w:r>
      <w:r w:rsidR="00B67C5E">
        <w:t xml:space="preserve">Through the exploration of street imagery, it was </w:t>
      </w:r>
      <w:r w:rsidR="00B67C5E" w:rsidRPr="00C632CC">
        <w:t>revealed that several changes made in 2022</w:t>
      </w:r>
      <w:r w:rsidR="00B67C5E">
        <w:t xml:space="preserve"> in Vancouver</w:t>
      </w:r>
      <w:r w:rsidR="00B67C5E" w:rsidRPr="00C632CC">
        <w:t xml:space="preserve"> were left undocumented.</w:t>
      </w:r>
      <w:r w:rsidR="00B67C5E">
        <w:t xml:space="preserve"> Overall, this</w:t>
      </w:r>
      <w:r w:rsidR="00B67C5E" w:rsidRPr="006929EB">
        <w:t xml:space="preserve"> adjustment ensures the accurate representation of infrastructure changes occurring up until the end of each calendar year.</w:t>
      </w:r>
      <w:ins w:id="184" w:author="Brice Kuimi" w:date="2023-08-17T13:07:00Z">
        <w:r w:rsidR="00B67C5E">
          <w:t xml:space="preserve"> </w:t>
        </w:r>
      </w:ins>
      <w:r w:rsidR="00C632CC" w:rsidRPr="00C632CC">
        <w:t>The study period for Vancouver was</w:t>
      </w:r>
      <w:r w:rsidR="00741AA5">
        <w:t xml:space="preserve"> then</w:t>
      </w:r>
      <w:r w:rsidR="00C632CC" w:rsidRPr="00C632CC">
        <w:t xml:space="preserve"> adjusted </w:t>
      </w:r>
      <w:r w:rsidR="00741AA5">
        <w:t>accordingly</w:t>
      </w:r>
      <w:r w:rsidR="00C632CC" w:rsidRPr="00C632CC">
        <w:t>.</w:t>
      </w:r>
      <w:r w:rsidR="00C632CC">
        <w:t xml:space="preserve"> </w:t>
      </w:r>
      <w:commentRangeEnd w:id="183"/>
      <w:r w:rsidR="00B67C5E">
        <w:rPr>
          <w:rStyle w:val="CommentReference"/>
        </w:rPr>
        <w:commentReference w:id="183"/>
      </w:r>
    </w:p>
    <w:p w14:paraId="66FBBC8C" w14:textId="4A6094C1" w:rsidR="007E0666" w:rsidRPr="007E0666" w:rsidRDefault="007E0666" w:rsidP="007E0666">
      <w:pPr>
        <w:rPr>
          <w:b/>
          <w:bCs/>
          <w:i/>
          <w:iCs/>
          <w:sz w:val="24"/>
          <w:szCs w:val="24"/>
        </w:rPr>
      </w:pPr>
      <w:r>
        <w:rPr>
          <w:b/>
          <w:bCs/>
          <w:i/>
          <w:iCs/>
          <w:sz w:val="24"/>
          <w:szCs w:val="24"/>
        </w:rPr>
        <w:t>Classification of Infrastructure</w:t>
      </w:r>
    </w:p>
    <w:p w14:paraId="22034DE8" w14:textId="4D7DE83E" w:rsidR="00411C3D" w:rsidRDefault="00411C3D" w:rsidP="00576038">
      <w:pPr>
        <w:ind w:firstLine="720"/>
      </w:pPr>
      <w:r w:rsidRPr="00411C3D">
        <w:t xml:space="preserve">The standardized criteria enabled a detailed comparison between </w:t>
      </w:r>
      <w:r w:rsidR="00B67C5E">
        <w:t>cities</w:t>
      </w:r>
      <w:r>
        <w:t xml:space="preserve">. For Vancouver, by </w:t>
      </w:r>
      <w:r w:rsidR="00B67C5E">
        <w:t xml:space="preserve">December </w:t>
      </w:r>
      <w:r w:rsidR="007C0912" w:rsidRPr="007C0912">
        <w:t xml:space="preserve">2021, there were </w:t>
      </w:r>
      <w:r w:rsidR="00F14B43">
        <w:t>41.</w:t>
      </w:r>
      <w:ins w:id="185" w:author="Richard Wen" w:date="2024-05-26T02:19:00Z">
        <w:r w:rsidR="00406D16">
          <w:t>19</w:t>
        </w:r>
      </w:ins>
      <w:del w:id="186" w:author="Richard Wen" w:date="2024-05-26T02:19:00Z">
        <w:r w:rsidR="00F14B43" w:rsidDel="00406D16">
          <w:delText>6</w:delText>
        </w:r>
      </w:del>
      <w:r w:rsidR="00F14B43">
        <w:t xml:space="preserve"> km of painted infrastructure (</w:t>
      </w:r>
      <w:r w:rsidR="007C0912" w:rsidRPr="00F14B43">
        <w:rPr>
          <w:i/>
          <w:iCs/>
        </w:rPr>
        <w:t>3</w:t>
      </w:r>
      <w:ins w:id="187" w:author="Richard Wen" w:date="2024-05-26T02:19:00Z">
        <w:r w:rsidR="00406D16">
          <w:rPr>
            <w:i/>
            <w:iCs/>
          </w:rPr>
          <w:t>7.19</w:t>
        </w:r>
      </w:ins>
      <w:del w:id="188" w:author="Richard Wen" w:date="2024-05-26T02:19:00Z">
        <w:r w:rsidR="007C0912" w:rsidRPr="00F14B43" w:rsidDel="00406D16">
          <w:rPr>
            <w:i/>
            <w:iCs/>
          </w:rPr>
          <w:delText>2.6</w:delText>
        </w:r>
      </w:del>
      <w:r w:rsidR="007C0912" w:rsidRPr="00F14B43">
        <w:rPr>
          <w:i/>
          <w:iCs/>
        </w:rPr>
        <w:t xml:space="preserve"> km painted lanes</w:t>
      </w:r>
      <w:r w:rsidR="00F14B43" w:rsidRPr="00F14B43">
        <w:rPr>
          <w:i/>
          <w:iCs/>
        </w:rPr>
        <w:t xml:space="preserve"> + </w:t>
      </w:r>
      <w:r w:rsidR="007C0912" w:rsidRPr="00F14B43">
        <w:rPr>
          <w:i/>
          <w:iCs/>
        </w:rPr>
        <w:t>9.0 km buffered lanes</w:t>
      </w:r>
      <w:r w:rsidR="00F14B43">
        <w:t>)</w:t>
      </w:r>
      <w:r w:rsidR="007C0912" w:rsidRPr="007C0912">
        <w:t xml:space="preserve"> and </w:t>
      </w:r>
      <w:ins w:id="189" w:author="Richard Wen" w:date="2024-05-26T02:19:00Z">
        <w:r w:rsidR="00F8306D">
          <w:t>30.58</w:t>
        </w:r>
      </w:ins>
      <w:del w:id="190" w:author="Richard Wen" w:date="2024-05-26T02:19:00Z">
        <w:r w:rsidR="007C0912" w:rsidRPr="007C0912" w:rsidDel="00F8306D">
          <w:delText>28.3</w:delText>
        </w:r>
      </w:del>
      <w:r w:rsidR="007C0912">
        <w:t xml:space="preserve"> </w:t>
      </w:r>
      <w:r w:rsidR="007C0912" w:rsidRPr="007C0912">
        <w:t xml:space="preserve">km </w:t>
      </w:r>
      <w:r w:rsidR="00F14B43">
        <w:t xml:space="preserve">of </w:t>
      </w:r>
      <w:r w:rsidR="007C0912" w:rsidRPr="007C0912">
        <w:t xml:space="preserve">cycle tracks </w:t>
      </w:r>
      <w:r>
        <w:t>following the verification of infrastructure classifications (</w:t>
      </w:r>
      <w:r w:rsidRPr="00F14B43">
        <w:rPr>
          <w:b/>
          <w:bCs/>
          <w:i/>
          <w:iCs/>
        </w:rPr>
        <w:t>Appendix 1</w:t>
      </w:r>
      <w:r>
        <w:t xml:space="preserve">). </w:t>
      </w:r>
      <w:r w:rsidR="00F14B43">
        <w:t>W</w:t>
      </w:r>
      <w:r w:rsidR="00362920">
        <w:t xml:space="preserve">hen contrasting </w:t>
      </w:r>
      <w:r w:rsidR="00F14B43">
        <w:t xml:space="preserve">these </w:t>
      </w:r>
      <w:r w:rsidR="00362920">
        <w:t>results</w:t>
      </w:r>
      <w:r w:rsidR="00F14B43">
        <w:t xml:space="preserve"> with the original classifications</w:t>
      </w:r>
      <w:r w:rsidR="00B67C5E">
        <w:t xml:space="preserve"> (the one provided by the city)</w:t>
      </w:r>
      <w:r w:rsidR="00362920">
        <w:t xml:space="preserve">, </w:t>
      </w:r>
      <w:r w:rsidR="00362920" w:rsidRPr="00362920">
        <w:t xml:space="preserve">the </w:t>
      </w:r>
      <w:r w:rsidR="00B67C5E" w:rsidRPr="00411C3D">
        <w:t xml:space="preserve">standardized </w:t>
      </w:r>
      <w:r w:rsidR="00362920" w:rsidRPr="00362920">
        <w:t xml:space="preserve">data </w:t>
      </w:r>
      <w:r w:rsidR="00362920">
        <w:t>comparatively had</w:t>
      </w:r>
      <w:r w:rsidR="00362920" w:rsidRPr="00362920">
        <w:t xml:space="preserve"> </w:t>
      </w:r>
      <w:ins w:id="191" w:author="Richard Wen" w:date="2024-05-26T02:20:00Z">
        <w:r w:rsidR="003B50BA">
          <w:t>3.18</w:t>
        </w:r>
      </w:ins>
      <w:del w:id="192" w:author="Richard Wen" w:date="2024-05-26T02:20:00Z">
        <w:r w:rsidR="00362920" w:rsidRPr="00362920" w:rsidDel="003B50BA">
          <w:delText>0.9</w:delText>
        </w:r>
      </w:del>
      <w:r w:rsidR="00362920" w:rsidRPr="00362920">
        <w:t xml:space="preserve"> km more cycle tracks and 2.</w:t>
      </w:r>
      <w:ins w:id="193" w:author="Richard Wen" w:date="2024-05-26T02:20:00Z">
        <w:r w:rsidR="003B50BA">
          <w:t>39</w:t>
        </w:r>
      </w:ins>
      <w:del w:id="194" w:author="Richard Wen" w:date="2024-05-26T02:20:00Z">
        <w:r w:rsidR="00362920" w:rsidRPr="00362920" w:rsidDel="003B50BA">
          <w:delText>2</w:delText>
        </w:r>
      </w:del>
      <w:r w:rsidR="00362920" w:rsidRPr="00362920">
        <w:t xml:space="preserve"> km </w:t>
      </w:r>
      <w:ins w:id="195" w:author="Richard Wen" w:date="2024-05-26T02:20:00Z">
        <w:r w:rsidR="003B50BA">
          <w:t>more</w:t>
        </w:r>
      </w:ins>
      <w:del w:id="196" w:author="Richard Wen" w:date="2024-05-26T02:20:00Z">
        <w:r w:rsidR="00362920" w:rsidRPr="00362920" w:rsidDel="003B50BA">
          <w:delText>less</w:delText>
        </w:r>
      </w:del>
      <w:r w:rsidR="00362920" w:rsidRPr="00362920">
        <w:t xml:space="preserve"> painted </w:t>
      </w:r>
      <w:r w:rsidR="00B67C5E" w:rsidRPr="00362920">
        <w:t>infrastructure</w:t>
      </w:r>
      <w:r w:rsidR="00B67C5E">
        <w:t xml:space="preserve"> (</w:t>
      </w:r>
      <w:r w:rsidR="00B67C5E" w:rsidRPr="0093251A">
        <w:rPr>
          <w:b/>
          <w:bCs/>
          <w:i/>
          <w:iCs/>
        </w:rPr>
        <w:t>Table 1</w:t>
      </w:r>
      <w:r w:rsidR="00B67C5E">
        <w:t>)</w:t>
      </w:r>
      <w:r>
        <w:t>.</w:t>
      </w:r>
      <w:r w:rsidR="00362920" w:rsidRPr="00362920">
        <w:t xml:space="preserve"> In Calgary, verified data for 2022 included </w:t>
      </w:r>
      <w:r w:rsidR="00F14B43">
        <w:t>60.</w:t>
      </w:r>
      <w:ins w:id="197" w:author="Richard Wen" w:date="2024-05-26T02:20:00Z">
        <w:r w:rsidR="00533BEE">
          <w:t>28</w:t>
        </w:r>
      </w:ins>
      <w:del w:id="198" w:author="Richard Wen" w:date="2024-05-26T02:20:00Z">
        <w:r w:rsidR="00F14B43" w:rsidDel="00533BEE">
          <w:delText>5</w:delText>
        </w:r>
      </w:del>
      <w:r w:rsidR="00F14B43">
        <w:t xml:space="preserve"> km of painted infrastructure (</w:t>
      </w:r>
      <w:r w:rsidR="00F14B43" w:rsidRPr="006C7A7E">
        <w:rPr>
          <w:i/>
          <w:iCs/>
        </w:rPr>
        <w:t>55.7 km painted lanes + 4.8 km buffered lanes</w:t>
      </w:r>
      <w:r w:rsidR="00F14B43">
        <w:t>) and 24.5 km cycle tracks. Accordingly</w:t>
      </w:r>
      <w:r w:rsidR="00362920" w:rsidRPr="00362920">
        <w:t>, the verified data had 3.5 km more painted lanes and 7.2</w:t>
      </w:r>
      <w:r w:rsidR="005F0E39">
        <w:t xml:space="preserve"> </w:t>
      </w:r>
      <w:r w:rsidR="00362920" w:rsidRPr="00362920">
        <w:t>km fewer protected lanes</w:t>
      </w:r>
      <w:r w:rsidR="00F14B43">
        <w:t xml:space="preserve"> when compared to the administrative data</w:t>
      </w:r>
      <w:r w:rsidR="00362920" w:rsidRPr="00362920">
        <w:t>.</w:t>
      </w:r>
      <w:r w:rsidR="00362920">
        <w:t xml:space="preserve"> I</w:t>
      </w:r>
      <w:r w:rsidR="00362920" w:rsidRPr="00362920">
        <w:t xml:space="preserve">n Toronto, the review found </w:t>
      </w:r>
      <w:r w:rsidR="00F14B43">
        <w:t>135.8 km of painted infrastructure (</w:t>
      </w:r>
      <w:r w:rsidR="00F14B43" w:rsidRPr="006C7A7E">
        <w:rPr>
          <w:i/>
          <w:iCs/>
        </w:rPr>
        <w:t xml:space="preserve">123.6 </w:t>
      </w:r>
      <w:r w:rsidR="005F0E39">
        <w:rPr>
          <w:i/>
          <w:iCs/>
        </w:rPr>
        <w:t xml:space="preserve">km </w:t>
      </w:r>
      <w:r w:rsidR="00F14B43" w:rsidRPr="006C7A7E">
        <w:rPr>
          <w:i/>
          <w:iCs/>
        </w:rPr>
        <w:t>painted lanes + 12.2 km buffered lanes</w:t>
      </w:r>
      <w:r w:rsidR="00F14B43">
        <w:t xml:space="preserve">) and 67.6 km of cycle tracks, with </w:t>
      </w:r>
      <w:r w:rsidR="00F14B43" w:rsidRPr="00F14B43">
        <w:t xml:space="preserve">4.3 km more painted </w:t>
      </w:r>
      <w:r w:rsidR="00F14B43">
        <w:t xml:space="preserve">infrastructure </w:t>
      </w:r>
      <w:r w:rsidR="00F14B43" w:rsidRPr="00F14B43">
        <w:t>and 6.3</w:t>
      </w:r>
      <w:r w:rsidR="00550609">
        <w:t xml:space="preserve"> </w:t>
      </w:r>
      <w:r w:rsidR="00F14B43" w:rsidRPr="00F14B43">
        <w:t>km fewer cycle tracks compared to the original municipal records</w:t>
      </w:r>
      <w:r w:rsidR="00F14B43">
        <w:t xml:space="preserve">. </w:t>
      </w:r>
      <w:moveFromRangeStart w:id="199" w:author="Richard Wen" w:date="2024-05-26T02:14:00Z" w:name="move167582059"/>
      <w:commentRangeStart w:id="200"/>
      <w:commentRangeStart w:id="201"/>
      <w:moveFrom w:id="202" w:author="Richard Wen" w:date="2024-05-26T02:14:00Z">
        <w:r w:rsidR="00A10B68" w:rsidRPr="00A10B68" w:rsidDel="00537788">
          <w:t xml:space="preserve">Overall, these </w:t>
        </w:r>
        <w:r w:rsidR="0093251A" w:rsidRPr="00A10B68" w:rsidDel="00537788">
          <w:t>results</w:t>
        </w:r>
        <w:r w:rsidR="00A10B68" w:rsidRPr="00A10B68" w:rsidDel="00537788">
          <w:t xml:space="preserve"> highlight the degree of misclassification in regard to current infrastructure types; specifically, </w:t>
        </w:r>
        <w:r w:rsidR="00550609" w:rsidDel="00537788">
          <w:t>Calgary and Toronto</w:t>
        </w:r>
        <w:r w:rsidR="00A10B68" w:rsidRPr="00A10B68" w:rsidDel="00537788">
          <w:t xml:space="preserve"> tended to misclassify infrastructure as cycle tracks, despite not meeting the Can-BICS definition</w:t>
        </w:r>
        <w:commentRangeEnd w:id="200"/>
        <w:r w:rsidR="00B67C5E" w:rsidDel="00537788">
          <w:rPr>
            <w:rStyle w:val="CommentReference"/>
          </w:rPr>
          <w:commentReference w:id="200"/>
        </w:r>
        <w:commentRangeEnd w:id="201"/>
        <w:r w:rsidR="00E23948" w:rsidDel="00537788">
          <w:rPr>
            <w:rStyle w:val="CommentReference"/>
          </w:rPr>
          <w:commentReference w:id="201"/>
        </w:r>
        <w:r w:rsidR="00A10B68" w:rsidRPr="00A10B68" w:rsidDel="00537788">
          <w:t>.</w:t>
        </w:r>
      </w:moveFrom>
      <w:moveFromRangeEnd w:id="199"/>
    </w:p>
    <w:p w14:paraId="36C7B2ED" w14:textId="6A9FA692" w:rsidR="000B529D" w:rsidRDefault="000B529D" w:rsidP="000B529D">
      <w:pPr>
        <w:rPr>
          <w:b/>
          <w:bCs/>
          <w:i/>
          <w:iCs/>
          <w:sz w:val="24"/>
          <w:szCs w:val="24"/>
        </w:rPr>
      </w:pPr>
      <w:r w:rsidRPr="004B132B">
        <w:rPr>
          <w:b/>
          <w:bCs/>
          <w:i/>
          <w:iCs/>
          <w:sz w:val="24"/>
          <w:szCs w:val="24"/>
        </w:rPr>
        <w:t>Trends in Infrastructure Installations</w:t>
      </w:r>
    </w:p>
    <w:p w14:paraId="2906E79A" w14:textId="52322F90" w:rsidR="00EC0E6F" w:rsidRDefault="007F3864" w:rsidP="000B325E">
      <w:pPr>
        <w:ind w:firstLine="720"/>
      </w:pPr>
      <w:r w:rsidRPr="007F3864">
        <w:t xml:space="preserve">An examination of the cycling infrastructure </w:t>
      </w:r>
      <w:r w:rsidR="00B67C5E">
        <w:t xml:space="preserve">implementation </w:t>
      </w:r>
      <w:r w:rsidRPr="007F3864">
        <w:t xml:space="preserve">trends across Vancouver, Calgary, and Toronto reveals </w:t>
      </w:r>
      <w:commentRangeStart w:id="203"/>
      <w:r w:rsidRPr="007F3864">
        <w:t xml:space="preserve">significant </w:t>
      </w:r>
      <w:commentRangeEnd w:id="203"/>
      <w:r w:rsidR="00B67C5E">
        <w:rPr>
          <w:rStyle w:val="CommentReference"/>
        </w:rPr>
        <w:commentReference w:id="203"/>
      </w:r>
      <w:r w:rsidR="00B67C5E">
        <w:t xml:space="preserve">large </w:t>
      </w:r>
      <w:r w:rsidRPr="007F3864">
        <w:t>growth in dedicated on-street cycling networks since 2009. At the beginning of the study, these cities had 43</w:t>
      </w:r>
      <w:r w:rsidR="00EC0E6F">
        <w:t xml:space="preserve"> </w:t>
      </w:r>
      <w:r w:rsidRPr="007F3864">
        <w:t>km, 8</w:t>
      </w:r>
      <w:r w:rsidR="00EC0E6F">
        <w:t xml:space="preserve"> </w:t>
      </w:r>
      <w:r w:rsidRPr="007F3864">
        <w:t>km, and 103</w:t>
      </w:r>
      <w:r w:rsidR="00EC0E6F">
        <w:t xml:space="preserve"> </w:t>
      </w:r>
      <w:r w:rsidRPr="007F3864">
        <w:t>km of such infrastructure, respectively. By the conclusion of the study period, Vancouver added 27</w:t>
      </w:r>
      <w:r w:rsidR="00EC0E6F">
        <w:t xml:space="preserve"> </w:t>
      </w:r>
      <w:r w:rsidRPr="007F3864">
        <w:t>km (64% increase), Calgary 77</w:t>
      </w:r>
      <w:r w:rsidR="00EC0E6F">
        <w:t xml:space="preserve"> </w:t>
      </w:r>
      <w:r w:rsidRPr="007F3864">
        <w:t>km (</w:t>
      </w:r>
      <w:commentRangeStart w:id="204"/>
      <w:r w:rsidRPr="007F3864">
        <w:t>1014% increase</w:t>
      </w:r>
      <w:commentRangeEnd w:id="204"/>
      <w:r w:rsidR="00FC1B67">
        <w:rPr>
          <w:rStyle w:val="CommentReference"/>
        </w:rPr>
        <w:commentReference w:id="204"/>
      </w:r>
      <w:r w:rsidRPr="007F3864">
        <w:t>), and Toronto 101</w:t>
      </w:r>
      <w:r w:rsidR="00EC0E6F">
        <w:t xml:space="preserve"> </w:t>
      </w:r>
      <w:r w:rsidRPr="007F3864">
        <w:t xml:space="preserve">km (98% increase) </w:t>
      </w:r>
      <w:r w:rsidR="00550609">
        <w:t xml:space="preserve">of dedicated cycling infrastructure </w:t>
      </w:r>
      <w:r w:rsidRPr="007F3864">
        <w:t>to their roadways.</w:t>
      </w:r>
      <w:r>
        <w:t xml:space="preserve"> Moreover, a growing proportion of infrastructure </w:t>
      </w:r>
      <w:r w:rsidR="007E0666">
        <w:t>is</w:t>
      </w:r>
      <w:r>
        <w:t xml:space="preserve"> </w:t>
      </w:r>
      <w:r w:rsidR="00EC0E6F">
        <w:t xml:space="preserve">composed of </w:t>
      </w:r>
      <w:r>
        <w:t>cycle tracks</w:t>
      </w:r>
      <w:r w:rsidR="0099481D">
        <w:t xml:space="preserve">. </w:t>
      </w:r>
      <w:r w:rsidR="00EC0E6F" w:rsidRPr="00EC0E6F">
        <w:t>While in 2009, only 4% of Vancouver's dedicated cycling facilities were cycle tracks and none existed in Calgary or Toronto, this changed dramatically by the end of the study</w:t>
      </w:r>
      <w:r w:rsidR="00EC0E6F">
        <w:t xml:space="preserve"> period</w:t>
      </w:r>
      <w:r w:rsidR="00EC0E6F" w:rsidRPr="00EC0E6F">
        <w:t>, with cycle tracks constituting 39% of Vancouver's, 29% of Calgary's, and 33% of Toronto's dedicated on-street infrastructure</w:t>
      </w:r>
      <w:r w:rsidR="00EC0E6F">
        <w:t xml:space="preserve"> (</w:t>
      </w:r>
      <w:r w:rsidR="00EC0E6F" w:rsidRPr="00EC0E6F">
        <w:rPr>
          <w:b/>
          <w:bCs/>
          <w:i/>
          <w:iCs/>
        </w:rPr>
        <w:t>Figure 2</w:t>
      </w:r>
      <w:r w:rsidR="00EC0E6F">
        <w:t xml:space="preserve">). </w:t>
      </w:r>
      <w:r w:rsidR="00FC1B67">
        <w:t xml:space="preserve">This </w:t>
      </w:r>
      <w:r w:rsidR="0073778E">
        <w:t>increase in cycle tracks has partly been driven by upgrades of existing painted lane infrastructure</w:t>
      </w:r>
      <w:r w:rsidR="00FC1B67" w:rsidRPr="00FC1B67">
        <w:rPr>
          <w:b/>
          <w:bCs/>
          <w:i/>
          <w:iCs/>
        </w:rPr>
        <w:t xml:space="preserve"> </w:t>
      </w:r>
      <w:ins w:id="205" w:author="Richard Wen" w:date="2024-05-26T02:15:00Z">
        <w:r w:rsidR="001241AF">
          <w:t>(</w:t>
        </w:r>
      </w:ins>
      <w:r w:rsidR="00FC1B67" w:rsidRPr="00550609">
        <w:rPr>
          <w:b/>
          <w:bCs/>
          <w:i/>
          <w:iCs/>
        </w:rPr>
        <w:t>Figure 3</w:t>
      </w:r>
      <w:ins w:id="206" w:author="Richard Wen" w:date="2024-05-26T02:15:00Z">
        <w:r w:rsidR="001241AF" w:rsidRPr="001241AF">
          <w:rPr>
            <w:rPrChange w:id="207" w:author="Richard Wen" w:date="2024-05-26T02:15:00Z">
              <w:rPr>
                <w:b/>
                <w:bCs/>
                <w:i/>
                <w:iCs/>
              </w:rPr>
            </w:rPrChange>
          </w:rPr>
          <w:t>)</w:t>
        </w:r>
      </w:ins>
      <w:r w:rsidR="0073778E">
        <w:t xml:space="preserve">. This is </w:t>
      </w:r>
      <w:r w:rsidR="0073778E">
        <w:lastRenderedPageBreak/>
        <w:t xml:space="preserve">particularly </w:t>
      </w:r>
      <w:del w:id="208" w:author="Brice Kuimi" w:date="2023-08-17T13:16:00Z">
        <w:r w:rsidR="0073778E" w:rsidDel="00FC1B67">
          <w:delText xml:space="preserve">evident </w:delText>
        </w:r>
      </w:del>
      <w:ins w:id="209" w:author="Brice Kuimi" w:date="2023-08-17T13:16:00Z">
        <w:r w:rsidR="00FC1B67">
          <w:t xml:space="preserve">salient </w:t>
        </w:r>
      </w:ins>
      <w:r w:rsidR="0073778E">
        <w:t xml:space="preserve">in Vancouver, which has consistently seen decreases in painted </w:t>
      </w:r>
      <w:r w:rsidR="007E0666">
        <w:t xml:space="preserve">cycle </w:t>
      </w:r>
      <w:r w:rsidR="0073778E">
        <w:t>lane</w:t>
      </w:r>
      <w:r w:rsidR="007E0666">
        <w:t>s</w:t>
      </w:r>
      <w:r w:rsidR="0073778E">
        <w:t xml:space="preserve"> since 2016</w:t>
      </w:r>
      <w:r w:rsidR="007E0666">
        <w:t xml:space="preserve"> in favour of upgrades to protected infrastructure.</w:t>
      </w:r>
      <w:del w:id="210" w:author="Brice Kuimi" w:date="2023-08-17T13:17:00Z">
        <w:r w:rsidR="007E0666" w:rsidDel="00FC1B67">
          <w:delText xml:space="preserve"> </w:delText>
        </w:r>
      </w:del>
      <w:del w:id="211" w:author="Brice Kuimi" w:date="2023-08-17T13:16:00Z">
        <w:r w:rsidR="007E0666" w:rsidDel="00FC1B67">
          <w:delText xml:space="preserve"> </w:delText>
        </w:r>
      </w:del>
    </w:p>
    <w:p w14:paraId="052F402E" w14:textId="18C3F2C5" w:rsidR="00166BBC" w:rsidRDefault="00C56C8A" w:rsidP="00166BBC">
      <w:pPr>
        <w:ind w:firstLine="720"/>
      </w:pPr>
      <w:commentRangeStart w:id="212"/>
      <w:del w:id="213" w:author="Linda Rothman" w:date="2023-08-17T21:44:00Z">
        <w:r w:rsidRPr="00C56C8A" w:rsidDel="00E23948">
          <w:delText xml:space="preserve">This analysis of infrastructure trends </w:delText>
        </w:r>
      </w:del>
      <w:ins w:id="214" w:author="Brice Kuimi" w:date="2023-08-17T13:17:00Z">
        <w:del w:id="215" w:author="Linda Rothman" w:date="2023-08-17T21:44:00Z">
          <w:r w:rsidR="0065611C" w:rsidDel="00E23948">
            <w:delText xml:space="preserve">also </w:delText>
          </w:r>
        </w:del>
      </w:ins>
      <w:del w:id="216" w:author="Linda Rothman" w:date="2023-08-17T21:44:00Z">
        <w:r w:rsidRPr="00C56C8A" w:rsidDel="00E23948">
          <w:delText>highlights how different municipalities responded to the public health and urban mobility challenges brought forward by the COVID-19 pandemic</w:delText>
        </w:r>
      </w:del>
      <w:r w:rsidRPr="00C56C8A">
        <w:t xml:space="preserve">. </w:t>
      </w:r>
      <w:commentRangeEnd w:id="212"/>
      <w:r w:rsidR="00E23948">
        <w:rPr>
          <w:rStyle w:val="CommentReference"/>
        </w:rPr>
        <w:commentReference w:id="212"/>
      </w:r>
      <w:proofErr w:type="gramStart"/>
      <w:r w:rsidRPr="00C56C8A">
        <w:t>In particular, Calgary</w:t>
      </w:r>
      <w:proofErr w:type="gramEnd"/>
      <w:r w:rsidRPr="00C56C8A">
        <w:t xml:space="preserve"> and Toronto showed an upward trend in the installation of dedicated on-street cycling infrastructure since the pandemic</w:t>
      </w:r>
      <w:del w:id="217" w:author="Brice Kuimi" w:date="2023-08-17T13:17:00Z">
        <w:r w:rsidRPr="00C56C8A" w:rsidDel="0065611C">
          <w:delText>'</w:delText>
        </w:r>
      </w:del>
      <w:ins w:id="218" w:author="Brice Kuimi" w:date="2023-08-17T13:17:00Z">
        <w:r w:rsidR="0065611C">
          <w:t>’</w:t>
        </w:r>
      </w:ins>
      <w:r w:rsidRPr="00C56C8A">
        <w:t xml:space="preserve">s onset. As illustrated in </w:t>
      </w:r>
      <w:r w:rsidRPr="00C56C8A">
        <w:rPr>
          <w:b/>
          <w:bCs/>
          <w:i/>
          <w:iCs/>
        </w:rPr>
        <w:t>Figure 3</w:t>
      </w:r>
      <w:r w:rsidRPr="00C56C8A">
        <w:t xml:space="preserve">, </w:t>
      </w:r>
      <w:r w:rsidR="00CC00B5">
        <w:t xml:space="preserve">the growth in Toronto’s infrastructure was </w:t>
      </w:r>
      <w:ins w:id="219" w:author="Brice Kuimi" w:date="2023-08-17T13:17:00Z">
        <w:r w:rsidR="0065611C">
          <w:t xml:space="preserve">at </w:t>
        </w:r>
        <w:proofErr w:type="spellStart"/>
        <w:r w:rsidR="0065611C">
          <w:t>it</w:t>
        </w:r>
        <w:proofErr w:type="spellEnd"/>
        <w:r w:rsidR="0065611C">
          <w:t xml:space="preserve"> highest</w:t>
        </w:r>
      </w:ins>
      <w:del w:id="220" w:author="Brice Kuimi" w:date="2023-08-17T13:17:00Z">
        <w:r w:rsidR="00CC00B5" w:rsidDel="0065611C">
          <w:delText>greatest</w:delText>
        </w:r>
      </w:del>
      <w:r w:rsidR="00CC00B5">
        <w:t xml:space="preserve"> in 2020, with 4.7 km of new infrastructure per 1000 </w:t>
      </w:r>
      <w:commentRangeStart w:id="221"/>
      <w:del w:id="222" w:author="Richard Wen" w:date="2024-05-25T21:35:00Z">
        <w:r w:rsidR="00CC00B5" w:rsidDel="004F30A8">
          <w:delText>c-km</w:delText>
        </w:r>
      </w:del>
      <w:proofErr w:type="spellStart"/>
      <w:ins w:id="223" w:author="Richard Wen" w:date="2024-05-25T21:35:00Z">
        <w:r w:rsidR="004F30A8">
          <w:t>cen</w:t>
        </w:r>
        <w:proofErr w:type="spellEnd"/>
        <w:r w:rsidR="004F30A8">
          <w:t>-km</w:t>
        </w:r>
      </w:ins>
      <w:r w:rsidR="00CC00B5">
        <w:t xml:space="preserve"> </w:t>
      </w:r>
      <w:commentRangeEnd w:id="221"/>
      <w:r w:rsidR="0065611C">
        <w:rPr>
          <w:rStyle w:val="CommentReference"/>
        </w:rPr>
        <w:commentReference w:id="221"/>
      </w:r>
      <w:r w:rsidR="00CC00B5">
        <w:t>of roadway, while Calgary</w:t>
      </w:r>
      <w:r>
        <w:t xml:space="preserve">’s peak occurred in 2021, with </w:t>
      </w:r>
      <w:r w:rsidR="00CC00B5">
        <w:t xml:space="preserve">1.0km of new infrastructure built per 1000 </w:t>
      </w:r>
      <w:del w:id="224" w:author="Richard Wen" w:date="2024-05-25T21:35:00Z">
        <w:r w:rsidR="00CC00B5" w:rsidDel="004F30A8">
          <w:delText>c-km</w:delText>
        </w:r>
      </w:del>
      <w:proofErr w:type="spellStart"/>
      <w:ins w:id="225" w:author="Richard Wen" w:date="2024-05-25T21:35:00Z">
        <w:r w:rsidR="004F30A8">
          <w:t>cen</w:t>
        </w:r>
        <w:proofErr w:type="spellEnd"/>
        <w:r w:rsidR="004F30A8">
          <w:t>-km</w:t>
        </w:r>
      </w:ins>
      <w:r w:rsidR="00CC00B5">
        <w:t xml:space="preserve"> of roadway.</w:t>
      </w:r>
      <w:r>
        <w:t xml:space="preserve"> </w:t>
      </w:r>
      <w:r w:rsidR="00166BBC">
        <w:t>For both cities, this</w:t>
      </w:r>
      <w:r w:rsidR="00166BBC" w:rsidRPr="00166BBC">
        <w:t xml:space="preserve"> growth of on-street </w:t>
      </w:r>
      <w:commentRangeStart w:id="226"/>
      <w:r w:rsidR="00166BBC" w:rsidRPr="00166BBC">
        <w:t xml:space="preserve">cycleways </w:t>
      </w:r>
      <w:commentRangeEnd w:id="226"/>
      <w:r w:rsidR="0065611C">
        <w:rPr>
          <w:rStyle w:val="CommentReference"/>
        </w:rPr>
        <w:commentReference w:id="226"/>
      </w:r>
      <w:r w:rsidR="00166BBC" w:rsidRPr="00166BBC">
        <w:t xml:space="preserve">is primarily attributed to the increase in cycle track infrastructure, as depicted in </w:t>
      </w:r>
      <w:r w:rsidR="00166BBC" w:rsidRPr="00166BBC">
        <w:rPr>
          <w:b/>
          <w:bCs/>
          <w:i/>
          <w:iCs/>
        </w:rPr>
        <w:t>Figures 2 and 3</w:t>
      </w:r>
      <w:r w:rsidR="00166BBC">
        <w:t xml:space="preserve">. </w:t>
      </w:r>
      <w:r>
        <w:t>In contrast</w:t>
      </w:r>
      <w:r w:rsidRPr="00C56C8A">
        <w:t xml:space="preserve">, </w:t>
      </w:r>
      <w:r>
        <w:t xml:space="preserve">the installation of infrastructure within Vancouver </w:t>
      </w:r>
      <w:del w:id="227" w:author="Brice Kuimi" w:date="2023-08-17T13:19:00Z">
        <w:r w:rsidDel="0065611C">
          <w:delText>was highest</w:delText>
        </w:r>
      </w:del>
      <w:ins w:id="228" w:author="Brice Kuimi" w:date="2023-08-17T13:19:00Z">
        <w:r w:rsidR="0065611C">
          <w:t>peaked</w:t>
        </w:r>
      </w:ins>
      <w:r>
        <w:t xml:space="preserve"> in 2016, with its post-pandemic infrastructure growth remaining in line with previous levels. </w:t>
      </w:r>
    </w:p>
    <w:p w14:paraId="3607448E" w14:textId="3847EEED" w:rsidR="00A30006" w:rsidRDefault="00A30006" w:rsidP="00A30006">
      <w:pPr>
        <w:ind w:firstLine="720"/>
      </w:pPr>
      <w:r>
        <w:t xml:space="preserve">A spatial depiction of each city’s infrastructure trends following the start of the pandemic is shown in </w:t>
      </w:r>
      <w:r w:rsidRPr="00166BBC">
        <w:rPr>
          <w:b/>
          <w:bCs/>
          <w:i/>
          <w:iCs/>
        </w:rPr>
        <w:t>Figure 4</w:t>
      </w:r>
      <w:r>
        <w:t xml:space="preserve">. In Vancouver, </w:t>
      </w:r>
      <w:proofErr w:type="gramStart"/>
      <w:ins w:id="229" w:author="Brice Kuimi" w:date="2023-08-17T13:23:00Z">
        <w:r w:rsidR="0065611C">
          <w:t>N(</w:t>
        </w:r>
      </w:ins>
      <w:proofErr w:type="gramEnd"/>
      <w:r>
        <w:t>4%</w:t>
      </w:r>
      <w:ins w:id="230" w:author="Brice Kuimi" w:date="2023-08-17T13:23:00Z">
        <w:r w:rsidR="0065611C">
          <w:t>)</w:t>
        </w:r>
      </w:ins>
      <w:r>
        <w:t xml:space="preserve"> of the existing infrastructure </w:t>
      </w:r>
      <w:del w:id="231" w:author="Brice Kuimi" w:date="2023-08-17T13:23:00Z">
        <w:r w:rsidDel="0065611C">
          <w:delText xml:space="preserve">was </w:delText>
        </w:r>
      </w:del>
      <w:ins w:id="232" w:author="Brice Kuimi" w:date="2023-08-17T13:23:00Z">
        <w:r w:rsidR="0065611C">
          <w:t xml:space="preserve">were </w:t>
        </w:r>
      </w:ins>
      <w:r>
        <w:t xml:space="preserve">upgraded and </w:t>
      </w:r>
      <w:ins w:id="233" w:author="Brice Kuimi" w:date="2023-08-17T13:23:00Z">
        <w:r w:rsidR="0065611C">
          <w:t>N</w:t>
        </w:r>
      </w:ins>
      <w:del w:id="234" w:author="Brice Kuimi" w:date="2023-08-17T13:23:00Z">
        <w:r w:rsidDel="0065611C">
          <w:delText>8%</w:delText>
        </w:r>
      </w:del>
      <w:r>
        <w:t xml:space="preserve"> was newly installed since the start of 2020. </w:t>
      </w:r>
      <w:commentRangeStart w:id="235"/>
      <w:commentRangeStart w:id="236"/>
      <w:r>
        <w:t xml:space="preserve">Calgary saw less than 1% of infrastructure upgraded, and instead had 23% of its current infrastructure newly installed since 2020. Finally, in Toronto </w:t>
      </w:r>
      <w:r w:rsidRPr="0033769C">
        <w:t xml:space="preserve">9% </w:t>
      </w:r>
      <w:r>
        <w:t xml:space="preserve">of current infrastructure </w:t>
      </w:r>
      <w:r w:rsidRPr="0033769C">
        <w:t xml:space="preserve">was upgraded </w:t>
      </w:r>
      <w:r>
        <w:t>during this time and 24% was newly installed</w:t>
      </w:r>
      <w:commentRangeEnd w:id="235"/>
      <w:r w:rsidR="0065611C">
        <w:rPr>
          <w:rStyle w:val="CommentReference"/>
        </w:rPr>
        <w:commentReference w:id="235"/>
      </w:r>
      <w:commentRangeEnd w:id="236"/>
      <w:r w:rsidR="00E23948">
        <w:rPr>
          <w:rStyle w:val="CommentReference"/>
        </w:rPr>
        <w:commentReference w:id="236"/>
      </w:r>
      <w:r>
        <w:t xml:space="preserve">. </w:t>
      </w:r>
    </w:p>
    <w:p w14:paraId="14CE0C83" w14:textId="77EF2A84" w:rsidR="00A30006" w:rsidRDefault="00A30006" w:rsidP="007E0666">
      <w:pPr>
        <w:ind w:firstLine="720"/>
      </w:pPr>
      <w:commentRangeStart w:id="237"/>
      <w:r w:rsidRPr="00A30006">
        <w:t>A secondary analysis was conducted to identify the</w:t>
      </w:r>
      <w:ins w:id="238" w:author="Brice Kuimi" w:date="2023-08-17T13:24:00Z">
        <w:r w:rsidR="0065611C">
          <w:t xml:space="preserve"> ty</w:t>
        </w:r>
      </w:ins>
      <w:ins w:id="239" w:author="Brice Kuimi" w:date="2023-08-17T13:25:00Z">
        <w:r w:rsidR="0065611C">
          <w:t>pe of</w:t>
        </w:r>
      </w:ins>
      <w:r w:rsidRPr="00A30006">
        <w:t xml:space="preserve"> roads that experienced the most significant </w:t>
      </w:r>
      <w:r w:rsidR="007E0666">
        <w:t>increase</w:t>
      </w:r>
      <w:r w:rsidRPr="00A30006">
        <w:t xml:space="preserve"> in infrastructure since the start of the pandemic. Much of this </w:t>
      </w:r>
      <w:r w:rsidR="007E0666">
        <w:t>increase</w:t>
      </w:r>
      <w:r w:rsidRPr="00A30006">
        <w:t xml:space="preserve"> stemmed from the introduction of cycling tracks on arterial roads.</w:t>
      </w:r>
      <w:r w:rsidR="00C50957">
        <w:t xml:space="preserve"> </w:t>
      </w:r>
      <w:r w:rsidR="00C50957" w:rsidRPr="00C50957">
        <w:t xml:space="preserve">In contrast, less attention </w:t>
      </w:r>
      <w:r w:rsidR="00C50957">
        <w:t>has been</w:t>
      </w:r>
      <w:r w:rsidR="00C50957" w:rsidRPr="00C50957">
        <w:t xml:space="preserve"> </w:t>
      </w:r>
      <w:r w:rsidR="00C50957">
        <w:t>given</w:t>
      </w:r>
      <w:r w:rsidR="00C50957" w:rsidRPr="00C50957">
        <w:t xml:space="preserve"> to building protected facilities on collector roads</w:t>
      </w:r>
      <w:r w:rsidR="00C50957">
        <w:t xml:space="preserve">, not only since the start of the pandemic, but throughout the entire study period. </w:t>
      </w:r>
      <w:commentRangeEnd w:id="237"/>
      <w:r w:rsidR="00E23948">
        <w:rPr>
          <w:rStyle w:val="CommentReference"/>
        </w:rPr>
        <w:commentReference w:id="237"/>
      </w:r>
      <w:commentRangeStart w:id="240"/>
      <w:commentRangeStart w:id="241"/>
      <w:r w:rsidR="007E0666">
        <w:t>These results underscore</w:t>
      </w:r>
      <w:r w:rsidR="00C50957">
        <w:t xml:space="preserve"> the need for investments in infrastructure across all road types </w:t>
      </w:r>
      <w:proofErr w:type="gramStart"/>
      <w:r w:rsidR="00C50957">
        <w:t>in order to</w:t>
      </w:r>
      <w:proofErr w:type="gramEnd"/>
      <w:r w:rsidR="00C50957">
        <w:t xml:space="preserve"> foster a more inclusive and connected cycling network. </w:t>
      </w:r>
      <w:commentRangeEnd w:id="240"/>
      <w:r w:rsidR="0040190F">
        <w:rPr>
          <w:rStyle w:val="CommentReference"/>
        </w:rPr>
        <w:commentReference w:id="240"/>
      </w:r>
      <w:commentRangeEnd w:id="241"/>
      <w:r w:rsidR="00E23948">
        <w:rPr>
          <w:rStyle w:val="CommentReference"/>
        </w:rPr>
        <w:commentReference w:id="241"/>
      </w:r>
    </w:p>
    <w:p w14:paraId="747A8CEC" w14:textId="77777777" w:rsidR="00B9361D" w:rsidRPr="00DD25F1" w:rsidRDefault="00B9361D" w:rsidP="000B529D"/>
    <w:p w14:paraId="1D9CF22E" w14:textId="7D0A59DF" w:rsidR="00A50AD2" w:rsidRDefault="00057E77" w:rsidP="00057E77">
      <w:pPr>
        <w:jc w:val="center"/>
        <w:rPr>
          <w:sz w:val="24"/>
          <w:szCs w:val="24"/>
        </w:rPr>
      </w:pPr>
      <w:r>
        <w:rPr>
          <w:noProof/>
          <w:sz w:val="24"/>
          <w:szCs w:val="24"/>
        </w:rPr>
        <w:lastRenderedPageBreak/>
        <w:drawing>
          <wp:inline distT="0" distB="0" distL="0" distR="0" wp14:anchorId="1FEAD318" wp14:editId="5CE2DD5D">
            <wp:extent cx="5384950" cy="7210425"/>
            <wp:effectExtent l="19050" t="19050" r="25400" b="9525"/>
            <wp:docPr id="1238270791"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791" name="Picture 9" descr="A graph of a number of peopl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392204" cy="7220138"/>
                    </a:xfrm>
                    <a:prstGeom prst="rect">
                      <a:avLst/>
                    </a:prstGeom>
                    <a:ln>
                      <a:solidFill>
                        <a:schemeClr val="bg1">
                          <a:lumMod val="85000"/>
                        </a:schemeClr>
                      </a:solidFill>
                    </a:ln>
                  </pic:spPr>
                </pic:pic>
              </a:graphicData>
            </a:graphic>
          </wp:inline>
        </w:drawing>
      </w:r>
    </w:p>
    <w:p w14:paraId="39F9CAE9" w14:textId="5021A2A4" w:rsidR="006F13FA" w:rsidRDefault="006F13FA" w:rsidP="006F13FA">
      <w:pPr>
        <w:rPr>
          <w:i/>
          <w:iCs/>
          <w:sz w:val="24"/>
          <w:szCs w:val="24"/>
        </w:rPr>
      </w:pPr>
      <w:commentRangeStart w:id="242"/>
      <w:commentRangeStart w:id="243"/>
      <w:r w:rsidRPr="00D56089">
        <w:rPr>
          <w:b/>
          <w:bCs/>
          <w:i/>
          <w:iCs/>
          <w:sz w:val="24"/>
          <w:szCs w:val="24"/>
        </w:rPr>
        <w:t xml:space="preserve">Figure </w:t>
      </w:r>
      <w:r w:rsidR="00D2660C">
        <w:rPr>
          <w:b/>
          <w:bCs/>
          <w:i/>
          <w:iCs/>
          <w:sz w:val="24"/>
          <w:szCs w:val="24"/>
        </w:rPr>
        <w:t>2</w:t>
      </w:r>
      <w:commentRangeEnd w:id="242"/>
      <w:r w:rsidR="00057E77">
        <w:rPr>
          <w:rStyle w:val="CommentReference"/>
        </w:rPr>
        <w:commentReference w:id="242"/>
      </w:r>
      <w:commentRangeEnd w:id="243"/>
      <w:r w:rsidR="0065611C">
        <w:rPr>
          <w:rStyle w:val="CommentReference"/>
        </w:rPr>
        <w:commentReference w:id="243"/>
      </w:r>
      <w:r w:rsidRPr="00D56089">
        <w:rPr>
          <w:b/>
          <w:bCs/>
          <w:i/>
          <w:iCs/>
          <w:sz w:val="24"/>
          <w:szCs w:val="24"/>
        </w:rPr>
        <w:t xml:space="preserve">: Changes in dedicated </w:t>
      </w:r>
      <w:r>
        <w:rPr>
          <w:b/>
          <w:bCs/>
          <w:i/>
          <w:iCs/>
          <w:sz w:val="24"/>
          <w:szCs w:val="24"/>
        </w:rPr>
        <w:t xml:space="preserve">cycling </w:t>
      </w:r>
      <w:r w:rsidRPr="00D56089">
        <w:rPr>
          <w:b/>
          <w:bCs/>
          <w:i/>
          <w:iCs/>
          <w:sz w:val="24"/>
          <w:szCs w:val="24"/>
        </w:rPr>
        <w:t xml:space="preserve">infrastructure between 2009 and 2021 for </w:t>
      </w:r>
      <w:r>
        <w:rPr>
          <w:b/>
          <w:bCs/>
          <w:i/>
          <w:iCs/>
          <w:sz w:val="24"/>
          <w:szCs w:val="24"/>
        </w:rPr>
        <w:t>Vancouver, Calgary, and Toronto based by infrastructure category</w:t>
      </w:r>
      <w:r>
        <w:rPr>
          <w:i/>
          <w:iCs/>
          <w:sz w:val="24"/>
          <w:szCs w:val="24"/>
        </w:rPr>
        <w:t xml:space="preserve">. Assessed using roadway centreline-km, with infrastructure classifications determined by the most protective element present along each road segment. </w:t>
      </w:r>
    </w:p>
    <w:p w14:paraId="4FCE7285" w14:textId="556D5075" w:rsidR="005207D9" w:rsidRDefault="005207D9" w:rsidP="005207D9">
      <w:pPr>
        <w:jc w:val="center"/>
        <w:rPr>
          <w:i/>
          <w:iCs/>
          <w:sz w:val="24"/>
          <w:szCs w:val="24"/>
        </w:rPr>
      </w:pPr>
      <w:r>
        <w:rPr>
          <w:i/>
          <w:iCs/>
          <w:noProof/>
          <w:sz w:val="24"/>
          <w:szCs w:val="24"/>
        </w:rPr>
        <w:lastRenderedPageBreak/>
        <w:drawing>
          <wp:inline distT="0" distB="0" distL="0" distR="0" wp14:anchorId="5DB46FF2" wp14:editId="0DBB7220">
            <wp:extent cx="4962601" cy="6802370"/>
            <wp:effectExtent l="19050" t="19050" r="9525" b="17780"/>
            <wp:docPr id="9984175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descr="A screenshot of a graph&#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971273" cy="6814257"/>
                    </a:xfrm>
                    <a:prstGeom prst="rect">
                      <a:avLst/>
                    </a:prstGeom>
                    <a:ln>
                      <a:solidFill>
                        <a:schemeClr val="bg1">
                          <a:lumMod val="85000"/>
                        </a:schemeClr>
                      </a:solidFill>
                    </a:ln>
                  </pic:spPr>
                </pic:pic>
              </a:graphicData>
            </a:graphic>
          </wp:inline>
        </w:drawing>
      </w:r>
    </w:p>
    <w:p w14:paraId="61DFF2A6" w14:textId="5175E992" w:rsidR="009672D4" w:rsidRPr="005D33C5" w:rsidRDefault="009672D4" w:rsidP="009672D4">
      <w:pPr>
        <w:rPr>
          <w:b/>
          <w:bCs/>
          <w:i/>
          <w:iCs/>
          <w:sz w:val="24"/>
          <w:szCs w:val="24"/>
        </w:rPr>
      </w:pPr>
      <w:r>
        <w:rPr>
          <w:b/>
          <w:bCs/>
          <w:i/>
          <w:iCs/>
          <w:sz w:val="24"/>
          <w:szCs w:val="24"/>
        </w:rPr>
        <w:t xml:space="preserve">Figure 3: </w:t>
      </w:r>
      <w:commentRangeStart w:id="244"/>
      <w:commentRangeStart w:id="245"/>
      <w:r>
        <w:rPr>
          <w:b/>
          <w:bCs/>
          <w:i/>
          <w:iCs/>
          <w:sz w:val="24"/>
          <w:szCs w:val="24"/>
        </w:rPr>
        <w:t xml:space="preserve">Yearly net change </w:t>
      </w:r>
      <w:commentRangeEnd w:id="244"/>
      <w:r w:rsidR="00FC26E2">
        <w:rPr>
          <w:rStyle w:val="CommentReference"/>
        </w:rPr>
        <w:commentReference w:id="244"/>
      </w:r>
      <w:commentRangeEnd w:id="245"/>
      <w:r w:rsidR="0065611C">
        <w:rPr>
          <w:rStyle w:val="CommentReference"/>
        </w:rPr>
        <w:commentReference w:id="245"/>
      </w:r>
      <w:r>
        <w:rPr>
          <w:b/>
          <w:bCs/>
          <w:i/>
          <w:iCs/>
          <w:sz w:val="24"/>
          <w:szCs w:val="24"/>
        </w:rPr>
        <w:t xml:space="preserve">in cycle route infrastructure by municipality, standardized per 1000 centerline-km of roadway. </w:t>
      </w:r>
      <w:r w:rsidR="005D33C5" w:rsidRPr="005D33C5">
        <w:rPr>
          <w:i/>
          <w:iCs/>
          <w:sz w:val="24"/>
          <w:szCs w:val="24"/>
        </w:rPr>
        <w:t xml:space="preserve">The net change considers both the installation of new facilities, and the removal of existing infrastructure, </w:t>
      </w:r>
      <w:r w:rsidR="005D33C5">
        <w:rPr>
          <w:i/>
          <w:iCs/>
          <w:sz w:val="24"/>
          <w:szCs w:val="24"/>
        </w:rPr>
        <w:t>such as when</w:t>
      </w:r>
      <w:r w:rsidR="005D33C5" w:rsidRPr="005D33C5">
        <w:rPr>
          <w:i/>
          <w:iCs/>
          <w:sz w:val="24"/>
          <w:szCs w:val="24"/>
        </w:rPr>
        <w:t xml:space="preserve"> an existing facility is upgraded. </w:t>
      </w:r>
      <w:r w:rsidR="009576C8">
        <w:rPr>
          <w:i/>
          <w:iCs/>
          <w:sz w:val="24"/>
          <w:szCs w:val="24"/>
        </w:rPr>
        <w:t xml:space="preserve">Cycle route infrastructure is defined by the most protective element along a street centreline. </w:t>
      </w:r>
      <w:r w:rsidR="005D33C5" w:rsidRPr="005D33C5">
        <w:rPr>
          <w:i/>
          <w:iCs/>
          <w:sz w:val="24"/>
          <w:szCs w:val="24"/>
        </w:rPr>
        <w:t>This reflects the overall modifications made within each municipality over the course of the study period (2009-20</w:t>
      </w:r>
      <w:r w:rsidR="00341111">
        <w:rPr>
          <w:i/>
          <w:iCs/>
          <w:sz w:val="24"/>
          <w:szCs w:val="24"/>
        </w:rPr>
        <w:t>22</w:t>
      </w:r>
      <w:r w:rsidR="005D33C5" w:rsidRPr="005D33C5">
        <w:rPr>
          <w:i/>
          <w:iCs/>
          <w:sz w:val="24"/>
          <w:szCs w:val="24"/>
        </w:rPr>
        <w:t>).</w:t>
      </w:r>
    </w:p>
    <w:p w14:paraId="47F1DE7F" w14:textId="77777777" w:rsidR="002A69F1" w:rsidRDefault="002A69F1" w:rsidP="006F13FA">
      <w:pPr>
        <w:rPr>
          <w:i/>
          <w:iCs/>
          <w:sz w:val="24"/>
          <w:szCs w:val="24"/>
        </w:rPr>
      </w:pPr>
    </w:p>
    <w:p w14:paraId="2705B45A" w14:textId="0B19C58A" w:rsidR="002A69F1" w:rsidRDefault="000E1F4A" w:rsidP="002A69F1">
      <w:pPr>
        <w:spacing w:after="0"/>
        <w:jc w:val="center"/>
        <w:rPr>
          <w:i/>
          <w:iCs/>
          <w:sz w:val="24"/>
          <w:szCs w:val="24"/>
        </w:rPr>
      </w:pPr>
      <w:r>
        <w:rPr>
          <w:i/>
          <w:iCs/>
          <w:noProof/>
          <w:sz w:val="24"/>
          <w:szCs w:val="24"/>
        </w:rPr>
        <mc:AlternateContent>
          <mc:Choice Requires="wps">
            <w:drawing>
              <wp:anchor distT="0" distB="0" distL="114300" distR="114300" simplePos="0" relativeHeight="251763712" behindDoc="0" locked="0" layoutInCell="1" allowOverlap="1" wp14:anchorId="76BBFBD2" wp14:editId="6E59AC30">
                <wp:simplePos x="0" y="0"/>
                <wp:positionH relativeFrom="column">
                  <wp:posOffset>-54591</wp:posOffset>
                </wp:positionH>
                <wp:positionV relativeFrom="paragraph">
                  <wp:posOffset>143301</wp:posOffset>
                </wp:positionV>
                <wp:extent cx="6041382" cy="6858000"/>
                <wp:effectExtent l="0" t="0" r="17145" b="19050"/>
                <wp:wrapNone/>
                <wp:docPr id="1128532485" name="Rectangle 4"/>
                <wp:cNvGraphicFramePr/>
                <a:graphic xmlns:a="http://schemas.openxmlformats.org/drawingml/2006/main">
                  <a:graphicData uri="http://schemas.microsoft.com/office/word/2010/wordprocessingShape">
                    <wps:wsp>
                      <wps:cNvSpPr/>
                      <wps:spPr>
                        <a:xfrm>
                          <a:off x="0" y="0"/>
                          <a:ext cx="6041382" cy="6858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743D5" id="Rectangle 4" o:spid="_x0000_s1026" style="position:absolute;margin-left:-4.3pt;margin-top:11.3pt;width:475.7pt;height:54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" filled="f" strokecolor="#09101d [484]" strokeweight="1pt"/>
            </w:pict>
          </mc:Fallback>
        </mc:AlternateContent>
      </w:r>
    </w:p>
    <w:p w14:paraId="03EA61D3" w14:textId="6BFB9C40" w:rsidR="002A69F1" w:rsidRDefault="00123041" w:rsidP="006A447D">
      <w:pPr>
        <w:spacing w:after="0"/>
        <w:jc w:val="center"/>
        <w:rPr>
          <w:i/>
          <w:iCs/>
          <w:sz w:val="24"/>
          <w:szCs w:val="24"/>
        </w:rPr>
      </w:pPr>
      <w:r>
        <w:rPr>
          <w:i/>
          <w:iCs/>
          <w:noProof/>
          <w:sz w:val="24"/>
          <w:szCs w:val="24"/>
        </w:rPr>
        <mc:AlternateContent>
          <mc:Choice Requires="wps">
            <w:drawing>
              <wp:anchor distT="0" distB="0" distL="114300" distR="114300" simplePos="0" relativeHeight="251773952" behindDoc="0" locked="0" layoutInCell="1" allowOverlap="1" wp14:anchorId="4A8CAD07" wp14:editId="4F437B88">
                <wp:simplePos x="0" y="0"/>
                <wp:positionH relativeFrom="column">
                  <wp:posOffset>4770120</wp:posOffset>
                </wp:positionH>
                <wp:positionV relativeFrom="paragraph">
                  <wp:posOffset>1788160</wp:posOffset>
                </wp:positionV>
                <wp:extent cx="1127760" cy="228600"/>
                <wp:effectExtent l="0" t="0" r="0" b="0"/>
                <wp:wrapNone/>
                <wp:docPr id="311232778"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2F12AC27" w14:textId="76E13C6E"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CAD07" id="_x0000_t202" coordsize="21600,21600" o:spt="202" path="m,l,21600r21600,l21600,xe">
                <v:stroke joinstyle="miter"/>
                <v:path gradientshapeok="t" o:connecttype="rect"/>
              </v:shapetype>
              <v:shape id="Text Box 5" o:spid="_x0000_s1026" type="#_x0000_t202" style="position:absolute;left:0;text-align:left;margin-left:375.6pt;margin-top:140.8pt;width:88.8pt;height:1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" filled="f" stroked="f" strokeweight=".5pt">
                <v:textbox>
                  <w:txbxContent>
                    <w:p w14:paraId="2F12AC27" w14:textId="76E13C6E"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4736" behindDoc="0" locked="0" layoutInCell="1" allowOverlap="1" wp14:anchorId="13761E04" wp14:editId="554FA947">
                <wp:simplePos x="0" y="0"/>
                <wp:positionH relativeFrom="column">
                  <wp:posOffset>1801058</wp:posOffset>
                </wp:positionH>
                <wp:positionV relativeFrom="paragraph">
                  <wp:posOffset>57785</wp:posOffset>
                </wp:positionV>
                <wp:extent cx="1205105" cy="317133"/>
                <wp:effectExtent l="0" t="0" r="0" b="6985"/>
                <wp:wrapNone/>
                <wp:docPr id="780217499"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3BF3FD71" w14:textId="2FBDA43E" w:rsidR="000E1F4A" w:rsidRPr="000E1F4A" w:rsidRDefault="000E1F4A" w:rsidP="000E1F4A">
                            <w:pPr>
                              <w:jc w:val="right"/>
                              <w:rPr>
                                <w:rFonts w:ascii="Arial" w:hAnsi="Arial" w:cs="Arial"/>
                              </w:rPr>
                            </w:pPr>
                            <w:r w:rsidRPr="000E1F4A">
                              <w:rPr>
                                <w:rFonts w:ascii="Arial" w:hAnsi="Arial" w:cs="Arial"/>
                              </w:rPr>
                              <w:t>Vancouver,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761E04" id="_x0000_s1027" type="#_x0000_t202" style="position:absolute;left:0;text-align:left;margin-left:141.8pt;margin-top:4.55pt;width:94.9pt;height:24.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" filled="f" stroked="f" strokeweight=".5pt">
                <v:textbox>
                  <w:txbxContent>
                    <w:p w14:paraId="3BF3FD71" w14:textId="2FBDA43E" w:rsidR="000E1F4A" w:rsidRPr="000E1F4A" w:rsidRDefault="000E1F4A" w:rsidP="000E1F4A">
                      <w:pPr>
                        <w:jc w:val="right"/>
                        <w:rPr>
                          <w:rFonts w:ascii="Arial" w:hAnsi="Arial" w:cs="Arial"/>
                        </w:rPr>
                      </w:pPr>
                      <w:r w:rsidRPr="000E1F4A">
                        <w:rPr>
                          <w:rFonts w:ascii="Arial" w:hAnsi="Arial" w:cs="Arial"/>
                        </w:rPr>
                        <w:t>Vancouver, CA</w:t>
                      </w:r>
                    </w:p>
                  </w:txbxContent>
                </v:textbox>
              </v:shape>
            </w:pict>
          </mc:Fallback>
        </mc:AlternateContent>
      </w:r>
      <w:r w:rsidR="000D2EE5" w:rsidRPr="000D2EE5">
        <w:rPr>
          <w:i/>
          <w:iCs/>
          <w:noProof/>
          <w:sz w:val="24"/>
          <w:szCs w:val="24"/>
        </w:rPr>
        <w:drawing>
          <wp:inline distT="0" distB="0" distL="0" distR="0" wp14:anchorId="2880D72E" wp14:editId="49B21CD4">
            <wp:extent cx="5943600" cy="2063115"/>
            <wp:effectExtent l="0" t="0" r="0" b="0"/>
            <wp:docPr id="157167258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583" name="Picture 1" descr="A map of a city&#10;&#10;Description automatically generated"/>
                    <pic:cNvPicPr/>
                  </pic:nvPicPr>
                  <pic:blipFill>
                    <a:blip r:embed="rId16"/>
                    <a:stretch>
                      <a:fillRect/>
                    </a:stretch>
                  </pic:blipFill>
                  <pic:spPr>
                    <a:xfrm>
                      <a:off x="0" y="0"/>
                      <a:ext cx="5943600" cy="2063115"/>
                    </a:xfrm>
                    <a:prstGeom prst="rect">
                      <a:avLst/>
                    </a:prstGeom>
                  </pic:spPr>
                </pic:pic>
              </a:graphicData>
            </a:graphic>
          </wp:inline>
        </w:drawing>
      </w:r>
    </w:p>
    <w:p w14:paraId="6A7E59ED" w14:textId="16287A35" w:rsidR="006A447D" w:rsidRDefault="00123041" w:rsidP="00446FF8">
      <w:pPr>
        <w:spacing w:after="0"/>
        <w:jc w:val="center"/>
        <w:rPr>
          <w:i/>
          <w:iCs/>
          <w:sz w:val="24"/>
          <w:szCs w:val="24"/>
        </w:rPr>
      </w:pPr>
      <w:r>
        <w:rPr>
          <w:i/>
          <w:iCs/>
          <w:noProof/>
          <w:sz w:val="24"/>
          <w:szCs w:val="24"/>
        </w:rPr>
        <mc:AlternateContent>
          <mc:Choice Requires="wps">
            <w:drawing>
              <wp:anchor distT="0" distB="0" distL="114300" distR="114300" simplePos="0" relativeHeight="251776000" behindDoc="0" locked="0" layoutInCell="1" allowOverlap="1" wp14:anchorId="6D94D928" wp14:editId="5A16C3A1">
                <wp:simplePos x="0" y="0"/>
                <wp:positionH relativeFrom="column">
                  <wp:posOffset>4765040</wp:posOffset>
                </wp:positionH>
                <wp:positionV relativeFrom="paragraph">
                  <wp:posOffset>1731645</wp:posOffset>
                </wp:positionV>
                <wp:extent cx="1127760" cy="228600"/>
                <wp:effectExtent l="0" t="0" r="0" b="0"/>
                <wp:wrapNone/>
                <wp:docPr id="124920932"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337771BB"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4D928" id="_x0000_s1028" type="#_x0000_t202" style="position:absolute;left:0;text-align:left;margin-left:375.2pt;margin-top:136.35pt;width:88.8pt;height:1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" filled="f" stroked="f" strokeweight=".5pt">
                <v:textbox>
                  <w:txbxContent>
                    <w:p w14:paraId="337771BB"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6784" behindDoc="0" locked="0" layoutInCell="1" allowOverlap="1" wp14:anchorId="3A93F707" wp14:editId="4343221C">
                <wp:simplePos x="0" y="0"/>
                <wp:positionH relativeFrom="column">
                  <wp:posOffset>1805386</wp:posOffset>
                </wp:positionH>
                <wp:positionV relativeFrom="paragraph">
                  <wp:posOffset>56236</wp:posOffset>
                </wp:positionV>
                <wp:extent cx="1205105" cy="317133"/>
                <wp:effectExtent l="0" t="0" r="0" b="6985"/>
                <wp:wrapNone/>
                <wp:docPr id="1703234649"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188E022A" w14:textId="2E3606D5" w:rsidR="000E1F4A" w:rsidRPr="000E1F4A" w:rsidRDefault="000E1F4A" w:rsidP="000E1F4A">
                            <w:pPr>
                              <w:jc w:val="right"/>
                              <w:rPr>
                                <w:rFonts w:ascii="Arial" w:hAnsi="Arial" w:cs="Arial"/>
                              </w:rPr>
                            </w:pPr>
                            <w:r>
                              <w:rPr>
                                <w:rFonts w:ascii="Arial" w:hAnsi="Arial" w:cs="Arial"/>
                              </w:rPr>
                              <w:t>Calgary</w:t>
                            </w:r>
                            <w:r w:rsidRPr="000E1F4A">
                              <w:rPr>
                                <w:rFonts w:ascii="Arial" w:hAnsi="Arial" w:cs="Arial"/>
                              </w:rPr>
                              <w:t>,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93F707" id="_x0000_s1029" type="#_x0000_t202" style="position:absolute;left:0;text-align:left;margin-left:142.15pt;margin-top:4.45pt;width:94.9pt;height:24.9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" filled="f" stroked="f" strokeweight=".5pt">
                <v:textbox>
                  <w:txbxContent>
                    <w:p w14:paraId="188E022A" w14:textId="2E3606D5" w:rsidR="000E1F4A" w:rsidRPr="000E1F4A" w:rsidRDefault="000E1F4A" w:rsidP="000E1F4A">
                      <w:pPr>
                        <w:jc w:val="right"/>
                        <w:rPr>
                          <w:rFonts w:ascii="Arial" w:hAnsi="Arial" w:cs="Arial"/>
                        </w:rPr>
                      </w:pPr>
                      <w:r>
                        <w:rPr>
                          <w:rFonts w:ascii="Arial" w:hAnsi="Arial" w:cs="Arial"/>
                        </w:rPr>
                        <w:t>Calgary</w:t>
                      </w:r>
                      <w:r w:rsidRPr="000E1F4A">
                        <w:rPr>
                          <w:rFonts w:ascii="Arial" w:hAnsi="Arial" w:cs="Arial"/>
                        </w:rPr>
                        <w:t>, CA</w:t>
                      </w:r>
                    </w:p>
                  </w:txbxContent>
                </v:textbox>
              </v:shape>
            </w:pict>
          </mc:Fallback>
        </mc:AlternateContent>
      </w:r>
      <w:r w:rsidR="006A447D" w:rsidRPr="006A447D">
        <w:rPr>
          <w:i/>
          <w:iCs/>
          <w:noProof/>
          <w:sz w:val="24"/>
          <w:szCs w:val="24"/>
        </w:rPr>
        <w:drawing>
          <wp:inline distT="0" distB="0" distL="0" distR="0" wp14:anchorId="02754306" wp14:editId="68FDBC33">
            <wp:extent cx="5901673" cy="1984888"/>
            <wp:effectExtent l="0" t="0" r="4445" b="0"/>
            <wp:docPr id="1822865574"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65574" name="Picture 1" descr="A screenshot of a map&#10;&#10;Description automatically generated"/>
                    <pic:cNvPicPr/>
                  </pic:nvPicPr>
                  <pic:blipFill rotWithShape="1">
                    <a:blip r:embed="rId17"/>
                    <a:srcRect l="382"/>
                    <a:stretch/>
                  </pic:blipFill>
                  <pic:spPr bwMode="auto">
                    <a:xfrm>
                      <a:off x="0" y="0"/>
                      <a:ext cx="5927720" cy="1993648"/>
                    </a:xfrm>
                    <a:prstGeom prst="rect">
                      <a:avLst/>
                    </a:prstGeom>
                    <a:ln>
                      <a:noFill/>
                    </a:ln>
                    <a:extLst>
                      <a:ext uri="{53640926-AAD7-44D8-BBD7-CCE9431645EC}">
                        <a14:shadowObscured xmlns:a14="http://schemas.microsoft.com/office/drawing/2010/main"/>
                      </a:ext>
                    </a:extLst>
                  </pic:spPr>
                </pic:pic>
              </a:graphicData>
            </a:graphic>
          </wp:inline>
        </w:drawing>
      </w:r>
    </w:p>
    <w:p w14:paraId="3DA72CD4" w14:textId="300F734A" w:rsidR="002A69F1" w:rsidRDefault="00432CD8" w:rsidP="006F13FA">
      <w:pPr>
        <w:rPr>
          <w:i/>
          <w:iCs/>
          <w:sz w:val="24"/>
          <w:szCs w:val="24"/>
        </w:rPr>
      </w:pPr>
      <w:r>
        <w:rPr>
          <w:noProof/>
        </w:rPr>
        <mc:AlternateContent>
          <mc:Choice Requires="wps">
            <w:drawing>
              <wp:anchor distT="0" distB="0" distL="114300" distR="114300" simplePos="0" relativeHeight="251770880" behindDoc="0" locked="0" layoutInCell="1" allowOverlap="1" wp14:anchorId="0A3A6164" wp14:editId="242EFFD0">
                <wp:simplePos x="0" y="0"/>
                <wp:positionH relativeFrom="margin">
                  <wp:posOffset>51206</wp:posOffset>
                </wp:positionH>
                <wp:positionV relativeFrom="paragraph">
                  <wp:posOffset>1974164</wp:posOffset>
                </wp:positionV>
                <wp:extent cx="2684679" cy="689610"/>
                <wp:effectExtent l="0" t="0" r="20955" b="15240"/>
                <wp:wrapNone/>
                <wp:docPr id="400355103" name="Text Box 2"/>
                <wp:cNvGraphicFramePr/>
                <a:graphic xmlns:a="http://schemas.openxmlformats.org/drawingml/2006/main">
                  <a:graphicData uri="http://schemas.microsoft.com/office/word/2010/wordprocessingShape">
                    <wps:wsp>
                      <wps:cNvSpPr txBox="1"/>
                      <wps:spPr>
                        <a:xfrm>
                          <a:off x="0" y="0"/>
                          <a:ext cx="2684679" cy="689610"/>
                        </a:xfrm>
                        <a:prstGeom prst="rect">
                          <a:avLst/>
                        </a:prstGeom>
                        <a:solidFill>
                          <a:srgbClr val="FFFFFF">
                            <a:alpha val="52941"/>
                          </a:srgbClr>
                        </a:solidFill>
                        <a:ln w="6350">
                          <a:solidFill>
                            <a:prstClr val="black"/>
                          </a:solidFill>
                        </a:ln>
                      </wps:spPr>
                      <wps:txbx>
                        <w:txbxContent>
                          <w:p w14:paraId="598428B4" w14:textId="77777777" w:rsidR="000E1F4A" w:rsidRPr="004864BE" w:rsidRDefault="000E1F4A" w:rsidP="000E1F4A">
                            <w:pPr>
                              <w:spacing w:after="0"/>
                              <w:rPr>
                                <w:sz w:val="24"/>
                                <w:szCs w:val="24"/>
                              </w:rPr>
                            </w:pPr>
                            <w:r w:rsidRPr="004864BE">
                              <w:rPr>
                                <w:sz w:val="24"/>
                                <w:szCs w:val="24"/>
                              </w:rPr>
                              <w:t>Legend</w:t>
                            </w:r>
                          </w:p>
                          <w:p w14:paraId="3E1A5F6D" w14:textId="5BC6BBB1" w:rsidR="000E1F4A" w:rsidRPr="004864BE" w:rsidRDefault="000E1F4A" w:rsidP="000E1F4A">
                            <w:pPr>
                              <w:spacing w:after="0"/>
                              <w:rPr>
                                <w:sz w:val="16"/>
                                <w:szCs w:val="16"/>
                              </w:rPr>
                            </w:pPr>
                            <w:r w:rsidRPr="004864BE">
                              <w:rPr>
                                <w:sz w:val="16"/>
                                <w:szCs w:val="16"/>
                              </w:rPr>
                              <w:t xml:space="preserve">--- New Infrastructure </w:t>
                            </w:r>
                            <w:r w:rsidR="00432CD8">
                              <w:rPr>
                                <w:sz w:val="16"/>
                                <w:szCs w:val="16"/>
                              </w:rPr>
                              <w:t>Since Jan. 2020</w:t>
                            </w:r>
                          </w:p>
                          <w:p w14:paraId="14CBB0DE" w14:textId="08706582" w:rsidR="000E1F4A" w:rsidRPr="004864BE" w:rsidRDefault="000E1F4A" w:rsidP="000E1F4A">
                            <w:pPr>
                              <w:spacing w:after="0"/>
                              <w:rPr>
                                <w:sz w:val="16"/>
                                <w:szCs w:val="16"/>
                              </w:rPr>
                            </w:pPr>
                            <w:r w:rsidRPr="004864BE">
                              <w:rPr>
                                <w:sz w:val="16"/>
                                <w:szCs w:val="16"/>
                              </w:rPr>
                              <w:t xml:space="preserve">--- Upgraded Infrastructure </w:t>
                            </w:r>
                            <w:r w:rsidR="00432CD8">
                              <w:rPr>
                                <w:sz w:val="16"/>
                                <w:szCs w:val="16"/>
                              </w:rPr>
                              <w:t>Since Jan. 2020</w:t>
                            </w:r>
                          </w:p>
                          <w:p w14:paraId="654CE713" w14:textId="6B356B16" w:rsidR="000E1F4A" w:rsidRPr="004864BE" w:rsidRDefault="000E1F4A" w:rsidP="000E1F4A">
                            <w:pPr>
                              <w:spacing w:after="0"/>
                              <w:rPr>
                                <w:sz w:val="16"/>
                                <w:szCs w:val="16"/>
                              </w:rPr>
                            </w:pPr>
                            <w:r w:rsidRPr="004864BE">
                              <w:rPr>
                                <w:sz w:val="16"/>
                                <w:szCs w:val="16"/>
                              </w:rPr>
                              <w:t>--- Unchanged Infrastructure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A6164" id="Text Box 2" o:spid="_x0000_s1030" type="#_x0000_t202" style="position:absolute;margin-left:4.05pt;margin-top:155.45pt;width:211.4pt;height:54.3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" strokeweight=".5pt">
                <v:fill opacity="34695f"/>
                <v:textbox>
                  <w:txbxContent>
                    <w:p w14:paraId="598428B4" w14:textId="77777777" w:rsidR="000E1F4A" w:rsidRPr="004864BE" w:rsidRDefault="000E1F4A" w:rsidP="000E1F4A">
                      <w:pPr>
                        <w:spacing w:after="0"/>
                        <w:rPr>
                          <w:sz w:val="24"/>
                          <w:szCs w:val="24"/>
                        </w:rPr>
                      </w:pPr>
                      <w:r w:rsidRPr="004864BE">
                        <w:rPr>
                          <w:sz w:val="24"/>
                          <w:szCs w:val="24"/>
                        </w:rPr>
                        <w:t>Legend</w:t>
                      </w:r>
                    </w:p>
                    <w:p w14:paraId="3E1A5F6D" w14:textId="5BC6BBB1" w:rsidR="000E1F4A" w:rsidRPr="004864BE" w:rsidRDefault="000E1F4A" w:rsidP="000E1F4A">
                      <w:pPr>
                        <w:spacing w:after="0"/>
                        <w:rPr>
                          <w:sz w:val="16"/>
                          <w:szCs w:val="16"/>
                        </w:rPr>
                      </w:pPr>
                      <w:r w:rsidRPr="004864BE">
                        <w:rPr>
                          <w:sz w:val="16"/>
                          <w:szCs w:val="16"/>
                        </w:rPr>
                        <w:t xml:space="preserve">--- New Infrastructure </w:t>
                      </w:r>
                      <w:r w:rsidR="00432CD8">
                        <w:rPr>
                          <w:sz w:val="16"/>
                          <w:szCs w:val="16"/>
                        </w:rPr>
                        <w:t>Since Jan. 2020</w:t>
                      </w:r>
                    </w:p>
                    <w:p w14:paraId="14CBB0DE" w14:textId="08706582" w:rsidR="000E1F4A" w:rsidRPr="004864BE" w:rsidRDefault="000E1F4A" w:rsidP="000E1F4A">
                      <w:pPr>
                        <w:spacing w:after="0"/>
                        <w:rPr>
                          <w:sz w:val="16"/>
                          <w:szCs w:val="16"/>
                        </w:rPr>
                      </w:pPr>
                      <w:r w:rsidRPr="004864BE">
                        <w:rPr>
                          <w:sz w:val="16"/>
                          <w:szCs w:val="16"/>
                        </w:rPr>
                        <w:t xml:space="preserve">--- Upgraded Infrastructure </w:t>
                      </w:r>
                      <w:r w:rsidR="00432CD8">
                        <w:rPr>
                          <w:sz w:val="16"/>
                          <w:szCs w:val="16"/>
                        </w:rPr>
                        <w:t>Since Jan. 2020</w:t>
                      </w:r>
                    </w:p>
                    <w:p w14:paraId="654CE713" w14:textId="6B356B16" w:rsidR="000E1F4A" w:rsidRPr="004864BE" w:rsidRDefault="000E1F4A" w:rsidP="000E1F4A">
                      <w:pPr>
                        <w:spacing w:after="0"/>
                        <w:rPr>
                          <w:sz w:val="16"/>
                          <w:szCs w:val="16"/>
                        </w:rPr>
                      </w:pPr>
                      <w:r w:rsidRPr="004864BE">
                        <w:rPr>
                          <w:sz w:val="16"/>
                          <w:szCs w:val="16"/>
                        </w:rPr>
                        <w:t>--- Unchanged Infrastructure</w:t>
                      </w:r>
                    </w:p>
                  </w:txbxContent>
                </v:textbox>
                <w10:wrap anchorx="margin"/>
              </v:shape>
            </w:pict>
          </mc:Fallback>
        </mc:AlternateContent>
      </w:r>
      <w:r w:rsidR="00123041">
        <w:rPr>
          <w:i/>
          <w:iCs/>
          <w:noProof/>
          <w:sz w:val="24"/>
          <w:szCs w:val="24"/>
        </w:rPr>
        <mc:AlternateContent>
          <mc:Choice Requires="wps">
            <w:drawing>
              <wp:anchor distT="0" distB="0" distL="114300" distR="114300" simplePos="0" relativeHeight="251778048" behindDoc="0" locked="0" layoutInCell="1" allowOverlap="1" wp14:anchorId="7ED464BB" wp14:editId="322951C8">
                <wp:simplePos x="0" y="0"/>
                <wp:positionH relativeFrom="column">
                  <wp:posOffset>4759960</wp:posOffset>
                </wp:positionH>
                <wp:positionV relativeFrom="paragraph">
                  <wp:posOffset>1729105</wp:posOffset>
                </wp:positionV>
                <wp:extent cx="1127760" cy="228600"/>
                <wp:effectExtent l="0" t="0" r="0" b="0"/>
                <wp:wrapNone/>
                <wp:docPr id="1967554254" name="Text Box 5"/>
                <wp:cNvGraphicFramePr/>
                <a:graphic xmlns:a="http://schemas.openxmlformats.org/drawingml/2006/main">
                  <a:graphicData uri="http://schemas.microsoft.com/office/word/2010/wordprocessingShape">
                    <wps:wsp>
                      <wps:cNvSpPr txBox="1"/>
                      <wps:spPr>
                        <a:xfrm>
                          <a:off x="0" y="0"/>
                          <a:ext cx="1127760" cy="228600"/>
                        </a:xfrm>
                        <a:prstGeom prst="rect">
                          <a:avLst/>
                        </a:prstGeom>
                        <a:noFill/>
                        <a:ln w="6350">
                          <a:noFill/>
                        </a:ln>
                      </wps:spPr>
                      <wps:txbx>
                        <w:txbxContent>
                          <w:p w14:paraId="035F9E72"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464BB" id="_x0000_s1031" type="#_x0000_t202" style="position:absolute;margin-left:374.8pt;margin-top:136.15pt;width:88.8pt;height:1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" filled="f" stroked="f" strokeweight=".5pt">
                <v:textbox>
                  <w:txbxContent>
                    <w:p w14:paraId="035F9E72" w14:textId="77777777" w:rsidR="00123041" w:rsidRPr="00123041" w:rsidRDefault="00123041" w:rsidP="00123041">
                      <w:pPr>
                        <w:jc w:val="right"/>
                        <w:rPr>
                          <w:rFonts w:ascii="Arial" w:hAnsi="Arial" w:cs="Arial"/>
                          <w:sz w:val="16"/>
                          <w:szCs w:val="16"/>
                        </w:rPr>
                      </w:pPr>
                      <w:r w:rsidRPr="00123041">
                        <w:rPr>
                          <w:rFonts w:ascii="Arial" w:hAnsi="Arial" w:cs="Arial"/>
                          <w:sz w:val="16"/>
                          <w:szCs w:val="16"/>
                        </w:rPr>
                        <w:t xml:space="preserve">Downtown </w:t>
                      </w:r>
                      <w:r>
                        <w:rPr>
                          <w:rFonts w:ascii="Arial" w:hAnsi="Arial" w:cs="Arial"/>
                          <w:sz w:val="16"/>
                          <w:szCs w:val="16"/>
                        </w:rPr>
                        <w:t>Region</w:t>
                      </w:r>
                    </w:p>
                  </w:txbxContent>
                </v:textbox>
              </v:shape>
            </w:pict>
          </mc:Fallback>
        </mc:AlternateContent>
      </w:r>
      <w:r w:rsidR="000E1F4A">
        <w:rPr>
          <w:i/>
          <w:iCs/>
          <w:noProof/>
          <w:sz w:val="24"/>
          <w:szCs w:val="24"/>
        </w:rPr>
        <mc:AlternateContent>
          <mc:Choice Requires="wps">
            <w:drawing>
              <wp:anchor distT="0" distB="0" distL="114300" distR="114300" simplePos="0" relativeHeight="251768832" behindDoc="0" locked="0" layoutInCell="1" allowOverlap="1" wp14:anchorId="2A592FB2" wp14:editId="1D13D8A6">
                <wp:simplePos x="0" y="0"/>
                <wp:positionH relativeFrom="column">
                  <wp:posOffset>1804424</wp:posOffset>
                </wp:positionH>
                <wp:positionV relativeFrom="paragraph">
                  <wp:posOffset>48036</wp:posOffset>
                </wp:positionV>
                <wp:extent cx="1205105" cy="317133"/>
                <wp:effectExtent l="0" t="0" r="0" b="6985"/>
                <wp:wrapNone/>
                <wp:docPr id="1382055772" name="Text Box 5"/>
                <wp:cNvGraphicFramePr/>
                <a:graphic xmlns:a="http://schemas.openxmlformats.org/drawingml/2006/main">
                  <a:graphicData uri="http://schemas.microsoft.com/office/word/2010/wordprocessingShape">
                    <wps:wsp>
                      <wps:cNvSpPr txBox="1"/>
                      <wps:spPr>
                        <a:xfrm>
                          <a:off x="0" y="0"/>
                          <a:ext cx="1205105" cy="317133"/>
                        </a:xfrm>
                        <a:prstGeom prst="rect">
                          <a:avLst/>
                        </a:prstGeom>
                        <a:noFill/>
                        <a:ln w="6350">
                          <a:noFill/>
                        </a:ln>
                      </wps:spPr>
                      <wps:txbx>
                        <w:txbxContent>
                          <w:p w14:paraId="3D87A0B6" w14:textId="6F880FD3" w:rsidR="000E1F4A" w:rsidRPr="000E1F4A" w:rsidRDefault="000E1F4A" w:rsidP="000E1F4A">
                            <w:pPr>
                              <w:jc w:val="right"/>
                              <w:rPr>
                                <w:rFonts w:ascii="Arial" w:hAnsi="Arial" w:cs="Arial"/>
                              </w:rPr>
                            </w:pPr>
                            <w:r>
                              <w:rPr>
                                <w:rFonts w:ascii="Arial" w:hAnsi="Arial" w:cs="Arial"/>
                              </w:rPr>
                              <w:t>Toronto</w:t>
                            </w:r>
                            <w:r w:rsidRPr="000E1F4A">
                              <w:rPr>
                                <w:rFonts w:ascii="Arial" w:hAnsi="Arial" w:cs="Arial"/>
                              </w:rPr>
                              <w:t>,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92FB2" id="_x0000_s1032" type="#_x0000_t202" style="position:absolute;margin-left:142.1pt;margin-top:3.8pt;width:94.9pt;height:24.9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" filled="f" stroked="f" strokeweight=".5pt">
                <v:textbox>
                  <w:txbxContent>
                    <w:p w14:paraId="3D87A0B6" w14:textId="6F880FD3" w:rsidR="000E1F4A" w:rsidRPr="000E1F4A" w:rsidRDefault="000E1F4A" w:rsidP="000E1F4A">
                      <w:pPr>
                        <w:jc w:val="right"/>
                        <w:rPr>
                          <w:rFonts w:ascii="Arial" w:hAnsi="Arial" w:cs="Arial"/>
                        </w:rPr>
                      </w:pPr>
                      <w:r>
                        <w:rPr>
                          <w:rFonts w:ascii="Arial" w:hAnsi="Arial" w:cs="Arial"/>
                        </w:rPr>
                        <w:t>Toronto</w:t>
                      </w:r>
                      <w:r w:rsidRPr="000E1F4A">
                        <w:rPr>
                          <w:rFonts w:ascii="Arial" w:hAnsi="Arial" w:cs="Arial"/>
                        </w:rPr>
                        <w:t>, CA</w:t>
                      </w:r>
                    </w:p>
                  </w:txbxContent>
                </v:textbox>
              </v:shape>
            </w:pict>
          </mc:Fallback>
        </mc:AlternateContent>
      </w:r>
      <w:r w:rsidR="00446FF8" w:rsidRPr="00446FF8">
        <w:rPr>
          <w:i/>
          <w:iCs/>
          <w:noProof/>
          <w:sz w:val="24"/>
          <w:szCs w:val="24"/>
        </w:rPr>
        <w:drawing>
          <wp:inline distT="0" distB="0" distL="0" distR="0" wp14:anchorId="54D1B5CE" wp14:editId="1D6B1F44">
            <wp:extent cx="5941391" cy="2015464"/>
            <wp:effectExtent l="0" t="0" r="2540" b="4445"/>
            <wp:docPr id="1532066347"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66347" name="Picture 1" descr="A map of a city&#10;&#10;Description automatically generated"/>
                    <pic:cNvPicPr/>
                  </pic:nvPicPr>
                  <pic:blipFill rotWithShape="1">
                    <a:blip r:embed="rId18"/>
                    <a:srcRect l="36" r="1"/>
                    <a:stretch/>
                  </pic:blipFill>
                  <pic:spPr bwMode="auto">
                    <a:xfrm>
                      <a:off x="0" y="0"/>
                      <a:ext cx="5966385" cy="2023943"/>
                    </a:xfrm>
                    <a:prstGeom prst="rect">
                      <a:avLst/>
                    </a:prstGeom>
                    <a:ln>
                      <a:noFill/>
                    </a:ln>
                    <a:extLst>
                      <a:ext uri="{53640926-AAD7-44D8-BBD7-CCE9431645EC}">
                        <a14:shadowObscured xmlns:a14="http://schemas.microsoft.com/office/drawing/2010/main"/>
                      </a:ext>
                    </a:extLst>
                  </pic:spPr>
                </pic:pic>
              </a:graphicData>
            </a:graphic>
          </wp:inline>
        </w:drawing>
      </w:r>
    </w:p>
    <w:p w14:paraId="0DB6098E" w14:textId="77EDE64E" w:rsidR="00E0003F" w:rsidRDefault="000E1F4A" w:rsidP="00A50AD2">
      <w:pPr>
        <w:rPr>
          <w:sz w:val="24"/>
          <w:szCs w:val="24"/>
        </w:rPr>
      </w:pPr>
      <w:r>
        <w:rPr>
          <w:noProof/>
        </w:rPr>
        <mc:AlternateContent>
          <mc:Choice Requires="wpg">
            <w:drawing>
              <wp:anchor distT="0" distB="0" distL="114300" distR="114300" simplePos="0" relativeHeight="251771904" behindDoc="0" locked="0" layoutInCell="1" allowOverlap="1" wp14:anchorId="103471AF" wp14:editId="07E8B0EA">
                <wp:simplePos x="0" y="0"/>
                <wp:positionH relativeFrom="column">
                  <wp:posOffset>104282</wp:posOffset>
                </wp:positionH>
                <wp:positionV relativeFrom="paragraph">
                  <wp:posOffset>145945</wp:posOffset>
                </wp:positionV>
                <wp:extent cx="150495" cy="312420"/>
                <wp:effectExtent l="0" t="0" r="1905" b="0"/>
                <wp:wrapNone/>
                <wp:docPr id="1022855405"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32455234"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7625494"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5067764"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3CB832" id="Group 4" o:spid="_x0000_s1026" style="position:absolute;margin-left:8.2pt;margin-top:11.5pt;width:11.85pt;height:24.6pt;z-index:25177190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" fillcolor="#7f7f7f [1612]" stroked="f" strokeweight="1pt"/>
              </v:group>
            </w:pict>
          </mc:Fallback>
        </mc:AlternateContent>
      </w:r>
    </w:p>
    <w:p w14:paraId="62E4E458" w14:textId="77777777" w:rsidR="00E0003F" w:rsidRDefault="00E0003F" w:rsidP="00A50AD2">
      <w:pPr>
        <w:rPr>
          <w:sz w:val="24"/>
          <w:szCs w:val="24"/>
        </w:rPr>
      </w:pPr>
    </w:p>
    <w:p w14:paraId="0C6EFB0F" w14:textId="6996042E"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w:t>
      </w:r>
      <w:proofErr w:type="spellStart"/>
      <w:r>
        <w:rPr>
          <w:b/>
          <w:bCs/>
          <w:i/>
          <w:iCs/>
          <w:sz w:val="24"/>
          <w:szCs w:val="24"/>
        </w:rPr>
        <w:t>Toronto</w:t>
      </w:r>
      <w:del w:id="246" w:author="Linda Rothman" w:date="2023-08-17T21:49:00Z">
        <w:r w:rsidDel="00E86B10">
          <w:rPr>
            <w:b/>
            <w:bCs/>
            <w:i/>
            <w:iCs/>
            <w:sz w:val="24"/>
            <w:szCs w:val="24"/>
          </w:rPr>
          <w:delText xml:space="preserve">. </w:delText>
        </w:r>
        <w:r w:rsidDel="00E86B10">
          <w:rPr>
            <w:i/>
            <w:iCs/>
            <w:sz w:val="24"/>
            <w:szCs w:val="24"/>
          </w:rPr>
          <w:delText xml:space="preserve">New installations of dedicated infrastructure are denoted in green, upgrades from a previous dedicated infrastructure type are denoted in orange. </w:delText>
        </w:r>
      </w:del>
      <w:r>
        <w:rPr>
          <w:i/>
          <w:iCs/>
          <w:sz w:val="24"/>
          <w:szCs w:val="24"/>
        </w:rPr>
        <w:t>Mapped</w:t>
      </w:r>
      <w:proofErr w:type="spellEnd"/>
      <w:r>
        <w:rPr>
          <w:i/>
          <w:iCs/>
          <w:sz w:val="24"/>
          <w:szCs w:val="24"/>
        </w:rPr>
        <w:t xml:space="preserve"> in ArcGIS Pro 3.0.</w:t>
      </w:r>
      <w:commentRangeStart w:id="247"/>
      <w:r>
        <w:rPr>
          <w:i/>
          <w:iCs/>
          <w:sz w:val="24"/>
          <w:szCs w:val="24"/>
        </w:rPr>
        <w:t>1</w:t>
      </w:r>
      <w:commentRangeEnd w:id="247"/>
      <w:r w:rsidR="00E86B10">
        <w:rPr>
          <w:rStyle w:val="CommentReference"/>
        </w:rPr>
        <w:commentReference w:id="247"/>
      </w:r>
      <w:r>
        <w:rPr>
          <w:i/>
          <w:iCs/>
          <w:sz w:val="24"/>
          <w:szCs w:val="24"/>
        </w:rPr>
        <w:t>.</w:t>
      </w:r>
    </w:p>
    <w:p w14:paraId="64C32207" w14:textId="1FC082EE" w:rsidR="000B529D" w:rsidRPr="00570C48" w:rsidRDefault="000B529D" w:rsidP="000B529D">
      <w:pPr>
        <w:rPr>
          <w:b/>
          <w:bCs/>
          <w:sz w:val="24"/>
          <w:szCs w:val="24"/>
        </w:rPr>
      </w:pPr>
      <w:commentRangeStart w:id="248"/>
      <w:commentRangeStart w:id="249"/>
      <w:r w:rsidRPr="00570C48">
        <w:rPr>
          <w:b/>
          <w:bCs/>
          <w:sz w:val="24"/>
          <w:szCs w:val="24"/>
        </w:rPr>
        <w:t>DISCUSSION</w:t>
      </w:r>
      <w:commentRangeEnd w:id="248"/>
      <w:r w:rsidR="00E86B10">
        <w:rPr>
          <w:rStyle w:val="CommentReference"/>
        </w:rPr>
        <w:commentReference w:id="248"/>
      </w:r>
      <w:commentRangeEnd w:id="249"/>
      <w:r w:rsidR="00D63A8B">
        <w:rPr>
          <w:rStyle w:val="CommentReference"/>
        </w:rPr>
        <w:commentReference w:id="249"/>
      </w:r>
    </w:p>
    <w:p w14:paraId="248C09E1" w14:textId="01DE21A7" w:rsidR="00E86B10" w:rsidRDefault="00570C48" w:rsidP="00DB49A8">
      <w:pPr>
        <w:ind w:firstLine="720"/>
        <w:rPr>
          <w:ins w:id="250" w:author="Linda Rothman" w:date="2023-08-17T21:52:00Z"/>
        </w:rPr>
      </w:pPr>
      <w:commentRangeStart w:id="251"/>
      <w:r w:rsidRPr="00570C48">
        <w:lastRenderedPageBreak/>
        <w:t xml:space="preserve">The present study sought to describe the overall trends in the implementation of on-street cycling infrastructure across Vancouver, Calgary, and Toronto </w:t>
      </w:r>
      <w:r w:rsidR="006C37EC">
        <w:t>from 2009 to 2022</w:t>
      </w:r>
      <w:r w:rsidRPr="00570C48">
        <w:t xml:space="preserve">. </w:t>
      </w:r>
      <w:r w:rsidR="008C610B">
        <w:t xml:space="preserve">By </w:t>
      </w:r>
      <w:commentRangeEnd w:id="251"/>
      <w:r w:rsidR="00E86B10">
        <w:rPr>
          <w:rStyle w:val="CommentReference"/>
        </w:rPr>
        <w:commentReference w:id="251"/>
      </w:r>
      <w:del w:id="252" w:author="Brice Kuimi" w:date="2023-08-17T13:27:00Z">
        <w:r w:rsidR="008C610B" w:rsidDel="00633050">
          <w:delText>l</w:delText>
        </w:r>
        <w:r w:rsidR="006C37EC" w:rsidDel="00633050">
          <w:delText xml:space="preserve">everaging </w:delText>
        </w:r>
      </w:del>
      <w:ins w:id="253" w:author="Brice Kuimi" w:date="2023-08-17T13:27:00Z">
        <w:r w:rsidR="00633050">
          <w:t xml:space="preserve">using </w:t>
        </w:r>
      </w:ins>
      <w:r w:rsidR="006C37EC">
        <w:t xml:space="preserve">standardized criteria for classifying cycling </w:t>
      </w:r>
      <w:del w:id="254" w:author="Brice Kuimi" w:date="2023-08-17T13:29:00Z">
        <w:r w:rsidR="006C37EC" w:rsidDel="00633050">
          <w:delText xml:space="preserve">infrastructure, </w:delText>
        </w:r>
      </w:del>
      <w:ins w:id="255" w:author="Brice Kuimi" w:date="2023-08-17T13:29:00Z">
        <w:r w:rsidR="00633050">
          <w:t>infrastructure and</w:t>
        </w:r>
      </w:ins>
      <w:ins w:id="256" w:author="Brice Kuimi" w:date="2023-08-17T13:27:00Z">
        <w:r w:rsidR="00633050">
          <w:t xml:space="preserve"> leveraging street view imagery services</w:t>
        </w:r>
      </w:ins>
      <w:ins w:id="257" w:author="Brice Kuimi" w:date="2023-08-17T13:38:00Z">
        <w:r w:rsidR="005C69F2">
          <w:t>,</w:t>
        </w:r>
      </w:ins>
      <w:ins w:id="258" w:author="Brice Kuimi" w:date="2023-08-17T13:27:00Z">
        <w:r w:rsidR="00633050">
          <w:t xml:space="preserve"> </w:t>
        </w:r>
      </w:ins>
      <w:r w:rsidR="006C37EC">
        <w:t xml:space="preserve">this work allowed for </w:t>
      </w:r>
      <w:del w:id="259" w:author="Linda Rothman" w:date="2023-08-17T21:50:00Z">
        <w:r w:rsidR="006C37EC" w:rsidDel="00E86B10">
          <w:delText xml:space="preserve">an effective </w:delText>
        </w:r>
      </w:del>
      <w:ins w:id="260" w:author="Linda Rothman" w:date="2023-08-17T21:50:00Z">
        <w:r w:rsidR="00E86B10">
          <w:t xml:space="preserve"> a </w:t>
        </w:r>
      </w:ins>
      <w:r w:rsidR="006C37EC">
        <w:t xml:space="preserve">comparison </w:t>
      </w:r>
      <w:r w:rsidR="004D3010">
        <w:t>of trends and classifications between municipalities</w:t>
      </w:r>
      <w:r w:rsidR="006C37EC">
        <w:t xml:space="preserve">. Overall, </w:t>
      </w:r>
      <w:r w:rsidR="00DB49A8">
        <w:t xml:space="preserve">a </w:t>
      </w:r>
      <w:r w:rsidR="006C37EC">
        <w:t xml:space="preserve">consistent </w:t>
      </w:r>
      <w:del w:id="261" w:author="Brice Kuimi" w:date="2023-08-17T13:27:00Z">
        <w:r w:rsidR="006C37EC" w:rsidDel="00633050">
          <w:delText xml:space="preserve">trajectory </w:delText>
        </w:r>
      </w:del>
      <w:ins w:id="262" w:author="Brice Kuimi" w:date="2023-08-17T13:27:00Z">
        <w:r w:rsidR="00633050">
          <w:t xml:space="preserve">increase </w:t>
        </w:r>
      </w:ins>
      <w:r w:rsidR="006C37EC">
        <w:t>of cycling network growth</w:t>
      </w:r>
      <w:r w:rsidR="00DB49A8">
        <w:t xml:space="preserve"> occurred</w:t>
      </w:r>
      <w:r w:rsidR="006C37EC">
        <w:t xml:space="preserve"> in all three cities, with a </w:t>
      </w:r>
      <w:del w:id="263" w:author="Linda Rothman" w:date="2023-08-17T21:51:00Z">
        <w:r w:rsidR="006C37EC" w:rsidDel="00E86B10">
          <w:delText xml:space="preserve">marked </w:delText>
        </w:r>
      </w:del>
      <w:r w:rsidR="006C37EC">
        <w:t>shift toward</w:t>
      </w:r>
      <w:r w:rsidR="008C610B">
        <w:t>s</w:t>
      </w:r>
      <w:r w:rsidR="006C37EC">
        <w:t xml:space="preserve"> protected cycling infrastructure</w:t>
      </w:r>
      <w:r w:rsidR="004D3010">
        <w:t xml:space="preserve">. </w:t>
      </w:r>
      <w:r w:rsidR="000761EE">
        <w:t xml:space="preserve">More recently, the onset of the </w:t>
      </w:r>
      <w:r w:rsidR="006C37EC">
        <w:t xml:space="preserve">COVID-19 pandemic </w:t>
      </w:r>
      <w:r w:rsidR="004D3010">
        <w:t>revealed</w:t>
      </w:r>
      <w:r w:rsidR="006C37EC">
        <w:t xml:space="preserve"> a divergence in municipal responses, with increased rates of infrastructure installation</w:t>
      </w:r>
      <w:r w:rsidR="004D3010">
        <w:t>s</w:t>
      </w:r>
      <w:r w:rsidR="006C37EC">
        <w:t xml:space="preserve"> in Toronto and Calgary</w:t>
      </w:r>
      <w:ins w:id="264" w:author="Linda Rothman" w:date="2023-08-17T21:51:00Z">
        <w:r w:rsidR="00E86B10">
          <w:t xml:space="preserve"> as opposed to…</w:t>
        </w:r>
      </w:ins>
      <w:r w:rsidR="004D3010">
        <w:t xml:space="preserve">. </w:t>
      </w:r>
      <w:r w:rsidR="000761EE">
        <w:t>In addition to new installations, Toronto also prioritized the upgrading of existing infrastructure, with 9% of its current network of dedicated</w:t>
      </w:r>
      <w:r w:rsidR="006D6C27">
        <w:t xml:space="preserve"> cycling</w:t>
      </w:r>
      <w:r w:rsidR="000761EE">
        <w:t xml:space="preserve"> routes being upgraded during this time. In contrast, Vancouver’s </w:t>
      </w:r>
      <w:r w:rsidR="006D6C27">
        <w:t>change in cycling infrastructure was</w:t>
      </w:r>
      <w:r w:rsidR="00DB49A8">
        <w:t xml:space="preserve"> consistent with changes seen prior to the pandemic</w:t>
      </w:r>
      <w:ins w:id="265" w:author="Linda Rothman" w:date="2023-08-17T21:52:00Z">
        <w:r w:rsidR="00E86B10">
          <w:t>.</w:t>
        </w:r>
      </w:ins>
    </w:p>
    <w:p w14:paraId="2C08BC3C" w14:textId="6B00432B" w:rsidR="00DB49A8" w:rsidRDefault="00E86B10" w:rsidP="00DB49A8">
      <w:pPr>
        <w:ind w:firstLine="720"/>
      </w:pPr>
      <w:ins w:id="266" w:author="Linda Rothman" w:date="2023-08-17T21:52:00Z">
        <w:r>
          <w:t>This belongs in the new paragraph.</w:t>
        </w:r>
      </w:ins>
      <w:r w:rsidR="00DB49A8">
        <w:t xml:space="preserve">, likely </w:t>
      </w:r>
      <w:r w:rsidR="008C610B">
        <w:t>attributed</w:t>
      </w:r>
      <w:r w:rsidR="00DB49A8">
        <w:t xml:space="preserve"> to an already extensive network of cycling routes and numerous local </w:t>
      </w:r>
      <w:commentRangeStart w:id="267"/>
      <w:commentRangeStart w:id="268"/>
      <w:r w:rsidR="00DB49A8">
        <w:t>roadways</w:t>
      </w:r>
      <w:commentRangeEnd w:id="267"/>
      <w:r>
        <w:rPr>
          <w:rStyle w:val="CommentReference"/>
        </w:rPr>
        <w:commentReference w:id="267"/>
      </w:r>
      <w:commentRangeEnd w:id="268"/>
      <w:r>
        <w:rPr>
          <w:rStyle w:val="CommentReference"/>
        </w:rPr>
        <w:commentReference w:id="268"/>
      </w:r>
      <w:r w:rsidR="00DB49A8">
        <w:t xml:space="preserve">. </w:t>
      </w:r>
    </w:p>
    <w:p w14:paraId="3BCBC6C5" w14:textId="37CBE921" w:rsidR="00BF15FF" w:rsidRDefault="00634DB9" w:rsidP="006B2D5A">
      <w:pPr>
        <w:ind w:firstLine="720"/>
      </w:pPr>
      <w:bookmarkStart w:id="269" w:name="_Hlk143153118"/>
      <w:r>
        <w:t>Overall, the expansion of on-street cycling routes over the past decade</w:t>
      </w:r>
      <w:r w:rsidR="00654A47">
        <w:t xml:space="preserve"> is a reflection of the growing popularity of cycling as a mode of transportation </w:t>
      </w:r>
      <w:r w:rsidR="00654A47">
        <w:fldChar w:fldCharType="begin"/>
      </w:r>
      <w:r w:rsidR="003163FC">
        <w:instrText xml:space="preserve"> ADDIN ZOTERO_ITEM CSL_CITATION {"citationID":"BagKVVj5","properties":{"formattedCitation":"(35)","plainCitation":"(35)","noteIndex":0},"citationItems":[{"id":"sgKTIxR4/uh3w2ilq","uris":["http://zotero.org/users/6166345/items/G83MGV4W"],"itemData":{"id":2402,"type":"article-journal","abstract":"This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3163FC">
        <w:rPr>
          <w:rFonts w:ascii="Calibri" w:hAnsi="Calibri" w:cs="Calibri"/>
        </w:rPr>
        <w:t>(35)</w:t>
      </w:r>
      <w:r w:rsidR="00654A47">
        <w:fldChar w:fldCharType="end"/>
      </w:r>
      <w:r w:rsidR="00654A47">
        <w:t>, and investments in infrastructure have played a key role in supporting this upward trend</w:t>
      </w:r>
      <w:r w:rsidR="00697CB4">
        <w:t xml:space="preserve"> </w:t>
      </w:r>
      <w:r w:rsidR="00697CB4">
        <w:fldChar w:fldCharType="begin"/>
      </w:r>
      <w:r w:rsidR="003163FC">
        <w:instrText xml:space="preserve"> ADDIN ZOTERO_ITEM CSL_CITATION {"citationID":"u4gPtjkR","properties":{"formattedCitation":"(36)","plainCitation":"(36)","noteIndex":0},"citationItems":[{"id":"sgKTIxR4/FdwLYUU0","uris":["http://zotero.org/users/6166345/items/7KFBU8QZ"],"itemData":{"id":2404,"type":"article-journal","abstract":"Previous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r w:rsidR="00697CB4">
        <w:fldChar w:fldCharType="separate"/>
      </w:r>
      <w:r w:rsidR="003163FC">
        <w:rPr>
          <w:rFonts w:ascii="Calibri" w:hAnsi="Calibri" w:cs="Calibri"/>
        </w:rPr>
        <w:t>(36)</w:t>
      </w:r>
      <w:r w:rsidR="00697CB4">
        <w:fldChar w:fldCharType="end"/>
      </w:r>
      <w:r w:rsidR="00654A47">
        <w:t>.</w:t>
      </w:r>
      <w:del w:id="270" w:author="Brice Kuimi" w:date="2023-08-17T13:29:00Z">
        <w:r w:rsidR="00654A47" w:rsidDel="00633050">
          <w:delText xml:space="preserve"> </w:delText>
        </w:r>
      </w:del>
      <w:r w:rsidR="00654A47">
        <w:t xml:space="preserve"> Despite these advances, the adoption of cycling has not grown equally among all groups, with ridership levels among females and children often being lower </w:t>
      </w:r>
      <w:r w:rsidR="00654A47">
        <w:fldChar w:fldCharType="begin"/>
      </w:r>
      <w:r w:rsidR="003163FC">
        <w:instrText xml:space="preserve"> ADDIN ZOTERO_ITEM CSL_CITATION {"citationID":"k645KRzE","properties":{"formattedCitation":"(35)","plainCitation":"(35)","noteIndex":0},"citationItems":[{"id":"sgKTIxR4/uh3w2ilq","uris":["http://zotero.org/users/6166345/items/G83MGV4W"],"itemData":{"id":2402,"type":"article-journal","abstract":"This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3163FC">
        <w:rPr>
          <w:rFonts w:ascii="Calibri" w:hAnsi="Calibri" w:cs="Calibri"/>
        </w:rPr>
        <w:t>(35)</w:t>
      </w:r>
      <w:r w:rsidR="00654A47">
        <w:fldChar w:fldCharType="end"/>
      </w:r>
      <w:r w:rsidR="00654A47">
        <w:t xml:space="preserve">. </w:t>
      </w:r>
      <w:r w:rsidR="00654A47" w:rsidRPr="00654A47">
        <w:t xml:space="preserve">This emphasizes the need to address barriers to cycling, particularly through investment in </w:t>
      </w:r>
      <w:r w:rsidR="00697CB4">
        <w:t>high comfort cycling facilities</w:t>
      </w:r>
      <w:r w:rsidR="00654A47">
        <w:t xml:space="preserve">. </w:t>
      </w:r>
      <w:ins w:id="271" w:author="Linda Rothman" w:date="2023-08-17T21:53:00Z">
        <w:r w:rsidR="00E86B10">
          <w:t>Research has found that women ride less</w:t>
        </w:r>
        <w:del w:id="272" w:author="Richard Wen" w:date="2024-05-26T02:13:00Z">
          <w:r w:rsidR="00E86B10" w:rsidDel="00537788">
            <w:delText>s</w:delText>
          </w:r>
        </w:del>
        <w:r w:rsidR="00E86B10">
          <w:t xml:space="preserve"> – </w:t>
        </w:r>
        <w:proofErr w:type="gramStart"/>
        <w:r w:rsidR="00E86B10">
          <w:t>less  protected</w:t>
        </w:r>
        <w:proofErr w:type="gramEnd"/>
        <w:r w:rsidR="00E86B10">
          <w:t xml:space="preserve">…. (refs).  </w:t>
        </w:r>
      </w:ins>
      <w:commentRangeStart w:id="273"/>
      <w:r w:rsidR="00697CB4" w:rsidRPr="00697CB4">
        <w:t xml:space="preserve">This research reveals that municipalities have </w:t>
      </w:r>
      <w:r w:rsidR="00697CB4">
        <w:t>prioritized investments in safer and more infrastructure</w:t>
      </w:r>
      <w:r w:rsidR="00697CB4" w:rsidRPr="00697CB4">
        <w:t xml:space="preserve">, </w:t>
      </w:r>
      <w:r w:rsidR="006B2D5A">
        <w:t>yet the opportunity still exists to bridge remaining infrastructure gaps.</w:t>
      </w:r>
      <w:commentRangeEnd w:id="273"/>
      <w:r w:rsidR="00E86B10">
        <w:rPr>
          <w:rStyle w:val="CommentReference"/>
        </w:rPr>
        <w:commentReference w:id="273"/>
      </w:r>
      <w:r w:rsidR="006B2D5A">
        <w:t xml:space="preserve"> </w:t>
      </w:r>
      <w:commentRangeStart w:id="274"/>
      <w:r w:rsidR="006B2D5A">
        <w:t xml:space="preserve">In the context of the COVID-19 pandemic, the growth in cycling networks seen in Toronto and Calgary, particularly in </w:t>
      </w:r>
      <w:r w:rsidR="00A4248F" w:rsidRPr="00A4248F">
        <w:t xml:space="preserve">protected facilities, is in line with the broader trends </w:t>
      </w:r>
      <w:r w:rsidR="00A4248F">
        <w:t xml:space="preserve">seen </w:t>
      </w:r>
      <w:r w:rsidR="00A4248F" w:rsidRPr="00A4248F">
        <w:t>across North American and European cities</w:t>
      </w:r>
      <w:r w:rsidR="00A4248F">
        <w:t xml:space="preserve"> </w:t>
      </w:r>
      <w:r w:rsidR="00A4248F">
        <w:fldChar w:fldCharType="begin"/>
      </w:r>
      <w:r w:rsidR="003163FC">
        <w:instrText xml:space="preserve"> ADDIN ZOTERO_ITEM CSL_CITATION {"citationID":"5ahFeJ9U","properties":{"formattedCitation":"(37)","plainCitation":"(37)","noteIndex":0},"citationItems":[{"id":"sgKTIxR4/Z8GctXBu","uris":["http://zotero.org/users/6166345/items/L7YWIN6Z"],"itemData":{"id":2396,"type":"article-journal","abstract":"This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r w:rsidR="00A4248F">
        <w:fldChar w:fldCharType="separate"/>
      </w:r>
      <w:r w:rsidR="003163FC">
        <w:rPr>
          <w:rFonts w:ascii="Calibri" w:hAnsi="Calibri" w:cs="Calibri"/>
        </w:rPr>
        <w:t>(37)</w:t>
      </w:r>
      <w:r w:rsidR="00A4248F">
        <w:fldChar w:fldCharType="end"/>
      </w:r>
      <w:commentRangeEnd w:id="274"/>
      <w:r w:rsidR="00E86B10">
        <w:rPr>
          <w:rStyle w:val="CommentReference"/>
        </w:rPr>
        <w:commentReference w:id="274"/>
      </w:r>
      <w:r w:rsidR="00A4248F">
        <w:t xml:space="preserve">. </w:t>
      </w:r>
      <w:r w:rsidR="00824D0F">
        <w:t xml:space="preserve">The need to accommodate increased ridership drove many local governments to develop local infrastructure during this period, but also brought forward permanent changes in favour of cycling. </w:t>
      </w:r>
      <w:r w:rsidR="00BF15FF">
        <w:t xml:space="preserve">These trends may have signified a larger paradigm shift, reflecting efforts to embrace active transportation and to rethink the design of urban centers </w:t>
      </w:r>
      <w:r w:rsidR="00BF15FF">
        <w:fldChar w:fldCharType="begin"/>
      </w:r>
      <w:r w:rsidR="003163FC">
        <w:instrText xml:space="preserve"> ADDIN ZOTERO_ITEM CSL_CITATION {"citationID":"QlKSNigO","properties":{"formattedCitation":"(38)","plainCitation":"(38)","noteIndex":0},"citationItems":[{"id":"sgKTIxR4/lvQ1Vx0x","uris":["http://zotero.org/users/6166345/items/YVBCYDAZ"],"itemData":{"id":2400,"type":"article-journal","abstract":"The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r w:rsidR="00BF15FF">
        <w:fldChar w:fldCharType="separate"/>
      </w:r>
      <w:r w:rsidR="003163FC">
        <w:rPr>
          <w:rFonts w:ascii="Calibri" w:hAnsi="Calibri" w:cs="Calibri"/>
        </w:rPr>
        <w:t>(38)</w:t>
      </w:r>
      <w:r w:rsidR="00BF15FF">
        <w:fldChar w:fldCharType="end"/>
      </w:r>
      <w:r w:rsidR="00BF15FF">
        <w:t xml:space="preserve">. </w:t>
      </w:r>
    </w:p>
    <w:bookmarkEnd w:id="269"/>
    <w:p w14:paraId="59E11780" w14:textId="0B5BC3FE" w:rsidR="006278F8" w:rsidRDefault="00F52143" w:rsidP="000B529D">
      <w:r>
        <w:tab/>
      </w:r>
      <w:r w:rsidR="006278F8" w:rsidRPr="006278F8">
        <w:t xml:space="preserve">This study offers valuable insights into cycling infrastructure </w:t>
      </w:r>
      <w:ins w:id="275" w:author="Brice Kuimi" w:date="2023-08-17T13:30:00Z">
        <w:r w:rsidR="00633050">
          <w:t xml:space="preserve">implementation </w:t>
        </w:r>
      </w:ins>
      <w:r w:rsidR="006278F8" w:rsidRPr="006278F8">
        <w:t>trends, with key strengths including the use of standardized criteria for classifying infrastructure and an innovative visual approach to confirm changes over time.</w:t>
      </w:r>
      <w:r w:rsidR="006278F8">
        <w:t xml:space="preserve"> </w:t>
      </w:r>
      <w:ins w:id="276" w:author="Richard Wen" w:date="2024-05-26T02:14:00Z">
        <w:r w:rsidR="00693CDF">
          <w:t>T</w:t>
        </w:r>
      </w:ins>
      <w:moveToRangeStart w:id="277" w:author="Richard Wen" w:date="2024-05-26T02:14:00Z" w:name="move167582059"/>
      <w:commentRangeStart w:id="278"/>
      <w:commentRangeStart w:id="279"/>
      <w:moveTo w:id="280" w:author="Richard Wen" w:date="2024-05-26T02:14:00Z">
        <w:del w:id="281" w:author="Richard Wen" w:date="2024-05-26T02:14:00Z">
          <w:r w:rsidR="003B2ABB" w:rsidRPr="00A10B68" w:rsidDel="00693CDF">
            <w:delText>Overall, t</w:delText>
          </w:r>
        </w:del>
        <w:r w:rsidR="003B2ABB" w:rsidRPr="00A10B68">
          <w:t>he</w:t>
        </w:r>
        <w:del w:id="282" w:author="Richard Wen" w:date="2024-05-26T02:14:00Z">
          <w:r w:rsidR="003B2ABB" w:rsidRPr="00A10B68" w:rsidDel="00693CDF">
            <w:delText>se</w:delText>
          </w:r>
        </w:del>
        <w:r w:rsidR="003B2ABB" w:rsidRPr="00A10B68">
          <w:t xml:space="preserve"> results highlight the degree of misclassification </w:t>
        </w:r>
        <w:proofErr w:type="gramStart"/>
        <w:r w:rsidR="003B2ABB" w:rsidRPr="00A10B68">
          <w:t>in regard to</w:t>
        </w:r>
        <w:proofErr w:type="gramEnd"/>
        <w:r w:rsidR="003B2ABB" w:rsidRPr="00A10B68">
          <w:t xml:space="preserve"> current infrastructure types; specifically, </w:t>
        </w:r>
        <w:r w:rsidR="003B2ABB">
          <w:t>Calgary and Toronto</w:t>
        </w:r>
        <w:r w:rsidR="003B2ABB" w:rsidRPr="00A10B68">
          <w:t xml:space="preserve"> tended to misclassify infrastructure as cycle tracks, despite not meeting the Can-BICS definition</w:t>
        </w:r>
        <w:commentRangeEnd w:id="278"/>
        <w:r w:rsidR="003B2ABB">
          <w:rPr>
            <w:rStyle w:val="CommentReference"/>
          </w:rPr>
          <w:commentReference w:id="278"/>
        </w:r>
        <w:commentRangeEnd w:id="279"/>
        <w:r w:rsidR="003B2ABB">
          <w:rPr>
            <w:rStyle w:val="CommentReference"/>
          </w:rPr>
          <w:commentReference w:id="279"/>
        </w:r>
        <w:r w:rsidR="003B2ABB" w:rsidRPr="00A10B68">
          <w:t>.</w:t>
        </w:r>
      </w:moveTo>
      <w:moveToRangeEnd w:id="277"/>
      <w:ins w:id="283" w:author="Richard Wen" w:date="2024-05-26T02:14:00Z">
        <w:r w:rsidR="003B2ABB">
          <w:t xml:space="preserve"> </w:t>
        </w:r>
      </w:ins>
      <w:r>
        <w:t>The incorporation of information pertaining to infrastructure updates also ensures th</w:t>
      </w:r>
      <w:r w:rsidR="006278F8">
        <w:t xml:space="preserve">at the resulting trends accurately reflect the evolution of on-street cycling infrastructure. </w:t>
      </w:r>
      <w:r w:rsidR="006278F8" w:rsidRPr="006278F8">
        <w:t xml:space="preserve">However, there are some limitations to consider. By defining infrastructure based on </w:t>
      </w:r>
      <w:del w:id="284" w:author="Brice Kuimi" w:date="2023-08-17T13:31:00Z">
        <w:r w:rsidR="006278F8" w:rsidRPr="006278F8" w:rsidDel="00633050">
          <w:delText xml:space="preserve">street centerlines and focusing on </w:delText>
        </w:r>
      </w:del>
      <w:r w:rsidR="006278F8" w:rsidRPr="006278F8">
        <w:t>the most protective infrastructure</w:t>
      </w:r>
      <w:r w:rsidR="006278F8">
        <w:t xml:space="preserve">, </w:t>
      </w:r>
      <w:r w:rsidR="006278F8" w:rsidRPr="006278F8">
        <w:t xml:space="preserve">some finer details </w:t>
      </w:r>
      <w:r w:rsidR="006278F8">
        <w:t xml:space="preserve">regarding infrastructure modifications </w:t>
      </w:r>
      <w:r w:rsidR="006278F8" w:rsidRPr="006278F8">
        <w:t>may have been overlooked</w:t>
      </w:r>
      <w:r w:rsidR="006278F8">
        <w:t xml:space="preserve">. </w:t>
      </w:r>
      <w:r w:rsidR="006278F8" w:rsidRPr="006278F8">
        <w:t>Additionally, the exclusion of temporary infrastructure could limit the study's ability to fully capture how municipalities promoted active transportation</w:t>
      </w:r>
      <w:ins w:id="285" w:author="Brice Kuimi" w:date="2023-08-17T13:31:00Z">
        <w:r w:rsidR="00633050">
          <w:t>, particularly</w:t>
        </w:r>
      </w:ins>
      <w:r w:rsidR="006278F8" w:rsidRPr="006278F8">
        <w:t xml:space="preserve"> during the pandemic.</w:t>
      </w:r>
    </w:p>
    <w:p w14:paraId="297BC844" w14:textId="6370D0DF" w:rsidR="007838C1" w:rsidRPr="00A72426" w:rsidRDefault="00894B6B" w:rsidP="000B529D">
      <w:r>
        <w:tab/>
      </w:r>
      <w:r w:rsidR="000F427D" w:rsidRPr="000F427D">
        <w:t>The insights from this study set the stage for more in-depth research into cycling infrastructure</w:t>
      </w:r>
      <w:r w:rsidR="000F427D">
        <w:t xml:space="preserve"> trends</w:t>
      </w:r>
      <w:r w:rsidR="000F427D" w:rsidRPr="000F427D">
        <w:t xml:space="preserve">, particularly </w:t>
      </w:r>
      <w:r w:rsidR="000F427D">
        <w:t>as they relate</w:t>
      </w:r>
      <w:r w:rsidR="000F427D" w:rsidRPr="000F427D">
        <w:t xml:space="preserve"> to </w:t>
      </w:r>
      <w:del w:id="286" w:author="Linda Rothman" w:date="2023-08-17T21:57:00Z">
        <w:r w:rsidR="000F427D" w:rsidRPr="000F427D" w:rsidDel="00E86B10">
          <w:delText xml:space="preserve">population characteristics </w:delText>
        </w:r>
      </w:del>
      <w:ins w:id="287" w:author="Linda Rothman" w:date="2023-08-17T21:57:00Z">
        <w:r w:rsidR="00E86B10">
          <w:t xml:space="preserve">equity </w:t>
        </w:r>
      </w:ins>
      <w:r w:rsidR="000F427D" w:rsidRPr="000F427D">
        <w:t>and road safety.</w:t>
      </w:r>
      <w:r w:rsidR="00B06AE8">
        <w:t xml:space="preserve"> </w:t>
      </w:r>
      <w:del w:id="288" w:author="Brice Kuimi" w:date="2023-08-17T13:32:00Z">
        <w:r w:rsidR="00B06AE8" w:rsidDel="00633050">
          <w:delText xml:space="preserve">There remains a need to identify </w:delText>
        </w:r>
      </w:del>
      <w:ins w:id="289" w:author="Brice Kuimi" w:date="2023-08-17T13:32:00Z">
        <w:r w:rsidR="00633050">
          <w:t xml:space="preserve">Identifying </w:t>
        </w:r>
      </w:ins>
      <w:r w:rsidR="00B06AE8">
        <w:t>how municipalities have responded to existing gaps in cycling networks,</w:t>
      </w:r>
      <w:r w:rsidR="00C82702">
        <w:t xml:space="preserve"> particularly in relation to factors such as population density and neighbourhood marginalization, </w:t>
      </w:r>
      <w:ins w:id="290" w:author="Brice Kuimi" w:date="2023-08-17T13:32:00Z">
        <w:r w:rsidR="00633050">
          <w:t>is i</w:t>
        </w:r>
      </w:ins>
      <w:ins w:id="291" w:author="Brice Kuimi" w:date="2023-08-17T13:33:00Z">
        <w:r w:rsidR="00633050">
          <w:t xml:space="preserve">mportant </w:t>
        </w:r>
      </w:ins>
      <w:r w:rsidR="00C82702">
        <w:t xml:space="preserve">to </w:t>
      </w:r>
      <w:del w:id="292" w:author="Brice Kuimi" w:date="2023-08-17T13:33:00Z">
        <w:r w:rsidR="00C82702" w:rsidDel="00633050">
          <w:delText xml:space="preserve">yield actionable insights that </w:delText>
        </w:r>
      </w:del>
      <w:r w:rsidR="00C82702">
        <w:t xml:space="preserve">promote healthy and equitable mobility for all. This detailed exploration may </w:t>
      </w:r>
      <w:r w:rsidR="00A72426">
        <w:t>shed light on the prioritization of these factors in urban planning and contribute to a better understanding of how cycling infrastructure is implemented across municipalities.</w:t>
      </w:r>
    </w:p>
    <w:p w14:paraId="0C8D0AE7" w14:textId="77777777" w:rsidR="000B529D" w:rsidRPr="00CF4B2F" w:rsidRDefault="000B529D" w:rsidP="000B529D">
      <w:pPr>
        <w:rPr>
          <w:b/>
          <w:bCs/>
          <w:sz w:val="24"/>
          <w:szCs w:val="24"/>
        </w:rPr>
      </w:pPr>
      <w:r w:rsidRPr="00CF4B2F">
        <w:rPr>
          <w:b/>
          <w:bCs/>
          <w:sz w:val="24"/>
          <w:szCs w:val="24"/>
        </w:rPr>
        <w:lastRenderedPageBreak/>
        <w:t>CONCLUSION</w:t>
      </w:r>
    </w:p>
    <w:p w14:paraId="070EB150" w14:textId="4E1FFAC2" w:rsidR="00187AFA" w:rsidRDefault="00EC4689" w:rsidP="000B529D">
      <w:r>
        <w:t xml:space="preserve">In </w:t>
      </w:r>
      <w:r w:rsidR="00CF4B2F">
        <w:t>s</w:t>
      </w:r>
      <w:r>
        <w:t>ummary, th</w:t>
      </w:r>
      <w:r w:rsidR="00CF4B2F">
        <w:t xml:space="preserve">is </w:t>
      </w:r>
      <w:r>
        <w:t xml:space="preserve">extensive evaluation of on-street cycling infrastructure trends in Vancouver, Calgary, and Toronto from 2009 to 2022 provides insight into </w:t>
      </w:r>
      <w:commentRangeStart w:id="293"/>
      <w:r w:rsidR="00D625EA">
        <w:t xml:space="preserve">how municipalities have prioritised active </w:t>
      </w:r>
      <w:commentRangeEnd w:id="293"/>
      <w:r w:rsidR="0006611F">
        <w:rPr>
          <w:rStyle w:val="CommentReference"/>
        </w:rPr>
        <w:commentReference w:id="293"/>
      </w:r>
      <w:r w:rsidR="00D625EA">
        <w:t xml:space="preserve">transportation options. </w:t>
      </w:r>
      <w:r>
        <w:t xml:space="preserve">The study reveals </w:t>
      </w:r>
      <w:del w:id="294" w:author="Linda Rothman" w:date="2023-08-17T22:00:00Z">
        <w:r w:rsidDel="0006611F">
          <w:delText xml:space="preserve">a significant </w:delText>
        </w:r>
      </w:del>
      <w:ins w:id="295" w:author="Linda Rothman" w:date="2023-08-17T22:00:00Z">
        <w:r w:rsidR="0006611F">
          <w:t xml:space="preserve"> </w:t>
        </w:r>
        <w:proofErr w:type="spellStart"/>
        <w:r w:rsidR="0006611F">
          <w:t>an</w:t>
        </w:r>
      </w:ins>
      <w:r>
        <w:t>expansion</w:t>
      </w:r>
      <w:proofErr w:type="spellEnd"/>
      <w:r>
        <w:t xml:space="preserve"> in dedicated cycling networks, particularly in the form of cycle tracks, reflecting a conscious shift toward safer and more comfortable cycling </w:t>
      </w:r>
      <w:r w:rsidR="00187AFA">
        <w:t xml:space="preserve">facilities. </w:t>
      </w:r>
      <w:commentRangeStart w:id="296"/>
      <w:r w:rsidR="00187AFA" w:rsidRPr="00187AFA">
        <w:t>The</w:t>
      </w:r>
      <w:commentRangeEnd w:id="296"/>
      <w:r w:rsidR="0006611F">
        <w:rPr>
          <w:rStyle w:val="CommentReference"/>
        </w:rPr>
        <w:commentReference w:id="296"/>
      </w:r>
      <w:r w:rsidR="00187AFA" w:rsidRPr="00187AFA">
        <w:t xml:space="preserve"> COVID-19 pandemic has notably spurred an upward trend in infrastructure development, especially in Calgary and Toronto, </w:t>
      </w:r>
      <w:r w:rsidR="00187AFA">
        <w:t>in response to changing mobility patterns and evolving public health needs. Discrepancies and misclassifications within municipal cycling network data</w:t>
      </w:r>
      <w:r w:rsidR="00CF4B2F">
        <w:t xml:space="preserve"> </w:t>
      </w:r>
      <w:ins w:id="297" w:author="Linda Rothman" w:date="2023-08-17T22:00:00Z">
        <w:r w:rsidR="0006611F">
          <w:t>p</w:t>
        </w:r>
      </w:ins>
      <w:ins w:id="298" w:author="Linda Rothman" w:date="2023-08-17T22:01:00Z">
        <w:r w:rsidR="0006611F">
          <w:t xml:space="preserve">oints to the fact that these data were not collected for the purpose of evaluation or research.  This </w:t>
        </w:r>
      </w:ins>
      <w:r w:rsidR="00187AFA">
        <w:t>underscore</w:t>
      </w:r>
      <w:ins w:id="299" w:author="Linda Rothman" w:date="2023-08-17T22:01:00Z">
        <w:r w:rsidR="0006611F">
          <w:t>s</w:t>
        </w:r>
      </w:ins>
      <w:r w:rsidR="00187AFA">
        <w:t xml:space="preserve"> the need for</w:t>
      </w:r>
      <w:ins w:id="300" w:author="Linda Rothman" w:date="2023-08-17T22:01:00Z">
        <w:r w:rsidR="0006611F">
          <w:t xml:space="preserve"> an effort to </w:t>
        </w:r>
        <w:proofErr w:type="spellStart"/>
        <w:r w:rsidR="0006611F">
          <w:t>introduce</w:t>
        </w:r>
      </w:ins>
      <w:del w:id="301" w:author="Linda Rothman" w:date="2023-08-17T22:01:00Z">
        <w:r w:rsidR="00187AFA" w:rsidDel="0006611F">
          <w:delText xml:space="preserve"> </w:delText>
        </w:r>
      </w:del>
      <w:r w:rsidR="00187AFA">
        <w:t>standardized</w:t>
      </w:r>
      <w:proofErr w:type="spellEnd"/>
      <w:r w:rsidR="00187AFA">
        <w:t xml:space="preserve"> classifications</w:t>
      </w:r>
      <w:ins w:id="302" w:author="Linda Rothman" w:date="2023-08-17T22:02:00Z">
        <w:r w:rsidR="0006611F">
          <w:t xml:space="preserve"> for </w:t>
        </w:r>
        <w:proofErr w:type="spellStart"/>
        <w:r w:rsidR="0006611F">
          <w:t>infrastruture</w:t>
        </w:r>
      </w:ins>
      <w:proofErr w:type="spellEnd"/>
      <w:r w:rsidR="00187AFA">
        <w:t xml:space="preserve"> to </w:t>
      </w:r>
      <w:ins w:id="303" w:author="Linda Rothman" w:date="2023-08-17T22:02:00Z">
        <w:r w:rsidR="0006611F">
          <w:t xml:space="preserve">facilitate </w:t>
        </w:r>
      </w:ins>
      <w:del w:id="304" w:author="Linda Rothman" w:date="2023-08-17T22:02:00Z">
        <w:r w:rsidR="00187AFA" w:rsidDel="0006611F">
          <w:delText>ensure</w:delText>
        </w:r>
      </w:del>
      <w:r w:rsidR="00187AFA">
        <w:t xml:space="preserve"> effective urban planning and </w:t>
      </w:r>
      <w:r w:rsidR="00CF4B2F">
        <w:t>policymaking</w:t>
      </w:r>
      <w:r w:rsidR="00187AFA">
        <w:t xml:space="preserve">. </w:t>
      </w:r>
      <w:r w:rsidR="00CF4B2F" w:rsidRPr="00CF4B2F">
        <w:t xml:space="preserve">Despite </w:t>
      </w:r>
      <w:del w:id="305" w:author="Linda Rothman" w:date="2023-08-17T22:02:00Z">
        <w:r w:rsidR="00CF4B2F" w:rsidRPr="00CF4B2F" w:rsidDel="0006611F">
          <w:delText xml:space="preserve">remarkable </w:delText>
        </w:r>
      </w:del>
      <w:ins w:id="306" w:author="Linda Rothman" w:date="2023-08-17T22:02:00Z">
        <w:r w:rsidR="0006611F">
          <w:t xml:space="preserve">some </w:t>
        </w:r>
      </w:ins>
      <w:r w:rsidR="00CF4B2F" w:rsidRPr="00CF4B2F">
        <w:t>progress, the findings also point to a need for continued investment</w:t>
      </w:r>
      <w:r w:rsidR="00CF4B2F">
        <w:t xml:space="preserve"> to </w:t>
      </w:r>
      <w:commentRangeStart w:id="307"/>
      <w:r w:rsidR="00CF4B2F">
        <w:t>address potential gaps in cycling networks</w:t>
      </w:r>
      <w:commentRangeEnd w:id="307"/>
      <w:r w:rsidR="0006611F">
        <w:rPr>
          <w:rStyle w:val="CommentReference"/>
        </w:rPr>
        <w:commentReference w:id="307"/>
      </w:r>
      <w:r w:rsidR="00CF4B2F">
        <w:t xml:space="preserve">, particularly as protected facilities were often less prioritized along medium-traffic roads. </w:t>
      </w:r>
      <w:r w:rsidR="00280D84" w:rsidRPr="00280D84">
        <w:t>By investing in more inclusive and connected cycling networks that align</w:t>
      </w:r>
      <w:del w:id="308" w:author="Brice Kuimi" w:date="2023-08-17T13:38:00Z">
        <w:r w:rsidR="00D625EA" w:rsidDel="005C69F2">
          <w:delText>s</w:delText>
        </w:r>
      </w:del>
      <w:r w:rsidR="00280D84" w:rsidRPr="00280D84">
        <w:t xml:space="preserve"> with the Vision Zero road safety plan,</w:t>
      </w:r>
      <w:r w:rsidR="001D40DD">
        <w:t xml:space="preserve"> municipalities can foster </w:t>
      </w:r>
      <w:r w:rsidR="00280D84">
        <w:t xml:space="preserve">safer, </w:t>
      </w:r>
      <w:r w:rsidR="001D40DD">
        <w:t xml:space="preserve">more </w:t>
      </w:r>
      <w:r w:rsidR="00280D84">
        <w:t xml:space="preserve">sustainable, and resilient mobility in cities. </w:t>
      </w:r>
    </w:p>
    <w:p w14:paraId="430E4636" w14:textId="77777777" w:rsidR="00CF4B2F" w:rsidRDefault="00CF4B2F" w:rsidP="000B529D"/>
    <w:p w14:paraId="4EB38FAC" w14:textId="77777777" w:rsidR="00123896" w:rsidRDefault="00123896"/>
    <w:p w14:paraId="687C703D" w14:textId="77777777" w:rsidR="001D40DD" w:rsidRDefault="001D40DD"/>
    <w:p w14:paraId="33D645FA" w14:textId="77777777" w:rsidR="001D40DD" w:rsidRDefault="001D40DD"/>
    <w:p w14:paraId="5021C89B" w14:textId="77777777" w:rsidR="001D40DD" w:rsidRDefault="001D40DD"/>
    <w:p w14:paraId="6553CF79" w14:textId="77777777" w:rsidR="001D40DD" w:rsidRDefault="001D40DD"/>
    <w:p w14:paraId="73FD9857" w14:textId="77777777" w:rsidR="001D40DD" w:rsidRDefault="001D40DD"/>
    <w:p w14:paraId="022F0C43" w14:textId="77777777" w:rsidR="001D40DD" w:rsidRDefault="001D40DD"/>
    <w:p w14:paraId="3B62C06B" w14:textId="77777777" w:rsidR="001D40DD" w:rsidRDefault="001D40DD"/>
    <w:p w14:paraId="039B12E7" w14:textId="77777777" w:rsidR="001D40DD" w:rsidRDefault="001D40DD"/>
    <w:p w14:paraId="3D6C653F" w14:textId="77777777" w:rsidR="001D40DD" w:rsidRDefault="001D40DD"/>
    <w:p w14:paraId="5DAD5772" w14:textId="77777777" w:rsidR="001D40DD" w:rsidRDefault="001D40DD"/>
    <w:p w14:paraId="59B2DB06" w14:textId="77777777" w:rsidR="001D40DD" w:rsidRDefault="001D40DD"/>
    <w:p w14:paraId="588C5A45" w14:textId="77777777" w:rsidR="001D40DD" w:rsidRDefault="001D40DD"/>
    <w:p w14:paraId="31436EB8" w14:textId="77777777" w:rsidR="001D40DD" w:rsidRDefault="001D40DD"/>
    <w:p w14:paraId="7D766E3D" w14:textId="77777777" w:rsidR="001D40DD" w:rsidRDefault="001D40DD"/>
    <w:p w14:paraId="3EECA7D2" w14:textId="77777777" w:rsidR="001D40DD" w:rsidRDefault="001D40DD"/>
    <w:p w14:paraId="44976200" w14:textId="77777777" w:rsidR="001D40DD" w:rsidRDefault="001D40DD"/>
    <w:p w14:paraId="119D43CB" w14:textId="77777777" w:rsidR="001D40DD" w:rsidRDefault="001D40DD"/>
    <w:p w14:paraId="13E3EB3E" w14:textId="09927E49" w:rsidR="00123896" w:rsidRPr="001D40DD" w:rsidRDefault="00BE2446">
      <w:pPr>
        <w:rPr>
          <w:b/>
          <w:bCs/>
          <w:sz w:val="24"/>
          <w:szCs w:val="24"/>
        </w:rPr>
      </w:pPr>
      <w:r w:rsidRPr="001D40DD">
        <w:rPr>
          <w:b/>
          <w:bCs/>
          <w:sz w:val="24"/>
          <w:szCs w:val="24"/>
        </w:rPr>
        <w:t xml:space="preserve">REFERENCES: </w:t>
      </w:r>
    </w:p>
    <w:p w14:paraId="6C5EC41C" w14:textId="77777777" w:rsidR="001F3096" w:rsidRDefault="001F3096"/>
    <w:p w14:paraId="0E0D7CF5" w14:textId="77777777" w:rsidR="009712CB" w:rsidRPr="009712CB" w:rsidRDefault="001F3096" w:rsidP="009712CB">
      <w:pPr>
        <w:pStyle w:val="Bibliography"/>
        <w:rPr>
          <w:rFonts w:ascii="Calibri" w:hAnsi="Calibri" w:cs="Calibri"/>
          <w:lang w:val="en-US"/>
        </w:rPr>
      </w:pPr>
      <w:r>
        <w:fldChar w:fldCharType="begin"/>
      </w:r>
      <w:r w:rsidR="009712CB">
        <w:instrText xml:space="preserve"> ADDIN ZOTERO_BIBL {"uncited":[],"omitted":[],"custom":[]} CSL_BIBLIOGRAPHY </w:instrText>
      </w:r>
      <w:r>
        <w:fldChar w:fldCharType="separate"/>
      </w:r>
      <w:r w:rsidR="009712CB" w:rsidRPr="009712CB">
        <w:rPr>
          <w:rFonts w:ascii="Calibri" w:hAnsi="Calibri" w:cs="Calibri"/>
          <w:lang w:val="en-US"/>
        </w:rPr>
        <w:t xml:space="preserve">1. </w:t>
      </w:r>
      <w:r w:rsidR="009712CB" w:rsidRPr="009712CB">
        <w:rPr>
          <w:rFonts w:ascii="Calibri" w:hAnsi="Calibri" w:cs="Calibri"/>
          <w:lang w:val="en-US"/>
        </w:rPr>
        <w:tab/>
        <w:t xml:space="preserve">Gordon C. Economic Benefits of Active Transportation. In: Larouche R, ed. </w:t>
      </w:r>
      <w:r w:rsidR="009712CB" w:rsidRPr="009712CB">
        <w:rPr>
          <w:rFonts w:ascii="Calibri" w:hAnsi="Calibri" w:cs="Calibri"/>
          <w:i/>
          <w:iCs/>
          <w:lang w:val="en-US"/>
        </w:rPr>
        <w:t>Children’s Active Transportation</w:t>
      </w:r>
      <w:r w:rsidR="009712CB" w:rsidRPr="009712CB">
        <w:rPr>
          <w:rFonts w:ascii="Calibri" w:hAnsi="Calibri" w:cs="Calibri"/>
          <w:lang w:val="en-US"/>
        </w:rPr>
        <w:t>. Elsevier; 2018 (Accessed August 15, 2023):39–52.(https://www.sciencedirect.com/science/article/pii/B978012811931000003X). (Accessed August 15, 2023)</w:t>
      </w:r>
    </w:p>
    <w:p w14:paraId="367F69BE"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 </w:t>
      </w:r>
      <w:r w:rsidRPr="009712CB">
        <w:rPr>
          <w:rFonts w:ascii="Calibri" w:hAnsi="Calibri" w:cs="Calibri"/>
          <w:lang w:val="en-US"/>
        </w:rPr>
        <w:tab/>
        <w:t xml:space="preserve">Pucher J, Buehler R. Cycling towards a more sustainable transport future. </w:t>
      </w:r>
      <w:r w:rsidRPr="009712CB">
        <w:rPr>
          <w:rFonts w:ascii="Calibri" w:hAnsi="Calibri" w:cs="Calibri"/>
          <w:i/>
          <w:iCs/>
          <w:lang w:val="en-US"/>
        </w:rPr>
        <w:t>Transport Reviews</w:t>
      </w:r>
      <w:r w:rsidRPr="009712CB">
        <w:rPr>
          <w:rFonts w:ascii="Calibri" w:hAnsi="Calibri" w:cs="Calibri"/>
          <w:lang w:val="en-US"/>
        </w:rPr>
        <w:t xml:space="preserve"> [electronic article]. 2017;37(6):689–694. (https://doi.org/10.1080/01441647.2017.1340234). (Accessed August 15, 2023)</w:t>
      </w:r>
    </w:p>
    <w:p w14:paraId="51087457"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 </w:t>
      </w:r>
      <w:r w:rsidRPr="009712CB">
        <w:rPr>
          <w:rFonts w:ascii="Calibri" w:hAnsi="Calibri" w:cs="Calibri"/>
          <w:lang w:val="en-US"/>
        </w:rPr>
        <w:tab/>
        <w:t xml:space="preserve">Brand C, Dons E, Anaya-Boig E, et al. The climate change mitigation effects of daily active travel in cities. </w:t>
      </w:r>
      <w:r w:rsidRPr="009712CB">
        <w:rPr>
          <w:rFonts w:ascii="Calibri" w:hAnsi="Calibri" w:cs="Calibri"/>
          <w:i/>
          <w:iCs/>
          <w:lang w:val="en-US"/>
        </w:rPr>
        <w:t>Transportation Research Part D: Transport and Environment</w:t>
      </w:r>
      <w:r w:rsidRPr="009712CB">
        <w:rPr>
          <w:rFonts w:ascii="Calibri" w:hAnsi="Calibri" w:cs="Calibri"/>
          <w:lang w:val="en-US"/>
        </w:rPr>
        <w:t xml:space="preserve"> [electronic article]. 2021;93:102764. (https://www.sciencedirect.com/science/article/pii/S1361920921000687). (Accessed August 15, 2023)</w:t>
      </w:r>
    </w:p>
    <w:p w14:paraId="4C641109"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4. </w:t>
      </w:r>
      <w:r w:rsidRPr="009712CB">
        <w:rPr>
          <w:rFonts w:ascii="Calibri" w:hAnsi="Calibri" w:cs="Calibri"/>
          <w:lang w:val="en-US"/>
        </w:rPr>
        <w:tab/>
        <w:t xml:space="preserve">Pucher J, Dill J, Handy S. Infrastructure, programs, and policies to increase bicycling: An international review. </w:t>
      </w:r>
      <w:r w:rsidRPr="009712CB">
        <w:rPr>
          <w:rFonts w:ascii="Calibri" w:hAnsi="Calibri" w:cs="Calibri"/>
          <w:i/>
          <w:iCs/>
          <w:lang w:val="en-US"/>
        </w:rPr>
        <w:t>Preventive Medicine</w:t>
      </w:r>
      <w:r w:rsidRPr="009712CB">
        <w:rPr>
          <w:rFonts w:ascii="Calibri" w:hAnsi="Calibri" w:cs="Calibri"/>
          <w:lang w:val="en-US"/>
        </w:rPr>
        <w:t xml:space="preserve"> [electronic article]. 2010;50:S106–S125. (https://www.sciencedirect.com/science/article/pii/S0091743509004344). (Accessed August 15, 2023)</w:t>
      </w:r>
    </w:p>
    <w:p w14:paraId="35EE6188"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5. </w:t>
      </w:r>
      <w:r w:rsidRPr="009712CB">
        <w:rPr>
          <w:rFonts w:ascii="Calibri" w:hAnsi="Calibri" w:cs="Calibri"/>
          <w:lang w:val="en-US"/>
        </w:rPr>
        <w:tab/>
        <w:t xml:space="preserve">Aboelata M, Yanez E, Kharrazi R. Vision Zero: a health equity road map for getting to zero in every community. </w:t>
      </w:r>
      <w:r w:rsidRPr="009712CB">
        <w:rPr>
          <w:rFonts w:ascii="Calibri" w:hAnsi="Calibri" w:cs="Calibri"/>
          <w:i/>
          <w:iCs/>
          <w:lang w:val="en-US"/>
        </w:rPr>
        <w:t>Prevention Institute</w:t>
      </w:r>
      <w:r w:rsidRPr="009712CB">
        <w:rPr>
          <w:rFonts w:ascii="Calibri" w:hAnsi="Calibri" w:cs="Calibri"/>
          <w:lang w:val="en-US"/>
        </w:rPr>
        <w:t xml:space="preserve">. 2017;1–11. </w:t>
      </w:r>
    </w:p>
    <w:p w14:paraId="15208164"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6. </w:t>
      </w:r>
      <w:r w:rsidRPr="009712CB">
        <w:rPr>
          <w:rFonts w:ascii="Calibri" w:hAnsi="Calibri" w:cs="Calibri"/>
          <w:lang w:val="en-US"/>
        </w:rPr>
        <w:tab/>
        <w:t>Stephanie Cowle, Pamela Fuselli, Fahra Rajabali, et al. The Cost of Transport Injuries in Canada. Sudbury, Ontario: 2022:7.(https://carsp.ca/en/presentations-and-papers/carsp-hybrid-conference-sudbury-2022/the-cost-of-transport-injuries-in-canada-2/)</w:t>
      </w:r>
    </w:p>
    <w:p w14:paraId="1B108AC9"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7. </w:t>
      </w:r>
      <w:r w:rsidRPr="009712CB">
        <w:rPr>
          <w:rFonts w:ascii="Calibri" w:hAnsi="Calibri" w:cs="Calibri"/>
          <w:lang w:val="en-US"/>
        </w:rPr>
        <w:tab/>
        <w:t xml:space="preserve">Doran A, El-Geneidy A, Manaugh K. The pursuit of cycling equity: A review of Canadian transport plans. </w:t>
      </w:r>
      <w:r w:rsidRPr="009712CB">
        <w:rPr>
          <w:rFonts w:ascii="Calibri" w:hAnsi="Calibri" w:cs="Calibri"/>
          <w:i/>
          <w:iCs/>
          <w:lang w:val="en-US"/>
        </w:rPr>
        <w:t>Journal of Transport Geography</w:t>
      </w:r>
      <w:r w:rsidRPr="009712CB">
        <w:rPr>
          <w:rFonts w:ascii="Calibri" w:hAnsi="Calibri" w:cs="Calibri"/>
          <w:lang w:val="en-US"/>
        </w:rPr>
        <w:t xml:space="preserve"> [electronic article]. 2021;90:102927. (https://www.sciencedirect.com/science/article/pii/S0966692320310048). (Accessed August 15, 2023)</w:t>
      </w:r>
    </w:p>
    <w:p w14:paraId="64A8EFFF"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8. </w:t>
      </w:r>
      <w:r w:rsidRPr="009712CB">
        <w:rPr>
          <w:rFonts w:ascii="Calibri" w:hAnsi="Calibri" w:cs="Calibri"/>
          <w:lang w:val="en-US"/>
        </w:rPr>
        <w:tab/>
        <w:t xml:space="preserve">Winters M, Zanotto M, Butler G. At-a-glance - The Canadian Bikeway Comfort and Safety (Can-BICS) Classification System: a common naming convention for cycling infrastructure. </w:t>
      </w:r>
      <w:r w:rsidRPr="009712CB">
        <w:rPr>
          <w:rFonts w:ascii="Calibri" w:hAnsi="Calibri" w:cs="Calibri"/>
          <w:i/>
          <w:iCs/>
          <w:lang w:val="en-US"/>
        </w:rPr>
        <w:t>Health Promot Chronic Dis Prev Can</w:t>
      </w:r>
      <w:r w:rsidRPr="009712CB">
        <w:rPr>
          <w:rFonts w:ascii="Calibri" w:hAnsi="Calibri" w:cs="Calibri"/>
          <w:lang w:val="en-US"/>
        </w:rPr>
        <w:t xml:space="preserve"> [electronic article]. 2020;40(9):288–293. (https://www.ncbi.nlm.nih.gov/pmc/articles/PMC7534561/). (Accessed August 10, 2023)</w:t>
      </w:r>
    </w:p>
    <w:p w14:paraId="400C0592"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9. </w:t>
      </w:r>
      <w:r w:rsidRPr="009712CB">
        <w:rPr>
          <w:rFonts w:ascii="Calibri" w:hAnsi="Calibri" w:cs="Calibri"/>
          <w:lang w:val="en-US"/>
        </w:rPr>
        <w:tab/>
        <w:t xml:space="preserve">Gössling S, McRae S. Subjectively safe cycling infrastructure: New insights for urban designs. </w:t>
      </w:r>
      <w:r w:rsidRPr="009712CB">
        <w:rPr>
          <w:rFonts w:ascii="Calibri" w:hAnsi="Calibri" w:cs="Calibri"/>
          <w:i/>
          <w:iCs/>
          <w:lang w:val="en-US"/>
        </w:rPr>
        <w:t>Journal of Transport Geography</w:t>
      </w:r>
      <w:r w:rsidRPr="009712CB">
        <w:rPr>
          <w:rFonts w:ascii="Calibri" w:hAnsi="Calibri" w:cs="Calibri"/>
          <w:lang w:val="en-US"/>
        </w:rPr>
        <w:t xml:space="preserve"> [electronic article]. 2022;101:103340. (https://www.sciencedirect.com/science/article/pii/S0966692322000631). (Accessed August 15, 2023)</w:t>
      </w:r>
    </w:p>
    <w:p w14:paraId="283E7627"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10. </w:t>
      </w:r>
      <w:r w:rsidRPr="009712CB">
        <w:rPr>
          <w:rFonts w:ascii="Calibri" w:hAnsi="Calibri" w:cs="Calibri"/>
          <w:lang w:val="en-US"/>
        </w:rPr>
        <w:tab/>
        <w:t xml:space="preserve">Fischer J, Winters M. COVID-19 street reallocation in mid-sized Canadian cities: socio-spatial equity patterns. </w:t>
      </w:r>
      <w:r w:rsidRPr="009712CB">
        <w:rPr>
          <w:rFonts w:ascii="Calibri" w:hAnsi="Calibri" w:cs="Calibri"/>
          <w:i/>
          <w:iCs/>
          <w:lang w:val="en-US"/>
        </w:rPr>
        <w:t>Can J Public Health</w:t>
      </w:r>
      <w:r w:rsidRPr="009712CB">
        <w:rPr>
          <w:rFonts w:ascii="Calibri" w:hAnsi="Calibri" w:cs="Calibri"/>
          <w:lang w:val="en-US"/>
        </w:rPr>
        <w:t xml:space="preserve"> [electronic article]. 2021;112(3):376–390. (https://doi.org/10.17269/s41997-020-00467-3). (Accessed August 15, 2023)</w:t>
      </w:r>
    </w:p>
    <w:p w14:paraId="7F476DE9"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lastRenderedPageBreak/>
        <w:t xml:space="preserve">11. </w:t>
      </w:r>
      <w:r w:rsidRPr="009712CB">
        <w:rPr>
          <w:rFonts w:ascii="Calibri" w:hAnsi="Calibri" w:cs="Calibri"/>
          <w:lang w:val="en-US"/>
        </w:rPr>
        <w:tab/>
        <w:t>CIHI. Injury and Trauma Emergency Department and Hospitalization Statistics, 2020–2021. 2022;(https://www.cihi.ca/sites/default/files/document/injury-trauma-emergency-dept-hospitalizations-2020-2021-data-tables-en.xlsx). (Accessed April 26, 2023)</w:t>
      </w:r>
    </w:p>
    <w:p w14:paraId="7250893D"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12. </w:t>
      </w:r>
      <w:r w:rsidRPr="009712CB">
        <w:rPr>
          <w:rFonts w:ascii="Calibri" w:hAnsi="Calibri" w:cs="Calibri"/>
          <w:lang w:val="en-US"/>
        </w:rPr>
        <w:tab/>
        <w:t>Canadian Institute for Health Information (CIHI). National Ambulatory Care Reporting System metadata (NACRS). 2023;(www.cihi.ca/en/national-ambulatory-care-reporting-system-metadata-nacrs). (Accessed April 27, 2023)</w:t>
      </w:r>
    </w:p>
    <w:p w14:paraId="16ADE445"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13. </w:t>
      </w:r>
      <w:r w:rsidRPr="009712CB">
        <w:rPr>
          <w:rFonts w:ascii="Calibri" w:hAnsi="Calibri" w:cs="Calibri"/>
          <w:lang w:val="en-US"/>
        </w:rPr>
        <w:tab/>
        <w:t xml:space="preserve">Batomen B, Cloutier M-S, Palm M, et al. Frequent public transit users views and attitudes toward cycling in Canada in the context of the COVID-19 pandemic. </w:t>
      </w:r>
      <w:r w:rsidRPr="009712CB">
        <w:rPr>
          <w:rFonts w:ascii="Calibri" w:hAnsi="Calibri" w:cs="Calibri"/>
          <w:i/>
          <w:iCs/>
          <w:lang w:val="en-US"/>
        </w:rPr>
        <w:t>Multimodal Transportation</w:t>
      </w:r>
      <w:r w:rsidRPr="009712CB">
        <w:rPr>
          <w:rFonts w:ascii="Calibri" w:hAnsi="Calibri" w:cs="Calibri"/>
          <w:lang w:val="en-US"/>
        </w:rPr>
        <w:t xml:space="preserve"> [electronic article]. 2023;2(2):100067. (https://www.sciencedirect.com/science/article/pii/S2772586322000673). (Accessed April 28, 2023)</w:t>
      </w:r>
    </w:p>
    <w:p w14:paraId="281AEF54"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14. </w:t>
      </w:r>
      <w:r w:rsidRPr="009712CB">
        <w:rPr>
          <w:rFonts w:ascii="Calibri" w:hAnsi="Calibri" w:cs="Calibri"/>
          <w:lang w:val="en-US"/>
        </w:rPr>
        <w:tab/>
        <w:t xml:space="preserve">Ferster C, Fischer J, Manaugh K, et al. Using OpenStreetMap to inventory bicycle infrastructure: A comparison with open data from cities. </w:t>
      </w:r>
      <w:r w:rsidRPr="009712CB">
        <w:rPr>
          <w:rFonts w:ascii="Calibri" w:hAnsi="Calibri" w:cs="Calibri"/>
          <w:i/>
          <w:iCs/>
          <w:lang w:val="en-US"/>
        </w:rPr>
        <w:t>International Journal of Sustainable Transportation</w:t>
      </w:r>
      <w:r w:rsidRPr="009712CB">
        <w:rPr>
          <w:rFonts w:ascii="Calibri" w:hAnsi="Calibri" w:cs="Calibri"/>
          <w:lang w:val="en-US"/>
        </w:rPr>
        <w:t xml:space="preserve">. 2020;14(1):64–73. </w:t>
      </w:r>
    </w:p>
    <w:p w14:paraId="2C5C2F33"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15. </w:t>
      </w:r>
      <w:r w:rsidRPr="009712CB">
        <w:rPr>
          <w:rFonts w:ascii="Calibri" w:hAnsi="Calibri" w:cs="Calibri"/>
          <w:lang w:val="en-US"/>
        </w:rPr>
        <w:tab/>
        <w:t xml:space="preserve">Ferster C, Nelson T, Manaugh K, et al. Developing a national dataset of bicycle infrastructure for Canada using open data sources. </w:t>
      </w:r>
      <w:r w:rsidRPr="009712CB">
        <w:rPr>
          <w:rFonts w:ascii="Calibri" w:hAnsi="Calibri" w:cs="Calibri"/>
          <w:i/>
          <w:iCs/>
          <w:lang w:val="en-US"/>
        </w:rPr>
        <w:t>Environment and Planning B: Urban Analytics and City Science</w:t>
      </w:r>
      <w:r w:rsidRPr="009712CB">
        <w:rPr>
          <w:rFonts w:ascii="Calibri" w:hAnsi="Calibri" w:cs="Calibri"/>
          <w:lang w:val="en-US"/>
        </w:rPr>
        <w:t xml:space="preserve">. 2023;50(9):2543–2559. </w:t>
      </w:r>
    </w:p>
    <w:p w14:paraId="678B8E84"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16. </w:t>
      </w:r>
      <w:r w:rsidRPr="009712CB">
        <w:rPr>
          <w:rFonts w:ascii="Calibri" w:hAnsi="Calibri" w:cs="Calibri"/>
          <w:lang w:val="en-US"/>
        </w:rPr>
        <w:tab/>
        <w:t xml:space="preserve">Winters M, Beairsto J, Ferster C, et al. The Canadian Bikeway Comfort and Safety metrics (Can-BICS): National measures of the bicycling environment for use in research and policy. </w:t>
      </w:r>
      <w:r w:rsidRPr="009712CB">
        <w:rPr>
          <w:rFonts w:ascii="Calibri" w:hAnsi="Calibri" w:cs="Calibri"/>
          <w:i/>
          <w:iCs/>
          <w:lang w:val="en-US"/>
        </w:rPr>
        <w:t>Health reports</w:t>
      </w:r>
      <w:r w:rsidRPr="009712CB">
        <w:rPr>
          <w:rFonts w:ascii="Calibri" w:hAnsi="Calibri" w:cs="Calibri"/>
          <w:lang w:val="en-US"/>
        </w:rPr>
        <w:t xml:space="preserve">. 2022;33(10):3–13. </w:t>
      </w:r>
    </w:p>
    <w:p w14:paraId="6FE759BB"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17. </w:t>
      </w:r>
      <w:r w:rsidRPr="009712CB">
        <w:rPr>
          <w:rFonts w:ascii="Calibri" w:hAnsi="Calibri" w:cs="Calibri"/>
          <w:lang w:val="en-US"/>
        </w:rPr>
        <w:tab/>
        <w:t xml:space="preserve">Nelson T, Ferster C, Laberee K, et al. Crowdsourced data for bicycling research and practice. </w:t>
      </w:r>
      <w:r w:rsidRPr="009712CB">
        <w:rPr>
          <w:rFonts w:ascii="Calibri" w:hAnsi="Calibri" w:cs="Calibri"/>
          <w:i/>
          <w:iCs/>
          <w:lang w:val="en-US"/>
        </w:rPr>
        <w:t>Transport Reviews</w:t>
      </w:r>
      <w:r w:rsidRPr="009712CB">
        <w:rPr>
          <w:rFonts w:ascii="Calibri" w:hAnsi="Calibri" w:cs="Calibri"/>
          <w:lang w:val="en-US"/>
        </w:rPr>
        <w:t xml:space="preserve">. 2021;41(1):97–114. </w:t>
      </w:r>
    </w:p>
    <w:p w14:paraId="196A5DD6"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18. </w:t>
      </w:r>
      <w:r w:rsidRPr="009712CB">
        <w:rPr>
          <w:rFonts w:ascii="Calibri" w:hAnsi="Calibri" w:cs="Calibri"/>
          <w:lang w:val="en-US"/>
        </w:rPr>
        <w:tab/>
        <w:t xml:space="preserve">Teschke K, Harris MA, Reynolds CCO, et al. Route Infrastructure and the Risk of Injuries to Bicyclists: A Case-Crossover Study. </w:t>
      </w:r>
      <w:r w:rsidRPr="009712CB">
        <w:rPr>
          <w:rFonts w:ascii="Calibri" w:hAnsi="Calibri" w:cs="Calibri"/>
          <w:i/>
          <w:iCs/>
          <w:lang w:val="en-US"/>
        </w:rPr>
        <w:t>Am J Public Health</w:t>
      </w:r>
      <w:r w:rsidRPr="009712CB">
        <w:rPr>
          <w:rFonts w:ascii="Calibri" w:hAnsi="Calibri" w:cs="Calibri"/>
          <w:lang w:val="en-US"/>
        </w:rPr>
        <w:t xml:space="preserve">. 2012;102(12):2336–2343. </w:t>
      </w:r>
    </w:p>
    <w:p w14:paraId="209E9ACF"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19. </w:t>
      </w:r>
      <w:r w:rsidRPr="009712CB">
        <w:rPr>
          <w:rFonts w:ascii="Calibri" w:hAnsi="Calibri" w:cs="Calibri"/>
          <w:lang w:val="en-US"/>
        </w:rPr>
        <w:tab/>
        <w:t xml:space="preserve">Boss D, Nelson T, Winters M. Monitoring city wide patterns of cycling safety. </w:t>
      </w:r>
      <w:r w:rsidRPr="009712CB">
        <w:rPr>
          <w:rFonts w:ascii="Calibri" w:hAnsi="Calibri" w:cs="Calibri"/>
          <w:i/>
          <w:iCs/>
          <w:lang w:val="en-US"/>
        </w:rPr>
        <w:t>Accident Analysis &amp; Prevention</w:t>
      </w:r>
      <w:r w:rsidRPr="009712CB">
        <w:rPr>
          <w:rFonts w:ascii="Calibri" w:hAnsi="Calibri" w:cs="Calibri"/>
          <w:lang w:val="en-US"/>
        </w:rPr>
        <w:t xml:space="preserve">. 2018;111:101–108. </w:t>
      </w:r>
    </w:p>
    <w:p w14:paraId="7FA5B649"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20. </w:t>
      </w:r>
      <w:r w:rsidRPr="009712CB">
        <w:rPr>
          <w:rFonts w:ascii="Calibri" w:hAnsi="Calibri" w:cs="Calibri"/>
          <w:lang w:val="en-US"/>
        </w:rPr>
        <w:tab/>
        <w:t xml:space="preserve">Ravensbergen L, Buliung R, Laliberté N. Fear of cycling: Social, spatial, and temporal dimensions. </w:t>
      </w:r>
      <w:r w:rsidRPr="009712CB">
        <w:rPr>
          <w:rFonts w:ascii="Calibri" w:hAnsi="Calibri" w:cs="Calibri"/>
          <w:i/>
          <w:iCs/>
          <w:lang w:val="en-US"/>
        </w:rPr>
        <w:t>Journal of Transport Geography</w:t>
      </w:r>
      <w:r w:rsidRPr="009712CB">
        <w:rPr>
          <w:rFonts w:ascii="Calibri" w:hAnsi="Calibri" w:cs="Calibri"/>
          <w:lang w:val="en-US"/>
        </w:rPr>
        <w:t xml:space="preserve">. 2020;87:102813. </w:t>
      </w:r>
    </w:p>
    <w:p w14:paraId="134F0C7A"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21. </w:t>
      </w:r>
      <w:r w:rsidRPr="009712CB">
        <w:rPr>
          <w:rFonts w:ascii="Calibri" w:hAnsi="Calibri" w:cs="Calibri"/>
          <w:lang w:val="en-US"/>
        </w:rPr>
        <w:tab/>
        <w:t xml:space="preserve">Zhao Q, Winters M, Nelson T, et al. Who has access to cycling infrastructure in Canada? A social equity analysis. </w:t>
      </w:r>
      <w:r w:rsidRPr="009712CB">
        <w:rPr>
          <w:rFonts w:ascii="Calibri" w:hAnsi="Calibri" w:cs="Calibri"/>
          <w:i/>
          <w:iCs/>
          <w:lang w:val="en-US"/>
        </w:rPr>
        <w:t>Computers, Environment and Urban Systems</w:t>
      </w:r>
      <w:r w:rsidRPr="009712CB">
        <w:rPr>
          <w:rFonts w:ascii="Calibri" w:hAnsi="Calibri" w:cs="Calibri"/>
          <w:lang w:val="en-US"/>
        </w:rPr>
        <w:t xml:space="preserve">. 2024;110:102109. </w:t>
      </w:r>
    </w:p>
    <w:p w14:paraId="5A9E64D5"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22. </w:t>
      </w:r>
      <w:r w:rsidRPr="009712CB">
        <w:rPr>
          <w:rFonts w:ascii="Calibri" w:hAnsi="Calibri" w:cs="Calibri"/>
          <w:lang w:val="en-US"/>
        </w:rPr>
        <w:tab/>
        <w:t xml:space="preserve">Winters M, Branion-Calles M, Therrien S, et al. Impacts of Bicycle Infrastructure in Mid-Sized Cities (IBIMS): protocol for a natural experiment study in three Canadian cities. </w:t>
      </w:r>
      <w:r w:rsidRPr="009712CB">
        <w:rPr>
          <w:rFonts w:ascii="Calibri" w:hAnsi="Calibri" w:cs="Calibri"/>
          <w:i/>
          <w:iCs/>
          <w:lang w:val="en-US"/>
        </w:rPr>
        <w:t>BMJ Open</w:t>
      </w:r>
      <w:r w:rsidRPr="009712CB">
        <w:rPr>
          <w:rFonts w:ascii="Calibri" w:hAnsi="Calibri" w:cs="Calibri"/>
          <w:lang w:val="en-US"/>
        </w:rPr>
        <w:t xml:space="preserve">. 2018;8(1):e019130. </w:t>
      </w:r>
    </w:p>
    <w:p w14:paraId="098F2848"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23. </w:t>
      </w:r>
      <w:r w:rsidRPr="009712CB">
        <w:rPr>
          <w:rFonts w:ascii="Calibri" w:hAnsi="Calibri" w:cs="Calibri"/>
          <w:lang w:val="en-US"/>
        </w:rPr>
        <w:tab/>
        <w:t xml:space="preserve">Tabascio A, Tiznado-Aitken I, Harris D, et al. Assessing the potential of cycling growth in Toronto, Canada. </w:t>
      </w:r>
      <w:r w:rsidRPr="009712CB">
        <w:rPr>
          <w:rFonts w:ascii="Calibri" w:hAnsi="Calibri" w:cs="Calibri"/>
          <w:i/>
          <w:iCs/>
          <w:lang w:val="en-US"/>
        </w:rPr>
        <w:t>International Journal of Sustainable Transportation</w:t>
      </w:r>
      <w:r w:rsidRPr="009712CB">
        <w:rPr>
          <w:rFonts w:ascii="Calibri" w:hAnsi="Calibri" w:cs="Calibri"/>
          <w:lang w:val="en-US"/>
        </w:rPr>
        <w:t xml:space="preserve">. 2023;17(12):1370–1383. </w:t>
      </w:r>
    </w:p>
    <w:p w14:paraId="54091105"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24. </w:t>
      </w:r>
      <w:r w:rsidRPr="009712CB">
        <w:rPr>
          <w:rFonts w:ascii="Calibri" w:hAnsi="Calibri" w:cs="Calibri"/>
          <w:lang w:val="en-US"/>
        </w:rPr>
        <w:tab/>
        <w:t xml:space="preserve">Branion-Calles M, Nelson T, Fuller D, et al. Associations between individual characteristics, availability of bicycle infrastructure, and city-wide safety perceptions of bicycling: A cross-sectional </w:t>
      </w:r>
      <w:r w:rsidRPr="009712CB">
        <w:rPr>
          <w:rFonts w:ascii="Calibri" w:hAnsi="Calibri" w:cs="Calibri"/>
          <w:lang w:val="en-US"/>
        </w:rPr>
        <w:lastRenderedPageBreak/>
        <w:t xml:space="preserve">survey of bicyclists in 6 Canadian and U.S. cities. </w:t>
      </w:r>
      <w:r w:rsidRPr="009712CB">
        <w:rPr>
          <w:rFonts w:ascii="Calibri" w:hAnsi="Calibri" w:cs="Calibri"/>
          <w:i/>
          <w:iCs/>
          <w:lang w:val="en-US"/>
        </w:rPr>
        <w:t>Transportation Research Part A: Policy and Practice</w:t>
      </w:r>
      <w:r w:rsidRPr="009712CB">
        <w:rPr>
          <w:rFonts w:ascii="Calibri" w:hAnsi="Calibri" w:cs="Calibri"/>
          <w:lang w:val="en-US"/>
        </w:rPr>
        <w:t xml:space="preserve">. 2019;123:229–239. </w:t>
      </w:r>
    </w:p>
    <w:p w14:paraId="7ADED5DD"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25. </w:t>
      </w:r>
      <w:r w:rsidRPr="009712CB">
        <w:rPr>
          <w:rFonts w:ascii="Calibri" w:hAnsi="Calibri" w:cs="Calibri"/>
          <w:lang w:val="en-US"/>
        </w:rPr>
        <w:tab/>
        <w:t xml:space="preserve">Berghoefer FL, Vollrath M. Prefer what you like? Evaluation and preference of cycling infrastructures in a bicycle simulator. </w:t>
      </w:r>
      <w:r w:rsidRPr="009712CB">
        <w:rPr>
          <w:rFonts w:ascii="Calibri" w:hAnsi="Calibri" w:cs="Calibri"/>
          <w:i/>
          <w:iCs/>
          <w:lang w:val="en-US"/>
        </w:rPr>
        <w:t>Journal of Safety Research</w:t>
      </w:r>
      <w:r w:rsidRPr="009712CB">
        <w:rPr>
          <w:rFonts w:ascii="Calibri" w:hAnsi="Calibri" w:cs="Calibri"/>
          <w:lang w:val="en-US"/>
        </w:rPr>
        <w:t xml:space="preserve">. 2023;87:157–167. </w:t>
      </w:r>
    </w:p>
    <w:p w14:paraId="51BF7273"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26. </w:t>
      </w:r>
      <w:r w:rsidRPr="009712CB">
        <w:rPr>
          <w:rFonts w:ascii="Calibri" w:hAnsi="Calibri" w:cs="Calibri"/>
          <w:lang w:val="en-US"/>
        </w:rPr>
        <w:tab/>
        <w:t xml:space="preserve">Assunçao-Denis M-È, Tomalty R. Increasing cycling for transportation in Canadian communities: Understanding what works. </w:t>
      </w:r>
      <w:r w:rsidRPr="009712CB">
        <w:rPr>
          <w:rFonts w:ascii="Calibri" w:hAnsi="Calibri" w:cs="Calibri"/>
          <w:i/>
          <w:iCs/>
          <w:lang w:val="en-US"/>
        </w:rPr>
        <w:t>Transportation Research Part A: Policy and Practice</w:t>
      </w:r>
      <w:r w:rsidRPr="009712CB">
        <w:rPr>
          <w:rFonts w:ascii="Calibri" w:hAnsi="Calibri" w:cs="Calibri"/>
          <w:lang w:val="en-US"/>
        </w:rPr>
        <w:t xml:space="preserve">. 2019;123:288–304. </w:t>
      </w:r>
    </w:p>
    <w:p w14:paraId="389686A9"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27. </w:t>
      </w:r>
      <w:r w:rsidRPr="009712CB">
        <w:rPr>
          <w:rFonts w:ascii="Calibri" w:hAnsi="Calibri" w:cs="Calibri"/>
          <w:lang w:val="en-US"/>
        </w:rPr>
        <w:tab/>
        <w:t xml:space="preserve">Orvin MM, Fatmi MR, Chowdhury S. Taking another look at cycling demand modeling: A comparison between two cities in Canada and New Zealand. </w:t>
      </w:r>
      <w:r w:rsidRPr="009712CB">
        <w:rPr>
          <w:rFonts w:ascii="Calibri" w:hAnsi="Calibri" w:cs="Calibri"/>
          <w:i/>
          <w:iCs/>
          <w:lang w:val="en-US"/>
        </w:rPr>
        <w:t>Journal of Transport Geography</w:t>
      </w:r>
      <w:r w:rsidRPr="009712CB">
        <w:rPr>
          <w:rFonts w:ascii="Calibri" w:hAnsi="Calibri" w:cs="Calibri"/>
          <w:lang w:val="en-US"/>
        </w:rPr>
        <w:t xml:space="preserve">. 2021;97:103220. </w:t>
      </w:r>
    </w:p>
    <w:p w14:paraId="01B8D5EB"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28. </w:t>
      </w:r>
      <w:r w:rsidRPr="009712CB">
        <w:rPr>
          <w:rFonts w:ascii="Calibri" w:hAnsi="Calibri" w:cs="Calibri"/>
          <w:lang w:val="en-US"/>
        </w:rPr>
        <w:tab/>
        <w:t>Toronto Transportation Services. Cycling Network - Open Data. 2023;(https://open.toronto.ca/dataset/)</w:t>
      </w:r>
    </w:p>
    <w:p w14:paraId="2AF347A7"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29. </w:t>
      </w:r>
      <w:r w:rsidRPr="009712CB">
        <w:rPr>
          <w:rFonts w:ascii="Calibri" w:hAnsi="Calibri" w:cs="Calibri"/>
          <w:lang w:val="en-US"/>
        </w:rPr>
        <w:tab/>
        <w:t>City of Vancouver Engineering Services. Bikeways - Open Data Portal. (https://opendata.vancouver.ca/explore/dataset/bikeways/information)</w:t>
      </w:r>
    </w:p>
    <w:p w14:paraId="52109CBF"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30. </w:t>
      </w:r>
      <w:r w:rsidRPr="009712CB">
        <w:rPr>
          <w:rFonts w:ascii="Calibri" w:hAnsi="Calibri" w:cs="Calibri"/>
          <w:lang w:val="en-US"/>
        </w:rPr>
        <w:tab/>
        <w:t>City of Calgary Cap Priorities and Invstmnt. Calgary Bikeways | Open Calgary. (https://data.calgary.ca/Transportation-Transit/Calgary-Bikeways/jjqk-9b73). (Accessed August 10, 2023)</w:t>
      </w:r>
    </w:p>
    <w:p w14:paraId="625A3C60"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31. </w:t>
      </w:r>
      <w:r w:rsidRPr="009712CB">
        <w:rPr>
          <w:rFonts w:ascii="Calibri" w:hAnsi="Calibri" w:cs="Calibri"/>
          <w:lang w:val="en-US"/>
        </w:rPr>
        <w:tab/>
        <w:t xml:space="preserve">Nolan J, Sinclair J, Savage J. Are bicycle lanes effective? The relationship between passing distance and road characteristics. </w:t>
      </w:r>
      <w:r w:rsidRPr="009712CB">
        <w:rPr>
          <w:rFonts w:ascii="Calibri" w:hAnsi="Calibri" w:cs="Calibri"/>
          <w:i/>
          <w:iCs/>
          <w:lang w:val="en-US"/>
        </w:rPr>
        <w:t>Accident Analysis &amp; Prevention</w:t>
      </w:r>
      <w:r w:rsidRPr="009712CB">
        <w:rPr>
          <w:rFonts w:ascii="Calibri" w:hAnsi="Calibri" w:cs="Calibri"/>
          <w:lang w:val="en-US"/>
        </w:rPr>
        <w:t xml:space="preserve"> [electronic article]. 2021;159:106184. (https://www.sciencedirect.com/science/article/pii/S0001457521002153). (Accessed August 13, 2023)</w:t>
      </w:r>
    </w:p>
    <w:p w14:paraId="3ACB2BC8"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32. </w:t>
      </w:r>
      <w:r w:rsidRPr="009712CB">
        <w:rPr>
          <w:rFonts w:ascii="Calibri" w:hAnsi="Calibri" w:cs="Calibri"/>
          <w:lang w:val="en-US"/>
        </w:rPr>
        <w:tab/>
        <w:t>Pebesma E, Bivand R, Racine E, et al. sf: Simple Features for R. 2024;(https://cran.r-project.org/package=sf). (Accessed May 16, 2024)</w:t>
      </w:r>
    </w:p>
    <w:p w14:paraId="1F5B69A1"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33. </w:t>
      </w:r>
      <w:r w:rsidRPr="009712CB">
        <w:rPr>
          <w:rFonts w:ascii="Calibri" w:hAnsi="Calibri" w:cs="Calibri"/>
          <w:lang w:val="en-US"/>
        </w:rPr>
        <w:tab/>
        <w:t>R Core Team. R: A language and environment for statistical computing. 2022;(https://www.R-project.org/)</w:t>
      </w:r>
    </w:p>
    <w:p w14:paraId="10F01464"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34. </w:t>
      </w:r>
      <w:r w:rsidRPr="009712CB">
        <w:rPr>
          <w:rFonts w:ascii="Calibri" w:hAnsi="Calibri" w:cs="Calibri"/>
          <w:lang w:val="en-US"/>
        </w:rPr>
        <w:tab/>
        <w:t>Government of Canada SC. Census Profile, 2021 Census of Population. 2022;(https://www12.statcan.gc.ca/census-recensement/2021/dp-pd/prof/index.cfm?Lang=E). (Accessed August 10, 2023)</w:t>
      </w:r>
    </w:p>
    <w:p w14:paraId="654AFE11"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35. </w:t>
      </w:r>
      <w:r w:rsidRPr="009712CB">
        <w:rPr>
          <w:rFonts w:ascii="Calibri" w:hAnsi="Calibri" w:cs="Calibri"/>
          <w:lang w:val="en-US"/>
        </w:rPr>
        <w:tab/>
        <w:t xml:space="preserve">Pucher J, Buehler R, Seinen M. Bicycling renaissance in North America? An update and re-appraisal of cycling trends and policies. </w:t>
      </w:r>
      <w:r w:rsidRPr="009712CB">
        <w:rPr>
          <w:rFonts w:ascii="Calibri" w:hAnsi="Calibri" w:cs="Calibri"/>
          <w:i/>
          <w:iCs/>
          <w:lang w:val="en-US"/>
        </w:rPr>
        <w:t>Transportation Research Part A: Policy and Practice</w:t>
      </w:r>
      <w:r w:rsidRPr="009712CB">
        <w:rPr>
          <w:rFonts w:ascii="Calibri" w:hAnsi="Calibri" w:cs="Calibri"/>
          <w:lang w:val="en-US"/>
        </w:rPr>
        <w:t xml:space="preserve"> [electronic article]. 2011;45(6):451–475. (https://www.sciencedirect.com/science/article/pii/S0965856411000474). (Accessed August 17, 2023)</w:t>
      </w:r>
    </w:p>
    <w:p w14:paraId="0901C5CB"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36. </w:t>
      </w:r>
      <w:r w:rsidRPr="009712CB">
        <w:rPr>
          <w:rFonts w:ascii="Calibri" w:hAnsi="Calibri" w:cs="Calibri"/>
          <w:lang w:val="en-US"/>
        </w:rPr>
        <w:tab/>
        <w:t xml:space="preserve">Mölenberg FJM, Panter J, Burdorf A, et al. A systematic review of the effect of infrastructural interventions to promote cycling: strengthening causal inference from observational data. </w:t>
      </w:r>
      <w:r w:rsidRPr="009712CB">
        <w:rPr>
          <w:rFonts w:ascii="Calibri" w:hAnsi="Calibri" w:cs="Calibri"/>
          <w:i/>
          <w:iCs/>
          <w:lang w:val="en-US"/>
        </w:rPr>
        <w:t>International Journal of Behavioral Nutrition and Physical Activity</w:t>
      </w:r>
      <w:r w:rsidRPr="009712CB">
        <w:rPr>
          <w:rFonts w:ascii="Calibri" w:hAnsi="Calibri" w:cs="Calibri"/>
          <w:lang w:val="en-US"/>
        </w:rPr>
        <w:t xml:space="preserve"> [electronic article]. 2019;16(1):93. (https://doi.org/10.1186/s12966-019-0850-1). (Accessed August 17, 2023)</w:t>
      </w:r>
    </w:p>
    <w:p w14:paraId="240DBAA4"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37. </w:t>
      </w:r>
      <w:r w:rsidRPr="009712CB">
        <w:rPr>
          <w:rFonts w:ascii="Calibri" w:hAnsi="Calibri" w:cs="Calibri"/>
          <w:lang w:val="en-US"/>
        </w:rPr>
        <w:tab/>
        <w:t xml:space="preserve">Buehler R, Pucher J. Cycling through the COVID-19 Pandemic to a More Sustainable Transport Future: Evidence from Case Studies of 14 Large Bicycle-Friendly Cities in Europe and North America. </w:t>
      </w:r>
      <w:r w:rsidRPr="009712CB">
        <w:rPr>
          <w:rFonts w:ascii="Calibri" w:hAnsi="Calibri" w:cs="Calibri"/>
          <w:i/>
          <w:iCs/>
          <w:lang w:val="en-US"/>
        </w:rPr>
        <w:lastRenderedPageBreak/>
        <w:t>Sustainability</w:t>
      </w:r>
      <w:r w:rsidRPr="009712CB">
        <w:rPr>
          <w:rFonts w:ascii="Calibri" w:hAnsi="Calibri" w:cs="Calibri"/>
          <w:lang w:val="en-US"/>
        </w:rPr>
        <w:t xml:space="preserve"> [electronic article]. 2022;14(12):7293. (https://www.mdpi.com/2071-1050/14/12/7293). (Accessed August 17, 2023)</w:t>
      </w:r>
    </w:p>
    <w:p w14:paraId="3DBDDA67" w14:textId="77777777" w:rsidR="009712CB" w:rsidRPr="009712CB" w:rsidRDefault="009712CB" w:rsidP="009712CB">
      <w:pPr>
        <w:pStyle w:val="Bibliography"/>
        <w:rPr>
          <w:rFonts w:ascii="Calibri" w:hAnsi="Calibri" w:cs="Calibri"/>
          <w:lang w:val="en-US"/>
        </w:rPr>
      </w:pPr>
      <w:r w:rsidRPr="009712CB">
        <w:rPr>
          <w:rFonts w:ascii="Calibri" w:hAnsi="Calibri" w:cs="Calibri"/>
          <w:lang w:val="en-US"/>
        </w:rPr>
        <w:t xml:space="preserve">38. </w:t>
      </w:r>
      <w:r w:rsidRPr="009712CB">
        <w:rPr>
          <w:rFonts w:ascii="Calibri" w:hAnsi="Calibri" w:cs="Calibri"/>
          <w:lang w:val="en-US"/>
        </w:rPr>
        <w:tab/>
        <w:t xml:space="preserve">Nikitas A, Tsigdinos S, Karolemeas C, et al. Cycling in the Era of COVID-19: Lessons Learnt and Best Practice Policy Recommendations for a More Bike-Centric Future. </w:t>
      </w:r>
      <w:r w:rsidRPr="009712CB">
        <w:rPr>
          <w:rFonts w:ascii="Calibri" w:hAnsi="Calibri" w:cs="Calibri"/>
          <w:i/>
          <w:iCs/>
          <w:lang w:val="en-US"/>
        </w:rPr>
        <w:t>Sustainability</w:t>
      </w:r>
      <w:r w:rsidRPr="009712CB">
        <w:rPr>
          <w:rFonts w:ascii="Calibri" w:hAnsi="Calibri" w:cs="Calibri"/>
          <w:lang w:val="en-US"/>
        </w:rPr>
        <w:t xml:space="preserve"> [electronic article]. 2021;13(9):4620. (https://www.mdpi.com/2071-1050/13/9/4620). (Accessed August 17, 2023)</w:t>
      </w:r>
    </w:p>
    <w:p w14:paraId="68AA0876" w14:textId="7188C0E5" w:rsidR="001F3096" w:rsidRDefault="001F3096">
      <w:pPr>
        <w:sectPr w:rsidR="001F3096">
          <w:pgSz w:w="12240" w:h="15840"/>
          <w:pgMar w:top="1440" w:right="1440" w:bottom="1440" w:left="1440" w:header="708" w:footer="708" w:gutter="0"/>
          <w:cols w:space="708"/>
          <w:docGrid w:linePitch="360"/>
        </w:sectPr>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4C73CBCE" w:rsidR="000B529D" w:rsidRDefault="000B529D" w:rsidP="000B529D">
      <w:pPr>
        <w:rPr>
          <w:sz w:val="24"/>
          <w:szCs w:val="24"/>
        </w:rPr>
      </w:pPr>
      <w:r>
        <w:rPr>
          <w:noProof/>
        </w:rPr>
        <mc:AlternateContent>
          <mc:Choice Requires="wps">
            <w:drawing>
              <wp:anchor distT="0" distB="0" distL="114300" distR="114300" simplePos="0" relativeHeight="251658240" behindDoc="0" locked="0" layoutInCell="1" allowOverlap="1" wp14:anchorId="5D052E3F" wp14:editId="311717DD">
                <wp:simplePos x="0" y="0"/>
                <wp:positionH relativeFrom="column">
                  <wp:posOffset>340995</wp:posOffset>
                </wp:positionH>
                <wp:positionV relativeFrom="paragraph">
                  <wp:posOffset>370840</wp:posOffset>
                </wp:positionV>
                <wp:extent cx="2235835" cy="723900"/>
                <wp:effectExtent l="0" t="0" r="12065" b="19050"/>
                <wp:wrapNone/>
                <wp:docPr id="934531707"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52E3F" id="_x0000_s1033" type="#_x0000_t202" style="position:absolute;margin-left:26.85pt;margin-top:29.2pt;width:176.05pt;height: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" strokeweight=".5pt">
                <v:fill opacity="34695f"/>
                <v:textbox>
                  <w:txbxContent>
                    <w:p w14:paraId="1721D0D9" w14:textId="77777777" w:rsidR="000B529D" w:rsidRPr="004864BE" w:rsidRDefault="000B529D" w:rsidP="000B529D">
                      <w:pPr>
                        <w:spacing w:after="0"/>
                        <w:rPr>
                          <w:sz w:val="24"/>
                          <w:szCs w:val="24"/>
                        </w:rPr>
                      </w:pPr>
                      <w:r w:rsidRPr="004864BE">
                        <w:rPr>
                          <w:sz w:val="24"/>
                          <w:szCs w:val="24"/>
                        </w:rPr>
                        <w:t>Legend</w:t>
                      </w:r>
                    </w:p>
                    <w:p w14:paraId="0755DBB8" w14:textId="77777777" w:rsidR="000B529D" w:rsidRPr="004864BE" w:rsidRDefault="000B529D" w:rsidP="000B529D">
                      <w:pPr>
                        <w:spacing w:after="0"/>
                        <w:rPr>
                          <w:sz w:val="16"/>
                          <w:szCs w:val="16"/>
                        </w:rPr>
                      </w:pPr>
                      <w:r w:rsidRPr="004864BE">
                        <w:rPr>
                          <w:sz w:val="16"/>
                          <w:szCs w:val="16"/>
                        </w:rPr>
                        <w:t>--- New Dedicated Infrastructure (2020-21)</w:t>
                      </w:r>
                    </w:p>
                    <w:p w14:paraId="03DACEE1" w14:textId="77777777" w:rsidR="000B529D" w:rsidRPr="004864BE" w:rsidRDefault="000B529D" w:rsidP="000B529D">
                      <w:pPr>
                        <w:spacing w:after="0"/>
                        <w:rPr>
                          <w:sz w:val="16"/>
                          <w:szCs w:val="16"/>
                        </w:rPr>
                      </w:pPr>
                      <w:r w:rsidRPr="004864BE">
                        <w:rPr>
                          <w:sz w:val="16"/>
                          <w:szCs w:val="16"/>
                        </w:rPr>
                        <w:t>--- Upgraded Dedicated Infrastructure (2020-21)</w:t>
                      </w:r>
                    </w:p>
                    <w:p w14:paraId="7C3F4794"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(2020-21)</w:t>
                      </w:r>
                    </w:p>
                  </w:txbxContent>
                </v:textbox>
              </v:shape>
            </w:pict>
          </mc:Fallback>
        </mc:AlternateContent>
      </w:r>
      <w:r>
        <w:rPr>
          <w:noProof/>
        </w:rPr>
        <mc:AlternateContent>
          <mc:Choice Requires="wpg">
            <w:drawing>
              <wp:anchor distT="0" distB="0" distL="114300" distR="114300" simplePos="0" relativeHeight="251659264" behindDoc="0" locked="0" layoutInCell="1" allowOverlap="1" wp14:anchorId="718F16DB" wp14:editId="5DFB3886">
                <wp:simplePos x="0" y="0"/>
                <wp:positionH relativeFrom="column">
                  <wp:posOffset>396545</wp:posOffset>
                </wp:positionH>
                <wp:positionV relativeFrom="paragraph">
                  <wp:posOffset>668782</wp:posOffset>
                </wp:positionV>
                <wp:extent cx="150495" cy="312420"/>
                <wp:effectExtent l="0" t="0" r="1905" b="0"/>
                <wp:wrapNone/>
                <wp:docPr id="128496595"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75288214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144573"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24680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925CFE" id="Group 4" o:spid="_x0000_s1026" style="position:absolute;margin-left:31.2pt;margin-top:52.65pt;width:11.85pt;height:24.6pt;z-index:25165926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" fillcolor="#7f7f7f [1612]" stroked="f" strokeweight="1pt"/>
              </v:group>
            </w:pict>
          </mc:Fallback>
        </mc:AlternateContent>
      </w:r>
      <w:r w:rsidRPr="00401A3F">
        <w:rPr>
          <w:noProof/>
        </w:rPr>
        <w:drawing>
          <wp:inline distT="0" distB="0" distL="0" distR="0" wp14:anchorId="7ED878AB" wp14:editId="77FE1AD1">
            <wp:extent cx="8280806" cy="5486919"/>
            <wp:effectExtent l="0" t="0" r="6350" b="0"/>
            <wp:docPr id="1436785246"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descr="A map of a city&#10;&#10;Description automatically generated"/>
                    <pic:cNvPicPr/>
                  </pic:nvPicPr>
                  <pic:blipFill>
                    <a:blip r:embed="rId19"/>
                    <a:stretch>
                      <a:fillRect/>
                    </a:stretch>
                  </pic:blipFill>
                  <pic:spPr>
                    <a:xfrm>
                      <a:off x="0" y="0"/>
                      <a:ext cx="8335491" cy="5523153"/>
                    </a:xfrm>
                    <a:prstGeom prst="rect">
                      <a:avLst/>
                    </a:prstGeom>
                  </pic:spPr>
                </pic:pic>
              </a:graphicData>
            </a:graphic>
          </wp:inline>
        </w:drawing>
      </w:r>
    </w:p>
    <w:p w14:paraId="08592EF0" w14:textId="1ABFDCA1"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 Mapped in ArcGIS Pro 3.0.1.</w:t>
      </w:r>
    </w:p>
    <w:p w14:paraId="606A7352" w14:textId="73BEAED4" w:rsidR="000B529D" w:rsidRDefault="000B529D" w:rsidP="000B529D">
      <w:pPr>
        <w:rPr>
          <w:i/>
          <w:iCs/>
          <w:sz w:val="24"/>
          <w:szCs w:val="24"/>
        </w:rPr>
      </w:pPr>
      <w:r>
        <w:rPr>
          <w:noProof/>
        </w:rPr>
        <w:lastRenderedPageBreak/>
        <mc:AlternateContent>
          <mc:Choice Requires="wpg">
            <w:drawing>
              <wp:anchor distT="0" distB="0" distL="114300" distR="114300" simplePos="0" relativeHeight="251682816" behindDoc="0" locked="0" layoutInCell="1" allowOverlap="1" wp14:anchorId="3FE2D0A2" wp14:editId="3F627516">
                <wp:simplePos x="0" y="0"/>
                <wp:positionH relativeFrom="column">
                  <wp:posOffset>332740</wp:posOffset>
                </wp:positionH>
                <wp:positionV relativeFrom="paragraph">
                  <wp:posOffset>5010150</wp:posOffset>
                </wp:positionV>
                <wp:extent cx="150495" cy="312420"/>
                <wp:effectExtent l="0" t="0" r="1905" b="0"/>
                <wp:wrapNone/>
                <wp:docPr id="70878394"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953513378"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3045504"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897198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1F25DA" id="Group 4" o:spid="_x0000_s1026" style="position:absolute;margin-left:26.2pt;margin-top:394.5pt;width:11.85pt;height:24.6pt;z-index:251682816;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" fillcolor="#7f7f7f [1612]" stroked="f" strokeweight="1pt"/>
              </v:group>
            </w:pict>
          </mc:Fallback>
        </mc:AlternateContent>
      </w:r>
      <w:r>
        <w:rPr>
          <w:noProof/>
        </w:rPr>
        <mc:AlternateContent>
          <mc:Choice Requires="wps">
            <w:drawing>
              <wp:anchor distT="0" distB="0" distL="114300" distR="114300" simplePos="0" relativeHeight="251681792" behindDoc="0" locked="0" layoutInCell="1" allowOverlap="1" wp14:anchorId="493CAEA0" wp14:editId="413C57D3">
                <wp:simplePos x="0" y="0"/>
                <wp:positionH relativeFrom="column">
                  <wp:posOffset>286994</wp:posOffset>
                </wp:positionH>
                <wp:positionV relativeFrom="paragraph">
                  <wp:posOffset>4721225</wp:posOffset>
                </wp:positionV>
                <wp:extent cx="2235835" cy="723900"/>
                <wp:effectExtent l="0" t="0" r="12065" b="19050"/>
                <wp:wrapNone/>
                <wp:docPr id="1753806026" name="Text Box 2"/>
                <wp:cNvGraphicFramePr/>
                <a:graphic xmlns:a="http://schemas.openxmlformats.org/drawingml/2006/main">
                  <a:graphicData uri="http://schemas.microsoft.com/office/word/2010/wordprocessingShape">
                    <wps:wsp>
                      <wps:cNvSpPr txBox="1"/>
                      <wps:spPr>
                        <a:xfrm>
                          <a:off x="0" y="0"/>
                          <a:ext cx="2235835" cy="723900"/>
                        </a:xfrm>
                        <a:prstGeom prst="rect">
                          <a:avLst/>
                        </a:prstGeom>
                        <a:solidFill>
                          <a:srgbClr val="FFFFFF">
                            <a:alpha val="52941"/>
                          </a:srgbClr>
                        </a:solidFill>
                        <a:ln w="6350">
                          <a:solidFill>
                            <a:prstClr val="black"/>
                          </a:solidFill>
                        </a:ln>
                      </wps:spPr>
                      <wps:txb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CAEA0" id="_x0000_s1034" type="#_x0000_t202" style="position:absolute;margin-left:22.6pt;margin-top:371.75pt;width:176.05pt;height:5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" strokeweight=".5pt">
                <v:fill opacity="34695f"/>
                <v:textbox>
                  <w:txbxContent>
                    <w:p w14:paraId="2F77FFEA" w14:textId="77777777" w:rsidR="000B529D" w:rsidRPr="004864BE" w:rsidRDefault="000B529D" w:rsidP="000B529D">
                      <w:pPr>
                        <w:spacing w:after="0"/>
                        <w:rPr>
                          <w:sz w:val="24"/>
                          <w:szCs w:val="24"/>
                        </w:rPr>
                      </w:pPr>
                      <w:r w:rsidRPr="004864BE">
                        <w:rPr>
                          <w:sz w:val="24"/>
                          <w:szCs w:val="24"/>
                        </w:rPr>
                        <w:t>Legend</w:t>
                      </w:r>
                    </w:p>
                    <w:p w14:paraId="29A18EE6"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35F3CDB2"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6526EBB8"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v:shape>
            </w:pict>
          </mc:Fallback>
        </mc:AlternateContent>
      </w:r>
      <w:r w:rsidRPr="00401A3F">
        <w:rPr>
          <w:i/>
          <w:iCs/>
          <w:noProof/>
          <w:sz w:val="24"/>
          <w:szCs w:val="24"/>
        </w:rPr>
        <w:drawing>
          <wp:inline distT="0" distB="0" distL="0" distR="0" wp14:anchorId="0DA31E8B" wp14:editId="4AD86379">
            <wp:extent cx="8339328" cy="5533715"/>
            <wp:effectExtent l="0" t="0" r="5080" b="0"/>
            <wp:docPr id="564765767" name="Picture 1" descr="A map with green lines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descr="A map with green lines and red lines&#10;&#10;Description automatically generated"/>
                    <pic:cNvPicPr/>
                  </pic:nvPicPr>
                  <pic:blipFill>
                    <a:blip r:embed="rId20"/>
                    <a:stretch>
                      <a:fillRect/>
                    </a:stretch>
                  </pic:blipFill>
                  <pic:spPr>
                    <a:xfrm>
                      <a:off x="0" y="0"/>
                      <a:ext cx="8386888" cy="5565274"/>
                    </a:xfrm>
                    <a:prstGeom prst="rect">
                      <a:avLst/>
                    </a:prstGeom>
                  </pic:spPr>
                </pic:pic>
              </a:graphicData>
            </a:graphic>
          </wp:inline>
        </w:drawing>
      </w:r>
    </w:p>
    <w:p w14:paraId="2D1DF190" w14:textId="7760EFF0"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p w14:paraId="70C8DA1B" w14:textId="38C35922" w:rsidR="000B529D" w:rsidRDefault="000B529D" w:rsidP="000B529D">
      <w:pPr>
        <w:rPr>
          <w:i/>
          <w:iCs/>
          <w:sz w:val="24"/>
          <w:szCs w:val="24"/>
        </w:rPr>
      </w:pPr>
      <w:r>
        <w:rPr>
          <w:noProof/>
        </w:rPr>
        <w:lastRenderedPageBreak/>
        <mc:AlternateContent>
          <mc:Choice Requires="wpg">
            <w:drawing>
              <wp:anchor distT="0" distB="0" distL="114300" distR="114300" simplePos="0" relativeHeight="251684864" behindDoc="0" locked="0" layoutInCell="1" allowOverlap="1" wp14:anchorId="77155EEF" wp14:editId="7AB15078">
                <wp:simplePos x="0" y="0"/>
                <wp:positionH relativeFrom="column">
                  <wp:posOffset>6116955</wp:posOffset>
                </wp:positionH>
                <wp:positionV relativeFrom="paragraph">
                  <wp:posOffset>4298950</wp:posOffset>
                </wp:positionV>
                <wp:extent cx="150495" cy="312420"/>
                <wp:effectExtent l="0" t="0" r="1905" b="0"/>
                <wp:wrapNone/>
                <wp:docPr id="1813016688" name="Group 4"/>
                <wp:cNvGraphicFramePr/>
                <a:graphic xmlns:a="http://schemas.openxmlformats.org/drawingml/2006/main">
                  <a:graphicData uri="http://schemas.microsoft.com/office/word/2010/wordprocessingGroup">
                    <wpg:wgp>
                      <wpg:cNvGrpSpPr/>
                      <wpg:grpSpPr>
                        <a:xfrm>
                          <a:off x="0" y="0"/>
                          <a:ext cx="150495" cy="312420"/>
                          <a:chOff x="-21696" y="209548"/>
                          <a:chExt cx="151096" cy="312609"/>
                        </a:xfrm>
                      </wpg:grpSpPr>
                      <wps:wsp>
                        <wps:cNvPr id="1294763612" name="Rectangle 3"/>
                        <wps:cNvSpPr/>
                        <wps:spPr>
                          <a:xfrm>
                            <a:off x="-17145" y="209548"/>
                            <a:ext cx="146545" cy="45719"/>
                          </a:xfrm>
                          <a:prstGeom prst="rect">
                            <a:avLst/>
                          </a:prstGeom>
                          <a:solidFill>
                            <a:srgbClr val="5FDA4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5997122" name="Rectangle 3"/>
                        <wps:cNvSpPr/>
                        <wps:spPr>
                          <a:xfrm>
                            <a:off x="-21696" y="348599"/>
                            <a:ext cx="148996" cy="45719"/>
                          </a:xfrm>
                          <a:prstGeom prst="rect">
                            <a:avLst/>
                          </a:prstGeom>
                          <a:solidFill>
                            <a:srgbClr val="E8973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856875" name="Rectangle 3"/>
                        <wps:cNvSpPr/>
                        <wps:spPr>
                          <a:xfrm>
                            <a:off x="-21695" y="476438"/>
                            <a:ext cx="146602" cy="45719"/>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4EFC0D" id="Group 4" o:spid="_x0000_s1026" style="position:absolute;margin-left:481.65pt;margin-top:338.5pt;width:11.85pt;height:24.6pt;z-index:251684864;mso-width-relative:margin;mso-height-relative:margin" coordorigin="-21696,209548" coordsize="151096,312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">
                <v:rect id="Rectangle 3" o:spid="_x0000_s1027" style="position:absolute;left:-17145;top:209548;width:146545;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" fillcolor="#5fda46" stroked="f" strokeweight="1pt"/>
                <v:rect id="Rectangle 3" o:spid="_x0000_s1028" style="position:absolute;left:-21696;top:348599;width:148996;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" fillcolor="#e89736" stroked="f" strokeweight="1pt"/>
                <v:rect id="Rectangle 3" o:spid="_x0000_s1029" style="position:absolute;left:-21695;top:476438;width:146602;height:45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" fillcolor="#7f7f7f [1612]" stroked="f" strokeweight="1pt"/>
              </v:group>
            </w:pict>
          </mc:Fallback>
        </mc:AlternateContent>
      </w:r>
      <w:r>
        <w:rPr>
          <w:noProof/>
        </w:rPr>
        <mc:AlternateContent>
          <mc:Choice Requires="wps">
            <w:drawing>
              <wp:anchor distT="0" distB="0" distL="114300" distR="114300" simplePos="0" relativeHeight="251683840" behindDoc="0" locked="0" layoutInCell="1" allowOverlap="1" wp14:anchorId="208435BE" wp14:editId="2D32A455">
                <wp:simplePos x="0" y="0"/>
                <wp:positionH relativeFrom="margin">
                  <wp:posOffset>6060846</wp:posOffset>
                </wp:positionH>
                <wp:positionV relativeFrom="paragraph">
                  <wp:posOffset>3995497</wp:posOffset>
                </wp:positionV>
                <wp:extent cx="2236206" cy="690113"/>
                <wp:effectExtent l="0" t="0" r="12065" b="15240"/>
                <wp:wrapNone/>
                <wp:docPr id="1031528508" name="Text Box 2"/>
                <wp:cNvGraphicFramePr/>
                <a:graphic xmlns:a="http://schemas.openxmlformats.org/drawingml/2006/main">
                  <a:graphicData uri="http://schemas.microsoft.com/office/word/2010/wordprocessingShape">
                    <wps:wsp>
                      <wps:cNvSpPr txBox="1"/>
                      <wps:spPr>
                        <a:xfrm>
                          <a:off x="0" y="0"/>
                          <a:ext cx="2236206" cy="690113"/>
                        </a:xfrm>
                        <a:prstGeom prst="rect">
                          <a:avLst/>
                        </a:prstGeom>
                        <a:solidFill>
                          <a:srgbClr val="FFFFFF">
                            <a:alpha val="52941"/>
                          </a:srgbClr>
                        </a:solidFill>
                        <a:ln w="6350">
                          <a:solidFill>
                            <a:prstClr val="black"/>
                          </a:solidFill>
                        </a:ln>
                      </wps:spPr>
                      <wps:txb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435BE" id="_x0000_s1035" type="#_x0000_t202" style="position:absolute;margin-left:477.25pt;margin-top:314.6pt;width:176.1pt;height:54.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" strokeweight=".5pt">
                <v:fill opacity="34695f"/>
                <v:textbox>
                  <w:txbxContent>
                    <w:p w14:paraId="212DEBAE" w14:textId="77777777" w:rsidR="000B529D" w:rsidRPr="004864BE" w:rsidRDefault="000B529D" w:rsidP="000B529D">
                      <w:pPr>
                        <w:spacing w:after="0"/>
                        <w:rPr>
                          <w:sz w:val="24"/>
                          <w:szCs w:val="24"/>
                        </w:rPr>
                      </w:pPr>
                      <w:r w:rsidRPr="004864BE">
                        <w:rPr>
                          <w:sz w:val="24"/>
                          <w:szCs w:val="24"/>
                        </w:rPr>
                        <w:t>Legend</w:t>
                      </w:r>
                    </w:p>
                    <w:p w14:paraId="79B73305" w14:textId="77777777" w:rsidR="000B529D" w:rsidRPr="004864BE" w:rsidRDefault="000B529D" w:rsidP="000B529D">
                      <w:pPr>
                        <w:spacing w:after="0"/>
                        <w:rPr>
                          <w:sz w:val="16"/>
                          <w:szCs w:val="16"/>
                        </w:rPr>
                      </w:pPr>
                      <w:r w:rsidRPr="004864BE">
                        <w:rPr>
                          <w:sz w:val="16"/>
                          <w:szCs w:val="16"/>
                        </w:rPr>
                        <w:t>--- New Dedicated Infrastructure (2020-2</w:t>
                      </w:r>
                      <w:r>
                        <w:rPr>
                          <w:sz w:val="16"/>
                          <w:szCs w:val="16"/>
                        </w:rPr>
                        <w:t>2</w:t>
                      </w:r>
                      <w:r w:rsidRPr="004864BE">
                        <w:rPr>
                          <w:sz w:val="16"/>
                          <w:szCs w:val="16"/>
                        </w:rPr>
                        <w:t>)</w:t>
                      </w:r>
                    </w:p>
                    <w:p w14:paraId="042D4B98" w14:textId="77777777" w:rsidR="000B529D" w:rsidRPr="004864BE" w:rsidRDefault="000B529D" w:rsidP="000B529D">
                      <w:pPr>
                        <w:spacing w:after="0"/>
                        <w:rPr>
                          <w:sz w:val="16"/>
                          <w:szCs w:val="16"/>
                        </w:rPr>
                      </w:pPr>
                      <w:r w:rsidRPr="004864BE">
                        <w:rPr>
                          <w:sz w:val="16"/>
                          <w:szCs w:val="16"/>
                        </w:rPr>
                        <w:t>--- Upgraded Dedicated Infrastructure (2020-2</w:t>
                      </w:r>
                      <w:r>
                        <w:rPr>
                          <w:sz w:val="16"/>
                          <w:szCs w:val="16"/>
                        </w:rPr>
                        <w:t>2</w:t>
                      </w:r>
                      <w:r w:rsidRPr="004864BE">
                        <w:rPr>
                          <w:sz w:val="16"/>
                          <w:szCs w:val="16"/>
                        </w:rPr>
                        <w:t>)</w:t>
                      </w:r>
                    </w:p>
                    <w:p w14:paraId="58B9B499" w14:textId="77777777" w:rsidR="000B529D" w:rsidRPr="004864BE" w:rsidRDefault="000B529D" w:rsidP="000B529D">
                      <w:pPr>
                        <w:spacing w:after="0"/>
                        <w:rPr>
                          <w:sz w:val="16"/>
                          <w:szCs w:val="16"/>
                        </w:rPr>
                      </w:pPr>
                      <w:r w:rsidRPr="004864BE">
                        <w:rPr>
                          <w:sz w:val="16"/>
                          <w:szCs w:val="16"/>
                        </w:rPr>
                        <w:t>--- Unchanged Dedicated Infrastructure</w:t>
                      </w:r>
                      <w:r>
                        <w:rPr>
                          <w:sz w:val="16"/>
                          <w:szCs w:val="16"/>
                        </w:rPr>
                        <w:t xml:space="preserve"> </w:t>
                      </w:r>
                      <w:r w:rsidRPr="004864BE">
                        <w:rPr>
                          <w:sz w:val="16"/>
                          <w:szCs w:val="16"/>
                        </w:rPr>
                        <w:t>(2020-2</w:t>
                      </w:r>
                      <w:r>
                        <w:rPr>
                          <w:sz w:val="16"/>
                          <w:szCs w:val="16"/>
                        </w:rPr>
                        <w:t>2</w:t>
                      </w:r>
                      <w:r w:rsidRPr="004864BE">
                        <w:rPr>
                          <w:sz w:val="16"/>
                          <w:szCs w:val="16"/>
                        </w:rPr>
                        <w:t>)</w:t>
                      </w:r>
                    </w:p>
                  </w:txbxContent>
                </v:textbox>
                <w10:wrap anchorx="margin"/>
              </v:shape>
            </w:pict>
          </mc:Fallback>
        </mc:AlternateContent>
      </w:r>
      <w:r w:rsidRPr="005A66DB">
        <w:rPr>
          <w:i/>
          <w:iCs/>
          <w:noProof/>
          <w:sz w:val="24"/>
          <w:szCs w:val="24"/>
        </w:rPr>
        <w:drawing>
          <wp:inline distT="0" distB="0" distL="0" distR="0" wp14:anchorId="48290405" wp14:editId="7BEDBBDD">
            <wp:extent cx="8485632" cy="5541952"/>
            <wp:effectExtent l="0" t="0" r="0" b="1905"/>
            <wp:docPr id="201140395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descr="A map of a city&#10;&#10;Description automatically generated"/>
                    <pic:cNvPicPr/>
                  </pic:nvPicPr>
                  <pic:blipFill>
                    <a:blip r:embed="rId21"/>
                    <a:stretch>
                      <a:fillRect/>
                    </a:stretch>
                  </pic:blipFill>
                  <pic:spPr>
                    <a:xfrm>
                      <a:off x="0" y="0"/>
                      <a:ext cx="8514179" cy="5560596"/>
                    </a:xfrm>
                    <a:prstGeom prst="rect">
                      <a:avLst/>
                    </a:prstGeom>
                  </pic:spPr>
                </pic:pic>
              </a:graphicData>
            </a:graphic>
          </wp:inline>
        </w:drawing>
      </w:r>
    </w:p>
    <w:p w14:paraId="350251D0" w14:textId="29CB4D4B" w:rsidR="000B529D" w:rsidRDefault="000B529D" w:rsidP="000B529D">
      <w:pPr>
        <w:rPr>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033C9" w14:paraId="0D542B2B" w14:textId="79067AA2" w:rsidTr="0048166A">
        <w:tc>
          <w:tcPr>
            <w:tcW w:w="891" w:type="dxa"/>
            <w:vMerge w:val="restart"/>
            <w:shd w:val="clear" w:color="auto" w:fill="2F5496" w:themeFill="accent1" w:themeFillShade="BF"/>
          </w:tcPr>
          <w:p w14:paraId="6FAA8F24" w14:textId="77777777"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lastRenderedPageBreak/>
              <w:t>Year</w:t>
            </w:r>
          </w:p>
        </w:tc>
        <w:tc>
          <w:tcPr>
            <w:tcW w:w="13499" w:type="dxa"/>
            <w:gridSpan w:val="15"/>
            <w:shd w:val="clear" w:color="auto" w:fill="2F5496" w:themeFill="accent1" w:themeFillShade="BF"/>
          </w:tcPr>
          <w:p w14:paraId="0DE1950B" w14:textId="77777777" w:rsidR="007033C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089B7E75" w14:textId="221F70A9" w:rsidR="007033C9" w:rsidRPr="008A7789" w:rsidRDefault="007033C9" w:rsidP="00533347">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033C9" w14:paraId="4984B3EE" w14:textId="504F0DAB" w:rsidTr="007033C9">
        <w:tc>
          <w:tcPr>
            <w:tcW w:w="891" w:type="dxa"/>
            <w:vMerge/>
            <w:shd w:val="clear" w:color="auto" w:fill="2F5496" w:themeFill="accent1" w:themeFillShade="BF"/>
          </w:tcPr>
          <w:p w14:paraId="7108C2E5" w14:textId="77777777" w:rsidR="007033C9" w:rsidRPr="008A7789" w:rsidRDefault="007033C9" w:rsidP="00533347">
            <w:pPr>
              <w:rPr>
                <w:rFonts w:cstheme="minorHAnsi"/>
                <w:b/>
                <w:bCs/>
                <w:color w:val="FFFFFF" w:themeColor="background1"/>
                <w:sz w:val="20"/>
                <w:szCs w:val="20"/>
              </w:rPr>
            </w:pPr>
          </w:p>
        </w:tc>
        <w:tc>
          <w:tcPr>
            <w:tcW w:w="4518" w:type="dxa"/>
            <w:gridSpan w:val="5"/>
            <w:shd w:val="clear" w:color="auto" w:fill="2F5496" w:themeFill="accent1" w:themeFillShade="BF"/>
          </w:tcPr>
          <w:p w14:paraId="369318C2" w14:textId="58710EB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5BD5B66" w14:textId="5DDB0672"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3912527" w14:textId="77777777" w:rsidR="007033C9" w:rsidRPr="008A7789" w:rsidRDefault="007033C9" w:rsidP="00533347">
            <w:pPr>
              <w:rPr>
                <w:rFonts w:cstheme="minorHAnsi"/>
                <w:b/>
                <w:bCs/>
                <w:color w:val="FFFFFF" w:themeColor="background1"/>
                <w:sz w:val="20"/>
                <w:szCs w:val="20"/>
              </w:rPr>
            </w:pPr>
          </w:p>
        </w:tc>
        <w:tc>
          <w:tcPr>
            <w:tcW w:w="3665" w:type="dxa"/>
            <w:gridSpan w:val="4"/>
            <w:shd w:val="clear" w:color="auto" w:fill="2F5496" w:themeFill="accent1" w:themeFillShade="BF"/>
          </w:tcPr>
          <w:p w14:paraId="7C6854A8" w14:textId="680F071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3CC37AF" w14:textId="77777777" w:rsidR="007033C9" w:rsidRPr="008A7789" w:rsidRDefault="007033C9" w:rsidP="00533347">
            <w:pPr>
              <w:rPr>
                <w:rFonts w:cstheme="minorHAnsi"/>
                <w:b/>
                <w:bCs/>
                <w:color w:val="FFFFFF" w:themeColor="background1"/>
                <w:sz w:val="20"/>
                <w:szCs w:val="20"/>
              </w:rPr>
            </w:pPr>
          </w:p>
        </w:tc>
      </w:tr>
      <w:tr w:rsidR="007033C9" w14:paraId="2E122B86" w14:textId="4C80F0E4" w:rsidTr="007F7E17">
        <w:tc>
          <w:tcPr>
            <w:tcW w:w="891" w:type="dxa"/>
            <w:shd w:val="clear" w:color="auto" w:fill="B4C6E7" w:themeFill="accent1" w:themeFillTint="66"/>
          </w:tcPr>
          <w:p w14:paraId="02F797E4" w14:textId="77777777" w:rsidR="007033C9" w:rsidRDefault="007033C9" w:rsidP="00533347">
            <w:pPr>
              <w:rPr>
                <w:rFonts w:cstheme="minorHAnsi"/>
                <w:sz w:val="20"/>
                <w:szCs w:val="20"/>
              </w:rPr>
            </w:pPr>
            <w:r>
              <w:rPr>
                <w:rFonts w:cstheme="minorHAnsi"/>
                <w:sz w:val="20"/>
                <w:szCs w:val="20"/>
              </w:rPr>
              <w:t>Type</w:t>
            </w:r>
          </w:p>
        </w:tc>
        <w:tc>
          <w:tcPr>
            <w:tcW w:w="896" w:type="dxa"/>
            <w:shd w:val="clear" w:color="auto" w:fill="B4C6E7" w:themeFill="accent1" w:themeFillTint="66"/>
          </w:tcPr>
          <w:p w14:paraId="6F8AC4EA" w14:textId="77777777"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39B142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6062D52C"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4A98D1D9" w14:textId="77777777" w:rsidR="007033C9" w:rsidRPr="00B26296" w:rsidRDefault="007033C9" w:rsidP="00533347">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0BEDB079" w14:textId="7B2E02FA" w:rsidR="007033C9" w:rsidRDefault="007033C9" w:rsidP="00533347">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B75C01" w14:textId="4429A00B"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0C517A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2CE71F16"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39A0622A"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63DBFFD1" w14:textId="5D13B309" w:rsidR="007033C9" w:rsidRDefault="007033C9" w:rsidP="00533347">
            <w:pPr>
              <w:rPr>
                <w:rFonts w:cstheme="minorHAnsi"/>
                <w:sz w:val="20"/>
                <w:szCs w:val="20"/>
              </w:rPr>
            </w:pPr>
            <w:r>
              <w:rPr>
                <w:rFonts w:cstheme="minorHAnsi"/>
                <w:sz w:val="20"/>
                <w:szCs w:val="20"/>
              </w:rPr>
              <w:t>Change</w:t>
            </w:r>
          </w:p>
        </w:tc>
        <w:tc>
          <w:tcPr>
            <w:tcW w:w="935" w:type="dxa"/>
            <w:shd w:val="clear" w:color="auto" w:fill="B4C6E7" w:themeFill="accent1" w:themeFillTint="66"/>
          </w:tcPr>
          <w:p w14:paraId="58E2B08F" w14:textId="124B0A6F" w:rsidR="007033C9" w:rsidRPr="004B51C3" w:rsidRDefault="007033C9" w:rsidP="00533347">
            <w:pPr>
              <w:rPr>
                <w:rFonts w:cstheme="minorHAnsi"/>
                <w:sz w:val="20"/>
                <w:szCs w:val="20"/>
              </w:rPr>
            </w:pPr>
            <w:r>
              <w:rPr>
                <w:rFonts w:cstheme="minorHAnsi"/>
                <w:sz w:val="20"/>
                <w:szCs w:val="20"/>
              </w:rPr>
              <w:t>PL</w:t>
            </w:r>
          </w:p>
        </w:tc>
        <w:tc>
          <w:tcPr>
            <w:tcW w:w="895" w:type="dxa"/>
            <w:shd w:val="clear" w:color="auto" w:fill="B4C6E7" w:themeFill="accent1" w:themeFillTint="66"/>
          </w:tcPr>
          <w:p w14:paraId="0B9C4CD9"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063CCDB8"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65ACB7C0"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9A63D23" w14:textId="2D15CD29" w:rsidR="007033C9" w:rsidRPr="007033C9" w:rsidRDefault="007033C9" w:rsidP="00533347">
            <w:pPr>
              <w:rPr>
                <w:rFonts w:cstheme="minorHAnsi"/>
                <w:sz w:val="20"/>
                <w:szCs w:val="20"/>
              </w:rPr>
            </w:pPr>
            <w:r>
              <w:rPr>
                <w:rFonts w:cstheme="minorHAnsi"/>
                <w:sz w:val="20"/>
                <w:szCs w:val="20"/>
              </w:rPr>
              <w:t>Change</w:t>
            </w:r>
          </w:p>
        </w:tc>
      </w:tr>
      <w:tr w:rsidR="007033C9" w14:paraId="3C4D1D30" w14:textId="4984272E" w:rsidTr="007F7E17">
        <w:tc>
          <w:tcPr>
            <w:tcW w:w="891" w:type="dxa"/>
          </w:tcPr>
          <w:p w14:paraId="0A1C874E" w14:textId="77777777" w:rsidR="007033C9" w:rsidRPr="004B51C3" w:rsidRDefault="007033C9" w:rsidP="00533347">
            <w:pPr>
              <w:rPr>
                <w:rFonts w:cstheme="minorHAnsi"/>
                <w:sz w:val="20"/>
                <w:szCs w:val="20"/>
              </w:rPr>
            </w:pPr>
            <w:r>
              <w:rPr>
                <w:rFonts w:cstheme="minorHAnsi"/>
                <w:sz w:val="20"/>
                <w:szCs w:val="20"/>
              </w:rPr>
              <w:t>2009</w:t>
            </w:r>
          </w:p>
        </w:tc>
        <w:tc>
          <w:tcPr>
            <w:tcW w:w="896" w:type="dxa"/>
          </w:tcPr>
          <w:p w14:paraId="037F63BA" w14:textId="1E34A0A3" w:rsidR="007033C9" w:rsidRPr="00E323AC" w:rsidRDefault="007033C9" w:rsidP="00533347">
            <w:pPr>
              <w:rPr>
                <w:rFonts w:cstheme="minorHAnsi"/>
                <w:sz w:val="18"/>
                <w:szCs w:val="18"/>
              </w:rPr>
            </w:pPr>
            <w:r>
              <w:rPr>
                <w:rFonts w:cstheme="minorHAnsi"/>
                <w:sz w:val="18"/>
                <w:szCs w:val="18"/>
              </w:rPr>
              <w:t>39.81</w:t>
            </w:r>
          </w:p>
        </w:tc>
        <w:tc>
          <w:tcPr>
            <w:tcW w:w="859" w:type="dxa"/>
          </w:tcPr>
          <w:p w14:paraId="49218660"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62CE65F" w14:textId="779C5ECE" w:rsidR="007033C9" w:rsidRPr="00E323AC" w:rsidRDefault="007033C9" w:rsidP="00533347">
            <w:pPr>
              <w:rPr>
                <w:rFonts w:cstheme="minorHAnsi"/>
                <w:sz w:val="18"/>
                <w:szCs w:val="18"/>
              </w:rPr>
            </w:pPr>
            <w:r>
              <w:rPr>
                <w:rFonts w:cstheme="minorHAnsi"/>
                <w:sz w:val="18"/>
                <w:szCs w:val="18"/>
              </w:rPr>
              <w:t>2.84</w:t>
            </w:r>
          </w:p>
        </w:tc>
        <w:tc>
          <w:tcPr>
            <w:tcW w:w="940" w:type="dxa"/>
            <w:shd w:val="clear" w:color="auto" w:fill="D9E2F3" w:themeFill="accent1" w:themeFillTint="33"/>
          </w:tcPr>
          <w:p w14:paraId="238E87A8" w14:textId="1AB7EF5B"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2.65</w:t>
            </w:r>
          </w:p>
        </w:tc>
        <w:tc>
          <w:tcPr>
            <w:tcW w:w="928" w:type="dxa"/>
            <w:tcBorders>
              <w:tl2br w:val="single" w:sz="4" w:space="0" w:color="auto"/>
            </w:tcBorders>
            <w:shd w:val="clear" w:color="auto" w:fill="D9E2F3" w:themeFill="accent1" w:themeFillTint="33"/>
          </w:tcPr>
          <w:p w14:paraId="3221DDA0" w14:textId="77777777" w:rsidR="007033C9" w:rsidRPr="00E323AC" w:rsidRDefault="007033C9" w:rsidP="00533347">
            <w:pPr>
              <w:rPr>
                <w:rFonts w:cstheme="minorHAnsi"/>
                <w:sz w:val="18"/>
                <w:szCs w:val="18"/>
              </w:rPr>
            </w:pPr>
          </w:p>
        </w:tc>
        <w:tc>
          <w:tcPr>
            <w:tcW w:w="895" w:type="dxa"/>
          </w:tcPr>
          <w:p w14:paraId="2DF6F3E6" w14:textId="3897C9B4" w:rsidR="007033C9" w:rsidRPr="00E323AC" w:rsidRDefault="007033C9" w:rsidP="00533347">
            <w:pPr>
              <w:rPr>
                <w:rFonts w:cstheme="minorHAnsi"/>
                <w:sz w:val="18"/>
                <w:szCs w:val="18"/>
              </w:rPr>
            </w:pPr>
            <w:r w:rsidRPr="00E323AC">
              <w:rPr>
                <w:rFonts w:cstheme="minorHAnsi"/>
                <w:sz w:val="18"/>
                <w:szCs w:val="18"/>
              </w:rPr>
              <w:t>7.63</w:t>
            </w:r>
          </w:p>
        </w:tc>
        <w:tc>
          <w:tcPr>
            <w:tcW w:w="859" w:type="dxa"/>
          </w:tcPr>
          <w:p w14:paraId="75F79D69" w14:textId="77777777" w:rsidR="007033C9" w:rsidRPr="00E323AC" w:rsidRDefault="007033C9" w:rsidP="00533347">
            <w:pPr>
              <w:rPr>
                <w:rFonts w:cstheme="minorHAnsi"/>
                <w:sz w:val="18"/>
                <w:szCs w:val="18"/>
              </w:rPr>
            </w:pPr>
            <w:r w:rsidRPr="00E323AC">
              <w:rPr>
                <w:rFonts w:cstheme="minorHAnsi"/>
                <w:sz w:val="18"/>
                <w:szCs w:val="18"/>
              </w:rPr>
              <w:t>0</w:t>
            </w:r>
          </w:p>
        </w:tc>
        <w:tc>
          <w:tcPr>
            <w:tcW w:w="895" w:type="dxa"/>
          </w:tcPr>
          <w:p w14:paraId="375EC3B3"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9867BEC" w14:textId="77777777" w:rsidR="007033C9" w:rsidRPr="00E323AC" w:rsidRDefault="007033C9" w:rsidP="00533347">
            <w:pPr>
              <w:rPr>
                <w:rFonts w:cstheme="minorHAnsi"/>
                <w:b/>
                <w:bCs/>
                <w:sz w:val="18"/>
                <w:szCs w:val="18"/>
              </w:rPr>
            </w:pPr>
            <w:r w:rsidRPr="00E323AC">
              <w:rPr>
                <w:rFonts w:cstheme="minorHAnsi"/>
                <w:b/>
                <w:bCs/>
                <w:sz w:val="18"/>
                <w:szCs w:val="18"/>
              </w:rPr>
              <w:t>7.63</w:t>
            </w:r>
          </w:p>
        </w:tc>
        <w:tc>
          <w:tcPr>
            <w:tcW w:w="885" w:type="dxa"/>
            <w:tcBorders>
              <w:tl2br w:val="single" w:sz="4" w:space="0" w:color="auto"/>
            </w:tcBorders>
            <w:shd w:val="clear" w:color="auto" w:fill="D9E2F3" w:themeFill="accent1" w:themeFillTint="33"/>
          </w:tcPr>
          <w:p w14:paraId="1DDDB822" w14:textId="77777777" w:rsidR="007033C9" w:rsidRPr="007033C9" w:rsidRDefault="007033C9" w:rsidP="00533347">
            <w:pPr>
              <w:rPr>
                <w:rFonts w:cstheme="minorHAnsi"/>
                <w:b/>
                <w:bCs/>
                <w:i/>
                <w:iCs/>
                <w:sz w:val="18"/>
                <w:szCs w:val="18"/>
              </w:rPr>
            </w:pPr>
          </w:p>
        </w:tc>
        <w:tc>
          <w:tcPr>
            <w:tcW w:w="935" w:type="dxa"/>
          </w:tcPr>
          <w:p w14:paraId="474CFB07" w14:textId="09F1D74F" w:rsidR="007033C9" w:rsidRPr="00E323AC" w:rsidRDefault="007033C9" w:rsidP="00533347">
            <w:pPr>
              <w:rPr>
                <w:rFonts w:cstheme="minorHAnsi"/>
                <w:sz w:val="18"/>
                <w:szCs w:val="18"/>
              </w:rPr>
            </w:pPr>
            <w:r w:rsidRPr="00E323AC">
              <w:rPr>
                <w:rFonts w:cstheme="minorHAnsi"/>
                <w:sz w:val="18"/>
                <w:szCs w:val="18"/>
              </w:rPr>
              <w:t xml:space="preserve">101.91 </w:t>
            </w:r>
          </w:p>
        </w:tc>
        <w:tc>
          <w:tcPr>
            <w:tcW w:w="895" w:type="dxa"/>
          </w:tcPr>
          <w:p w14:paraId="6F4723C4" w14:textId="77777777" w:rsidR="007033C9" w:rsidRPr="00E323AC" w:rsidRDefault="007033C9" w:rsidP="00533347">
            <w:pPr>
              <w:rPr>
                <w:rFonts w:cstheme="minorHAnsi"/>
                <w:sz w:val="18"/>
                <w:szCs w:val="18"/>
              </w:rPr>
            </w:pPr>
            <w:r w:rsidRPr="00E323AC">
              <w:rPr>
                <w:rFonts w:cstheme="minorHAnsi"/>
                <w:sz w:val="18"/>
                <w:szCs w:val="18"/>
              </w:rPr>
              <w:t>1.03</w:t>
            </w:r>
          </w:p>
        </w:tc>
        <w:tc>
          <w:tcPr>
            <w:tcW w:w="895" w:type="dxa"/>
          </w:tcPr>
          <w:p w14:paraId="17340972"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25B1BFA" w14:textId="77777777" w:rsidR="007033C9" w:rsidRPr="00E323AC" w:rsidRDefault="007033C9" w:rsidP="00533347">
            <w:pPr>
              <w:rPr>
                <w:rFonts w:cstheme="minorHAnsi"/>
                <w:b/>
                <w:bCs/>
                <w:sz w:val="18"/>
                <w:szCs w:val="18"/>
              </w:rPr>
            </w:pPr>
            <w:r w:rsidRPr="00E323AC">
              <w:rPr>
                <w:rFonts w:cstheme="minorHAnsi"/>
                <w:b/>
                <w:bCs/>
                <w:sz w:val="18"/>
                <w:szCs w:val="18"/>
              </w:rPr>
              <w:t>102.94</w:t>
            </w:r>
          </w:p>
        </w:tc>
        <w:tc>
          <w:tcPr>
            <w:tcW w:w="842" w:type="dxa"/>
            <w:tcBorders>
              <w:tl2br w:val="single" w:sz="4" w:space="0" w:color="auto"/>
            </w:tcBorders>
            <w:shd w:val="clear" w:color="auto" w:fill="D9E2F3" w:themeFill="accent1" w:themeFillTint="33"/>
          </w:tcPr>
          <w:p w14:paraId="6DDFE3C7" w14:textId="77777777" w:rsidR="007033C9" w:rsidRPr="00E323AC" w:rsidRDefault="007033C9" w:rsidP="00533347">
            <w:pPr>
              <w:rPr>
                <w:rFonts w:cstheme="minorHAnsi"/>
                <w:b/>
                <w:bCs/>
                <w:sz w:val="18"/>
                <w:szCs w:val="18"/>
              </w:rPr>
            </w:pPr>
          </w:p>
        </w:tc>
      </w:tr>
      <w:tr w:rsidR="007033C9" w14:paraId="63362AEB" w14:textId="413241DA" w:rsidTr="007033C9">
        <w:tc>
          <w:tcPr>
            <w:tcW w:w="891" w:type="dxa"/>
          </w:tcPr>
          <w:p w14:paraId="75658C55" w14:textId="77777777" w:rsidR="007033C9" w:rsidRPr="004B51C3" w:rsidRDefault="007033C9" w:rsidP="00533347">
            <w:pPr>
              <w:rPr>
                <w:rFonts w:cstheme="minorHAnsi"/>
                <w:sz w:val="20"/>
                <w:szCs w:val="20"/>
              </w:rPr>
            </w:pPr>
            <w:r>
              <w:rPr>
                <w:rFonts w:cstheme="minorHAnsi"/>
                <w:sz w:val="20"/>
                <w:szCs w:val="20"/>
              </w:rPr>
              <w:t>2010</w:t>
            </w:r>
          </w:p>
        </w:tc>
        <w:tc>
          <w:tcPr>
            <w:tcW w:w="896" w:type="dxa"/>
          </w:tcPr>
          <w:p w14:paraId="53C5872C" w14:textId="47744318" w:rsidR="007033C9" w:rsidRPr="00E323AC" w:rsidRDefault="007033C9" w:rsidP="00533347">
            <w:pPr>
              <w:rPr>
                <w:rFonts w:cstheme="minorHAnsi"/>
                <w:sz w:val="18"/>
                <w:szCs w:val="18"/>
              </w:rPr>
            </w:pPr>
            <w:r>
              <w:rPr>
                <w:rFonts w:cstheme="minorHAnsi"/>
                <w:sz w:val="18"/>
                <w:szCs w:val="18"/>
              </w:rPr>
              <w:t>39.31</w:t>
            </w:r>
          </w:p>
        </w:tc>
        <w:tc>
          <w:tcPr>
            <w:tcW w:w="859" w:type="dxa"/>
          </w:tcPr>
          <w:p w14:paraId="5BDF8B35"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9EC637F" w14:textId="31994CE3" w:rsidR="007033C9" w:rsidRPr="00E323AC" w:rsidRDefault="007033C9" w:rsidP="00533347">
            <w:pPr>
              <w:rPr>
                <w:rFonts w:cstheme="minorHAnsi"/>
                <w:sz w:val="18"/>
                <w:szCs w:val="18"/>
              </w:rPr>
            </w:pPr>
            <w:r>
              <w:rPr>
                <w:rFonts w:cstheme="minorHAnsi"/>
                <w:sz w:val="18"/>
                <w:szCs w:val="18"/>
              </w:rPr>
              <w:t>6.34</w:t>
            </w:r>
          </w:p>
        </w:tc>
        <w:tc>
          <w:tcPr>
            <w:tcW w:w="940" w:type="dxa"/>
            <w:shd w:val="clear" w:color="auto" w:fill="D9E2F3" w:themeFill="accent1" w:themeFillTint="33"/>
          </w:tcPr>
          <w:p w14:paraId="6CB1C08C" w14:textId="2C817104"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5.64</w:t>
            </w:r>
          </w:p>
        </w:tc>
        <w:tc>
          <w:tcPr>
            <w:tcW w:w="928" w:type="dxa"/>
            <w:shd w:val="clear" w:color="auto" w:fill="D9E2F3" w:themeFill="accent1" w:themeFillTint="33"/>
          </w:tcPr>
          <w:p w14:paraId="2DDDAA54" w14:textId="1DC0031B" w:rsidR="007033C9" w:rsidRPr="007033C9" w:rsidRDefault="007033C9" w:rsidP="00533347">
            <w:pPr>
              <w:rPr>
                <w:rFonts w:cstheme="minorHAnsi"/>
                <w:i/>
                <w:iCs/>
                <w:sz w:val="18"/>
                <w:szCs w:val="18"/>
              </w:rPr>
            </w:pPr>
            <w:r w:rsidRPr="007033C9">
              <w:rPr>
                <w:rFonts w:cstheme="minorHAnsi"/>
                <w:i/>
                <w:iCs/>
                <w:sz w:val="18"/>
                <w:szCs w:val="18"/>
              </w:rPr>
              <w:t>+2.99</w:t>
            </w:r>
          </w:p>
        </w:tc>
        <w:tc>
          <w:tcPr>
            <w:tcW w:w="895" w:type="dxa"/>
          </w:tcPr>
          <w:p w14:paraId="7A34AAA6" w14:textId="584017CB" w:rsidR="007033C9" w:rsidRPr="00E323AC" w:rsidRDefault="007033C9" w:rsidP="00533347">
            <w:pPr>
              <w:rPr>
                <w:rFonts w:cstheme="minorHAnsi"/>
                <w:sz w:val="18"/>
                <w:szCs w:val="18"/>
              </w:rPr>
            </w:pPr>
            <w:r w:rsidRPr="00E323AC">
              <w:rPr>
                <w:rFonts w:cstheme="minorHAnsi"/>
                <w:sz w:val="18"/>
                <w:szCs w:val="18"/>
              </w:rPr>
              <w:t>12.28</w:t>
            </w:r>
          </w:p>
        </w:tc>
        <w:tc>
          <w:tcPr>
            <w:tcW w:w="859" w:type="dxa"/>
          </w:tcPr>
          <w:p w14:paraId="5183A2CE" w14:textId="77777777" w:rsidR="007033C9" w:rsidRPr="00E323AC" w:rsidRDefault="007033C9" w:rsidP="00533347">
            <w:pPr>
              <w:rPr>
                <w:rFonts w:cstheme="minorHAnsi"/>
                <w:sz w:val="18"/>
                <w:szCs w:val="18"/>
              </w:rPr>
            </w:pPr>
            <w:r w:rsidRPr="00E323AC">
              <w:rPr>
                <w:rFonts w:cstheme="minorHAnsi"/>
                <w:sz w:val="18"/>
                <w:szCs w:val="18"/>
              </w:rPr>
              <w:t>0</w:t>
            </w:r>
          </w:p>
        </w:tc>
        <w:tc>
          <w:tcPr>
            <w:tcW w:w="895" w:type="dxa"/>
          </w:tcPr>
          <w:p w14:paraId="4209A675"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0743A662" w14:textId="77777777" w:rsidR="007033C9" w:rsidRPr="00E323AC" w:rsidRDefault="007033C9" w:rsidP="00533347">
            <w:pPr>
              <w:rPr>
                <w:rFonts w:cstheme="minorHAnsi"/>
                <w:b/>
                <w:bCs/>
                <w:sz w:val="18"/>
                <w:szCs w:val="18"/>
              </w:rPr>
            </w:pPr>
            <w:r w:rsidRPr="00E323AC">
              <w:rPr>
                <w:rFonts w:cstheme="minorHAnsi"/>
                <w:b/>
                <w:bCs/>
                <w:sz w:val="18"/>
                <w:szCs w:val="18"/>
              </w:rPr>
              <w:t>12.28</w:t>
            </w:r>
          </w:p>
        </w:tc>
        <w:tc>
          <w:tcPr>
            <w:tcW w:w="885" w:type="dxa"/>
            <w:shd w:val="clear" w:color="auto" w:fill="D9E2F3" w:themeFill="accent1" w:themeFillTint="33"/>
          </w:tcPr>
          <w:p w14:paraId="04F71C8C" w14:textId="26477855" w:rsidR="007033C9" w:rsidRPr="007033C9" w:rsidRDefault="007033C9" w:rsidP="00533347">
            <w:pPr>
              <w:rPr>
                <w:rFonts w:cstheme="minorHAnsi"/>
                <w:i/>
                <w:iCs/>
                <w:sz w:val="18"/>
                <w:szCs w:val="18"/>
              </w:rPr>
            </w:pPr>
            <w:r w:rsidRPr="007033C9">
              <w:rPr>
                <w:rFonts w:cstheme="minorHAnsi"/>
                <w:i/>
                <w:iCs/>
                <w:sz w:val="18"/>
                <w:szCs w:val="18"/>
              </w:rPr>
              <w:t>+4.65</w:t>
            </w:r>
          </w:p>
        </w:tc>
        <w:tc>
          <w:tcPr>
            <w:tcW w:w="935" w:type="dxa"/>
          </w:tcPr>
          <w:p w14:paraId="4952A2D7" w14:textId="5DEDC04C" w:rsidR="007033C9" w:rsidRPr="00E323AC" w:rsidRDefault="007033C9" w:rsidP="00533347">
            <w:pPr>
              <w:rPr>
                <w:rFonts w:cstheme="minorHAnsi"/>
                <w:sz w:val="18"/>
                <w:szCs w:val="18"/>
              </w:rPr>
            </w:pPr>
            <w:r w:rsidRPr="00E323AC">
              <w:rPr>
                <w:rFonts w:cstheme="minorHAnsi"/>
                <w:sz w:val="18"/>
                <w:szCs w:val="18"/>
              </w:rPr>
              <w:t xml:space="preserve">106.51 </w:t>
            </w:r>
          </w:p>
        </w:tc>
        <w:tc>
          <w:tcPr>
            <w:tcW w:w="895" w:type="dxa"/>
          </w:tcPr>
          <w:p w14:paraId="023DF683" w14:textId="77777777" w:rsidR="007033C9" w:rsidRPr="00E323AC" w:rsidRDefault="007033C9" w:rsidP="00533347">
            <w:pPr>
              <w:rPr>
                <w:rFonts w:cstheme="minorHAnsi"/>
                <w:sz w:val="18"/>
                <w:szCs w:val="18"/>
              </w:rPr>
            </w:pPr>
            <w:r w:rsidRPr="00E323AC">
              <w:rPr>
                <w:rFonts w:cstheme="minorHAnsi"/>
                <w:sz w:val="18"/>
                <w:szCs w:val="18"/>
              </w:rPr>
              <w:t>1.03</w:t>
            </w:r>
          </w:p>
        </w:tc>
        <w:tc>
          <w:tcPr>
            <w:tcW w:w="895" w:type="dxa"/>
          </w:tcPr>
          <w:p w14:paraId="1E26C25A"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4FFACA78" w14:textId="77777777" w:rsidR="007033C9" w:rsidRPr="00E323AC" w:rsidRDefault="007033C9" w:rsidP="00533347">
            <w:pPr>
              <w:rPr>
                <w:rFonts w:cstheme="minorHAnsi"/>
                <w:b/>
                <w:bCs/>
                <w:sz w:val="18"/>
                <w:szCs w:val="18"/>
              </w:rPr>
            </w:pPr>
            <w:r w:rsidRPr="00E323AC">
              <w:rPr>
                <w:rFonts w:cstheme="minorHAnsi"/>
                <w:b/>
                <w:bCs/>
                <w:sz w:val="18"/>
                <w:szCs w:val="18"/>
              </w:rPr>
              <w:t>107.54</w:t>
            </w:r>
          </w:p>
        </w:tc>
        <w:tc>
          <w:tcPr>
            <w:tcW w:w="842" w:type="dxa"/>
            <w:shd w:val="clear" w:color="auto" w:fill="D9E2F3" w:themeFill="accent1" w:themeFillTint="33"/>
          </w:tcPr>
          <w:p w14:paraId="40152C13" w14:textId="280AFA91"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4.60</w:t>
            </w:r>
          </w:p>
        </w:tc>
      </w:tr>
      <w:tr w:rsidR="007033C9" w14:paraId="6832456F" w14:textId="0748B39E" w:rsidTr="007033C9">
        <w:tc>
          <w:tcPr>
            <w:tcW w:w="891" w:type="dxa"/>
          </w:tcPr>
          <w:p w14:paraId="30196498" w14:textId="77777777" w:rsidR="007033C9" w:rsidRPr="004B51C3" w:rsidRDefault="007033C9" w:rsidP="00533347">
            <w:pPr>
              <w:rPr>
                <w:rFonts w:cstheme="minorHAnsi"/>
                <w:sz w:val="20"/>
                <w:szCs w:val="20"/>
              </w:rPr>
            </w:pPr>
            <w:r>
              <w:rPr>
                <w:rFonts w:cstheme="minorHAnsi"/>
                <w:sz w:val="20"/>
                <w:szCs w:val="20"/>
              </w:rPr>
              <w:t>2011</w:t>
            </w:r>
          </w:p>
        </w:tc>
        <w:tc>
          <w:tcPr>
            <w:tcW w:w="896" w:type="dxa"/>
          </w:tcPr>
          <w:p w14:paraId="5934F249" w14:textId="34A16917" w:rsidR="007033C9" w:rsidRPr="00E323AC" w:rsidRDefault="007033C9" w:rsidP="00533347">
            <w:pPr>
              <w:rPr>
                <w:rFonts w:cstheme="minorHAnsi"/>
                <w:sz w:val="18"/>
                <w:szCs w:val="18"/>
              </w:rPr>
            </w:pPr>
            <w:r>
              <w:rPr>
                <w:rFonts w:cstheme="minorHAnsi"/>
                <w:sz w:val="18"/>
                <w:szCs w:val="18"/>
              </w:rPr>
              <w:t>39.37</w:t>
            </w:r>
          </w:p>
        </w:tc>
        <w:tc>
          <w:tcPr>
            <w:tcW w:w="859" w:type="dxa"/>
          </w:tcPr>
          <w:p w14:paraId="5F3FB6E8"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2A58BAB3" w14:textId="1A65EBED" w:rsidR="007033C9" w:rsidRPr="00E323AC" w:rsidRDefault="007033C9" w:rsidP="00533347">
            <w:pPr>
              <w:rPr>
                <w:rFonts w:cstheme="minorHAnsi"/>
                <w:sz w:val="18"/>
                <w:szCs w:val="18"/>
              </w:rPr>
            </w:pPr>
            <w:r>
              <w:rPr>
                <w:rFonts w:cstheme="minorHAnsi"/>
                <w:sz w:val="18"/>
                <w:szCs w:val="18"/>
              </w:rPr>
              <w:t>6.65</w:t>
            </w:r>
          </w:p>
        </w:tc>
        <w:tc>
          <w:tcPr>
            <w:tcW w:w="940" w:type="dxa"/>
            <w:shd w:val="clear" w:color="auto" w:fill="D9E2F3" w:themeFill="accent1" w:themeFillTint="33"/>
          </w:tcPr>
          <w:p w14:paraId="28FF2564" w14:textId="1B792101"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6.02</w:t>
            </w:r>
          </w:p>
        </w:tc>
        <w:tc>
          <w:tcPr>
            <w:tcW w:w="928" w:type="dxa"/>
            <w:shd w:val="clear" w:color="auto" w:fill="D9E2F3" w:themeFill="accent1" w:themeFillTint="33"/>
          </w:tcPr>
          <w:p w14:paraId="3612266F" w14:textId="4EDD6030" w:rsidR="007033C9" w:rsidRPr="007033C9" w:rsidRDefault="007033C9" w:rsidP="00533347">
            <w:pPr>
              <w:rPr>
                <w:rFonts w:cstheme="minorHAnsi"/>
                <w:i/>
                <w:iCs/>
                <w:sz w:val="18"/>
                <w:szCs w:val="18"/>
              </w:rPr>
            </w:pPr>
            <w:r w:rsidRPr="007033C9">
              <w:rPr>
                <w:rFonts w:cstheme="minorHAnsi"/>
                <w:i/>
                <w:iCs/>
                <w:sz w:val="18"/>
                <w:szCs w:val="18"/>
              </w:rPr>
              <w:t>+0.38</w:t>
            </w:r>
          </w:p>
        </w:tc>
        <w:tc>
          <w:tcPr>
            <w:tcW w:w="895" w:type="dxa"/>
          </w:tcPr>
          <w:p w14:paraId="5F4A484A" w14:textId="2BDC1B5A" w:rsidR="007033C9" w:rsidRPr="00E323AC" w:rsidRDefault="007033C9" w:rsidP="00533347">
            <w:pPr>
              <w:rPr>
                <w:rFonts w:cstheme="minorHAnsi"/>
                <w:sz w:val="18"/>
                <w:szCs w:val="18"/>
              </w:rPr>
            </w:pPr>
            <w:r w:rsidRPr="00E323AC">
              <w:rPr>
                <w:rFonts w:cstheme="minorHAnsi"/>
                <w:sz w:val="18"/>
                <w:szCs w:val="18"/>
              </w:rPr>
              <w:t>19.18</w:t>
            </w:r>
          </w:p>
        </w:tc>
        <w:tc>
          <w:tcPr>
            <w:tcW w:w="859" w:type="dxa"/>
          </w:tcPr>
          <w:p w14:paraId="3FC42C5A"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63E660FE"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1823EA7C" w14:textId="77777777" w:rsidR="007033C9" w:rsidRPr="00E323AC" w:rsidRDefault="007033C9" w:rsidP="00533347">
            <w:pPr>
              <w:rPr>
                <w:rFonts w:cstheme="minorHAnsi"/>
                <w:b/>
                <w:bCs/>
                <w:sz w:val="18"/>
                <w:szCs w:val="18"/>
              </w:rPr>
            </w:pPr>
            <w:r w:rsidRPr="00E323AC">
              <w:rPr>
                <w:rFonts w:cstheme="minorHAnsi"/>
                <w:b/>
                <w:bCs/>
                <w:sz w:val="18"/>
                <w:szCs w:val="18"/>
              </w:rPr>
              <w:t>19.73</w:t>
            </w:r>
          </w:p>
        </w:tc>
        <w:tc>
          <w:tcPr>
            <w:tcW w:w="885" w:type="dxa"/>
            <w:shd w:val="clear" w:color="auto" w:fill="D9E2F3" w:themeFill="accent1" w:themeFillTint="33"/>
          </w:tcPr>
          <w:p w14:paraId="30D21BCB" w14:textId="4229CE5F" w:rsidR="007033C9" w:rsidRPr="007033C9" w:rsidRDefault="007033C9" w:rsidP="00533347">
            <w:pPr>
              <w:rPr>
                <w:rFonts w:cstheme="minorHAnsi"/>
                <w:i/>
                <w:iCs/>
                <w:sz w:val="18"/>
                <w:szCs w:val="18"/>
              </w:rPr>
            </w:pPr>
            <w:r w:rsidRPr="007033C9">
              <w:rPr>
                <w:rFonts w:cstheme="minorHAnsi"/>
                <w:i/>
                <w:iCs/>
                <w:sz w:val="18"/>
                <w:szCs w:val="18"/>
              </w:rPr>
              <w:t>+7.45</w:t>
            </w:r>
          </w:p>
        </w:tc>
        <w:tc>
          <w:tcPr>
            <w:tcW w:w="935" w:type="dxa"/>
          </w:tcPr>
          <w:p w14:paraId="34E75457" w14:textId="170EE0C8" w:rsidR="007033C9" w:rsidRPr="00E323AC" w:rsidRDefault="007033C9" w:rsidP="00533347">
            <w:pPr>
              <w:rPr>
                <w:rFonts w:cstheme="minorHAnsi"/>
                <w:sz w:val="18"/>
                <w:szCs w:val="18"/>
              </w:rPr>
            </w:pPr>
            <w:r w:rsidRPr="00E323AC">
              <w:rPr>
                <w:rFonts w:cstheme="minorHAnsi"/>
                <w:sz w:val="18"/>
                <w:szCs w:val="18"/>
              </w:rPr>
              <w:t xml:space="preserve">108.06 </w:t>
            </w:r>
          </w:p>
        </w:tc>
        <w:tc>
          <w:tcPr>
            <w:tcW w:w="895" w:type="dxa"/>
          </w:tcPr>
          <w:p w14:paraId="299B5769" w14:textId="77777777" w:rsidR="007033C9" w:rsidRPr="00E323AC" w:rsidRDefault="007033C9" w:rsidP="00533347">
            <w:pPr>
              <w:rPr>
                <w:rFonts w:cstheme="minorHAnsi"/>
                <w:sz w:val="18"/>
                <w:szCs w:val="18"/>
              </w:rPr>
            </w:pPr>
            <w:r w:rsidRPr="00E323AC">
              <w:rPr>
                <w:rFonts w:cstheme="minorHAnsi"/>
                <w:sz w:val="18"/>
                <w:szCs w:val="18"/>
              </w:rPr>
              <w:t>1.56</w:t>
            </w:r>
          </w:p>
        </w:tc>
        <w:tc>
          <w:tcPr>
            <w:tcW w:w="895" w:type="dxa"/>
          </w:tcPr>
          <w:p w14:paraId="47752DC3"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75696AC7" w14:textId="77777777" w:rsidR="007033C9" w:rsidRPr="00E323AC" w:rsidRDefault="007033C9" w:rsidP="00533347">
            <w:pPr>
              <w:rPr>
                <w:rFonts w:cstheme="minorHAnsi"/>
                <w:b/>
                <w:bCs/>
                <w:sz w:val="18"/>
                <w:szCs w:val="18"/>
              </w:rPr>
            </w:pPr>
            <w:r w:rsidRPr="00E323AC">
              <w:rPr>
                <w:rFonts w:cstheme="minorHAnsi"/>
                <w:b/>
                <w:bCs/>
                <w:sz w:val="18"/>
                <w:szCs w:val="18"/>
              </w:rPr>
              <w:t>109.63</w:t>
            </w:r>
          </w:p>
        </w:tc>
        <w:tc>
          <w:tcPr>
            <w:tcW w:w="842" w:type="dxa"/>
            <w:shd w:val="clear" w:color="auto" w:fill="D9E2F3" w:themeFill="accent1" w:themeFillTint="33"/>
          </w:tcPr>
          <w:p w14:paraId="0B1F584B" w14:textId="7CDC8E96"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2.09</w:t>
            </w:r>
          </w:p>
        </w:tc>
      </w:tr>
      <w:tr w:rsidR="007033C9" w14:paraId="7C7BECAD" w14:textId="4C8AE8F2" w:rsidTr="007033C9">
        <w:tc>
          <w:tcPr>
            <w:tcW w:w="891" w:type="dxa"/>
          </w:tcPr>
          <w:p w14:paraId="6B9E97F3" w14:textId="77777777" w:rsidR="007033C9" w:rsidRPr="004B51C3" w:rsidRDefault="007033C9" w:rsidP="00533347">
            <w:pPr>
              <w:rPr>
                <w:rFonts w:cstheme="minorHAnsi"/>
                <w:sz w:val="20"/>
                <w:szCs w:val="20"/>
              </w:rPr>
            </w:pPr>
            <w:r>
              <w:rPr>
                <w:rFonts w:cstheme="minorHAnsi"/>
                <w:sz w:val="20"/>
                <w:szCs w:val="20"/>
              </w:rPr>
              <w:t>2012</w:t>
            </w:r>
          </w:p>
        </w:tc>
        <w:tc>
          <w:tcPr>
            <w:tcW w:w="896" w:type="dxa"/>
          </w:tcPr>
          <w:p w14:paraId="3E38434F" w14:textId="07571DEA" w:rsidR="007033C9" w:rsidRPr="00E323AC" w:rsidRDefault="007033C9" w:rsidP="00533347">
            <w:pPr>
              <w:rPr>
                <w:rFonts w:cstheme="minorHAnsi"/>
                <w:sz w:val="18"/>
                <w:szCs w:val="18"/>
              </w:rPr>
            </w:pPr>
            <w:r>
              <w:rPr>
                <w:rFonts w:cstheme="minorHAnsi"/>
                <w:sz w:val="18"/>
                <w:szCs w:val="18"/>
              </w:rPr>
              <w:t>41.56</w:t>
            </w:r>
          </w:p>
        </w:tc>
        <w:tc>
          <w:tcPr>
            <w:tcW w:w="859" w:type="dxa"/>
          </w:tcPr>
          <w:p w14:paraId="0F7AF542" w14:textId="77777777" w:rsidR="007033C9" w:rsidRPr="00E323AC" w:rsidRDefault="007033C9" w:rsidP="00533347">
            <w:pPr>
              <w:rPr>
                <w:rFonts w:cstheme="minorHAnsi"/>
                <w:sz w:val="18"/>
                <w:szCs w:val="18"/>
              </w:rPr>
            </w:pPr>
            <w:r>
              <w:rPr>
                <w:rFonts w:cstheme="minorHAnsi"/>
                <w:sz w:val="18"/>
                <w:szCs w:val="18"/>
              </w:rPr>
              <w:t>0</w:t>
            </w:r>
          </w:p>
        </w:tc>
        <w:tc>
          <w:tcPr>
            <w:tcW w:w="895" w:type="dxa"/>
          </w:tcPr>
          <w:p w14:paraId="7B1FAA5B" w14:textId="29C609F4" w:rsidR="007033C9" w:rsidRPr="00E323AC" w:rsidRDefault="007033C9" w:rsidP="00533347">
            <w:pPr>
              <w:rPr>
                <w:rFonts w:cstheme="minorHAnsi"/>
                <w:sz w:val="18"/>
                <w:szCs w:val="18"/>
              </w:rPr>
            </w:pPr>
            <w:r>
              <w:rPr>
                <w:rFonts w:cstheme="minorHAnsi"/>
                <w:sz w:val="18"/>
                <w:szCs w:val="18"/>
              </w:rPr>
              <w:t>6.81</w:t>
            </w:r>
          </w:p>
        </w:tc>
        <w:tc>
          <w:tcPr>
            <w:tcW w:w="940" w:type="dxa"/>
            <w:shd w:val="clear" w:color="auto" w:fill="D9E2F3" w:themeFill="accent1" w:themeFillTint="33"/>
          </w:tcPr>
          <w:p w14:paraId="08D76CE8" w14:textId="257B05E6" w:rsidR="007033C9" w:rsidRPr="00B26296" w:rsidRDefault="007033C9" w:rsidP="00533347">
            <w:pPr>
              <w:rPr>
                <w:rFonts w:cstheme="minorHAnsi"/>
                <w:b/>
                <w:bCs/>
                <w:sz w:val="18"/>
                <w:szCs w:val="18"/>
              </w:rPr>
            </w:pPr>
            <w:r w:rsidRPr="00B26296">
              <w:rPr>
                <w:rFonts w:cstheme="minorHAnsi"/>
                <w:b/>
                <w:bCs/>
                <w:sz w:val="18"/>
                <w:szCs w:val="18"/>
              </w:rPr>
              <w:t>4</w:t>
            </w:r>
            <w:r>
              <w:rPr>
                <w:rFonts w:cstheme="minorHAnsi"/>
                <w:b/>
                <w:bCs/>
                <w:sz w:val="18"/>
                <w:szCs w:val="18"/>
              </w:rPr>
              <w:t>8.37</w:t>
            </w:r>
          </w:p>
        </w:tc>
        <w:tc>
          <w:tcPr>
            <w:tcW w:w="928" w:type="dxa"/>
            <w:shd w:val="clear" w:color="auto" w:fill="D9E2F3" w:themeFill="accent1" w:themeFillTint="33"/>
          </w:tcPr>
          <w:p w14:paraId="094E2122" w14:textId="30B946C9" w:rsidR="007033C9" w:rsidRPr="007033C9" w:rsidRDefault="007033C9" w:rsidP="00533347">
            <w:pPr>
              <w:rPr>
                <w:rFonts w:cstheme="minorHAnsi"/>
                <w:i/>
                <w:iCs/>
                <w:sz w:val="18"/>
                <w:szCs w:val="18"/>
              </w:rPr>
            </w:pPr>
            <w:r w:rsidRPr="007033C9">
              <w:rPr>
                <w:rFonts w:cstheme="minorHAnsi"/>
                <w:i/>
                <w:iCs/>
                <w:sz w:val="18"/>
                <w:szCs w:val="18"/>
              </w:rPr>
              <w:t>+2.35</w:t>
            </w:r>
          </w:p>
        </w:tc>
        <w:tc>
          <w:tcPr>
            <w:tcW w:w="895" w:type="dxa"/>
          </w:tcPr>
          <w:p w14:paraId="4B79BFE5" w14:textId="715948E3" w:rsidR="007033C9" w:rsidRPr="00E323AC" w:rsidRDefault="007033C9" w:rsidP="00533347">
            <w:pPr>
              <w:rPr>
                <w:rFonts w:cstheme="minorHAnsi"/>
                <w:sz w:val="18"/>
                <w:szCs w:val="18"/>
              </w:rPr>
            </w:pPr>
            <w:r w:rsidRPr="00E323AC">
              <w:rPr>
                <w:rFonts w:cstheme="minorHAnsi"/>
                <w:sz w:val="18"/>
                <w:szCs w:val="18"/>
              </w:rPr>
              <w:t>23.90</w:t>
            </w:r>
          </w:p>
        </w:tc>
        <w:tc>
          <w:tcPr>
            <w:tcW w:w="859" w:type="dxa"/>
          </w:tcPr>
          <w:p w14:paraId="18C39633"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2265EC7C" w14:textId="77777777" w:rsidR="007033C9" w:rsidRPr="00E323AC" w:rsidRDefault="007033C9" w:rsidP="00533347">
            <w:pPr>
              <w:rPr>
                <w:rFonts w:cstheme="minorHAnsi"/>
                <w:sz w:val="18"/>
                <w:szCs w:val="18"/>
              </w:rPr>
            </w:pPr>
            <w:r w:rsidRPr="00E323AC">
              <w:rPr>
                <w:rFonts w:cstheme="minorHAnsi"/>
                <w:sz w:val="18"/>
                <w:szCs w:val="18"/>
              </w:rPr>
              <w:t>0.56</w:t>
            </w:r>
          </w:p>
        </w:tc>
        <w:tc>
          <w:tcPr>
            <w:tcW w:w="940" w:type="dxa"/>
            <w:shd w:val="clear" w:color="auto" w:fill="D9E2F3" w:themeFill="accent1" w:themeFillTint="33"/>
          </w:tcPr>
          <w:p w14:paraId="3B2E0F3D" w14:textId="77777777" w:rsidR="007033C9" w:rsidRPr="00E323AC" w:rsidRDefault="007033C9" w:rsidP="00533347">
            <w:pPr>
              <w:rPr>
                <w:rFonts w:cstheme="minorHAnsi"/>
                <w:b/>
                <w:bCs/>
                <w:sz w:val="18"/>
                <w:szCs w:val="18"/>
              </w:rPr>
            </w:pPr>
            <w:r w:rsidRPr="00E323AC">
              <w:rPr>
                <w:rFonts w:cstheme="minorHAnsi"/>
                <w:b/>
                <w:bCs/>
                <w:sz w:val="18"/>
                <w:szCs w:val="18"/>
              </w:rPr>
              <w:t>25.02</w:t>
            </w:r>
          </w:p>
        </w:tc>
        <w:tc>
          <w:tcPr>
            <w:tcW w:w="885" w:type="dxa"/>
            <w:shd w:val="clear" w:color="auto" w:fill="D9E2F3" w:themeFill="accent1" w:themeFillTint="33"/>
          </w:tcPr>
          <w:p w14:paraId="7C8FA0B7" w14:textId="7AD09F01" w:rsidR="007033C9" w:rsidRPr="007033C9" w:rsidRDefault="007033C9" w:rsidP="00533347">
            <w:pPr>
              <w:rPr>
                <w:rFonts w:cstheme="minorHAnsi"/>
                <w:i/>
                <w:iCs/>
                <w:sz w:val="18"/>
                <w:szCs w:val="18"/>
              </w:rPr>
            </w:pPr>
            <w:r w:rsidRPr="007033C9">
              <w:rPr>
                <w:rFonts w:cstheme="minorHAnsi"/>
                <w:i/>
                <w:iCs/>
                <w:sz w:val="18"/>
                <w:szCs w:val="18"/>
              </w:rPr>
              <w:t>+5.29</w:t>
            </w:r>
          </w:p>
        </w:tc>
        <w:tc>
          <w:tcPr>
            <w:tcW w:w="935" w:type="dxa"/>
          </w:tcPr>
          <w:p w14:paraId="710B67DB" w14:textId="07810B00" w:rsidR="007033C9" w:rsidRPr="00E323AC" w:rsidRDefault="007033C9" w:rsidP="00533347">
            <w:pPr>
              <w:rPr>
                <w:rFonts w:cstheme="minorHAnsi"/>
                <w:sz w:val="18"/>
                <w:szCs w:val="18"/>
              </w:rPr>
            </w:pPr>
            <w:r w:rsidRPr="00E323AC">
              <w:rPr>
                <w:rFonts w:cstheme="minorHAnsi"/>
                <w:sz w:val="18"/>
                <w:szCs w:val="18"/>
              </w:rPr>
              <w:t>108.82</w:t>
            </w:r>
          </w:p>
        </w:tc>
        <w:tc>
          <w:tcPr>
            <w:tcW w:w="895" w:type="dxa"/>
          </w:tcPr>
          <w:p w14:paraId="5D9C2E73" w14:textId="77777777" w:rsidR="007033C9" w:rsidRPr="00E323AC" w:rsidRDefault="007033C9" w:rsidP="00533347">
            <w:pPr>
              <w:rPr>
                <w:rFonts w:cstheme="minorHAnsi"/>
                <w:sz w:val="18"/>
                <w:szCs w:val="18"/>
              </w:rPr>
            </w:pPr>
            <w:r w:rsidRPr="00E323AC">
              <w:rPr>
                <w:rFonts w:cstheme="minorHAnsi"/>
                <w:sz w:val="18"/>
                <w:szCs w:val="18"/>
              </w:rPr>
              <w:t>1.56</w:t>
            </w:r>
          </w:p>
        </w:tc>
        <w:tc>
          <w:tcPr>
            <w:tcW w:w="895" w:type="dxa"/>
          </w:tcPr>
          <w:p w14:paraId="4BAECF36" w14:textId="77777777" w:rsidR="007033C9" w:rsidRPr="00E323AC" w:rsidRDefault="007033C9" w:rsidP="00533347">
            <w:pPr>
              <w:rPr>
                <w:rFonts w:cstheme="minorHAnsi"/>
                <w:sz w:val="18"/>
                <w:szCs w:val="18"/>
              </w:rPr>
            </w:pPr>
            <w:r w:rsidRPr="00E323AC">
              <w:rPr>
                <w:rFonts w:cstheme="minorHAnsi"/>
                <w:sz w:val="18"/>
                <w:szCs w:val="18"/>
              </w:rPr>
              <w:t>0</w:t>
            </w:r>
          </w:p>
        </w:tc>
        <w:tc>
          <w:tcPr>
            <w:tcW w:w="940" w:type="dxa"/>
            <w:shd w:val="clear" w:color="auto" w:fill="D9E2F3" w:themeFill="accent1" w:themeFillTint="33"/>
          </w:tcPr>
          <w:p w14:paraId="0C5037DE" w14:textId="77777777" w:rsidR="007033C9" w:rsidRPr="00E323AC" w:rsidRDefault="007033C9" w:rsidP="00533347">
            <w:pPr>
              <w:rPr>
                <w:rFonts w:cstheme="minorHAnsi"/>
                <w:b/>
                <w:bCs/>
                <w:sz w:val="18"/>
                <w:szCs w:val="18"/>
              </w:rPr>
            </w:pPr>
            <w:r w:rsidRPr="00E323AC">
              <w:rPr>
                <w:rFonts w:cstheme="minorHAnsi"/>
                <w:b/>
                <w:bCs/>
                <w:sz w:val="18"/>
                <w:szCs w:val="18"/>
              </w:rPr>
              <w:t>110.37</w:t>
            </w:r>
          </w:p>
        </w:tc>
        <w:tc>
          <w:tcPr>
            <w:tcW w:w="842" w:type="dxa"/>
            <w:shd w:val="clear" w:color="auto" w:fill="D9E2F3" w:themeFill="accent1" w:themeFillTint="33"/>
          </w:tcPr>
          <w:p w14:paraId="0817727F" w14:textId="48BEF569"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0.74</w:t>
            </w:r>
          </w:p>
        </w:tc>
      </w:tr>
      <w:tr w:rsidR="007033C9" w14:paraId="45A1DBF8" w14:textId="069018CE" w:rsidTr="007033C9">
        <w:tc>
          <w:tcPr>
            <w:tcW w:w="891" w:type="dxa"/>
          </w:tcPr>
          <w:p w14:paraId="3933AF6B" w14:textId="77777777" w:rsidR="007033C9" w:rsidRPr="004B51C3" w:rsidRDefault="007033C9" w:rsidP="00533347">
            <w:pPr>
              <w:rPr>
                <w:rFonts w:cstheme="minorHAnsi"/>
                <w:sz w:val="20"/>
                <w:szCs w:val="20"/>
              </w:rPr>
            </w:pPr>
            <w:r>
              <w:rPr>
                <w:rFonts w:cstheme="minorHAnsi"/>
                <w:sz w:val="20"/>
                <w:szCs w:val="20"/>
              </w:rPr>
              <w:t>2013</w:t>
            </w:r>
          </w:p>
        </w:tc>
        <w:tc>
          <w:tcPr>
            <w:tcW w:w="896" w:type="dxa"/>
          </w:tcPr>
          <w:p w14:paraId="0EDD7E68" w14:textId="0EF45EF8" w:rsidR="007033C9" w:rsidRPr="00E323AC" w:rsidRDefault="007033C9" w:rsidP="00533347">
            <w:pPr>
              <w:rPr>
                <w:rFonts w:cstheme="minorHAnsi"/>
                <w:sz w:val="18"/>
                <w:szCs w:val="18"/>
              </w:rPr>
            </w:pPr>
            <w:r>
              <w:rPr>
                <w:rFonts w:cstheme="minorHAnsi"/>
                <w:sz w:val="18"/>
                <w:szCs w:val="18"/>
              </w:rPr>
              <w:t>39.47</w:t>
            </w:r>
          </w:p>
        </w:tc>
        <w:tc>
          <w:tcPr>
            <w:tcW w:w="859" w:type="dxa"/>
          </w:tcPr>
          <w:p w14:paraId="624709C9"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A4F5217" w14:textId="6E58328F" w:rsidR="007033C9" w:rsidRPr="00E323AC" w:rsidRDefault="007033C9" w:rsidP="00533347">
            <w:pPr>
              <w:rPr>
                <w:rFonts w:cstheme="minorHAnsi"/>
                <w:sz w:val="18"/>
                <w:szCs w:val="18"/>
              </w:rPr>
            </w:pPr>
            <w:r>
              <w:rPr>
                <w:rFonts w:cstheme="minorHAnsi"/>
                <w:sz w:val="18"/>
                <w:szCs w:val="18"/>
              </w:rPr>
              <w:t>8.60</w:t>
            </w:r>
          </w:p>
        </w:tc>
        <w:tc>
          <w:tcPr>
            <w:tcW w:w="940" w:type="dxa"/>
            <w:shd w:val="clear" w:color="auto" w:fill="D9E2F3" w:themeFill="accent1" w:themeFillTint="33"/>
          </w:tcPr>
          <w:p w14:paraId="300D0FAD" w14:textId="09D5DB2D" w:rsidR="007033C9" w:rsidRPr="00B26296" w:rsidRDefault="007033C9" w:rsidP="00533347">
            <w:pPr>
              <w:rPr>
                <w:rFonts w:cstheme="minorHAnsi"/>
                <w:b/>
                <w:bCs/>
                <w:sz w:val="18"/>
                <w:szCs w:val="18"/>
              </w:rPr>
            </w:pPr>
            <w:r>
              <w:rPr>
                <w:rFonts w:cstheme="minorHAnsi"/>
                <w:b/>
                <w:bCs/>
                <w:sz w:val="18"/>
                <w:szCs w:val="18"/>
              </w:rPr>
              <w:t>49.58</w:t>
            </w:r>
          </w:p>
        </w:tc>
        <w:tc>
          <w:tcPr>
            <w:tcW w:w="928" w:type="dxa"/>
            <w:shd w:val="clear" w:color="auto" w:fill="D9E2F3" w:themeFill="accent1" w:themeFillTint="33"/>
          </w:tcPr>
          <w:p w14:paraId="2F6C0AD8" w14:textId="0E0A0046" w:rsidR="007033C9" w:rsidRPr="007033C9" w:rsidRDefault="007033C9" w:rsidP="00533347">
            <w:pPr>
              <w:rPr>
                <w:rFonts w:cstheme="minorHAnsi"/>
                <w:i/>
                <w:iCs/>
                <w:sz w:val="18"/>
                <w:szCs w:val="18"/>
              </w:rPr>
            </w:pPr>
            <w:r w:rsidRPr="007033C9">
              <w:rPr>
                <w:rFonts w:cstheme="minorHAnsi"/>
                <w:i/>
                <w:iCs/>
                <w:sz w:val="18"/>
                <w:szCs w:val="18"/>
              </w:rPr>
              <w:t>+1.21</w:t>
            </w:r>
          </w:p>
        </w:tc>
        <w:tc>
          <w:tcPr>
            <w:tcW w:w="895" w:type="dxa"/>
          </w:tcPr>
          <w:p w14:paraId="001F3917" w14:textId="1559C1C9" w:rsidR="007033C9" w:rsidRPr="00E323AC" w:rsidRDefault="007033C9" w:rsidP="00533347">
            <w:pPr>
              <w:rPr>
                <w:rFonts w:cstheme="minorHAnsi"/>
                <w:sz w:val="18"/>
                <w:szCs w:val="18"/>
              </w:rPr>
            </w:pPr>
            <w:r w:rsidRPr="00E323AC">
              <w:rPr>
                <w:rFonts w:cstheme="minorHAnsi"/>
                <w:sz w:val="18"/>
                <w:szCs w:val="18"/>
              </w:rPr>
              <w:t>26.35</w:t>
            </w:r>
          </w:p>
        </w:tc>
        <w:tc>
          <w:tcPr>
            <w:tcW w:w="859" w:type="dxa"/>
          </w:tcPr>
          <w:p w14:paraId="48DDE7A5" w14:textId="77777777" w:rsidR="007033C9" w:rsidRPr="00E323AC" w:rsidRDefault="007033C9" w:rsidP="00533347">
            <w:pPr>
              <w:rPr>
                <w:rFonts w:cstheme="minorHAnsi"/>
                <w:sz w:val="18"/>
                <w:szCs w:val="18"/>
              </w:rPr>
            </w:pPr>
            <w:r w:rsidRPr="00E323AC">
              <w:rPr>
                <w:rFonts w:cstheme="minorHAnsi"/>
                <w:sz w:val="18"/>
                <w:szCs w:val="18"/>
              </w:rPr>
              <w:t>0.55</w:t>
            </w:r>
          </w:p>
        </w:tc>
        <w:tc>
          <w:tcPr>
            <w:tcW w:w="895" w:type="dxa"/>
          </w:tcPr>
          <w:p w14:paraId="040C78F1" w14:textId="77777777" w:rsidR="007033C9" w:rsidRPr="00E323AC" w:rsidRDefault="007033C9" w:rsidP="00533347">
            <w:pPr>
              <w:rPr>
                <w:rFonts w:cstheme="minorHAnsi"/>
                <w:sz w:val="18"/>
                <w:szCs w:val="18"/>
              </w:rPr>
            </w:pPr>
            <w:r w:rsidRPr="00E323AC">
              <w:rPr>
                <w:rFonts w:cstheme="minorHAnsi"/>
                <w:sz w:val="18"/>
                <w:szCs w:val="18"/>
              </w:rPr>
              <w:t>0.70</w:t>
            </w:r>
          </w:p>
        </w:tc>
        <w:tc>
          <w:tcPr>
            <w:tcW w:w="940" w:type="dxa"/>
            <w:shd w:val="clear" w:color="auto" w:fill="D9E2F3" w:themeFill="accent1" w:themeFillTint="33"/>
          </w:tcPr>
          <w:p w14:paraId="6D8868CD" w14:textId="77777777" w:rsidR="007033C9" w:rsidRPr="00E323AC" w:rsidRDefault="007033C9" w:rsidP="00533347">
            <w:pPr>
              <w:rPr>
                <w:rFonts w:cstheme="minorHAnsi"/>
                <w:b/>
                <w:bCs/>
                <w:sz w:val="18"/>
                <w:szCs w:val="18"/>
              </w:rPr>
            </w:pPr>
            <w:r w:rsidRPr="00E323AC">
              <w:rPr>
                <w:rFonts w:cstheme="minorHAnsi"/>
                <w:b/>
                <w:bCs/>
                <w:sz w:val="18"/>
                <w:szCs w:val="18"/>
              </w:rPr>
              <w:t>27.60</w:t>
            </w:r>
          </w:p>
        </w:tc>
        <w:tc>
          <w:tcPr>
            <w:tcW w:w="885" w:type="dxa"/>
            <w:shd w:val="clear" w:color="auto" w:fill="D9E2F3" w:themeFill="accent1" w:themeFillTint="33"/>
          </w:tcPr>
          <w:p w14:paraId="2D41B8A7" w14:textId="330E38C9" w:rsidR="007033C9" w:rsidRPr="007033C9" w:rsidRDefault="007033C9" w:rsidP="00533347">
            <w:pPr>
              <w:rPr>
                <w:rFonts w:cstheme="minorHAnsi"/>
                <w:i/>
                <w:iCs/>
                <w:sz w:val="18"/>
                <w:szCs w:val="18"/>
              </w:rPr>
            </w:pPr>
            <w:r w:rsidRPr="007033C9">
              <w:rPr>
                <w:rFonts w:cstheme="minorHAnsi"/>
                <w:i/>
                <w:iCs/>
                <w:sz w:val="18"/>
                <w:szCs w:val="18"/>
              </w:rPr>
              <w:t>+2.58</w:t>
            </w:r>
          </w:p>
        </w:tc>
        <w:tc>
          <w:tcPr>
            <w:tcW w:w="935" w:type="dxa"/>
          </w:tcPr>
          <w:p w14:paraId="2529639B" w14:textId="2D1582A5" w:rsidR="007033C9" w:rsidRPr="00E323AC" w:rsidRDefault="007033C9" w:rsidP="00533347">
            <w:pPr>
              <w:rPr>
                <w:rFonts w:cstheme="minorHAnsi"/>
                <w:sz w:val="18"/>
                <w:szCs w:val="18"/>
              </w:rPr>
            </w:pPr>
            <w:r w:rsidRPr="00E323AC">
              <w:rPr>
                <w:rFonts w:cstheme="minorHAnsi"/>
                <w:sz w:val="18"/>
                <w:szCs w:val="18"/>
              </w:rPr>
              <w:t>108.30</w:t>
            </w:r>
          </w:p>
        </w:tc>
        <w:tc>
          <w:tcPr>
            <w:tcW w:w="895" w:type="dxa"/>
          </w:tcPr>
          <w:p w14:paraId="3FDEF0C6" w14:textId="77777777" w:rsidR="007033C9" w:rsidRPr="00E323AC" w:rsidRDefault="007033C9" w:rsidP="00533347">
            <w:pPr>
              <w:rPr>
                <w:rFonts w:cstheme="minorHAnsi"/>
                <w:sz w:val="18"/>
                <w:szCs w:val="18"/>
              </w:rPr>
            </w:pPr>
            <w:r w:rsidRPr="00E323AC">
              <w:rPr>
                <w:rFonts w:cstheme="minorHAnsi"/>
                <w:sz w:val="18"/>
                <w:szCs w:val="18"/>
              </w:rPr>
              <w:t>2.02</w:t>
            </w:r>
          </w:p>
        </w:tc>
        <w:tc>
          <w:tcPr>
            <w:tcW w:w="895" w:type="dxa"/>
          </w:tcPr>
          <w:p w14:paraId="66C7AFFF" w14:textId="77777777" w:rsidR="007033C9" w:rsidRPr="00E323AC" w:rsidRDefault="007033C9" w:rsidP="00533347">
            <w:pPr>
              <w:rPr>
                <w:rFonts w:cstheme="minorHAnsi"/>
                <w:sz w:val="18"/>
                <w:szCs w:val="18"/>
              </w:rPr>
            </w:pPr>
            <w:r w:rsidRPr="00E323AC">
              <w:rPr>
                <w:rFonts w:cstheme="minorHAnsi"/>
                <w:sz w:val="18"/>
                <w:szCs w:val="18"/>
              </w:rPr>
              <w:t>2.55</w:t>
            </w:r>
          </w:p>
        </w:tc>
        <w:tc>
          <w:tcPr>
            <w:tcW w:w="940" w:type="dxa"/>
            <w:shd w:val="clear" w:color="auto" w:fill="D9E2F3" w:themeFill="accent1" w:themeFillTint="33"/>
          </w:tcPr>
          <w:p w14:paraId="15B7C233" w14:textId="77777777" w:rsidR="007033C9" w:rsidRPr="00E323AC" w:rsidRDefault="007033C9" w:rsidP="00533347">
            <w:pPr>
              <w:rPr>
                <w:rFonts w:cstheme="minorHAnsi"/>
                <w:b/>
                <w:bCs/>
                <w:sz w:val="18"/>
                <w:szCs w:val="18"/>
              </w:rPr>
            </w:pPr>
            <w:r w:rsidRPr="00E323AC">
              <w:rPr>
                <w:rFonts w:cstheme="minorHAnsi"/>
                <w:b/>
                <w:bCs/>
                <w:sz w:val="18"/>
                <w:szCs w:val="18"/>
              </w:rPr>
              <w:t>112.86</w:t>
            </w:r>
          </w:p>
        </w:tc>
        <w:tc>
          <w:tcPr>
            <w:tcW w:w="842" w:type="dxa"/>
            <w:shd w:val="clear" w:color="auto" w:fill="D9E2F3" w:themeFill="accent1" w:themeFillTint="33"/>
          </w:tcPr>
          <w:p w14:paraId="61143FD2" w14:textId="5323BDE3"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2.49</w:t>
            </w:r>
          </w:p>
        </w:tc>
      </w:tr>
      <w:tr w:rsidR="007033C9" w14:paraId="1EA63327" w14:textId="60E142D7" w:rsidTr="007033C9">
        <w:tc>
          <w:tcPr>
            <w:tcW w:w="891" w:type="dxa"/>
          </w:tcPr>
          <w:p w14:paraId="6D8090D5" w14:textId="77777777" w:rsidR="007033C9" w:rsidRPr="004B51C3" w:rsidRDefault="007033C9" w:rsidP="00533347">
            <w:pPr>
              <w:rPr>
                <w:rFonts w:cstheme="minorHAnsi"/>
                <w:sz w:val="20"/>
                <w:szCs w:val="20"/>
              </w:rPr>
            </w:pPr>
            <w:r>
              <w:rPr>
                <w:rFonts w:cstheme="minorHAnsi"/>
                <w:sz w:val="20"/>
                <w:szCs w:val="20"/>
              </w:rPr>
              <w:t>2014</w:t>
            </w:r>
          </w:p>
        </w:tc>
        <w:tc>
          <w:tcPr>
            <w:tcW w:w="896" w:type="dxa"/>
          </w:tcPr>
          <w:p w14:paraId="7841301D" w14:textId="0CAB5EBF" w:rsidR="007033C9" w:rsidRPr="00E323AC" w:rsidRDefault="007033C9" w:rsidP="00533347">
            <w:pPr>
              <w:rPr>
                <w:rFonts w:cstheme="minorHAnsi"/>
                <w:sz w:val="18"/>
                <w:szCs w:val="18"/>
              </w:rPr>
            </w:pPr>
            <w:r>
              <w:rPr>
                <w:rFonts w:cstheme="minorHAnsi"/>
                <w:sz w:val="18"/>
                <w:szCs w:val="18"/>
              </w:rPr>
              <w:t>39.05</w:t>
            </w:r>
          </w:p>
        </w:tc>
        <w:tc>
          <w:tcPr>
            <w:tcW w:w="859" w:type="dxa"/>
          </w:tcPr>
          <w:p w14:paraId="77DFC8BC"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F24CC68" w14:textId="7C796264" w:rsidR="007033C9" w:rsidRPr="00E323AC" w:rsidRDefault="007033C9" w:rsidP="00533347">
            <w:pPr>
              <w:rPr>
                <w:rFonts w:cstheme="minorHAnsi"/>
                <w:sz w:val="18"/>
                <w:szCs w:val="18"/>
              </w:rPr>
            </w:pPr>
            <w:r>
              <w:rPr>
                <w:rFonts w:cstheme="minorHAnsi"/>
                <w:sz w:val="18"/>
                <w:szCs w:val="18"/>
              </w:rPr>
              <w:t>11.02</w:t>
            </w:r>
          </w:p>
        </w:tc>
        <w:tc>
          <w:tcPr>
            <w:tcW w:w="940" w:type="dxa"/>
            <w:shd w:val="clear" w:color="auto" w:fill="D9E2F3" w:themeFill="accent1" w:themeFillTint="33"/>
          </w:tcPr>
          <w:p w14:paraId="21C29237" w14:textId="1FDD5257" w:rsidR="007033C9" w:rsidRPr="00B26296" w:rsidRDefault="007033C9" w:rsidP="00533347">
            <w:pPr>
              <w:rPr>
                <w:rFonts w:cstheme="minorHAnsi"/>
                <w:b/>
                <w:bCs/>
                <w:sz w:val="18"/>
                <w:szCs w:val="18"/>
              </w:rPr>
            </w:pPr>
            <w:r>
              <w:rPr>
                <w:rFonts w:cstheme="minorHAnsi"/>
                <w:b/>
                <w:bCs/>
                <w:sz w:val="18"/>
                <w:szCs w:val="18"/>
              </w:rPr>
              <w:t>51.58</w:t>
            </w:r>
          </w:p>
        </w:tc>
        <w:tc>
          <w:tcPr>
            <w:tcW w:w="928" w:type="dxa"/>
            <w:shd w:val="clear" w:color="auto" w:fill="D9E2F3" w:themeFill="accent1" w:themeFillTint="33"/>
          </w:tcPr>
          <w:p w14:paraId="268A54AF" w14:textId="78A932AD" w:rsidR="007033C9" w:rsidRPr="007033C9" w:rsidRDefault="007033C9" w:rsidP="00533347">
            <w:pPr>
              <w:rPr>
                <w:rFonts w:cstheme="minorHAnsi"/>
                <w:i/>
                <w:iCs/>
                <w:sz w:val="18"/>
                <w:szCs w:val="18"/>
              </w:rPr>
            </w:pPr>
            <w:r w:rsidRPr="007033C9">
              <w:rPr>
                <w:rFonts w:cstheme="minorHAnsi"/>
                <w:i/>
                <w:iCs/>
                <w:sz w:val="18"/>
                <w:szCs w:val="18"/>
              </w:rPr>
              <w:t>+2.00</w:t>
            </w:r>
          </w:p>
        </w:tc>
        <w:tc>
          <w:tcPr>
            <w:tcW w:w="895" w:type="dxa"/>
          </w:tcPr>
          <w:p w14:paraId="4070190E" w14:textId="5EE8DD9A" w:rsidR="007033C9" w:rsidRPr="00E323AC" w:rsidRDefault="007033C9" w:rsidP="00533347">
            <w:pPr>
              <w:rPr>
                <w:rFonts w:cstheme="minorHAnsi"/>
                <w:sz w:val="18"/>
                <w:szCs w:val="18"/>
              </w:rPr>
            </w:pPr>
            <w:r w:rsidRPr="00E323AC">
              <w:rPr>
                <w:rFonts w:cstheme="minorHAnsi"/>
                <w:sz w:val="18"/>
                <w:szCs w:val="18"/>
              </w:rPr>
              <w:t>34.52</w:t>
            </w:r>
          </w:p>
        </w:tc>
        <w:tc>
          <w:tcPr>
            <w:tcW w:w="859" w:type="dxa"/>
          </w:tcPr>
          <w:p w14:paraId="277DF618" w14:textId="77777777" w:rsidR="007033C9" w:rsidRPr="00E323AC" w:rsidRDefault="007033C9" w:rsidP="00533347">
            <w:pPr>
              <w:rPr>
                <w:rFonts w:cstheme="minorHAnsi"/>
                <w:sz w:val="18"/>
                <w:szCs w:val="18"/>
              </w:rPr>
            </w:pPr>
            <w:r w:rsidRPr="00E323AC">
              <w:rPr>
                <w:rFonts w:cstheme="minorHAnsi"/>
                <w:sz w:val="18"/>
                <w:szCs w:val="18"/>
              </w:rPr>
              <w:t>0.73</w:t>
            </w:r>
          </w:p>
        </w:tc>
        <w:tc>
          <w:tcPr>
            <w:tcW w:w="895" w:type="dxa"/>
          </w:tcPr>
          <w:p w14:paraId="2656BF8D" w14:textId="77777777" w:rsidR="007033C9" w:rsidRPr="00E323AC" w:rsidRDefault="007033C9" w:rsidP="00533347">
            <w:pPr>
              <w:rPr>
                <w:rFonts w:cstheme="minorHAnsi"/>
                <w:sz w:val="18"/>
                <w:szCs w:val="18"/>
              </w:rPr>
            </w:pPr>
            <w:r w:rsidRPr="00E323AC">
              <w:rPr>
                <w:rFonts w:cstheme="minorHAnsi"/>
                <w:sz w:val="18"/>
                <w:szCs w:val="18"/>
              </w:rPr>
              <w:t>1.25</w:t>
            </w:r>
          </w:p>
        </w:tc>
        <w:tc>
          <w:tcPr>
            <w:tcW w:w="940" w:type="dxa"/>
            <w:shd w:val="clear" w:color="auto" w:fill="D9E2F3" w:themeFill="accent1" w:themeFillTint="33"/>
          </w:tcPr>
          <w:p w14:paraId="68FF4CFA" w14:textId="77777777" w:rsidR="007033C9" w:rsidRPr="00E323AC" w:rsidRDefault="007033C9" w:rsidP="00533347">
            <w:pPr>
              <w:rPr>
                <w:rFonts w:cstheme="minorHAnsi"/>
                <w:b/>
                <w:bCs/>
                <w:sz w:val="18"/>
                <w:szCs w:val="18"/>
              </w:rPr>
            </w:pPr>
            <w:r w:rsidRPr="00E323AC">
              <w:rPr>
                <w:rFonts w:cstheme="minorHAnsi"/>
                <w:b/>
                <w:bCs/>
                <w:sz w:val="18"/>
                <w:szCs w:val="18"/>
              </w:rPr>
              <w:t>36.50</w:t>
            </w:r>
          </w:p>
        </w:tc>
        <w:tc>
          <w:tcPr>
            <w:tcW w:w="885" w:type="dxa"/>
            <w:shd w:val="clear" w:color="auto" w:fill="D9E2F3" w:themeFill="accent1" w:themeFillTint="33"/>
          </w:tcPr>
          <w:p w14:paraId="6A1321BC" w14:textId="06B49849" w:rsidR="007033C9" w:rsidRPr="007033C9" w:rsidRDefault="007033C9" w:rsidP="00533347">
            <w:pPr>
              <w:rPr>
                <w:rFonts w:cstheme="minorHAnsi"/>
                <w:i/>
                <w:iCs/>
                <w:sz w:val="18"/>
                <w:szCs w:val="18"/>
              </w:rPr>
            </w:pPr>
            <w:r w:rsidRPr="007033C9">
              <w:rPr>
                <w:rFonts w:cstheme="minorHAnsi"/>
                <w:i/>
                <w:iCs/>
                <w:sz w:val="18"/>
                <w:szCs w:val="18"/>
              </w:rPr>
              <w:t>+8.90</w:t>
            </w:r>
          </w:p>
        </w:tc>
        <w:tc>
          <w:tcPr>
            <w:tcW w:w="935" w:type="dxa"/>
          </w:tcPr>
          <w:p w14:paraId="2538FAF9" w14:textId="4D55A7CC" w:rsidR="007033C9" w:rsidRPr="00E323AC" w:rsidRDefault="007033C9" w:rsidP="00533347">
            <w:pPr>
              <w:rPr>
                <w:rFonts w:cstheme="minorHAnsi"/>
                <w:sz w:val="18"/>
                <w:szCs w:val="18"/>
              </w:rPr>
            </w:pPr>
            <w:r w:rsidRPr="00E323AC">
              <w:rPr>
                <w:rFonts w:cstheme="minorHAnsi"/>
                <w:sz w:val="18"/>
                <w:szCs w:val="18"/>
              </w:rPr>
              <w:t>108.47</w:t>
            </w:r>
          </w:p>
        </w:tc>
        <w:tc>
          <w:tcPr>
            <w:tcW w:w="895" w:type="dxa"/>
          </w:tcPr>
          <w:p w14:paraId="1600E85E" w14:textId="77777777" w:rsidR="007033C9" w:rsidRPr="00E323AC" w:rsidRDefault="007033C9" w:rsidP="00533347">
            <w:pPr>
              <w:rPr>
                <w:rFonts w:cstheme="minorHAnsi"/>
                <w:sz w:val="18"/>
                <w:szCs w:val="18"/>
              </w:rPr>
            </w:pPr>
            <w:r w:rsidRPr="00E323AC">
              <w:rPr>
                <w:rFonts w:cstheme="minorHAnsi"/>
                <w:sz w:val="18"/>
                <w:szCs w:val="18"/>
              </w:rPr>
              <w:t>5.91</w:t>
            </w:r>
          </w:p>
        </w:tc>
        <w:tc>
          <w:tcPr>
            <w:tcW w:w="895" w:type="dxa"/>
          </w:tcPr>
          <w:p w14:paraId="3BDF23AF" w14:textId="77777777" w:rsidR="007033C9" w:rsidRPr="00E323AC" w:rsidRDefault="007033C9" w:rsidP="00533347">
            <w:pPr>
              <w:rPr>
                <w:rFonts w:cstheme="minorHAnsi"/>
                <w:sz w:val="18"/>
                <w:szCs w:val="18"/>
              </w:rPr>
            </w:pPr>
            <w:r w:rsidRPr="00E323AC">
              <w:rPr>
                <w:rFonts w:cstheme="minorHAnsi"/>
                <w:sz w:val="18"/>
                <w:szCs w:val="18"/>
              </w:rPr>
              <w:t>7.75</w:t>
            </w:r>
          </w:p>
        </w:tc>
        <w:tc>
          <w:tcPr>
            <w:tcW w:w="940" w:type="dxa"/>
            <w:shd w:val="clear" w:color="auto" w:fill="D9E2F3" w:themeFill="accent1" w:themeFillTint="33"/>
          </w:tcPr>
          <w:p w14:paraId="7A68B9A0" w14:textId="77777777" w:rsidR="007033C9" w:rsidRPr="00E323AC" w:rsidRDefault="007033C9" w:rsidP="00533347">
            <w:pPr>
              <w:rPr>
                <w:rFonts w:cstheme="minorHAnsi"/>
                <w:b/>
                <w:bCs/>
                <w:sz w:val="18"/>
                <w:szCs w:val="18"/>
              </w:rPr>
            </w:pPr>
            <w:r w:rsidRPr="00E323AC">
              <w:rPr>
                <w:rFonts w:cstheme="minorHAnsi"/>
                <w:b/>
                <w:bCs/>
                <w:sz w:val="18"/>
                <w:szCs w:val="18"/>
              </w:rPr>
              <w:t>122.13</w:t>
            </w:r>
          </w:p>
        </w:tc>
        <w:tc>
          <w:tcPr>
            <w:tcW w:w="842" w:type="dxa"/>
            <w:shd w:val="clear" w:color="auto" w:fill="D9E2F3" w:themeFill="accent1" w:themeFillTint="33"/>
          </w:tcPr>
          <w:p w14:paraId="3CCE0CFE" w14:textId="362BF3BB"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9.27</w:t>
            </w:r>
          </w:p>
        </w:tc>
      </w:tr>
      <w:tr w:rsidR="007033C9" w14:paraId="0B9FA499" w14:textId="47D552C6" w:rsidTr="007033C9">
        <w:tc>
          <w:tcPr>
            <w:tcW w:w="891" w:type="dxa"/>
          </w:tcPr>
          <w:p w14:paraId="690514BD" w14:textId="77777777" w:rsidR="007033C9" w:rsidRDefault="007033C9" w:rsidP="00533347">
            <w:pPr>
              <w:rPr>
                <w:rFonts w:cstheme="minorHAnsi"/>
                <w:sz w:val="20"/>
                <w:szCs w:val="20"/>
              </w:rPr>
            </w:pPr>
            <w:r>
              <w:rPr>
                <w:rFonts w:cstheme="minorHAnsi"/>
                <w:sz w:val="20"/>
                <w:szCs w:val="20"/>
              </w:rPr>
              <w:t>2015</w:t>
            </w:r>
          </w:p>
        </w:tc>
        <w:tc>
          <w:tcPr>
            <w:tcW w:w="896" w:type="dxa"/>
          </w:tcPr>
          <w:p w14:paraId="02F991FF" w14:textId="160C1AB9" w:rsidR="007033C9" w:rsidRPr="00E323AC" w:rsidRDefault="007033C9" w:rsidP="00533347">
            <w:pPr>
              <w:rPr>
                <w:rFonts w:cstheme="minorHAnsi"/>
                <w:sz w:val="18"/>
                <w:szCs w:val="18"/>
              </w:rPr>
            </w:pPr>
            <w:r>
              <w:rPr>
                <w:rFonts w:cstheme="minorHAnsi"/>
                <w:sz w:val="18"/>
                <w:szCs w:val="18"/>
              </w:rPr>
              <w:t>41.20</w:t>
            </w:r>
          </w:p>
        </w:tc>
        <w:tc>
          <w:tcPr>
            <w:tcW w:w="859" w:type="dxa"/>
          </w:tcPr>
          <w:p w14:paraId="3B62965D" w14:textId="77777777" w:rsidR="007033C9" w:rsidRPr="00E323AC" w:rsidRDefault="007033C9" w:rsidP="00533347">
            <w:pPr>
              <w:rPr>
                <w:rFonts w:cstheme="minorHAnsi"/>
                <w:sz w:val="18"/>
                <w:szCs w:val="18"/>
              </w:rPr>
            </w:pPr>
            <w:r>
              <w:rPr>
                <w:rFonts w:cstheme="minorHAnsi"/>
                <w:sz w:val="18"/>
                <w:szCs w:val="18"/>
              </w:rPr>
              <w:t>1.51</w:t>
            </w:r>
          </w:p>
        </w:tc>
        <w:tc>
          <w:tcPr>
            <w:tcW w:w="895" w:type="dxa"/>
          </w:tcPr>
          <w:p w14:paraId="502F4680" w14:textId="158DC83F" w:rsidR="007033C9" w:rsidRPr="00E323AC" w:rsidRDefault="007033C9" w:rsidP="00533347">
            <w:pPr>
              <w:rPr>
                <w:rFonts w:cstheme="minorHAnsi"/>
                <w:sz w:val="18"/>
                <w:szCs w:val="18"/>
              </w:rPr>
            </w:pPr>
            <w:r>
              <w:rPr>
                <w:rFonts w:cstheme="minorHAnsi"/>
                <w:sz w:val="18"/>
                <w:szCs w:val="18"/>
              </w:rPr>
              <w:t>11.95</w:t>
            </w:r>
          </w:p>
        </w:tc>
        <w:tc>
          <w:tcPr>
            <w:tcW w:w="940" w:type="dxa"/>
            <w:shd w:val="clear" w:color="auto" w:fill="D9E2F3" w:themeFill="accent1" w:themeFillTint="33"/>
          </w:tcPr>
          <w:p w14:paraId="40B08FBD" w14:textId="308FE743" w:rsidR="007033C9" w:rsidRPr="00B26296" w:rsidRDefault="007033C9" w:rsidP="00533347">
            <w:pPr>
              <w:rPr>
                <w:rFonts w:cstheme="minorHAnsi"/>
                <w:b/>
                <w:bCs/>
                <w:sz w:val="18"/>
                <w:szCs w:val="18"/>
              </w:rPr>
            </w:pPr>
            <w:r>
              <w:rPr>
                <w:rFonts w:cstheme="minorHAnsi"/>
                <w:b/>
                <w:bCs/>
                <w:sz w:val="18"/>
                <w:szCs w:val="18"/>
              </w:rPr>
              <w:t>54.65</w:t>
            </w:r>
          </w:p>
        </w:tc>
        <w:tc>
          <w:tcPr>
            <w:tcW w:w="928" w:type="dxa"/>
            <w:shd w:val="clear" w:color="auto" w:fill="D9E2F3" w:themeFill="accent1" w:themeFillTint="33"/>
          </w:tcPr>
          <w:p w14:paraId="4F820010" w14:textId="391A05FC" w:rsidR="007033C9" w:rsidRPr="007033C9" w:rsidRDefault="007033C9" w:rsidP="00533347">
            <w:pPr>
              <w:rPr>
                <w:rFonts w:cstheme="minorHAnsi"/>
                <w:i/>
                <w:iCs/>
                <w:sz w:val="18"/>
                <w:szCs w:val="18"/>
              </w:rPr>
            </w:pPr>
            <w:r w:rsidRPr="007033C9">
              <w:rPr>
                <w:rFonts w:cstheme="minorHAnsi"/>
                <w:i/>
                <w:iCs/>
                <w:sz w:val="18"/>
                <w:szCs w:val="18"/>
              </w:rPr>
              <w:t>+3.07</w:t>
            </w:r>
          </w:p>
        </w:tc>
        <w:tc>
          <w:tcPr>
            <w:tcW w:w="895" w:type="dxa"/>
          </w:tcPr>
          <w:p w14:paraId="50872D6F" w14:textId="23DF7B18" w:rsidR="007033C9" w:rsidRPr="00E323AC" w:rsidRDefault="007033C9" w:rsidP="00533347">
            <w:pPr>
              <w:rPr>
                <w:rFonts w:cstheme="minorHAnsi"/>
                <w:sz w:val="18"/>
                <w:szCs w:val="18"/>
              </w:rPr>
            </w:pPr>
            <w:r w:rsidRPr="00E323AC">
              <w:rPr>
                <w:rFonts w:cstheme="minorHAnsi"/>
                <w:sz w:val="18"/>
                <w:szCs w:val="18"/>
              </w:rPr>
              <w:t>34.82</w:t>
            </w:r>
          </w:p>
        </w:tc>
        <w:tc>
          <w:tcPr>
            <w:tcW w:w="859" w:type="dxa"/>
          </w:tcPr>
          <w:p w14:paraId="6CE6EB1D" w14:textId="77777777" w:rsidR="007033C9" w:rsidRPr="00E323AC" w:rsidRDefault="007033C9" w:rsidP="00533347">
            <w:pPr>
              <w:rPr>
                <w:rFonts w:cstheme="minorHAnsi"/>
                <w:sz w:val="18"/>
                <w:szCs w:val="18"/>
              </w:rPr>
            </w:pPr>
            <w:r w:rsidRPr="00E323AC">
              <w:rPr>
                <w:rFonts w:cstheme="minorHAnsi"/>
                <w:sz w:val="18"/>
                <w:szCs w:val="18"/>
              </w:rPr>
              <w:t>0.73</w:t>
            </w:r>
          </w:p>
        </w:tc>
        <w:tc>
          <w:tcPr>
            <w:tcW w:w="895" w:type="dxa"/>
          </w:tcPr>
          <w:p w14:paraId="71D6B809" w14:textId="77777777" w:rsidR="007033C9" w:rsidRPr="00E323AC" w:rsidRDefault="007033C9" w:rsidP="00533347">
            <w:pPr>
              <w:rPr>
                <w:rFonts w:cstheme="minorHAnsi"/>
                <w:sz w:val="18"/>
                <w:szCs w:val="18"/>
              </w:rPr>
            </w:pPr>
            <w:r w:rsidRPr="00E323AC">
              <w:rPr>
                <w:rFonts w:cstheme="minorHAnsi"/>
                <w:sz w:val="18"/>
                <w:szCs w:val="18"/>
              </w:rPr>
              <w:t>6.62</w:t>
            </w:r>
          </w:p>
        </w:tc>
        <w:tc>
          <w:tcPr>
            <w:tcW w:w="940" w:type="dxa"/>
            <w:shd w:val="clear" w:color="auto" w:fill="D9E2F3" w:themeFill="accent1" w:themeFillTint="33"/>
          </w:tcPr>
          <w:p w14:paraId="555F1EE3" w14:textId="77777777" w:rsidR="007033C9" w:rsidRPr="00E323AC" w:rsidRDefault="007033C9" w:rsidP="00533347">
            <w:pPr>
              <w:rPr>
                <w:rFonts w:cstheme="minorHAnsi"/>
                <w:b/>
                <w:bCs/>
                <w:sz w:val="18"/>
                <w:szCs w:val="18"/>
              </w:rPr>
            </w:pPr>
            <w:r w:rsidRPr="00E323AC">
              <w:rPr>
                <w:rFonts w:cstheme="minorHAnsi"/>
                <w:b/>
                <w:bCs/>
                <w:sz w:val="18"/>
                <w:szCs w:val="18"/>
              </w:rPr>
              <w:t>42.16</w:t>
            </w:r>
          </w:p>
        </w:tc>
        <w:tc>
          <w:tcPr>
            <w:tcW w:w="885" w:type="dxa"/>
            <w:shd w:val="clear" w:color="auto" w:fill="D9E2F3" w:themeFill="accent1" w:themeFillTint="33"/>
          </w:tcPr>
          <w:p w14:paraId="1CAB88ED" w14:textId="6C1C1EE5" w:rsidR="007033C9" w:rsidRPr="007033C9" w:rsidRDefault="007033C9" w:rsidP="00533347">
            <w:pPr>
              <w:rPr>
                <w:rFonts w:cstheme="minorHAnsi"/>
                <w:i/>
                <w:iCs/>
                <w:sz w:val="18"/>
                <w:szCs w:val="18"/>
              </w:rPr>
            </w:pPr>
            <w:r w:rsidRPr="007033C9">
              <w:rPr>
                <w:rFonts w:cstheme="minorHAnsi"/>
                <w:i/>
                <w:iCs/>
                <w:sz w:val="18"/>
                <w:szCs w:val="18"/>
              </w:rPr>
              <w:t>+5.66</w:t>
            </w:r>
          </w:p>
        </w:tc>
        <w:tc>
          <w:tcPr>
            <w:tcW w:w="935" w:type="dxa"/>
          </w:tcPr>
          <w:p w14:paraId="3D30E0C7" w14:textId="7B022753" w:rsidR="007033C9" w:rsidRPr="00E323AC" w:rsidRDefault="007033C9" w:rsidP="00533347">
            <w:pPr>
              <w:rPr>
                <w:rFonts w:cstheme="minorHAnsi"/>
                <w:sz w:val="18"/>
                <w:szCs w:val="18"/>
              </w:rPr>
            </w:pPr>
            <w:r w:rsidRPr="00E323AC">
              <w:rPr>
                <w:rFonts w:cstheme="minorHAnsi"/>
                <w:sz w:val="18"/>
                <w:szCs w:val="18"/>
              </w:rPr>
              <w:t>111.95</w:t>
            </w:r>
          </w:p>
        </w:tc>
        <w:tc>
          <w:tcPr>
            <w:tcW w:w="895" w:type="dxa"/>
          </w:tcPr>
          <w:p w14:paraId="172C04DE" w14:textId="77777777" w:rsidR="007033C9" w:rsidRPr="00E323AC" w:rsidRDefault="007033C9" w:rsidP="00533347">
            <w:pPr>
              <w:rPr>
                <w:rFonts w:cstheme="minorHAnsi"/>
                <w:sz w:val="18"/>
                <w:szCs w:val="18"/>
              </w:rPr>
            </w:pPr>
            <w:r w:rsidRPr="00E323AC">
              <w:rPr>
                <w:rFonts w:cstheme="minorHAnsi"/>
                <w:sz w:val="18"/>
                <w:szCs w:val="18"/>
              </w:rPr>
              <w:t>5.75</w:t>
            </w:r>
          </w:p>
        </w:tc>
        <w:tc>
          <w:tcPr>
            <w:tcW w:w="895" w:type="dxa"/>
          </w:tcPr>
          <w:p w14:paraId="0EC37292" w14:textId="77777777" w:rsidR="007033C9" w:rsidRPr="00E323AC" w:rsidRDefault="007033C9" w:rsidP="00533347">
            <w:pPr>
              <w:rPr>
                <w:rFonts w:cstheme="minorHAnsi"/>
                <w:sz w:val="18"/>
                <w:szCs w:val="18"/>
              </w:rPr>
            </w:pPr>
            <w:r w:rsidRPr="00E323AC">
              <w:rPr>
                <w:rFonts w:cstheme="minorHAnsi"/>
                <w:sz w:val="18"/>
                <w:szCs w:val="18"/>
              </w:rPr>
              <w:t>13.18</w:t>
            </w:r>
          </w:p>
        </w:tc>
        <w:tc>
          <w:tcPr>
            <w:tcW w:w="940" w:type="dxa"/>
            <w:shd w:val="clear" w:color="auto" w:fill="D9E2F3" w:themeFill="accent1" w:themeFillTint="33"/>
          </w:tcPr>
          <w:p w14:paraId="7B0F0E2C" w14:textId="77777777" w:rsidR="007033C9" w:rsidRPr="00E323AC" w:rsidRDefault="007033C9" w:rsidP="00533347">
            <w:pPr>
              <w:rPr>
                <w:rFonts w:cstheme="minorHAnsi"/>
                <w:b/>
                <w:bCs/>
                <w:sz w:val="18"/>
                <w:szCs w:val="18"/>
              </w:rPr>
            </w:pPr>
            <w:r w:rsidRPr="00E323AC">
              <w:rPr>
                <w:rFonts w:cstheme="minorHAnsi"/>
                <w:b/>
                <w:bCs/>
                <w:sz w:val="18"/>
                <w:szCs w:val="18"/>
              </w:rPr>
              <w:t>130.88</w:t>
            </w:r>
          </w:p>
        </w:tc>
        <w:tc>
          <w:tcPr>
            <w:tcW w:w="842" w:type="dxa"/>
            <w:shd w:val="clear" w:color="auto" w:fill="D9E2F3" w:themeFill="accent1" w:themeFillTint="33"/>
          </w:tcPr>
          <w:p w14:paraId="5DD56259" w14:textId="649C03EB"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8.75</w:t>
            </w:r>
          </w:p>
        </w:tc>
      </w:tr>
      <w:tr w:rsidR="007033C9" w14:paraId="627243C1" w14:textId="5E2AEA2A" w:rsidTr="007033C9">
        <w:tc>
          <w:tcPr>
            <w:tcW w:w="891" w:type="dxa"/>
          </w:tcPr>
          <w:p w14:paraId="067A49BE" w14:textId="77777777" w:rsidR="007033C9" w:rsidRDefault="007033C9" w:rsidP="00533347">
            <w:pPr>
              <w:rPr>
                <w:rFonts w:cstheme="minorHAnsi"/>
                <w:sz w:val="20"/>
                <w:szCs w:val="20"/>
              </w:rPr>
            </w:pPr>
            <w:r>
              <w:rPr>
                <w:rFonts w:cstheme="minorHAnsi"/>
                <w:sz w:val="20"/>
                <w:szCs w:val="20"/>
              </w:rPr>
              <w:t>2016</w:t>
            </w:r>
          </w:p>
        </w:tc>
        <w:tc>
          <w:tcPr>
            <w:tcW w:w="896" w:type="dxa"/>
          </w:tcPr>
          <w:p w14:paraId="1C6BAE6E" w14:textId="6C949A58" w:rsidR="007033C9" w:rsidRPr="00E323AC" w:rsidRDefault="007033C9" w:rsidP="00533347">
            <w:pPr>
              <w:rPr>
                <w:rFonts w:cstheme="minorHAnsi"/>
                <w:sz w:val="18"/>
                <w:szCs w:val="18"/>
              </w:rPr>
            </w:pPr>
            <w:r>
              <w:rPr>
                <w:rFonts w:cstheme="minorHAnsi"/>
                <w:sz w:val="18"/>
                <w:szCs w:val="18"/>
              </w:rPr>
              <w:t>40.08</w:t>
            </w:r>
          </w:p>
        </w:tc>
        <w:tc>
          <w:tcPr>
            <w:tcW w:w="859" w:type="dxa"/>
          </w:tcPr>
          <w:p w14:paraId="6A0F7279" w14:textId="77777777" w:rsidR="007033C9" w:rsidRPr="00E323AC" w:rsidRDefault="007033C9" w:rsidP="00533347">
            <w:pPr>
              <w:rPr>
                <w:rFonts w:cstheme="minorHAnsi"/>
                <w:sz w:val="18"/>
                <w:szCs w:val="18"/>
              </w:rPr>
            </w:pPr>
            <w:r>
              <w:rPr>
                <w:rFonts w:cstheme="minorHAnsi"/>
                <w:sz w:val="18"/>
                <w:szCs w:val="18"/>
              </w:rPr>
              <w:t>1.86</w:t>
            </w:r>
          </w:p>
        </w:tc>
        <w:tc>
          <w:tcPr>
            <w:tcW w:w="895" w:type="dxa"/>
          </w:tcPr>
          <w:p w14:paraId="6DA774DB" w14:textId="66DC9B5B" w:rsidR="007033C9" w:rsidRPr="00E323AC" w:rsidRDefault="007033C9" w:rsidP="00533347">
            <w:pPr>
              <w:rPr>
                <w:rFonts w:cstheme="minorHAnsi"/>
                <w:sz w:val="18"/>
                <w:szCs w:val="18"/>
              </w:rPr>
            </w:pPr>
            <w:r>
              <w:rPr>
                <w:rFonts w:cstheme="minorHAnsi"/>
                <w:sz w:val="18"/>
                <w:szCs w:val="18"/>
              </w:rPr>
              <w:t>17.11</w:t>
            </w:r>
          </w:p>
        </w:tc>
        <w:tc>
          <w:tcPr>
            <w:tcW w:w="940" w:type="dxa"/>
            <w:shd w:val="clear" w:color="auto" w:fill="D9E2F3" w:themeFill="accent1" w:themeFillTint="33"/>
          </w:tcPr>
          <w:p w14:paraId="4C3ADAC9" w14:textId="14D73141" w:rsidR="007033C9" w:rsidRPr="00B26296" w:rsidRDefault="007033C9" w:rsidP="00533347">
            <w:pPr>
              <w:rPr>
                <w:rFonts w:cstheme="minorHAnsi"/>
                <w:b/>
                <w:bCs/>
                <w:sz w:val="18"/>
                <w:szCs w:val="18"/>
              </w:rPr>
            </w:pPr>
            <w:r w:rsidRPr="00B26296">
              <w:rPr>
                <w:rFonts w:cstheme="minorHAnsi"/>
                <w:b/>
                <w:bCs/>
                <w:sz w:val="18"/>
                <w:szCs w:val="18"/>
              </w:rPr>
              <w:t>5</w:t>
            </w:r>
            <w:r>
              <w:rPr>
                <w:rFonts w:cstheme="minorHAnsi"/>
                <w:b/>
                <w:bCs/>
                <w:sz w:val="18"/>
                <w:szCs w:val="18"/>
              </w:rPr>
              <w:t>9.05</w:t>
            </w:r>
          </w:p>
        </w:tc>
        <w:tc>
          <w:tcPr>
            <w:tcW w:w="928" w:type="dxa"/>
            <w:shd w:val="clear" w:color="auto" w:fill="D9E2F3" w:themeFill="accent1" w:themeFillTint="33"/>
          </w:tcPr>
          <w:p w14:paraId="1D859407" w14:textId="3664634C" w:rsidR="007033C9" w:rsidRPr="007F7E17" w:rsidRDefault="007033C9" w:rsidP="00533347">
            <w:pPr>
              <w:rPr>
                <w:rFonts w:cstheme="minorHAnsi"/>
                <w:i/>
                <w:iCs/>
                <w:sz w:val="18"/>
                <w:szCs w:val="18"/>
              </w:rPr>
            </w:pPr>
            <w:r w:rsidRPr="007F7E17">
              <w:rPr>
                <w:rFonts w:cstheme="minorHAnsi"/>
                <w:i/>
                <w:iCs/>
                <w:sz w:val="18"/>
                <w:szCs w:val="18"/>
              </w:rPr>
              <w:t>+4.40</w:t>
            </w:r>
          </w:p>
        </w:tc>
        <w:tc>
          <w:tcPr>
            <w:tcW w:w="895" w:type="dxa"/>
          </w:tcPr>
          <w:p w14:paraId="08E83A26" w14:textId="4949566E" w:rsidR="007033C9" w:rsidRPr="00E323AC" w:rsidRDefault="007033C9" w:rsidP="00533347">
            <w:pPr>
              <w:rPr>
                <w:rFonts w:cstheme="minorHAnsi"/>
                <w:sz w:val="18"/>
                <w:szCs w:val="18"/>
              </w:rPr>
            </w:pPr>
            <w:r w:rsidRPr="00E323AC">
              <w:rPr>
                <w:rFonts w:cstheme="minorHAnsi"/>
                <w:sz w:val="18"/>
                <w:szCs w:val="18"/>
              </w:rPr>
              <w:t>40.41</w:t>
            </w:r>
          </w:p>
        </w:tc>
        <w:tc>
          <w:tcPr>
            <w:tcW w:w="859" w:type="dxa"/>
          </w:tcPr>
          <w:p w14:paraId="500B7136"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6203014D" w14:textId="77777777" w:rsidR="007033C9" w:rsidRPr="00E323AC" w:rsidRDefault="007033C9" w:rsidP="00533347">
            <w:pPr>
              <w:rPr>
                <w:rFonts w:cstheme="minorHAnsi"/>
                <w:sz w:val="18"/>
                <w:szCs w:val="18"/>
              </w:rPr>
            </w:pPr>
            <w:r w:rsidRPr="00E323AC">
              <w:rPr>
                <w:rFonts w:cstheme="minorHAnsi"/>
                <w:sz w:val="18"/>
                <w:szCs w:val="18"/>
              </w:rPr>
              <w:t>7.89</w:t>
            </w:r>
          </w:p>
        </w:tc>
        <w:tc>
          <w:tcPr>
            <w:tcW w:w="940" w:type="dxa"/>
            <w:shd w:val="clear" w:color="auto" w:fill="D9E2F3" w:themeFill="accent1" w:themeFillTint="33"/>
          </w:tcPr>
          <w:p w14:paraId="2855DB43" w14:textId="77777777" w:rsidR="007033C9" w:rsidRPr="00E323AC" w:rsidRDefault="007033C9" w:rsidP="00533347">
            <w:pPr>
              <w:rPr>
                <w:rFonts w:cstheme="minorHAnsi"/>
                <w:b/>
                <w:bCs/>
                <w:sz w:val="18"/>
                <w:szCs w:val="18"/>
              </w:rPr>
            </w:pPr>
            <w:r w:rsidRPr="00E323AC">
              <w:rPr>
                <w:rFonts w:cstheme="minorHAnsi"/>
                <w:b/>
                <w:bCs/>
                <w:sz w:val="18"/>
                <w:szCs w:val="18"/>
              </w:rPr>
              <w:t>49.05</w:t>
            </w:r>
          </w:p>
        </w:tc>
        <w:tc>
          <w:tcPr>
            <w:tcW w:w="885" w:type="dxa"/>
            <w:shd w:val="clear" w:color="auto" w:fill="D9E2F3" w:themeFill="accent1" w:themeFillTint="33"/>
          </w:tcPr>
          <w:p w14:paraId="4281D517" w14:textId="088029D0" w:rsidR="007033C9" w:rsidRPr="007033C9" w:rsidRDefault="007033C9" w:rsidP="00533347">
            <w:pPr>
              <w:rPr>
                <w:rFonts w:cstheme="minorHAnsi"/>
                <w:i/>
                <w:iCs/>
                <w:sz w:val="18"/>
                <w:szCs w:val="18"/>
              </w:rPr>
            </w:pPr>
            <w:r w:rsidRPr="007033C9">
              <w:rPr>
                <w:rFonts w:cstheme="minorHAnsi"/>
                <w:i/>
                <w:iCs/>
                <w:sz w:val="18"/>
                <w:szCs w:val="18"/>
              </w:rPr>
              <w:t>+6.89</w:t>
            </w:r>
          </w:p>
        </w:tc>
        <w:tc>
          <w:tcPr>
            <w:tcW w:w="935" w:type="dxa"/>
          </w:tcPr>
          <w:p w14:paraId="00C96F96" w14:textId="7BB0A39E" w:rsidR="007033C9" w:rsidRPr="00E323AC" w:rsidRDefault="007033C9" w:rsidP="00533347">
            <w:pPr>
              <w:rPr>
                <w:rFonts w:cstheme="minorHAnsi"/>
                <w:sz w:val="18"/>
                <w:szCs w:val="18"/>
              </w:rPr>
            </w:pPr>
            <w:r w:rsidRPr="00E323AC">
              <w:rPr>
                <w:rFonts w:cstheme="minorHAnsi"/>
                <w:sz w:val="18"/>
                <w:szCs w:val="18"/>
              </w:rPr>
              <w:t>114.66</w:t>
            </w:r>
          </w:p>
        </w:tc>
        <w:tc>
          <w:tcPr>
            <w:tcW w:w="895" w:type="dxa"/>
          </w:tcPr>
          <w:p w14:paraId="4ACA8397" w14:textId="77777777" w:rsidR="007033C9" w:rsidRPr="00E323AC" w:rsidRDefault="007033C9" w:rsidP="00533347">
            <w:pPr>
              <w:rPr>
                <w:rFonts w:cstheme="minorHAnsi"/>
                <w:sz w:val="18"/>
                <w:szCs w:val="18"/>
              </w:rPr>
            </w:pPr>
            <w:r w:rsidRPr="00E323AC">
              <w:rPr>
                <w:rFonts w:cstheme="minorHAnsi"/>
                <w:sz w:val="18"/>
                <w:szCs w:val="18"/>
              </w:rPr>
              <w:t>6.04</w:t>
            </w:r>
          </w:p>
        </w:tc>
        <w:tc>
          <w:tcPr>
            <w:tcW w:w="895" w:type="dxa"/>
          </w:tcPr>
          <w:p w14:paraId="5627173D" w14:textId="77777777" w:rsidR="007033C9" w:rsidRPr="00E323AC" w:rsidRDefault="007033C9" w:rsidP="00533347">
            <w:pPr>
              <w:rPr>
                <w:rFonts w:cstheme="minorHAnsi"/>
                <w:sz w:val="18"/>
                <w:szCs w:val="18"/>
              </w:rPr>
            </w:pPr>
            <w:r w:rsidRPr="00E323AC">
              <w:rPr>
                <w:rFonts w:cstheme="minorHAnsi"/>
                <w:sz w:val="18"/>
                <w:szCs w:val="18"/>
              </w:rPr>
              <w:t>16.06</w:t>
            </w:r>
          </w:p>
        </w:tc>
        <w:tc>
          <w:tcPr>
            <w:tcW w:w="940" w:type="dxa"/>
            <w:shd w:val="clear" w:color="auto" w:fill="D9E2F3" w:themeFill="accent1" w:themeFillTint="33"/>
          </w:tcPr>
          <w:p w14:paraId="34B36D3B" w14:textId="77777777" w:rsidR="007033C9" w:rsidRPr="00E323AC" w:rsidRDefault="007033C9" w:rsidP="00533347">
            <w:pPr>
              <w:rPr>
                <w:rFonts w:cstheme="minorHAnsi"/>
                <w:b/>
                <w:bCs/>
                <w:sz w:val="18"/>
                <w:szCs w:val="18"/>
              </w:rPr>
            </w:pPr>
            <w:r w:rsidRPr="00E323AC">
              <w:rPr>
                <w:rFonts w:cstheme="minorHAnsi"/>
                <w:b/>
                <w:bCs/>
                <w:sz w:val="18"/>
                <w:szCs w:val="18"/>
              </w:rPr>
              <w:t>136.75</w:t>
            </w:r>
          </w:p>
        </w:tc>
        <w:tc>
          <w:tcPr>
            <w:tcW w:w="842" w:type="dxa"/>
            <w:shd w:val="clear" w:color="auto" w:fill="D9E2F3" w:themeFill="accent1" w:themeFillTint="33"/>
          </w:tcPr>
          <w:p w14:paraId="2F66346F" w14:textId="3B65E6F0"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5.87</w:t>
            </w:r>
          </w:p>
        </w:tc>
      </w:tr>
      <w:tr w:rsidR="007033C9" w14:paraId="0F3925F7" w14:textId="7EF664BB" w:rsidTr="007033C9">
        <w:tc>
          <w:tcPr>
            <w:tcW w:w="891" w:type="dxa"/>
          </w:tcPr>
          <w:p w14:paraId="549E1C5A" w14:textId="77777777" w:rsidR="007033C9" w:rsidRDefault="007033C9" w:rsidP="00533347">
            <w:pPr>
              <w:rPr>
                <w:rFonts w:cstheme="minorHAnsi"/>
                <w:sz w:val="20"/>
                <w:szCs w:val="20"/>
              </w:rPr>
            </w:pPr>
            <w:r>
              <w:rPr>
                <w:rFonts w:cstheme="minorHAnsi"/>
                <w:sz w:val="20"/>
                <w:szCs w:val="20"/>
              </w:rPr>
              <w:t>2017</w:t>
            </w:r>
          </w:p>
        </w:tc>
        <w:tc>
          <w:tcPr>
            <w:tcW w:w="896" w:type="dxa"/>
          </w:tcPr>
          <w:p w14:paraId="50B28F59" w14:textId="47A9B708" w:rsidR="007033C9" w:rsidRPr="00E323AC" w:rsidRDefault="007033C9" w:rsidP="00533347">
            <w:pPr>
              <w:rPr>
                <w:rFonts w:cstheme="minorHAnsi"/>
                <w:sz w:val="18"/>
                <w:szCs w:val="18"/>
              </w:rPr>
            </w:pPr>
            <w:r>
              <w:rPr>
                <w:rFonts w:cstheme="minorHAnsi"/>
                <w:sz w:val="18"/>
                <w:szCs w:val="18"/>
              </w:rPr>
              <w:t>36.42</w:t>
            </w:r>
          </w:p>
        </w:tc>
        <w:tc>
          <w:tcPr>
            <w:tcW w:w="859" w:type="dxa"/>
          </w:tcPr>
          <w:p w14:paraId="6D321D53" w14:textId="77777777" w:rsidR="007033C9" w:rsidRPr="00E323AC" w:rsidRDefault="007033C9" w:rsidP="00533347">
            <w:pPr>
              <w:rPr>
                <w:rFonts w:cstheme="minorHAnsi"/>
                <w:sz w:val="18"/>
                <w:szCs w:val="18"/>
              </w:rPr>
            </w:pPr>
            <w:r>
              <w:rPr>
                <w:rFonts w:cstheme="minorHAnsi"/>
                <w:sz w:val="18"/>
                <w:szCs w:val="18"/>
              </w:rPr>
              <w:t>7.10</w:t>
            </w:r>
          </w:p>
        </w:tc>
        <w:tc>
          <w:tcPr>
            <w:tcW w:w="895" w:type="dxa"/>
          </w:tcPr>
          <w:p w14:paraId="369BEABF" w14:textId="57396BA1" w:rsidR="007033C9" w:rsidRPr="00E323AC" w:rsidRDefault="007033C9" w:rsidP="00533347">
            <w:pPr>
              <w:rPr>
                <w:rFonts w:cstheme="minorHAnsi"/>
                <w:sz w:val="18"/>
                <w:szCs w:val="18"/>
              </w:rPr>
            </w:pPr>
            <w:r>
              <w:rPr>
                <w:rFonts w:cstheme="minorHAnsi"/>
                <w:sz w:val="18"/>
                <w:szCs w:val="18"/>
              </w:rPr>
              <w:t>17.79</w:t>
            </w:r>
          </w:p>
        </w:tc>
        <w:tc>
          <w:tcPr>
            <w:tcW w:w="940" w:type="dxa"/>
            <w:shd w:val="clear" w:color="auto" w:fill="D9E2F3" w:themeFill="accent1" w:themeFillTint="33"/>
          </w:tcPr>
          <w:p w14:paraId="168962F4" w14:textId="223B1B8C" w:rsidR="007033C9" w:rsidRPr="00B26296" w:rsidRDefault="007033C9" w:rsidP="00533347">
            <w:pPr>
              <w:rPr>
                <w:rFonts w:cstheme="minorHAnsi"/>
                <w:b/>
                <w:bCs/>
                <w:sz w:val="18"/>
                <w:szCs w:val="18"/>
              </w:rPr>
            </w:pPr>
            <w:r>
              <w:rPr>
                <w:rFonts w:cstheme="minorHAnsi"/>
                <w:b/>
                <w:bCs/>
                <w:sz w:val="18"/>
                <w:szCs w:val="18"/>
              </w:rPr>
              <w:t>61.31</w:t>
            </w:r>
          </w:p>
        </w:tc>
        <w:tc>
          <w:tcPr>
            <w:tcW w:w="928" w:type="dxa"/>
            <w:shd w:val="clear" w:color="auto" w:fill="D9E2F3" w:themeFill="accent1" w:themeFillTint="33"/>
          </w:tcPr>
          <w:p w14:paraId="339A2F81" w14:textId="444230C7" w:rsidR="007033C9" w:rsidRPr="007033C9" w:rsidRDefault="007033C9" w:rsidP="00533347">
            <w:pPr>
              <w:rPr>
                <w:rFonts w:cstheme="minorHAnsi"/>
                <w:i/>
                <w:iCs/>
                <w:sz w:val="18"/>
                <w:szCs w:val="18"/>
              </w:rPr>
            </w:pPr>
            <w:r w:rsidRPr="007033C9">
              <w:rPr>
                <w:rFonts w:cstheme="minorHAnsi"/>
                <w:i/>
                <w:iCs/>
                <w:sz w:val="18"/>
                <w:szCs w:val="18"/>
              </w:rPr>
              <w:t>+2.26</w:t>
            </w:r>
          </w:p>
        </w:tc>
        <w:tc>
          <w:tcPr>
            <w:tcW w:w="895" w:type="dxa"/>
          </w:tcPr>
          <w:p w14:paraId="2FA5DBA5" w14:textId="288C90C2" w:rsidR="007033C9" w:rsidRPr="00E323AC" w:rsidRDefault="007033C9" w:rsidP="00533347">
            <w:pPr>
              <w:rPr>
                <w:rFonts w:cstheme="minorHAnsi"/>
                <w:sz w:val="18"/>
                <w:szCs w:val="18"/>
              </w:rPr>
            </w:pPr>
            <w:r w:rsidRPr="00E323AC">
              <w:rPr>
                <w:rFonts w:cstheme="minorHAnsi"/>
                <w:sz w:val="18"/>
                <w:szCs w:val="18"/>
              </w:rPr>
              <w:t>49.83</w:t>
            </w:r>
          </w:p>
        </w:tc>
        <w:tc>
          <w:tcPr>
            <w:tcW w:w="859" w:type="dxa"/>
          </w:tcPr>
          <w:p w14:paraId="08E81AD7"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4B5A7209" w14:textId="77777777" w:rsidR="007033C9" w:rsidRPr="00E323AC" w:rsidRDefault="007033C9" w:rsidP="00533347">
            <w:pPr>
              <w:rPr>
                <w:rFonts w:cstheme="minorHAnsi"/>
                <w:sz w:val="18"/>
                <w:szCs w:val="18"/>
              </w:rPr>
            </w:pPr>
            <w:r w:rsidRPr="00E323AC">
              <w:rPr>
                <w:rFonts w:cstheme="minorHAnsi"/>
                <w:sz w:val="18"/>
                <w:szCs w:val="18"/>
              </w:rPr>
              <w:t>8.04</w:t>
            </w:r>
          </w:p>
        </w:tc>
        <w:tc>
          <w:tcPr>
            <w:tcW w:w="940" w:type="dxa"/>
            <w:shd w:val="clear" w:color="auto" w:fill="D9E2F3" w:themeFill="accent1" w:themeFillTint="33"/>
          </w:tcPr>
          <w:p w14:paraId="67D5AB7E" w14:textId="77777777" w:rsidR="007033C9" w:rsidRPr="00E323AC" w:rsidRDefault="007033C9" w:rsidP="00533347">
            <w:pPr>
              <w:rPr>
                <w:rFonts w:cstheme="minorHAnsi"/>
                <w:b/>
                <w:bCs/>
                <w:sz w:val="18"/>
                <w:szCs w:val="18"/>
              </w:rPr>
            </w:pPr>
            <w:r w:rsidRPr="00E323AC">
              <w:rPr>
                <w:rFonts w:cstheme="minorHAnsi"/>
                <w:b/>
                <w:bCs/>
                <w:sz w:val="18"/>
                <w:szCs w:val="18"/>
              </w:rPr>
              <w:t>58.61</w:t>
            </w:r>
          </w:p>
        </w:tc>
        <w:tc>
          <w:tcPr>
            <w:tcW w:w="885" w:type="dxa"/>
            <w:shd w:val="clear" w:color="auto" w:fill="D9E2F3" w:themeFill="accent1" w:themeFillTint="33"/>
          </w:tcPr>
          <w:p w14:paraId="598D1C6B" w14:textId="4FB8BB55" w:rsidR="007033C9" w:rsidRPr="007033C9" w:rsidRDefault="007033C9" w:rsidP="00533347">
            <w:pPr>
              <w:rPr>
                <w:rFonts w:cstheme="minorHAnsi"/>
                <w:i/>
                <w:iCs/>
                <w:sz w:val="18"/>
                <w:szCs w:val="18"/>
              </w:rPr>
            </w:pPr>
            <w:r w:rsidRPr="007033C9">
              <w:rPr>
                <w:rFonts w:cstheme="minorHAnsi"/>
                <w:i/>
                <w:iCs/>
                <w:sz w:val="18"/>
                <w:szCs w:val="18"/>
              </w:rPr>
              <w:t>+9.56</w:t>
            </w:r>
          </w:p>
        </w:tc>
        <w:tc>
          <w:tcPr>
            <w:tcW w:w="935" w:type="dxa"/>
          </w:tcPr>
          <w:p w14:paraId="0B20F404" w14:textId="09D8B464" w:rsidR="007033C9" w:rsidRPr="00E323AC" w:rsidRDefault="007033C9" w:rsidP="00533347">
            <w:pPr>
              <w:rPr>
                <w:rFonts w:cstheme="minorHAnsi"/>
                <w:sz w:val="18"/>
                <w:szCs w:val="18"/>
              </w:rPr>
            </w:pPr>
            <w:r w:rsidRPr="00E323AC">
              <w:rPr>
                <w:rFonts w:cstheme="minorHAnsi"/>
                <w:sz w:val="18"/>
                <w:szCs w:val="18"/>
              </w:rPr>
              <w:t>119.13</w:t>
            </w:r>
          </w:p>
        </w:tc>
        <w:tc>
          <w:tcPr>
            <w:tcW w:w="895" w:type="dxa"/>
          </w:tcPr>
          <w:p w14:paraId="0A3DFEDE" w14:textId="77777777" w:rsidR="007033C9" w:rsidRPr="00E323AC" w:rsidRDefault="007033C9" w:rsidP="00533347">
            <w:pPr>
              <w:rPr>
                <w:rFonts w:cstheme="minorHAnsi"/>
                <w:sz w:val="18"/>
                <w:szCs w:val="18"/>
              </w:rPr>
            </w:pPr>
            <w:r w:rsidRPr="00E323AC">
              <w:rPr>
                <w:rFonts w:cstheme="minorHAnsi"/>
                <w:sz w:val="18"/>
                <w:szCs w:val="18"/>
              </w:rPr>
              <w:t>5.51</w:t>
            </w:r>
          </w:p>
        </w:tc>
        <w:tc>
          <w:tcPr>
            <w:tcW w:w="895" w:type="dxa"/>
          </w:tcPr>
          <w:p w14:paraId="07675415" w14:textId="77777777" w:rsidR="007033C9" w:rsidRPr="00E323AC" w:rsidRDefault="007033C9" w:rsidP="00533347">
            <w:pPr>
              <w:rPr>
                <w:rFonts w:cstheme="minorHAnsi"/>
                <w:sz w:val="18"/>
                <w:szCs w:val="18"/>
              </w:rPr>
            </w:pPr>
            <w:r w:rsidRPr="00E323AC">
              <w:rPr>
                <w:rFonts w:cstheme="minorHAnsi"/>
                <w:sz w:val="18"/>
                <w:szCs w:val="18"/>
              </w:rPr>
              <w:t>19.96</w:t>
            </w:r>
          </w:p>
        </w:tc>
        <w:tc>
          <w:tcPr>
            <w:tcW w:w="940" w:type="dxa"/>
            <w:shd w:val="clear" w:color="auto" w:fill="D9E2F3" w:themeFill="accent1" w:themeFillTint="33"/>
          </w:tcPr>
          <w:p w14:paraId="22115D68" w14:textId="77777777" w:rsidR="007033C9" w:rsidRPr="00E323AC" w:rsidRDefault="007033C9" w:rsidP="00533347">
            <w:pPr>
              <w:rPr>
                <w:rFonts w:cstheme="minorHAnsi"/>
                <w:b/>
                <w:bCs/>
                <w:sz w:val="18"/>
                <w:szCs w:val="18"/>
              </w:rPr>
            </w:pPr>
            <w:r w:rsidRPr="00E323AC">
              <w:rPr>
                <w:rFonts w:cstheme="minorHAnsi"/>
                <w:b/>
                <w:bCs/>
                <w:sz w:val="18"/>
                <w:szCs w:val="18"/>
              </w:rPr>
              <w:t>144.60</w:t>
            </w:r>
          </w:p>
        </w:tc>
        <w:tc>
          <w:tcPr>
            <w:tcW w:w="842" w:type="dxa"/>
            <w:shd w:val="clear" w:color="auto" w:fill="D9E2F3" w:themeFill="accent1" w:themeFillTint="33"/>
          </w:tcPr>
          <w:p w14:paraId="4D83550A" w14:textId="05134574"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7.85</w:t>
            </w:r>
          </w:p>
        </w:tc>
      </w:tr>
      <w:tr w:rsidR="007033C9" w14:paraId="0A477B0D" w14:textId="42624B42" w:rsidTr="007033C9">
        <w:tc>
          <w:tcPr>
            <w:tcW w:w="891" w:type="dxa"/>
          </w:tcPr>
          <w:p w14:paraId="1E723DA3" w14:textId="77777777" w:rsidR="007033C9" w:rsidRDefault="007033C9" w:rsidP="00533347">
            <w:pPr>
              <w:rPr>
                <w:rFonts w:cstheme="minorHAnsi"/>
                <w:sz w:val="20"/>
                <w:szCs w:val="20"/>
              </w:rPr>
            </w:pPr>
            <w:r>
              <w:rPr>
                <w:rFonts w:cstheme="minorHAnsi"/>
                <w:sz w:val="20"/>
                <w:szCs w:val="20"/>
              </w:rPr>
              <w:t>2018</w:t>
            </w:r>
          </w:p>
        </w:tc>
        <w:tc>
          <w:tcPr>
            <w:tcW w:w="896" w:type="dxa"/>
          </w:tcPr>
          <w:p w14:paraId="1FB365F1" w14:textId="0CDADBF0" w:rsidR="007033C9" w:rsidRPr="00E323AC" w:rsidRDefault="007033C9" w:rsidP="00533347">
            <w:pPr>
              <w:rPr>
                <w:rFonts w:cstheme="minorHAnsi"/>
                <w:sz w:val="18"/>
                <w:szCs w:val="18"/>
              </w:rPr>
            </w:pPr>
            <w:r>
              <w:rPr>
                <w:rFonts w:cstheme="minorHAnsi"/>
                <w:sz w:val="18"/>
                <w:szCs w:val="18"/>
              </w:rPr>
              <w:t>35.90</w:t>
            </w:r>
          </w:p>
        </w:tc>
        <w:tc>
          <w:tcPr>
            <w:tcW w:w="859" w:type="dxa"/>
          </w:tcPr>
          <w:p w14:paraId="405A8C38" w14:textId="77777777" w:rsidR="007033C9" w:rsidRPr="00E323AC" w:rsidRDefault="007033C9" w:rsidP="00533347">
            <w:pPr>
              <w:rPr>
                <w:rFonts w:cstheme="minorHAnsi"/>
                <w:sz w:val="18"/>
                <w:szCs w:val="18"/>
              </w:rPr>
            </w:pPr>
            <w:r>
              <w:rPr>
                <w:rFonts w:cstheme="minorHAnsi"/>
                <w:sz w:val="18"/>
                <w:szCs w:val="18"/>
              </w:rPr>
              <w:t>7.19</w:t>
            </w:r>
          </w:p>
        </w:tc>
        <w:tc>
          <w:tcPr>
            <w:tcW w:w="895" w:type="dxa"/>
          </w:tcPr>
          <w:p w14:paraId="6CC206A0" w14:textId="093085E3" w:rsidR="007033C9" w:rsidRPr="00E323AC" w:rsidRDefault="007033C9" w:rsidP="00533347">
            <w:pPr>
              <w:rPr>
                <w:rFonts w:cstheme="minorHAnsi"/>
                <w:sz w:val="18"/>
                <w:szCs w:val="18"/>
              </w:rPr>
            </w:pPr>
            <w:r>
              <w:rPr>
                <w:rFonts w:cstheme="minorHAnsi"/>
                <w:sz w:val="18"/>
                <w:szCs w:val="18"/>
              </w:rPr>
              <w:t>20.68</w:t>
            </w:r>
          </w:p>
        </w:tc>
        <w:tc>
          <w:tcPr>
            <w:tcW w:w="940" w:type="dxa"/>
            <w:shd w:val="clear" w:color="auto" w:fill="D9E2F3" w:themeFill="accent1" w:themeFillTint="33"/>
          </w:tcPr>
          <w:p w14:paraId="6A85107F" w14:textId="151BA151"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3.77</w:t>
            </w:r>
          </w:p>
        </w:tc>
        <w:tc>
          <w:tcPr>
            <w:tcW w:w="928" w:type="dxa"/>
            <w:shd w:val="clear" w:color="auto" w:fill="D9E2F3" w:themeFill="accent1" w:themeFillTint="33"/>
          </w:tcPr>
          <w:p w14:paraId="24DBFA2C" w14:textId="3A5617C9" w:rsidR="007033C9" w:rsidRPr="007033C9" w:rsidRDefault="007033C9" w:rsidP="00533347">
            <w:pPr>
              <w:rPr>
                <w:rFonts w:cstheme="minorHAnsi"/>
                <w:i/>
                <w:iCs/>
                <w:sz w:val="18"/>
                <w:szCs w:val="18"/>
              </w:rPr>
            </w:pPr>
            <w:r w:rsidRPr="007033C9">
              <w:rPr>
                <w:rFonts w:cstheme="minorHAnsi"/>
                <w:i/>
                <w:iCs/>
                <w:sz w:val="18"/>
                <w:szCs w:val="18"/>
              </w:rPr>
              <w:t>+2.46</w:t>
            </w:r>
          </w:p>
        </w:tc>
        <w:tc>
          <w:tcPr>
            <w:tcW w:w="895" w:type="dxa"/>
          </w:tcPr>
          <w:p w14:paraId="0DD6D964" w14:textId="3D1D3736" w:rsidR="007033C9" w:rsidRPr="00E323AC" w:rsidRDefault="007033C9" w:rsidP="00533347">
            <w:pPr>
              <w:rPr>
                <w:rFonts w:cstheme="minorHAnsi"/>
                <w:sz w:val="18"/>
                <w:szCs w:val="18"/>
              </w:rPr>
            </w:pPr>
            <w:r w:rsidRPr="00E323AC">
              <w:rPr>
                <w:rFonts w:cstheme="minorHAnsi"/>
                <w:sz w:val="18"/>
                <w:szCs w:val="18"/>
              </w:rPr>
              <w:t>54.76</w:t>
            </w:r>
          </w:p>
        </w:tc>
        <w:tc>
          <w:tcPr>
            <w:tcW w:w="859" w:type="dxa"/>
          </w:tcPr>
          <w:p w14:paraId="065E9178"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tcPr>
          <w:p w14:paraId="74FF6EA6" w14:textId="77777777" w:rsidR="007033C9" w:rsidRPr="00E323AC" w:rsidRDefault="007033C9" w:rsidP="00533347">
            <w:pPr>
              <w:rPr>
                <w:rFonts w:cstheme="minorHAnsi"/>
                <w:sz w:val="18"/>
                <w:szCs w:val="18"/>
              </w:rPr>
            </w:pPr>
            <w:r w:rsidRPr="00E323AC">
              <w:rPr>
                <w:rFonts w:cstheme="minorHAnsi"/>
                <w:sz w:val="18"/>
                <w:szCs w:val="18"/>
              </w:rPr>
              <w:t>8.04</w:t>
            </w:r>
          </w:p>
        </w:tc>
        <w:tc>
          <w:tcPr>
            <w:tcW w:w="940" w:type="dxa"/>
            <w:shd w:val="clear" w:color="auto" w:fill="D9E2F3" w:themeFill="accent1" w:themeFillTint="33"/>
          </w:tcPr>
          <w:p w14:paraId="0644D024" w14:textId="77777777" w:rsidR="007033C9" w:rsidRPr="00E323AC" w:rsidRDefault="007033C9" w:rsidP="00533347">
            <w:pPr>
              <w:rPr>
                <w:rFonts w:cstheme="minorHAnsi"/>
                <w:b/>
                <w:bCs/>
                <w:sz w:val="18"/>
                <w:szCs w:val="18"/>
              </w:rPr>
            </w:pPr>
            <w:r w:rsidRPr="00E323AC">
              <w:rPr>
                <w:rFonts w:cstheme="minorHAnsi"/>
                <w:b/>
                <w:bCs/>
                <w:sz w:val="18"/>
                <w:szCs w:val="18"/>
              </w:rPr>
              <w:t>63.55</w:t>
            </w:r>
          </w:p>
        </w:tc>
        <w:tc>
          <w:tcPr>
            <w:tcW w:w="885" w:type="dxa"/>
            <w:shd w:val="clear" w:color="auto" w:fill="D9E2F3" w:themeFill="accent1" w:themeFillTint="33"/>
          </w:tcPr>
          <w:p w14:paraId="238BC10B" w14:textId="32E0EA9D" w:rsidR="007033C9" w:rsidRPr="007033C9" w:rsidRDefault="007033C9" w:rsidP="00533347">
            <w:pPr>
              <w:rPr>
                <w:rFonts w:cstheme="minorHAnsi"/>
                <w:i/>
                <w:iCs/>
                <w:sz w:val="18"/>
                <w:szCs w:val="18"/>
              </w:rPr>
            </w:pPr>
            <w:r w:rsidRPr="007033C9">
              <w:rPr>
                <w:rFonts w:cstheme="minorHAnsi"/>
                <w:i/>
                <w:iCs/>
                <w:sz w:val="18"/>
                <w:szCs w:val="18"/>
              </w:rPr>
              <w:t>+4.94</w:t>
            </w:r>
          </w:p>
        </w:tc>
        <w:tc>
          <w:tcPr>
            <w:tcW w:w="935" w:type="dxa"/>
          </w:tcPr>
          <w:p w14:paraId="18F1B60B" w14:textId="158828A3" w:rsidR="007033C9" w:rsidRPr="00E323AC" w:rsidRDefault="007033C9" w:rsidP="00533347">
            <w:pPr>
              <w:rPr>
                <w:rFonts w:cstheme="minorHAnsi"/>
                <w:sz w:val="18"/>
                <w:szCs w:val="18"/>
              </w:rPr>
            </w:pPr>
            <w:r w:rsidRPr="00E323AC">
              <w:rPr>
                <w:rFonts w:cstheme="minorHAnsi"/>
                <w:sz w:val="18"/>
                <w:szCs w:val="18"/>
              </w:rPr>
              <w:t>121.62</w:t>
            </w:r>
          </w:p>
        </w:tc>
        <w:tc>
          <w:tcPr>
            <w:tcW w:w="895" w:type="dxa"/>
          </w:tcPr>
          <w:p w14:paraId="0BE189FC" w14:textId="77777777" w:rsidR="007033C9" w:rsidRPr="00E323AC" w:rsidRDefault="007033C9" w:rsidP="00533347">
            <w:pPr>
              <w:rPr>
                <w:rFonts w:cstheme="minorHAnsi"/>
                <w:sz w:val="18"/>
                <w:szCs w:val="18"/>
              </w:rPr>
            </w:pPr>
            <w:r w:rsidRPr="00E323AC">
              <w:rPr>
                <w:rFonts w:cstheme="minorHAnsi"/>
                <w:sz w:val="18"/>
                <w:szCs w:val="18"/>
              </w:rPr>
              <w:t>9.05</w:t>
            </w:r>
          </w:p>
        </w:tc>
        <w:tc>
          <w:tcPr>
            <w:tcW w:w="895" w:type="dxa"/>
          </w:tcPr>
          <w:p w14:paraId="66772EAF" w14:textId="77777777" w:rsidR="007033C9" w:rsidRPr="00E323AC" w:rsidRDefault="007033C9" w:rsidP="00533347">
            <w:pPr>
              <w:rPr>
                <w:rFonts w:cstheme="minorHAnsi"/>
                <w:sz w:val="18"/>
                <w:szCs w:val="18"/>
              </w:rPr>
            </w:pPr>
            <w:r w:rsidRPr="00E323AC">
              <w:rPr>
                <w:rFonts w:cstheme="minorHAnsi"/>
                <w:sz w:val="18"/>
                <w:szCs w:val="18"/>
              </w:rPr>
              <w:t>21.30</w:t>
            </w:r>
          </w:p>
        </w:tc>
        <w:tc>
          <w:tcPr>
            <w:tcW w:w="940" w:type="dxa"/>
            <w:shd w:val="clear" w:color="auto" w:fill="D9E2F3" w:themeFill="accent1" w:themeFillTint="33"/>
          </w:tcPr>
          <w:p w14:paraId="0546DAE0" w14:textId="77777777" w:rsidR="007033C9" w:rsidRPr="00E323AC" w:rsidRDefault="007033C9" w:rsidP="00533347">
            <w:pPr>
              <w:rPr>
                <w:rFonts w:cstheme="minorHAnsi"/>
                <w:b/>
                <w:bCs/>
                <w:sz w:val="18"/>
                <w:szCs w:val="18"/>
              </w:rPr>
            </w:pPr>
            <w:r w:rsidRPr="00E323AC">
              <w:rPr>
                <w:rFonts w:cstheme="minorHAnsi"/>
                <w:b/>
                <w:bCs/>
                <w:sz w:val="18"/>
                <w:szCs w:val="18"/>
              </w:rPr>
              <w:t>151.98</w:t>
            </w:r>
          </w:p>
        </w:tc>
        <w:tc>
          <w:tcPr>
            <w:tcW w:w="842" w:type="dxa"/>
            <w:shd w:val="clear" w:color="auto" w:fill="D9E2F3" w:themeFill="accent1" w:themeFillTint="33"/>
          </w:tcPr>
          <w:p w14:paraId="4FEDE8A9" w14:textId="697C9FAC"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7.38</w:t>
            </w:r>
          </w:p>
        </w:tc>
      </w:tr>
      <w:tr w:rsidR="007033C9" w14:paraId="3E70BB7E" w14:textId="75037262" w:rsidTr="007033C9">
        <w:tc>
          <w:tcPr>
            <w:tcW w:w="891" w:type="dxa"/>
            <w:shd w:val="clear" w:color="auto" w:fill="FFFFFF" w:themeFill="background1"/>
          </w:tcPr>
          <w:p w14:paraId="7348539F" w14:textId="77777777" w:rsidR="007033C9" w:rsidRPr="00835FF3" w:rsidRDefault="007033C9" w:rsidP="00533347">
            <w:pPr>
              <w:rPr>
                <w:rFonts w:cstheme="minorHAnsi"/>
                <w:b/>
                <w:bCs/>
                <w:sz w:val="20"/>
                <w:szCs w:val="20"/>
              </w:rPr>
            </w:pPr>
            <w:r w:rsidRPr="00835FF3">
              <w:rPr>
                <w:rFonts w:cstheme="minorHAnsi"/>
                <w:b/>
                <w:bCs/>
                <w:sz w:val="20"/>
                <w:szCs w:val="20"/>
              </w:rPr>
              <w:t>2019</w:t>
            </w:r>
          </w:p>
        </w:tc>
        <w:tc>
          <w:tcPr>
            <w:tcW w:w="896" w:type="dxa"/>
            <w:shd w:val="clear" w:color="auto" w:fill="FFFFFF" w:themeFill="background1"/>
          </w:tcPr>
          <w:p w14:paraId="38BCF9EA" w14:textId="571183B5" w:rsidR="007033C9" w:rsidRPr="00E323AC" w:rsidRDefault="007033C9" w:rsidP="00533347">
            <w:pPr>
              <w:rPr>
                <w:rFonts w:cstheme="minorHAnsi"/>
                <w:sz w:val="18"/>
                <w:szCs w:val="18"/>
              </w:rPr>
            </w:pPr>
            <w:r>
              <w:rPr>
                <w:rFonts w:cstheme="minorHAnsi"/>
                <w:sz w:val="18"/>
                <w:szCs w:val="18"/>
              </w:rPr>
              <w:t>35.07</w:t>
            </w:r>
          </w:p>
        </w:tc>
        <w:tc>
          <w:tcPr>
            <w:tcW w:w="859" w:type="dxa"/>
            <w:shd w:val="clear" w:color="auto" w:fill="FFFFFF" w:themeFill="background1"/>
          </w:tcPr>
          <w:p w14:paraId="44CC694A" w14:textId="77777777" w:rsidR="007033C9" w:rsidRPr="00E323AC" w:rsidRDefault="007033C9" w:rsidP="00533347">
            <w:pPr>
              <w:rPr>
                <w:rFonts w:cstheme="minorHAnsi"/>
                <w:sz w:val="18"/>
                <w:szCs w:val="18"/>
              </w:rPr>
            </w:pPr>
            <w:r>
              <w:rPr>
                <w:rFonts w:cstheme="minorHAnsi"/>
                <w:sz w:val="18"/>
                <w:szCs w:val="18"/>
              </w:rPr>
              <w:t>8.01</w:t>
            </w:r>
          </w:p>
        </w:tc>
        <w:tc>
          <w:tcPr>
            <w:tcW w:w="895" w:type="dxa"/>
            <w:shd w:val="clear" w:color="auto" w:fill="FFFFFF" w:themeFill="background1"/>
          </w:tcPr>
          <w:p w14:paraId="70F00935" w14:textId="17180E98" w:rsidR="007033C9" w:rsidRPr="00E323AC" w:rsidRDefault="007033C9" w:rsidP="00533347">
            <w:pPr>
              <w:rPr>
                <w:rFonts w:cstheme="minorHAnsi"/>
                <w:sz w:val="18"/>
                <w:szCs w:val="18"/>
              </w:rPr>
            </w:pPr>
            <w:r>
              <w:rPr>
                <w:rFonts w:cstheme="minorHAnsi"/>
                <w:sz w:val="18"/>
                <w:szCs w:val="18"/>
              </w:rPr>
              <w:t>21.71</w:t>
            </w:r>
          </w:p>
        </w:tc>
        <w:tc>
          <w:tcPr>
            <w:tcW w:w="940" w:type="dxa"/>
            <w:shd w:val="clear" w:color="auto" w:fill="D9E2F3" w:themeFill="accent1" w:themeFillTint="33"/>
          </w:tcPr>
          <w:p w14:paraId="439E217A" w14:textId="503D7235"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4.80</w:t>
            </w:r>
          </w:p>
        </w:tc>
        <w:tc>
          <w:tcPr>
            <w:tcW w:w="928" w:type="dxa"/>
            <w:shd w:val="clear" w:color="auto" w:fill="D9E2F3" w:themeFill="accent1" w:themeFillTint="33"/>
          </w:tcPr>
          <w:p w14:paraId="2CB447BB" w14:textId="13DB5D87" w:rsidR="007033C9" w:rsidRPr="007033C9" w:rsidRDefault="007033C9" w:rsidP="00533347">
            <w:pPr>
              <w:rPr>
                <w:rFonts w:cstheme="minorHAnsi"/>
                <w:i/>
                <w:iCs/>
                <w:sz w:val="18"/>
                <w:szCs w:val="18"/>
              </w:rPr>
            </w:pPr>
            <w:r w:rsidRPr="007033C9">
              <w:rPr>
                <w:rFonts w:cstheme="minorHAnsi"/>
                <w:i/>
                <w:iCs/>
                <w:sz w:val="18"/>
                <w:szCs w:val="18"/>
              </w:rPr>
              <w:t>+1.03</w:t>
            </w:r>
          </w:p>
        </w:tc>
        <w:tc>
          <w:tcPr>
            <w:tcW w:w="895" w:type="dxa"/>
            <w:shd w:val="clear" w:color="auto" w:fill="FFFFFF" w:themeFill="background1"/>
          </w:tcPr>
          <w:p w14:paraId="24771C77" w14:textId="26191E83" w:rsidR="007033C9" w:rsidRPr="00E323AC" w:rsidRDefault="007033C9" w:rsidP="00533347">
            <w:pPr>
              <w:rPr>
                <w:rFonts w:cstheme="minorHAnsi"/>
                <w:sz w:val="18"/>
                <w:szCs w:val="18"/>
              </w:rPr>
            </w:pPr>
            <w:r w:rsidRPr="00E323AC">
              <w:rPr>
                <w:rFonts w:cstheme="minorHAnsi"/>
                <w:sz w:val="18"/>
                <w:szCs w:val="18"/>
              </w:rPr>
              <w:t>55.38</w:t>
            </w:r>
          </w:p>
        </w:tc>
        <w:tc>
          <w:tcPr>
            <w:tcW w:w="859" w:type="dxa"/>
            <w:shd w:val="clear" w:color="auto" w:fill="FFFFFF" w:themeFill="background1"/>
          </w:tcPr>
          <w:p w14:paraId="088BBE3A"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shd w:val="clear" w:color="auto" w:fill="FFFFFF" w:themeFill="background1"/>
          </w:tcPr>
          <w:p w14:paraId="740D6500" w14:textId="77777777" w:rsidR="007033C9" w:rsidRPr="00E323AC" w:rsidRDefault="007033C9" w:rsidP="00533347">
            <w:pPr>
              <w:rPr>
                <w:rFonts w:cstheme="minorHAnsi"/>
                <w:sz w:val="18"/>
                <w:szCs w:val="18"/>
              </w:rPr>
            </w:pPr>
            <w:r w:rsidRPr="00E323AC">
              <w:rPr>
                <w:rFonts w:cstheme="minorHAnsi"/>
                <w:sz w:val="18"/>
                <w:szCs w:val="18"/>
              </w:rPr>
              <w:t>9.30</w:t>
            </w:r>
          </w:p>
        </w:tc>
        <w:tc>
          <w:tcPr>
            <w:tcW w:w="940" w:type="dxa"/>
            <w:shd w:val="clear" w:color="auto" w:fill="D9E2F3" w:themeFill="accent1" w:themeFillTint="33"/>
          </w:tcPr>
          <w:p w14:paraId="40E8981A" w14:textId="77777777" w:rsidR="007033C9" w:rsidRPr="00E323AC" w:rsidRDefault="007033C9" w:rsidP="00533347">
            <w:pPr>
              <w:rPr>
                <w:rFonts w:cstheme="minorHAnsi"/>
                <w:b/>
                <w:bCs/>
                <w:sz w:val="18"/>
                <w:szCs w:val="18"/>
              </w:rPr>
            </w:pPr>
            <w:r w:rsidRPr="00E323AC">
              <w:rPr>
                <w:rFonts w:cstheme="minorHAnsi"/>
                <w:b/>
                <w:bCs/>
                <w:sz w:val="18"/>
                <w:szCs w:val="18"/>
              </w:rPr>
              <w:t>65.43</w:t>
            </w:r>
          </w:p>
        </w:tc>
        <w:tc>
          <w:tcPr>
            <w:tcW w:w="885" w:type="dxa"/>
            <w:shd w:val="clear" w:color="auto" w:fill="D9E2F3" w:themeFill="accent1" w:themeFillTint="33"/>
          </w:tcPr>
          <w:p w14:paraId="2A7A1B50" w14:textId="722963C1" w:rsidR="007033C9" w:rsidRPr="007033C9" w:rsidRDefault="007033C9" w:rsidP="00533347">
            <w:pPr>
              <w:rPr>
                <w:rFonts w:cstheme="minorHAnsi"/>
                <w:i/>
                <w:iCs/>
                <w:sz w:val="18"/>
                <w:szCs w:val="18"/>
              </w:rPr>
            </w:pPr>
            <w:r w:rsidRPr="007033C9">
              <w:rPr>
                <w:rFonts w:cstheme="minorHAnsi"/>
                <w:i/>
                <w:iCs/>
                <w:sz w:val="18"/>
                <w:szCs w:val="18"/>
              </w:rPr>
              <w:t>+1.88</w:t>
            </w:r>
          </w:p>
        </w:tc>
        <w:tc>
          <w:tcPr>
            <w:tcW w:w="935" w:type="dxa"/>
            <w:shd w:val="clear" w:color="auto" w:fill="FFFFFF" w:themeFill="background1"/>
          </w:tcPr>
          <w:p w14:paraId="361FF4E3" w14:textId="437995F1" w:rsidR="007033C9" w:rsidRPr="00E323AC" w:rsidRDefault="007033C9" w:rsidP="00533347">
            <w:pPr>
              <w:rPr>
                <w:rFonts w:cstheme="minorHAnsi"/>
                <w:sz w:val="18"/>
                <w:szCs w:val="18"/>
              </w:rPr>
            </w:pPr>
            <w:r w:rsidRPr="00E323AC">
              <w:rPr>
                <w:rFonts w:cstheme="minorHAnsi"/>
                <w:sz w:val="18"/>
                <w:szCs w:val="18"/>
              </w:rPr>
              <w:t>121.27</w:t>
            </w:r>
          </w:p>
        </w:tc>
        <w:tc>
          <w:tcPr>
            <w:tcW w:w="895" w:type="dxa"/>
            <w:shd w:val="clear" w:color="auto" w:fill="FFFFFF" w:themeFill="background1"/>
          </w:tcPr>
          <w:p w14:paraId="03028155" w14:textId="77777777" w:rsidR="007033C9" w:rsidRPr="00E323AC" w:rsidRDefault="007033C9" w:rsidP="00533347">
            <w:pPr>
              <w:rPr>
                <w:rFonts w:cstheme="minorHAnsi"/>
                <w:sz w:val="18"/>
                <w:szCs w:val="18"/>
              </w:rPr>
            </w:pPr>
            <w:r w:rsidRPr="00E323AC">
              <w:rPr>
                <w:rFonts w:cstheme="minorHAnsi"/>
                <w:sz w:val="18"/>
                <w:szCs w:val="18"/>
              </w:rPr>
              <w:t>9.79</w:t>
            </w:r>
          </w:p>
        </w:tc>
        <w:tc>
          <w:tcPr>
            <w:tcW w:w="895" w:type="dxa"/>
            <w:shd w:val="clear" w:color="auto" w:fill="FFFFFF" w:themeFill="background1"/>
          </w:tcPr>
          <w:p w14:paraId="12285DB1" w14:textId="77777777" w:rsidR="007033C9" w:rsidRPr="00E323AC" w:rsidRDefault="007033C9" w:rsidP="00533347">
            <w:pPr>
              <w:rPr>
                <w:rFonts w:cstheme="minorHAnsi"/>
                <w:sz w:val="18"/>
                <w:szCs w:val="18"/>
              </w:rPr>
            </w:pPr>
            <w:r w:rsidRPr="00E323AC">
              <w:rPr>
                <w:rFonts w:cstheme="minorHAnsi"/>
                <w:sz w:val="18"/>
                <w:szCs w:val="18"/>
              </w:rPr>
              <w:t>23.78</w:t>
            </w:r>
          </w:p>
        </w:tc>
        <w:tc>
          <w:tcPr>
            <w:tcW w:w="940" w:type="dxa"/>
            <w:shd w:val="clear" w:color="auto" w:fill="D9E2F3" w:themeFill="accent1" w:themeFillTint="33"/>
          </w:tcPr>
          <w:p w14:paraId="319F118A" w14:textId="77777777" w:rsidR="007033C9" w:rsidRPr="00E323AC" w:rsidRDefault="007033C9" w:rsidP="00533347">
            <w:pPr>
              <w:rPr>
                <w:rFonts w:cstheme="minorHAnsi"/>
                <w:b/>
                <w:bCs/>
                <w:sz w:val="18"/>
                <w:szCs w:val="18"/>
              </w:rPr>
            </w:pPr>
            <w:r w:rsidRPr="00E323AC">
              <w:rPr>
                <w:rFonts w:cstheme="minorHAnsi"/>
                <w:b/>
                <w:bCs/>
                <w:sz w:val="18"/>
                <w:szCs w:val="18"/>
              </w:rPr>
              <w:t>154.83</w:t>
            </w:r>
          </w:p>
        </w:tc>
        <w:tc>
          <w:tcPr>
            <w:tcW w:w="842" w:type="dxa"/>
            <w:shd w:val="clear" w:color="auto" w:fill="D9E2F3" w:themeFill="accent1" w:themeFillTint="33"/>
          </w:tcPr>
          <w:p w14:paraId="20481563" w14:textId="23B9B489"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2.85</w:t>
            </w:r>
          </w:p>
        </w:tc>
      </w:tr>
      <w:tr w:rsidR="007033C9" w14:paraId="663CED1E" w14:textId="08692D24" w:rsidTr="007033C9">
        <w:tc>
          <w:tcPr>
            <w:tcW w:w="891" w:type="dxa"/>
            <w:shd w:val="clear" w:color="auto" w:fill="FBE4D5" w:themeFill="accent2" w:themeFillTint="33"/>
          </w:tcPr>
          <w:p w14:paraId="05D59AE2" w14:textId="77777777" w:rsidR="007033C9" w:rsidRPr="00AB5A4E" w:rsidRDefault="007033C9" w:rsidP="00533347">
            <w:pPr>
              <w:rPr>
                <w:rFonts w:cstheme="minorHAnsi"/>
                <w:b/>
                <w:bCs/>
                <w:sz w:val="20"/>
                <w:szCs w:val="20"/>
              </w:rPr>
            </w:pPr>
            <w:r w:rsidRPr="00AB5A4E">
              <w:rPr>
                <w:rFonts w:cstheme="minorHAnsi"/>
                <w:b/>
                <w:bCs/>
                <w:sz w:val="20"/>
                <w:szCs w:val="20"/>
              </w:rPr>
              <w:t>2020</w:t>
            </w:r>
          </w:p>
        </w:tc>
        <w:tc>
          <w:tcPr>
            <w:tcW w:w="896" w:type="dxa"/>
            <w:shd w:val="clear" w:color="auto" w:fill="FBE4D5" w:themeFill="accent2" w:themeFillTint="33"/>
          </w:tcPr>
          <w:p w14:paraId="6EA375DD" w14:textId="639FE55A" w:rsidR="007033C9" w:rsidRPr="00E323AC" w:rsidRDefault="007033C9" w:rsidP="00533347">
            <w:pPr>
              <w:rPr>
                <w:rFonts w:cstheme="minorHAnsi"/>
                <w:sz w:val="18"/>
                <w:szCs w:val="18"/>
              </w:rPr>
            </w:pPr>
            <w:r>
              <w:rPr>
                <w:rFonts w:cstheme="minorHAnsi"/>
                <w:sz w:val="18"/>
                <w:szCs w:val="18"/>
              </w:rPr>
              <w:t>34.36</w:t>
            </w:r>
          </w:p>
        </w:tc>
        <w:tc>
          <w:tcPr>
            <w:tcW w:w="859" w:type="dxa"/>
            <w:shd w:val="clear" w:color="auto" w:fill="FBE4D5" w:themeFill="accent2" w:themeFillTint="33"/>
          </w:tcPr>
          <w:p w14:paraId="0FED8E1B" w14:textId="77777777" w:rsidR="007033C9" w:rsidRPr="00E323AC" w:rsidRDefault="007033C9" w:rsidP="00533347">
            <w:pPr>
              <w:rPr>
                <w:rFonts w:cstheme="minorHAnsi"/>
                <w:sz w:val="18"/>
                <w:szCs w:val="18"/>
              </w:rPr>
            </w:pPr>
            <w:r>
              <w:rPr>
                <w:rFonts w:cstheme="minorHAnsi"/>
                <w:sz w:val="18"/>
                <w:szCs w:val="18"/>
              </w:rPr>
              <w:t>9.01</w:t>
            </w:r>
          </w:p>
        </w:tc>
        <w:tc>
          <w:tcPr>
            <w:tcW w:w="895" w:type="dxa"/>
            <w:shd w:val="clear" w:color="auto" w:fill="FBE4D5" w:themeFill="accent2" w:themeFillTint="33"/>
          </w:tcPr>
          <w:p w14:paraId="27716E2A" w14:textId="707E798E" w:rsidR="007033C9" w:rsidRPr="00E323AC" w:rsidRDefault="007033C9" w:rsidP="00533347">
            <w:pPr>
              <w:rPr>
                <w:rFonts w:cstheme="minorHAnsi"/>
                <w:sz w:val="18"/>
                <w:szCs w:val="18"/>
              </w:rPr>
            </w:pPr>
            <w:r>
              <w:rPr>
                <w:rFonts w:cstheme="minorHAnsi"/>
                <w:sz w:val="18"/>
                <w:szCs w:val="18"/>
              </w:rPr>
              <w:t>23.89</w:t>
            </w:r>
          </w:p>
        </w:tc>
        <w:tc>
          <w:tcPr>
            <w:tcW w:w="940" w:type="dxa"/>
            <w:shd w:val="clear" w:color="auto" w:fill="FBE4D5" w:themeFill="accent2" w:themeFillTint="33"/>
          </w:tcPr>
          <w:p w14:paraId="459BF841" w14:textId="589DA2D4"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7.27</w:t>
            </w:r>
          </w:p>
        </w:tc>
        <w:tc>
          <w:tcPr>
            <w:tcW w:w="928" w:type="dxa"/>
            <w:shd w:val="clear" w:color="auto" w:fill="FBE4D5" w:themeFill="accent2" w:themeFillTint="33"/>
          </w:tcPr>
          <w:p w14:paraId="321D61BF" w14:textId="619FBFE9" w:rsidR="007033C9" w:rsidRPr="007033C9" w:rsidRDefault="007033C9" w:rsidP="00533347">
            <w:pPr>
              <w:rPr>
                <w:rFonts w:cstheme="minorHAnsi"/>
                <w:i/>
                <w:iCs/>
                <w:sz w:val="18"/>
                <w:szCs w:val="18"/>
              </w:rPr>
            </w:pPr>
            <w:r w:rsidRPr="007033C9">
              <w:rPr>
                <w:rFonts w:cstheme="minorHAnsi"/>
                <w:i/>
                <w:iCs/>
                <w:sz w:val="18"/>
                <w:szCs w:val="18"/>
              </w:rPr>
              <w:t>+2.47</w:t>
            </w:r>
          </w:p>
        </w:tc>
        <w:tc>
          <w:tcPr>
            <w:tcW w:w="895" w:type="dxa"/>
            <w:shd w:val="clear" w:color="auto" w:fill="FBE4D5" w:themeFill="accent2" w:themeFillTint="33"/>
          </w:tcPr>
          <w:p w14:paraId="0B8FBBE5" w14:textId="1B3096FE" w:rsidR="007033C9" w:rsidRPr="00E323AC" w:rsidRDefault="007033C9" w:rsidP="00533347">
            <w:pPr>
              <w:rPr>
                <w:rFonts w:cstheme="minorHAnsi"/>
                <w:sz w:val="18"/>
                <w:szCs w:val="18"/>
              </w:rPr>
            </w:pPr>
            <w:r w:rsidRPr="00E323AC">
              <w:rPr>
                <w:rFonts w:cstheme="minorHAnsi"/>
                <w:sz w:val="18"/>
                <w:szCs w:val="18"/>
              </w:rPr>
              <w:t>55.86</w:t>
            </w:r>
          </w:p>
        </w:tc>
        <w:tc>
          <w:tcPr>
            <w:tcW w:w="859" w:type="dxa"/>
            <w:shd w:val="clear" w:color="auto" w:fill="FBE4D5" w:themeFill="accent2" w:themeFillTint="33"/>
          </w:tcPr>
          <w:p w14:paraId="2427F159" w14:textId="77777777" w:rsidR="007033C9" w:rsidRPr="00E323AC" w:rsidRDefault="007033C9" w:rsidP="00533347">
            <w:pPr>
              <w:rPr>
                <w:rFonts w:cstheme="minorHAnsi"/>
                <w:sz w:val="18"/>
                <w:szCs w:val="18"/>
              </w:rPr>
            </w:pPr>
            <w:r w:rsidRPr="00E323AC">
              <w:rPr>
                <w:rFonts w:cstheme="minorHAnsi"/>
                <w:sz w:val="18"/>
                <w:szCs w:val="18"/>
              </w:rPr>
              <w:t>0.75</w:t>
            </w:r>
          </w:p>
        </w:tc>
        <w:tc>
          <w:tcPr>
            <w:tcW w:w="895" w:type="dxa"/>
            <w:shd w:val="clear" w:color="auto" w:fill="FBE4D5" w:themeFill="accent2" w:themeFillTint="33"/>
          </w:tcPr>
          <w:p w14:paraId="2B629CCE" w14:textId="77777777" w:rsidR="007033C9" w:rsidRPr="00E323AC" w:rsidRDefault="007033C9" w:rsidP="00533347">
            <w:pPr>
              <w:rPr>
                <w:rFonts w:cstheme="minorHAnsi"/>
                <w:sz w:val="18"/>
                <w:szCs w:val="18"/>
              </w:rPr>
            </w:pPr>
            <w:r w:rsidRPr="00E323AC">
              <w:rPr>
                <w:rFonts w:cstheme="minorHAnsi"/>
                <w:sz w:val="18"/>
                <w:szCs w:val="18"/>
              </w:rPr>
              <w:t>12.87</w:t>
            </w:r>
          </w:p>
        </w:tc>
        <w:tc>
          <w:tcPr>
            <w:tcW w:w="940" w:type="dxa"/>
            <w:shd w:val="clear" w:color="auto" w:fill="FBE4D5" w:themeFill="accent2" w:themeFillTint="33"/>
          </w:tcPr>
          <w:p w14:paraId="01264A87" w14:textId="77777777" w:rsidR="007033C9" w:rsidRPr="00E323AC" w:rsidRDefault="007033C9" w:rsidP="00533347">
            <w:pPr>
              <w:rPr>
                <w:rFonts w:cstheme="minorHAnsi"/>
                <w:b/>
                <w:bCs/>
                <w:sz w:val="18"/>
                <w:szCs w:val="18"/>
              </w:rPr>
            </w:pPr>
            <w:r w:rsidRPr="00E323AC">
              <w:rPr>
                <w:rFonts w:cstheme="minorHAnsi"/>
                <w:b/>
                <w:bCs/>
                <w:sz w:val="18"/>
                <w:szCs w:val="18"/>
              </w:rPr>
              <w:t>69.48</w:t>
            </w:r>
          </w:p>
        </w:tc>
        <w:tc>
          <w:tcPr>
            <w:tcW w:w="885" w:type="dxa"/>
            <w:shd w:val="clear" w:color="auto" w:fill="FBE4D5" w:themeFill="accent2" w:themeFillTint="33"/>
          </w:tcPr>
          <w:p w14:paraId="4709A920" w14:textId="7ACA90A8" w:rsidR="007033C9" w:rsidRPr="007033C9" w:rsidRDefault="007033C9" w:rsidP="00533347">
            <w:pPr>
              <w:rPr>
                <w:rFonts w:cstheme="minorHAnsi"/>
                <w:i/>
                <w:iCs/>
                <w:sz w:val="18"/>
                <w:szCs w:val="18"/>
              </w:rPr>
            </w:pPr>
            <w:r w:rsidRPr="007033C9">
              <w:rPr>
                <w:rFonts w:cstheme="minorHAnsi"/>
                <w:i/>
                <w:iCs/>
                <w:sz w:val="18"/>
                <w:szCs w:val="18"/>
              </w:rPr>
              <w:t>+4.05</w:t>
            </w:r>
          </w:p>
        </w:tc>
        <w:tc>
          <w:tcPr>
            <w:tcW w:w="935" w:type="dxa"/>
            <w:shd w:val="clear" w:color="auto" w:fill="FBE4D5" w:themeFill="accent2" w:themeFillTint="33"/>
          </w:tcPr>
          <w:p w14:paraId="3505DFA8" w14:textId="2976A0F5" w:rsidR="007033C9" w:rsidRPr="00E323AC" w:rsidRDefault="007033C9" w:rsidP="00533347">
            <w:pPr>
              <w:rPr>
                <w:rFonts w:cstheme="minorHAnsi"/>
                <w:sz w:val="18"/>
                <w:szCs w:val="18"/>
              </w:rPr>
            </w:pPr>
            <w:r w:rsidRPr="00E323AC">
              <w:rPr>
                <w:rFonts w:cstheme="minorHAnsi"/>
                <w:sz w:val="18"/>
                <w:szCs w:val="18"/>
              </w:rPr>
              <w:t>119.67</w:t>
            </w:r>
          </w:p>
        </w:tc>
        <w:tc>
          <w:tcPr>
            <w:tcW w:w="895" w:type="dxa"/>
            <w:shd w:val="clear" w:color="auto" w:fill="FBE4D5" w:themeFill="accent2" w:themeFillTint="33"/>
          </w:tcPr>
          <w:p w14:paraId="3D61F5DE" w14:textId="77777777" w:rsidR="007033C9" w:rsidRPr="00E323AC" w:rsidRDefault="007033C9" w:rsidP="00533347">
            <w:pPr>
              <w:rPr>
                <w:rFonts w:cstheme="minorHAnsi"/>
                <w:sz w:val="18"/>
                <w:szCs w:val="18"/>
              </w:rPr>
            </w:pPr>
            <w:r w:rsidRPr="00E323AC">
              <w:rPr>
                <w:rFonts w:cstheme="minorHAnsi"/>
                <w:sz w:val="18"/>
                <w:szCs w:val="18"/>
              </w:rPr>
              <w:t>16.36</w:t>
            </w:r>
          </w:p>
        </w:tc>
        <w:tc>
          <w:tcPr>
            <w:tcW w:w="895" w:type="dxa"/>
            <w:shd w:val="clear" w:color="auto" w:fill="FBE4D5" w:themeFill="accent2" w:themeFillTint="33"/>
          </w:tcPr>
          <w:p w14:paraId="72220FB6" w14:textId="77777777" w:rsidR="007033C9" w:rsidRPr="00E323AC" w:rsidRDefault="007033C9" w:rsidP="00533347">
            <w:pPr>
              <w:rPr>
                <w:rFonts w:cstheme="minorHAnsi"/>
                <w:sz w:val="18"/>
                <w:szCs w:val="18"/>
              </w:rPr>
            </w:pPr>
            <w:r w:rsidRPr="00E323AC">
              <w:rPr>
                <w:rFonts w:cstheme="minorHAnsi"/>
                <w:sz w:val="18"/>
                <w:szCs w:val="18"/>
              </w:rPr>
              <w:t>50.17</w:t>
            </w:r>
          </w:p>
        </w:tc>
        <w:tc>
          <w:tcPr>
            <w:tcW w:w="940" w:type="dxa"/>
            <w:shd w:val="clear" w:color="auto" w:fill="FBE4D5" w:themeFill="accent2" w:themeFillTint="33"/>
          </w:tcPr>
          <w:p w14:paraId="1FC1BB58" w14:textId="77777777" w:rsidR="007033C9" w:rsidRPr="00E323AC" w:rsidRDefault="007033C9" w:rsidP="00533347">
            <w:pPr>
              <w:rPr>
                <w:rFonts w:cstheme="minorHAnsi"/>
                <w:b/>
                <w:bCs/>
                <w:sz w:val="18"/>
                <w:szCs w:val="18"/>
              </w:rPr>
            </w:pPr>
            <w:r w:rsidRPr="00E323AC">
              <w:rPr>
                <w:rFonts w:cstheme="minorHAnsi"/>
                <w:b/>
                <w:bCs/>
                <w:sz w:val="18"/>
                <w:szCs w:val="18"/>
              </w:rPr>
              <w:t>186.20</w:t>
            </w:r>
          </w:p>
        </w:tc>
        <w:tc>
          <w:tcPr>
            <w:tcW w:w="842" w:type="dxa"/>
            <w:shd w:val="clear" w:color="auto" w:fill="FBE4D5" w:themeFill="accent2" w:themeFillTint="33"/>
          </w:tcPr>
          <w:p w14:paraId="45F57E11" w14:textId="34C86698"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31.37</w:t>
            </w:r>
          </w:p>
        </w:tc>
      </w:tr>
      <w:tr w:rsidR="007033C9" w14:paraId="02F3C5C7" w14:textId="75F230A8" w:rsidTr="007033C9">
        <w:tc>
          <w:tcPr>
            <w:tcW w:w="891" w:type="dxa"/>
            <w:shd w:val="clear" w:color="auto" w:fill="FBE4D5" w:themeFill="accent2" w:themeFillTint="33"/>
          </w:tcPr>
          <w:p w14:paraId="4A61830C" w14:textId="77777777" w:rsidR="007033C9" w:rsidRPr="00AB5A4E" w:rsidRDefault="007033C9" w:rsidP="00533347">
            <w:pPr>
              <w:rPr>
                <w:rFonts w:cstheme="minorHAnsi"/>
                <w:b/>
                <w:bCs/>
                <w:sz w:val="20"/>
                <w:szCs w:val="20"/>
              </w:rPr>
            </w:pPr>
            <w:r w:rsidRPr="00AB5A4E">
              <w:rPr>
                <w:rFonts w:cstheme="minorHAnsi"/>
                <w:b/>
                <w:bCs/>
                <w:sz w:val="20"/>
                <w:szCs w:val="20"/>
              </w:rPr>
              <w:t>2021</w:t>
            </w:r>
          </w:p>
        </w:tc>
        <w:tc>
          <w:tcPr>
            <w:tcW w:w="896" w:type="dxa"/>
            <w:tcBorders>
              <w:bottom w:val="single" w:sz="4" w:space="0" w:color="auto"/>
            </w:tcBorders>
            <w:shd w:val="clear" w:color="auto" w:fill="FBE4D5" w:themeFill="accent2" w:themeFillTint="33"/>
          </w:tcPr>
          <w:p w14:paraId="19ED3376" w14:textId="27A12485" w:rsidR="007033C9" w:rsidRPr="00E323AC" w:rsidRDefault="007033C9" w:rsidP="00533347">
            <w:pPr>
              <w:rPr>
                <w:rFonts w:cstheme="minorHAnsi"/>
                <w:sz w:val="18"/>
                <w:szCs w:val="18"/>
              </w:rPr>
            </w:pPr>
            <w:r>
              <w:rPr>
                <w:rFonts w:cstheme="minorHAnsi"/>
                <w:sz w:val="18"/>
                <w:szCs w:val="18"/>
              </w:rPr>
              <w:t>32.59</w:t>
            </w:r>
          </w:p>
        </w:tc>
        <w:tc>
          <w:tcPr>
            <w:tcW w:w="859" w:type="dxa"/>
            <w:tcBorders>
              <w:bottom w:val="single" w:sz="4" w:space="0" w:color="auto"/>
            </w:tcBorders>
            <w:shd w:val="clear" w:color="auto" w:fill="FBE4D5" w:themeFill="accent2" w:themeFillTint="33"/>
          </w:tcPr>
          <w:p w14:paraId="3BDBF003" w14:textId="77777777" w:rsidR="007033C9" w:rsidRPr="00E323AC" w:rsidRDefault="007033C9" w:rsidP="00533347">
            <w:pPr>
              <w:rPr>
                <w:rFonts w:cstheme="minorHAnsi"/>
                <w:sz w:val="18"/>
                <w:szCs w:val="18"/>
              </w:rPr>
            </w:pPr>
            <w:r>
              <w:rPr>
                <w:rFonts w:cstheme="minorHAnsi"/>
                <w:sz w:val="18"/>
                <w:szCs w:val="18"/>
              </w:rPr>
              <w:t>9.01</w:t>
            </w:r>
          </w:p>
        </w:tc>
        <w:tc>
          <w:tcPr>
            <w:tcW w:w="895" w:type="dxa"/>
            <w:tcBorders>
              <w:bottom w:val="single" w:sz="4" w:space="0" w:color="auto"/>
            </w:tcBorders>
            <w:shd w:val="clear" w:color="auto" w:fill="FBE4D5" w:themeFill="accent2" w:themeFillTint="33"/>
          </w:tcPr>
          <w:p w14:paraId="7F937B21" w14:textId="210FB2BE" w:rsidR="007033C9" w:rsidRPr="00E323AC" w:rsidRDefault="007033C9" w:rsidP="00533347">
            <w:pPr>
              <w:rPr>
                <w:rFonts w:cstheme="minorHAnsi"/>
                <w:sz w:val="18"/>
                <w:szCs w:val="18"/>
              </w:rPr>
            </w:pPr>
            <w:r>
              <w:rPr>
                <w:rFonts w:cstheme="minorHAnsi"/>
                <w:sz w:val="18"/>
                <w:szCs w:val="18"/>
              </w:rPr>
              <w:t>26.29</w:t>
            </w:r>
          </w:p>
        </w:tc>
        <w:tc>
          <w:tcPr>
            <w:tcW w:w="940" w:type="dxa"/>
            <w:tcBorders>
              <w:bottom w:val="single" w:sz="4" w:space="0" w:color="auto"/>
            </w:tcBorders>
            <w:shd w:val="clear" w:color="auto" w:fill="FBE4D5" w:themeFill="accent2" w:themeFillTint="33"/>
          </w:tcPr>
          <w:p w14:paraId="57E78B3C" w14:textId="74A1A331" w:rsidR="007033C9" w:rsidRPr="00B26296" w:rsidRDefault="007033C9" w:rsidP="00533347">
            <w:pPr>
              <w:rPr>
                <w:rFonts w:cstheme="minorHAnsi"/>
                <w:b/>
                <w:bCs/>
                <w:sz w:val="18"/>
                <w:szCs w:val="18"/>
              </w:rPr>
            </w:pPr>
            <w:r w:rsidRPr="00B26296">
              <w:rPr>
                <w:rFonts w:cstheme="minorHAnsi"/>
                <w:b/>
                <w:bCs/>
                <w:sz w:val="18"/>
                <w:szCs w:val="18"/>
              </w:rPr>
              <w:t>6</w:t>
            </w:r>
            <w:r>
              <w:rPr>
                <w:rFonts w:cstheme="minorHAnsi"/>
                <w:b/>
                <w:bCs/>
                <w:sz w:val="18"/>
                <w:szCs w:val="18"/>
              </w:rPr>
              <w:t>9.89</w:t>
            </w:r>
          </w:p>
        </w:tc>
        <w:tc>
          <w:tcPr>
            <w:tcW w:w="928" w:type="dxa"/>
            <w:tcBorders>
              <w:bottom w:val="single" w:sz="4" w:space="0" w:color="auto"/>
            </w:tcBorders>
            <w:shd w:val="clear" w:color="auto" w:fill="FBE4D5" w:themeFill="accent2" w:themeFillTint="33"/>
          </w:tcPr>
          <w:p w14:paraId="060A8BF1" w14:textId="48922C81" w:rsidR="007033C9" w:rsidRPr="007033C9" w:rsidRDefault="007033C9" w:rsidP="00533347">
            <w:pPr>
              <w:rPr>
                <w:rFonts w:cstheme="minorHAnsi"/>
                <w:i/>
                <w:iCs/>
                <w:sz w:val="18"/>
                <w:szCs w:val="18"/>
              </w:rPr>
            </w:pPr>
            <w:r w:rsidRPr="007033C9">
              <w:rPr>
                <w:rFonts w:cstheme="minorHAnsi"/>
                <w:i/>
                <w:iCs/>
                <w:sz w:val="18"/>
                <w:szCs w:val="18"/>
              </w:rPr>
              <w:t>+2.62</w:t>
            </w:r>
          </w:p>
        </w:tc>
        <w:tc>
          <w:tcPr>
            <w:tcW w:w="895" w:type="dxa"/>
            <w:shd w:val="clear" w:color="auto" w:fill="FBE4D5" w:themeFill="accent2" w:themeFillTint="33"/>
          </w:tcPr>
          <w:p w14:paraId="68D56C83" w14:textId="2C3B9D34" w:rsidR="007033C9" w:rsidRPr="00E323AC" w:rsidRDefault="007033C9" w:rsidP="00533347">
            <w:pPr>
              <w:rPr>
                <w:rFonts w:cstheme="minorHAnsi"/>
                <w:sz w:val="18"/>
                <w:szCs w:val="18"/>
              </w:rPr>
            </w:pPr>
            <w:r w:rsidRPr="00E323AC">
              <w:rPr>
                <w:rFonts w:cstheme="minorHAnsi"/>
                <w:sz w:val="18"/>
                <w:szCs w:val="18"/>
              </w:rPr>
              <w:t>55.98</w:t>
            </w:r>
          </w:p>
        </w:tc>
        <w:tc>
          <w:tcPr>
            <w:tcW w:w="859" w:type="dxa"/>
            <w:shd w:val="clear" w:color="auto" w:fill="FBE4D5" w:themeFill="accent2" w:themeFillTint="33"/>
          </w:tcPr>
          <w:p w14:paraId="5EB0D71F" w14:textId="77777777" w:rsidR="007033C9" w:rsidRPr="00E323AC" w:rsidRDefault="007033C9" w:rsidP="00533347">
            <w:pPr>
              <w:rPr>
                <w:rFonts w:cstheme="minorHAnsi"/>
                <w:sz w:val="18"/>
                <w:szCs w:val="18"/>
              </w:rPr>
            </w:pPr>
            <w:r w:rsidRPr="00E323AC">
              <w:rPr>
                <w:rFonts w:cstheme="minorHAnsi"/>
                <w:sz w:val="18"/>
                <w:szCs w:val="18"/>
              </w:rPr>
              <w:t>4.77</w:t>
            </w:r>
          </w:p>
        </w:tc>
        <w:tc>
          <w:tcPr>
            <w:tcW w:w="895" w:type="dxa"/>
            <w:shd w:val="clear" w:color="auto" w:fill="FBE4D5" w:themeFill="accent2" w:themeFillTint="33"/>
          </w:tcPr>
          <w:p w14:paraId="4139B1EE" w14:textId="77777777" w:rsidR="007033C9" w:rsidRPr="00E323AC" w:rsidRDefault="007033C9" w:rsidP="00533347">
            <w:pPr>
              <w:rPr>
                <w:rFonts w:cstheme="minorHAnsi"/>
                <w:sz w:val="18"/>
                <w:szCs w:val="18"/>
              </w:rPr>
            </w:pPr>
            <w:r w:rsidRPr="00E323AC">
              <w:rPr>
                <w:rFonts w:cstheme="minorHAnsi"/>
                <w:sz w:val="18"/>
                <w:szCs w:val="18"/>
              </w:rPr>
              <w:t>21.08</w:t>
            </w:r>
          </w:p>
        </w:tc>
        <w:tc>
          <w:tcPr>
            <w:tcW w:w="940" w:type="dxa"/>
            <w:shd w:val="clear" w:color="auto" w:fill="FBE4D5" w:themeFill="accent2" w:themeFillTint="33"/>
          </w:tcPr>
          <w:p w14:paraId="5D6BBFFD" w14:textId="77777777" w:rsidR="007033C9" w:rsidRPr="00E323AC" w:rsidRDefault="007033C9" w:rsidP="00533347">
            <w:pPr>
              <w:rPr>
                <w:rFonts w:cstheme="minorHAnsi"/>
                <w:b/>
                <w:bCs/>
                <w:sz w:val="18"/>
                <w:szCs w:val="18"/>
              </w:rPr>
            </w:pPr>
            <w:r w:rsidRPr="00E323AC">
              <w:rPr>
                <w:rFonts w:cstheme="minorHAnsi"/>
                <w:b/>
                <w:bCs/>
                <w:sz w:val="18"/>
                <w:szCs w:val="18"/>
              </w:rPr>
              <w:t>81.83</w:t>
            </w:r>
          </w:p>
        </w:tc>
        <w:tc>
          <w:tcPr>
            <w:tcW w:w="885" w:type="dxa"/>
            <w:shd w:val="clear" w:color="auto" w:fill="FBE4D5" w:themeFill="accent2" w:themeFillTint="33"/>
          </w:tcPr>
          <w:p w14:paraId="0ED343BC" w14:textId="783EA5DC" w:rsidR="007033C9" w:rsidRPr="007F7E17" w:rsidRDefault="007033C9" w:rsidP="00533347">
            <w:pPr>
              <w:rPr>
                <w:rFonts w:cstheme="minorHAnsi"/>
                <w:i/>
                <w:iCs/>
                <w:sz w:val="18"/>
                <w:szCs w:val="18"/>
              </w:rPr>
            </w:pPr>
            <w:r w:rsidRPr="007F7E17">
              <w:rPr>
                <w:rFonts w:cstheme="minorHAnsi"/>
                <w:i/>
                <w:iCs/>
                <w:sz w:val="18"/>
                <w:szCs w:val="18"/>
              </w:rPr>
              <w:t>+12.35</w:t>
            </w:r>
          </w:p>
        </w:tc>
        <w:tc>
          <w:tcPr>
            <w:tcW w:w="935" w:type="dxa"/>
            <w:shd w:val="clear" w:color="auto" w:fill="FBE4D5" w:themeFill="accent2" w:themeFillTint="33"/>
          </w:tcPr>
          <w:p w14:paraId="09B14686" w14:textId="58AA0D76" w:rsidR="007033C9" w:rsidRPr="00E323AC" w:rsidRDefault="007033C9" w:rsidP="00533347">
            <w:pPr>
              <w:rPr>
                <w:rFonts w:cstheme="minorHAnsi"/>
                <w:sz w:val="18"/>
                <w:szCs w:val="18"/>
              </w:rPr>
            </w:pPr>
            <w:r w:rsidRPr="00E323AC">
              <w:rPr>
                <w:rFonts w:cstheme="minorHAnsi"/>
                <w:sz w:val="18"/>
                <w:szCs w:val="18"/>
              </w:rPr>
              <w:t>124.68</w:t>
            </w:r>
          </w:p>
        </w:tc>
        <w:tc>
          <w:tcPr>
            <w:tcW w:w="895" w:type="dxa"/>
            <w:shd w:val="clear" w:color="auto" w:fill="FBE4D5" w:themeFill="accent2" w:themeFillTint="33"/>
          </w:tcPr>
          <w:p w14:paraId="70EB2E96" w14:textId="77777777" w:rsidR="007033C9" w:rsidRPr="00E323AC" w:rsidRDefault="007033C9" w:rsidP="00533347">
            <w:pPr>
              <w:rPr>
                <w:rFonts w:cstheme="minorHAnsi"/>
                <w:sz w:val="18"/>
                <w:szCs w:val="18"/>
              </w:rPr>
            </w:pPr>
            <w:r w:rsidRPr="00E323AC">
              <w:rPr>
                <w:rFonts w:cstheme="minorHAnsi"/>
                <w:sz w:val="18"/>
                <w:szCs w:val="18"/>
              </w:rPr>
              <w:t>12.25</w:t>
            </w:r>
          </w:p>
        </w:tc>
        <w:tc>
          <w:tcPr>
            <w:tcW w:w="895" w:type="dxa"/>
            <w:shd w:val="clear" w:color="auto" w:fill="FBE4D5" w:themeFill="accent2" w:themeFillTint="33"/>
          </w:tcPr>
          <w:p w14:paraId="09671B45" w14:textId="77777777" w:rsidR="007033C9" w:rsidRPr="00E323AC" w:rsidRDefault="007033C9" w:rsidP="00533347">
            <w:pPr>
              <w:rPr>
                <w:rFonts w:cstheme="minorHAnsi"/>
                <w:sz w:val="18"/>
                <w:szCs w:val="18"/>
              </w:rPr>
            </w:pPr>
            <w:r w:rsidRPr="00E323AC">
              <w:rPr>
                <w:rFonts w:cstheme="minorHAnsi"/>
                <w:sz w:val="18"/>
                <w:szCs w:val="18"/>
              </w:rPr>
              <w:t>65.37</w:t>
            </w:r>
          </w:p>
        </w:tc>
        <w:tc>
          <w:tcPr>
            <w:tcW w:w="940" w:type="dxa"/>
            <w:shd w:val="clear" w:color="auto" w:fill="FBE4D5" w:themeFill="accent2" w:themeFillTint="33"/>
          </w:tcPr>
          <w:p w14:paraId="538DD366" w14:textId="77777777" w:rsidR="007033C9" w:rsidRPr="00E323AC" w:rsidRDefault="007033C9" w:rsidP="00533347">
            <w:pPr>
              <w:rPr>
                <w:rFonts w:cstheme="minorHAnsi"/>
                <w:b/>
                <w:bCs/>
                <w:sz w:val="18"/>
                <w:szCs w:val="18"/>
              </w:rPr>
            </w:pPr>
            <w:r w:rsidRPr="00E323AC">
              <w:rPr>
                <w:rFonts w:cstheme="minorHAnsi"/>
                <w:b/>
                <w:bCs/>
                <w:sz w:val="18"/>
                <w:szCs w:val="18"/>
              </w:rPr>
              <w:t>202.29</w:t>
            </w:r>
          </w:p>
        </w:tc>
        <w:tc>
          <w:tcPr>
            <w:tcW w:w="842" w:type="dxa"/>
            <w:shd w:val="clear" w:color="auto" w:fill="FBE4D5" w:themeFill="accent2" w:themeFillTint="33"/>
          </w:tcPr>
          <w:p w14:paraId="67419F1B" w14:textId="52E770C6"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16.09</w:t>
            </w:r>
          </w:p>
        </w:tc>
      </w:tr>
      <w:tr w:rsidR="007033C9" w14:paraId="4FF64344" w14:textId="5B81B53C" w:rsidTr="007033C9">
        <w:tc>
          <w:tcPr>
            <w:tcW w:w="891" w:type="dxa"/>
            <w:shd w:val="clear" w:color="auto" w:fill="FBE4D5" w:themeFill="accent2" w:themeFillTint="33"/>
          </w:tcPr>
          <w:p w14:paraId="5CF70EFA" w14:textId="77777777" w:rsidR="007033C9" w:rsidRPr="00AB5A4E" w:rsidRDefault="007033C9" w:rsidP="00533347">
            <w:pPr>
              <w:rPr>
                <w:rFonts w:cstheme="minorHAnsi"/>
                <w:b/>
                <w:bCs/>
                <w:sz w:val="20"/>
                <w:szCs w:val="20"/>
              </w:rPr>
            </w:pPr>
            <w:r w:rsidRPr="00AB5A4E">
              <w:rPr>
                <w:rFonts w:cstheme="minorHAnsi"/>
                <w:b/>
                <w:bCs/>
                <w:sz w:val="20"/>
                <w:szCs w:val="20"/>
              </w:rPr>
              <w:t>2022</w:t>
            </w:r>
          </w:p>
        </w:tc>
        <w:tc>
          <w:tcPr>
            <w:tcW w:w="896" w:type="dxa"/>
            <w:tcBorders>
              <w:tl2br w:val="single" w:sz="4" w:space="0" w:color="auto"/>
            </w:tcBorders>
            <w:shd w:val="clear" w:color="auto" w:fill="FBE4D5" w:themeFill="accent2" w:themeFillTint="33"/>
          </w:tcPr>
          <w:p w14:paraId="0D0662B2" w14:textId="6AF77610" w:rsidR="007033C9" w:rsidRPr="00997513" w:rsidRDefault="007033C9" w:rsidP="00533347">
            <w:pPr>
              <w:rPr>
                <w:rFonts w:cstheme="minorHAnsi"/>
                <w:i/>
                <w:iCs/>
                <w:sz w:val="18"/>
                <w:szCs w:val="18"/>
              </w:rPr>
            </w:pPr>
          </w:p>
        </w:tc>
        <w:tc>
          <w:tcPr>
            <w:tcW w:w="859" w:type="dxa"/>
            <w:tcBorders>
              <w:tl2br w:val="single" w:sz="4" w:space="0" w:color="auto"/>
            </w:tcBorders>
            <w:shd w:val="clear" w:color="auto" w:fill="FBE4D5" w:themeFill="accent2" w:themeFillTint="33"/>
          </w:tcPr>
          <w:p w14:paraId="4904F0EC" w14:textId="36BA0AC0" w:rsidR="007033C9" w:rsidRPr="00997513" w:rsidRDefault="007033C9" w:rsidP="00533347">
            <w:pPr>
              <w:rPr>
                <w:rFonts w:cstheme="minorHAnsi"/>
                <w:i/>
                <w:iCs/>
                <w:sz w:val="18"/>
                <w:szCs w:val="18"/>
              </w:rPr>
            </w:pPr>
          </w:p>
        </w:tc>
        <w:tc>
          <w:tcPr>
            <w:tcW w:w="895" w:type="dxa"/>
            <w:tcBorders>
              <w:tl2br w:val="single" w:sz="4" w:space="0" w:color="auto"/>
            </w:tcBorders>
            <w:shd w:val="clear" w:color="auto" w:fill="FBE4D5" w:themeFill="accent2" w:themeFillTint="33"/>
          </w:tcPr>
          <w:p w14:paraId="5D9B78A8" w14:textId="25A6F9D4" w:rsidR="007033C9" w:rsidRPr="00997513" w:rsidRDefault="007033C9" w:rsidP="00533347">
            <w:pPr>
              <w:rPr>
                <w:rFonts w:cstheme="minorHAnsi"/>
                <w:i/>
                <w:iCs/>
                <w:sz w:val="18"/>
                <w:szCs w:val="18"/>
              </w:rPr>
            </w:pPr>
          </w:p>
        </w:tc>
        <w:tc>
          <w:tcPr>
            <w:tcW w:w="940" w:type="dxa"/>
            <w:tcBorders>
              <w:tl2br w:val="single" w:sz="4" w:space="0" w:color="auto"/>
            </w:tcBorders>
            <w:shd w:val="clear" w:color="auto" w:fill="FBE4D5" w:themeFill="accent2" w:themeFillTint="33"/>
          </w:tcPr>
          <w:p w14:paraId="3070A697" w14:textId="259FC525" w:rsidR="007033C9" w:rsidRPr="00997513" w:rsidRDefault="007033C9" w:rsidP="00533347">
            <w:pPr>
              <w:rPr>
                <w:rFonts w:cstheme="minorHAnsi"/>
                <w:i/>
                <w:iCs/>
                <w:sz w:val="18"/>
                <w:szCs w:val="18"/>
              </w:rPr>
            </w:pPr>
          </w:p>
        </w:tc>
        <w:tc>
          <w:tcPr>
            <w:tcW w:w="928" w:type="dxa"/>
            <w:tcBorders>
              <w:tl2br w:val="single" w:sz="4" w:space="0" w:color="auto"/>
            </w:tcBorders>
            <w:shd w:val="clear" w:color="auto" w:fill="FBE4D5" w:themeFill="accent2" w:themeFillTint="33"/>
          </w:tcPr>
          <w:p w14:paraId="75F27702" w14:textId="2D35DB34" w:rsidR="007033C9" w:rsidRPr="007033C9" w:rsidRDefault="007033C9" w:rsidP="00533347">
            <w:pPr>
              <w:rPr>
                <w:rFonts w:cstheme="minorHAnsi"/>
                <w:i/>
                <w:iCs/>
                <w:sz w:val="18"/>
                <w:szCs w:val="18"/>
              </w:rPr>
            </w:pPr>
          </w:p>
        </w:tc>
        <w:tc>
          <w:tcPr>
            <w:tcW w:w="895" w:type="dxa"/>
            <w:shd w:val="clear" w:color="auto" w:fill="FBE4D5" w:themeFill="accent2" w:themeFillTint="33"/>
          </w:tcPr>
          <w:p w14:paraId="6CB3B55C" w14:textId="5DA74AEE" w:rsidR="007033C9" w:rsidRPr="00E323AC" w:rsidRDefault="007033C9" w:rsidP="00533347">
            <w:pPr>
              <w:rPr>
                <w:rFonts w:cstheme="minorHAnsi"/>
                <w:sz w:val="18"/>
                <w:szCs w:val="18"/>
              </w:rPr>
            </w:pPr>
            <w:r w:rsidRPr="00E323AC">
              <w:rPr>
                <w:rFonts w:cstheme="minorHAnsi"/>
                <w:sz w:val="18"/>
                <w:szCs w:val="18"/>
              </w:rPr>
              <w:t>55.68</w:t>
            </w:r>
          </w:p>
        </w:tc>
        <w:tc>
          <w:tcPr>
            <w:tcW w:w="859" w:type="dxa"/>
            <w:shd w:val="clear" w:color="auto" w:fill="FBE4D5" w:themeFill="accent2" w:themeFillTint="33"/>
          </w:tcPr>
          <w:p w14:paraId="454187B4" w14:textId="77777777" w:rsidR="007033C9" w:rsidRPr="00E323AC" w:rsidRDefault="007033C9" w:rsidP="00533347">
            <w:pPr>
              <w:rPr>
                <w:rFonts w:cstheme="minorHAnsi"/>
                <w:sz w:val="18"/>
                <w:szCs w:val="18"/>
              </w:rPr>
            </w:pPr>
            <w:r w:rsidRPr="00E323AC">
              <w:rPr>
                <w:rFonts w:cstheme="minorHAnsi"/>
                <w:sz w:val="18"/>
                <w:szCs w:val="18"/>
              </w:rPr>
              <w:t>4.77</w:t>
            </w:r>
          </w:p>
        </w:tc>
        <w:tc>
          <w:tcPr>
            <w:tcW w:w="895" w:type="dxa"/>
            <w:shd w:val="clear" w:color="auto" w:fill="FBE4D5" w:themeFill="accent2" w:themeFillTint="33"/>
          </w:tcPr>
          <w:p w14:paraId="7DFFD2D6" w14:textId="77777777" w:rsidR="007033C9" w:rsidRPr="00E323AC" w:rsidRDefault="007033C9" w:rsidP="00533347">
            <w:pPr>
              <w:rPr>
                <w:rFonts w:cstheme="minorHAnsi"/>
                <w:sz w:val="18"/>
                <w:szCs w:val="18"/>
              </w:rPr>
            </w:pPr>
            <w:r w:rsidRPr="00E323AC">
              <w:rPr>
                <w:rFonts w:cstheme="minorHAnsi"/>
                <w:sz w:val="18"/>
                <w:szCs w:val="18"/>
              </w:rPr>
              <w:t>24.52</w:t>
            </w:r>
          </w:p>
        </w:tc>
        <w:tc>
          <w:tcPr>
            <w:tcW w:w="940" w:type="dxa"/>
            <w:shd w:val="clear" w:color="auto" w:fill="FBE4D5" w:themeFill="accent2" w:themeFillTint="33"/>
          </w:tcPr>
          <w:p w14:paraId="5A4862C3" w14:textId="77777777" w:rsidR="007033C9" w:rsidRPr="00E323AC" w:rsidRDefault="007033C9" w:rsidP="00533347">
            <w:pPr>
              <w:rPr>
                <w:rFonts w:cstheme="minorHAnsi"/>
                <w:b/>
                <w:bCs/>
                <w:sz w:val="18"/>
                <w:szCs w:val="18"/>
              </w:rPr>
            </w:pPr>
            <w:r w:rsidRPr="00E323AC">
              <w:rPr>
                <w:rFonts w:cstheme="minorHAnsi"/>
                <w:b/>
                <w:bCs/>
                <w:sz w:val="18"/>
                <w:szCs w:val="18"/>
              </w:rPr>
              <w:t>84.97</w:t>
            </w:r>
          </w:p>
        </w:tc>
        <w:tc>
          <w:tcPr>
            <w:tcW w:w="885" w:type="dxa"/>
            <w:shd w:val="clear" w:color="auto" w:fill="FBE4D5" w:themeFill="accent2" w:themeFillTint="33"/>
          </w:tcPr>
          <w:p w14:paraId="21ADF00A" w14:textId="6A7D1C8B" w:rsidR="007033C9" w:rsidRPr="007033C9" w:rsidRDefault="007033C9" w:rsidP="00533347">
            <w:pPr>
              <w:rPr>
                <w:rFonts w:cstheme="minorHAnsi"/>
                <w:i/>
                <w:iCs/>
                <w:sz w:val="18"/>
                <w:szCs w:val="18"/>
              </w:rPr>
            </w:pPr>
            <w:r w:rsidRPr="007033C9">
              <w:rPr>
                <w:rFonts w:cstheme="minorHAnsi"/>
                <w:i/>
                <w:iCs/>
                <w:sz w:val="18"/>
                <w:szCs w:val="18"/>
              </w:rPr>
              <w:t>+3.14</w:t>
            </w:r>
          </w:p>
        </w:tc>
        <w:tc>
          <w:tcPr>
            <w:tcW w:w="935" w:type="dxa"/>
            <w:shd w:val="clear" w:color="auto" w:fill="FBE4D5" w:themeFill="accent2" w:themeFillTint="33"/>
          </w:tcPr>
          <w:p w14:paraId="2601B8F8" w14:textId="59DA2AEF" w:rsidR="007033C9" w:rsidRPr="00E323AC" w:rsidRDefault="007033C9" w:rsidP="00533347">
            <w:pPr>
              <w:rPr>
                <w:rFonts w:cstheme="minorHAnsi"/>
                <w:sz w:val="18"/>
                <w:szCs w:val="18"/>
              </w:rPr>
            </w:pPr>
            <w:r w:rsidRPr="00E323AC">
              <w:rPr>
                <w:rFonts w:cstheme="minorHAnsi"/>
                <w:sz w:val="18"/>
                <w:szCs w:val="18"/>
              </w:rPr>
              <w:t>123.66</w:t>
            </w:r>
          </w:p>
        </w:tc>
        <w:tc>
          <w:tcPr>
            <w:tcW w:w="895" w:type="dxa"/>
            <w:shd w:val="clear" w:color="auto" w:fill="FBE4D5" w:themeFill="accent2" w:themeFillTint="33"/>
          </w:tcPr>
          <w:p w14:paraId="2B21CBAD" w14:textId="77777777" w:rsidR="007033C9" w:rsidRPr="00E323AC" w:rsidRDefault="007033C9" w:rsidP="00533347">
            <w:pPr>
              <w:rPr>
                <w:rFonts w:cstheme="minorHAnsi"/>
                <w:sz w:val="18"/>
                <w:szCs w:val="18"/>
              </w:rPr>
            </w:pPr>
            <w:r w:rsidRPr="00E323AC">
              <w:rPr>
                <w:rFonts w:cstheme="minorHAnsi"/>
                <w:sz w:val="18"/>
                <w:szCs w:val="18"/>
              </w:rPr>
              <w:t>12.25</w:t>
            </w:r>
          </w:p>
        </w:tc>
        <w:tc>
          <w:tcPr>
            <w:tcW w:w="895" w:type="dxa"/>
            <w:shd w:val="clear" w:color="auto" w:fill="FBE4D5" w:themeFill="accent2" w:themeFillTint="33"/>
          </w:tcPr>
          <w:p w14:paraId="4A8F6D8F" w14:textId="77777777" w:rsidR="007033C9" w:rsidRPr="00E323AC" w:rsidRDefault="007033C9" w:rsidP="00533347">
            <w:pPr>
              <w:rPr>
                <w:rFonts w:cstheme="minorHAnsi"/>
                <w:sz w:val="18"/>
                <w:szCs w:val="18"/>
              </w:rPr>
            </w:pPr>
            <w:r w:rsidRPr="00E323AC">
              <w:rPr>
                <w:rFonts w:cstheme="minorHAnsi"/>
                <w:sz w:val="18"/>
                <w:szCs w:val="18"/>
              </w:rPr>
              <w:t>67.57</w:t>
            </w:r>
          </w:p>
        </w:tc>
        <w:tc>
          <w:tcPr>
            <w:tcW w:w="940" w:type="dxa"/>
            <w:shd w:val="clear" w:color="auto" w:fill="FBE4D5" w:themeFill="accent2" w:themeFillTint="33"/>
          </w:tcPr>
          <w:p w14:paraId="7B6AEC40" w14:textId="77777777" w:rsidR="007033C9" w:rsidRPr="00E323AC" w:rsidRDefault="007033C9" w:rsidP="00533347">
            <w:pPr>
              <w:rPr>
                <w:rFonts w:cstheme="minorHAnsi"/>
                <w:b/>
                <w:bCs/>
                <w:sz w:val="18"/>
                <w:szCs w:val="18"/>
              </w:rPr>
            </w:pPr>
            <w:r w:rsidRPr="00E323AC">
              <w:rPr>
                <w:rFonts w:cstheme="minorHAnsi"/>
                <w:b/>
                <w:bCs/>
                <w:sz w:val="18"/>
                <w:szCs w:val="18"/>
              </w:rPr>
              <w:t>203.48</w:t>
            </w:r>
          </w:p>
        </w:tc>
        <w:tc>
          <w:tcPr>
            <w:tcW w:w="842" w:type="dxa"/>
            <w:shd w:val="clear" w:color="auto" w:fill="FBE4D5" w:themeFill="accent2" w:themeFillTint="33"/>
          </w:tcPr>
          <w:p w14:paraId="1A12A441" w14:textId="46334827" w:rsidR="007033C9" w:rsidRPr="007F7E17" w:rsidRDefault="007F7E17" w:rsidP="00533347">
            <w:pPr>
              <w:rPr>
                <w:rFonts w:cstheme="minorHAnsi"/>
                <w:i/>
                <w:iCs/>
                <w:sz w:val="18"/>
                <w:szCs w:val="18"/>
              </w:rPr>
            </w:pPr>
            <w:r w:rsidRPr="007033C9">
              <w:rPr>
                <w:rFonts w:cstheme="minorHAnsi"/>
                <w:i/>
                <w:iCs/>
                <w:sz w:val="18"/>
                <w:szCs w:val="18"/>
              </w:rPr>
              <w:t>+</w:t>
            </w:r>
            <w:r w:rsidRPr="007F7E17">
              <w:rPr>
                <w:rFonts w:cstheme="minorHAnsi"/>
                <w:i/>
                <w:iCs/>
                <w:sz w:val="18"/>
                <w:szCs w:val="18"/>
              </w:rPr>
              <w:t>1.19</w:t>
            </w:r>
          </w:p>
        </w:tc>
      </w:tr>
    </w:tbl>
    <w:p w14:paraId="357F76D3" w14:textId="77777777" w:rsidR="00130073" w:rsidRDefault="00130073" w:rsidP="00130073">
      <w:pPr>
        <w:rPr>
          <w:b/>
          <w:bCs/>
          <w:sz w:val="24"/>
          <w:szCs w:val="24"/>
        </w:rPr>
      </w:pPr>
    </w:p>
    <w:p w14:paraId="46822A93" w14:textId="3F879FBD" w:rsidR="000B529D" w:rsidRPr="00130073" w:rsidRDefault="00130073" w:rsidP="000B529D">
      <w:pPr>
        <w:rPr>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 xml:space="preserve">Rows noted in light red denote infrastructure changes following the start of the COVID-19 pandemic. </w:t>
      </w:r>
      <w:r w:rsidRPr="00130073">
        <w:rPr>
          <w:i/>
          <w:iCs/>
          <w:sz w:val="24"/>
          <w:szCs w:val="24"/>
        </w:rPr>
        <w:t>Geodesic lengths calculated in ArcGIS Pro 3.0.1.</w:t>
      </w:r>
      <w:r w:rsidR="00551982">
        <w:rPr>
          <w:i/>
          <w:iCs/>
          <w:sz w:val="24"/>
          <w:szCs w:val="24"/>
        </w:rPr>
        <w:t xml:space="preserve"> </w:t>
      </w: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77777777" w:rsidR="000B529D" w:rsidRPr="004864BE" w:rsidRDefault="000B529D" w:rsidP="000B529D">
      <w:pPr>
        <w:rPr>
          <w:i/>
          <w:iCs/>
          <w:sz w:val="24"/>
          <w:szCs w:val="24"/>
        </w:rPr>
      </w:pPr>
    </w:p>
    <w:tbl>
      <w:tblPr>
        <w:tblStyle w:val="TableGrid"/>
        <w:tblW w:w="0" w:type="auto"/>
        <w:tblLook w:val="04A0" w:firstRow="1" w:lastRow="0" w:firstColumn="1" w:lastColumn="0" w:noHBand="0" w:noVBand="1"/>
      </w:tblPr>
      <w:tblGrid>
        <w:gridCol w:w="14357"/>
      </w:tblGrid>
      <w:tr w:rsidR="000B529D" w14:paraId="412A7BE5" w14:textId="77777777" w:rsidTr="00083777">
        <w:trPr>
          <w:trHeight w:val="8358"/>
        </w:trPr>
        <w:tc>
          <w:tcPr>
            <w:tcW w:w="14357" w:type="dxa"/>
          </w:tcPr>
          <w:p w14:paraId="0AF26B09" w14:textId="7BA97E45" w:rsidR="000B529D" w:rsidRDefault="00083777" w:rsidP="00083777">
            <w:pPr>
              <w:jc w:val="center"/>
              <w:rPr>
                <w:noProof/>
              </w:rPr>
            </w:pPr>
            <w:r>
              <w:rPr>
                <w:noProof/>
              </w:rPr>
              <w:lastRenderedPageBreak/>
              <mc:AlternateContent>
                <mc:Choice Requires="wps">
                  <w:drawing>
                    <wp:anchor distT="0" distB="0" distL="114300" distR="114300" simplePos="0" relativeHeight="251664384" behindDoc="0" locked="0" layoutInCell="1" allowOverlap="1" wp14:anchorId="5F062270" wp14:editId="67423670">
                      <wp:simplePos x="0" y="0"/>
                      <wp:positionH relativeFrom="column">
                        <wp:posOffset>2055495</wp:posOffset>
                      </wp:positionH>
                      <wp:positionV relativeFrom="paragraph">
                        <wp:posOffset>147955</wp:posOffset>
                      </wp:positionV>
                      <wp:extent cx="306475" cy="246185"/>
                      <wp:effectExtent l="0" t="0" r="0" b="1905"/>
                      <wp:wrapNone/>
                      <wp:docPr id="1632966065"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67523C21"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062270" id="Text Box 1" o:spid="_x0000_s1036" type="#_x0000_t202" style="position:absolute;left:0;text-align:left;margin-left:161.85pt;margin-top:11.65pt;width:24.15pt;height:19.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" fillcolor="white [3201]" stroked="f" strokeweight=".5pt">
                      <v:textbox>
                        <w:txbxContent>
                          <w:p w14:paraId="67523C21" w14:textId="77777777" w:rsidR="000B529D" w:rsidRDefault="000B529D" w:rsidP="000B529D">
                            <w:r w:rsidRPr="00D56089">
                              <w:rPr>
                                <w:b/>
                                <w:bCs/>
                              </w:rPr>
                              <w:t>A</w:t>
                            </w:r>
                            <w:r>
                              <w:t>S</w:t>
                            </w:r>
                          </w:p>
                        </w:txbxContent>
                      </v:textbox>
                    </v:shape>
                  </w:pict>
                </mc:Fallback>
              </mc:AlternateContent>
            </w:r>
          </w:p>
          <w:p w14:paraId="1100DD70" w14:textId="391360DC" w:rsidR="000B529D" w:rsidRDefault="000B529D" w:rsidP="00533347">
            <w:pPr>
              <w:jc w:val="center"/>
            </w:pPr>
            <w:r w:rsidRPr="00B50957">
              <w:rPr>
                <w:noProof/>
              </w:rPr>
              <w:t xml:space="preserve">  </w:t>
            </w:r>
            <w:r w:rsidRPr="00B50957">
              <w:rPr>
                <w:noProof/>
              </w:rPr>
              <w:drawing>
                <wp:inline distT="0" distB="0" distL="0" distR="0" wp14:anchorId="70242E57" wp14:editId="28D43B1B">
                  <wp:extent cx="4111674" cy="2762250"/>
                  <wp:effectExtent l="0" t="0" r="3175" b="0"/>
                  <wp:docPr id="721755743" name="Picture 1" descr="A graph of a growing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5743" name="Picture 1" descr="A graph of a growing graph&#10;&#10;Description automatically generated with medium confidence"/>
                          <pic:cNvPicPr/>
                        </pic:nvPicPr>
                        <pic:blipFill>
                          <a:blip r:embed="rId22"/>
                          <a:stretch>
                            <a:fillRect/>
                          </a:stretch>
                        </pic:blipFill>
                        <pic:spPr>
                          <a:xfrm>
                            <a:off x="0" y="0"/>
                            <a:ext cx="4257144" cy="2859978"/>
                          </a:xfrm>
                          <a:prstGeom prst="rect">
                            <a:avLst/>
                          </a:prstGeom>
                        </pic:spPr>
                      </pic:pic>
                    </a:graphicData>
                  </a:graphic>
                </wp:inline>
              </w:drawing>
            </w:r>
          </w:p>
          <w:p w14:paraId="693BD442" w14:textId="671DE8D9" w:rsidR="000B529D" w:rsidRDefault="000B529D" w:rsidP="00533347">
            <w:pPr>
              <w:jc w:val="center"/>
            </w:pPr>
          </w:p>
          <w:p w14:paraId="374AE3DF" w14:textId="017AB0A4" w:rsidR="000B529D" w:rsidRDefault="002E2127" w:rsidP="00533347">
            <w:r>
              <w:rPr>
                <w:noProof/>
              </w:rPr>
              <mc:AlternateContent>
                <mc:Choice Requires="wps">
                  <w:drawing>
                    <wp:anchor distT="0" distB="0" distL="114300" distR="114300" simplePos="0" relativeHeight="251665408" behindDoc="0" locked="0" layoutInCell="1" allowOverlap="1" wp14:anchorId="5B4EBF0D" wp14:editId="0BFC1665">
                      <wp:simplePos x="0" y="0"/>
                      <wp:positionH relativeFrom="column">
                        <wp:posOffset>-73025</wp:posOffset>
                      </wp:positionH>
                      <wp:positionV relativeFrom="paragraph">
                        <wp:posOffset>78740</wp:posOffset>
                      </wp:positionV>
                      <wp:extent cx="306070" cy="245745"/>
                      <wp:effectExtent l="0" t="0" r="0" b="1905"/>
                      <wp:wrapNone/>
                      <wp:docPr id="1481488223" name="Text Box 1"/>
                      <wp:cNvGraphicFramePr/>
                      <a:graphic xmlns:a="http://schemas.openxmlformats.org/drawingml/2006/main">
                        <a:graphicData uri="http://schemas.microsoft.com/office/word/2010/wordprocessingShape">
                          <wps:wsp>
                            <wps:cNvSpPr txBox="1"/>
                            <wps:spPr>
                              <a:xfrm>
                                <a:off x="0" y="0"/>
                                <a:ext cx="306070" cy="245745"/>
                              </a:xfrm>
                              <a:prstGeom prst="rect">
                                <a:avLst/>
                              </a:prstGeom>
                              <a:noFill/>
                              <a:ln w="6350">
                                <a:noFill/>
                              </a:ln>
                            </wps:spPr>
                            <wps:txbx>
                              <w:txbxContent>
                                <w:p w14:paraId="58D9A311"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EBF0D" id="_x0000_s1037" type="#_x0000_t202" style="position:absolute;margin-left:-5.75pt;margin-top:6.2pt;width:24.1pt;height:19.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" filled="f" stroked="f" strokeweight=".5pt">
                      <v:textbox>
                        <w:txbxContent>
                          <w:p w14:paraId="58D9A311" w14:textId="77777777" w:rsidR="000B529D" w:rsidRDefault="000B529D" w:rsidP="000B529D">
                            <w:r>
                              <w:rPr>
                                <w:b/>
                                <w:bCs/>
                              </w:rPr>
                              <w:t>B</w:t>
                            </w:r>
                            <w:r>
                              <w:t>S</w:t>
                            </w:r>
                          </w:p>
                        </w:txbxContent>
                      </v:textbox>
                    </v:shape>
                  </w:pict>
                </mc:Fallback>
              </mc:AlternateContent>
            </w:r>
            <w:r w:rsidR="00812AE9">
              <w:rPr>
                <w:noProof/>
              </w:rPr>
              <mc:AlternateContent>
                <mc:Choice Requires="wpg">
                  <w:drawing>
                    <wp:anchor distT="0" distB="0" distL="114300" distR="114300" simplePos="0" relativeHeight="251663360" behindDoc="0" locked="0" layoutInCell="1" allowOverlap="1" wp14:anchorId="1F1DA384" wp14:editId="30B00F26">
                      <wp:simplePos x="0" y="0"/>
                      <wp:positionH relativeFrom="column">
                        <wp:posOffset>211580</wp:posOffset>
                      </wp:positionH>
                      <wp:positionV relativeFrom="paragraph">
                        <wp:posOffset>67355</wp:posOffset>
                      </wp:positionV>
                      <wp:extent cx="8384871" cy="49727"/>
                      <wp:effectExtent l="0" t="0" r="0" b="7620"/>
                      <wp:wrapNone/>
                      <wp:docPr id="672956144"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60286603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8807901"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9013411"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29AF51" id="Group 1" o:spid="_x0000_s1026" style="position:absolute;margin-left:16.65pt;margin-top:5.3pt;width:660.25pt;height:3.9pt;z-index:251663360"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" fillcolor="#297a22" stroked="f" strokeweight="1pt"/>
                    </v:group>
                  </w:pict>
                </mc:Fallback>
              </mc:AlternateContent>
            </w:r>
          </w:p>
          <w:p w14:paraId="4F14B5C8" w14:textId="78959A9E" w:rsidR="000B529D" w:rsidRDefault="000B529D" w:rsidP="00533347">
            <w:pPr>
              <w:jc w:val="center"/>
            </w:pPr>
            <w:r w:rsidRPr="001D39F2">
              <w:rPr>
                <w:noProof/>
              </w:rPr>
              <w:drawing>
                <wp:inline distT="0" distB="0" distL="0" distR="0" wp14:anchorId="7882EF10" wp14:editId="67876FF5">
                  <wp:extent cx="2845613" cy="1966997"/>
                  <wp:effectExtent l="0" t="0" r="0" b="0"/>
                  <wp:docPr id="807313153"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3153" name="Picture 1" descr="A graph of a number of people&#10;&#10;Description automatically generated with medium confidence"/>
                          <pic:cNvPicPr/>
                        </pic:nvPicPr>
                        <pic:blipFill>
                          <a:blip r:embed="rId23"/>
                          <a:stretch>
                            <a:fillRect/>
                          </a:stretch>
                        </pic:blipFill>
                        <pic:spPr>
                          <a:xfrm>
                            <a:off x="0" y="0"/>
                            <a:ext cx="2918611" cy="2017456"/>
                          </a:xfrm>
                          <a:prstGeom prst="rect">
                            <a:avLst/>
                          </a:prstGeom>
                        </pic:spPr>
                      </pic:pic>
                    </a:graphicData>
                  </a:graphic>
                </wp:inline>
              </w:drawing>
            </w:r>
            <w:r w:rsidRPr="001D39F2">
              <w:rPr>
                <w:noProof/>
              </w:rPr>
              <w:drawing>
                <wp:inline distT="0" distB="0" distL="0" distR="0" wp14:anchorId="50989047" wp14:editId="5AAF882F">
                  <wp:extent cx="2867559" cy="1951532"/>
                  <wp:effectExtent l="0" t="0" r="9525" b="0"/>
                  <wp:docPr id="2020381454" name="Picture 1" descr="A graph of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1454" name="Picture 1" descr="A graph of a number of blue lines&#10;&#10;Description automatically generated with medium confidence"/>
                          <pic:cNvPicPr/>
                        </pic:nvPicPr>
                        <pic:blipFill>
                          <a:blip r:embed="rId24"/>
                          <a:stretch>
                            <a:fillRect/>
                          </a:stretch>
                        </pic:blipFill>
                        <pic:spPr>
                          <a:xfrm>
                            <a:off x="0" y="0"/>
                            <a:ext cx="2997780" cy="2040155"/>
                          </a:xfrm>
                          <a:prstGeom prst="rect">
                            <a:avLst/>
                          </a:prstGeom>
                        </pic:spPr>
                      </pic:pic>
                    </a:graphicData>
                  </a:graphic>
                </wp:inline>
              </w:drawing>
            </w:r>
            <w:r w:rsidRPr="001D39F2">
              <w:rPr>
                <w:noProof/>
              </w:rPr>
              <w:drawing>
                <wp:inline distT="0" distB="0" distL="0" distR="0" wp14:anchorId="4B9097CA" wp14:editId="2A63E990">
                  <wp:extent cx="2845147" cy="1945843"/>
                  <wp:effectExtent l="0" t="0" r="0" b="0"/>
                  <wp:docPr id="657565185" name="Picture 1"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65185" name="Picture 1" descr="A graph of a number of years&#10;&#10;Description automatically generated with medium confidence"/>
                          <pic:cNvPicPr/>
                        </pic:nvPicPr>
                        <pic:blipFill>
                          <a:blip r:embed="rId25"/>
                          <a:stretch>
                            <a:fillRect/>
                          </a:stretch>
                        </pic:blipFill>
                        <pic:spPr>
                          <a:xfrm>
                            <a:off x="0" y="0"/>
                            <a:ext cx="2973612" cy="2033702"/>
                          </a:xfrm>
                          <a:prstGeom prst="rect">
                            <a:avLst/>
                          </a:prstGeom>
                        </pic:spPr>
                      </pic:pic>
                    </a:graphicData>
                  </a:graphic>
                </wp:inline>
              </w:drawing>
            </w:r>
          </w:p>
          <w:p w14:paraId="688E9657" w14:textId="77777777" w:rsidR="000B529D" w:rsidRDefault="000B529D" w:rsidP="00533347">
            <w:pPr>
              <w:rPr>
                <w:i/>
                <w:iCs/>
                <w:sz w:val="24"/>
                <w:szCs w:val="24"/>
              </w:rPr>
            </w:pPr>
          </w:p>
        </w:tc>
      </w:tr>
    </w:tbl>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77777777" w:rsidR="000B529D" w:rsidRPr="00EF401F" w:rsidRDefault="000B529D" w:rsidP="000B529D">
      <w:pPr>
        <w:rPr>
          <w:sz w:val="24"/>
          <w:szCs w:val="24"/>
        </w:rPr>
      </w:pPr>
    </w:p>
    <w:tbl>
      <w:tblPr>
        <w:tblStyle w:val="TableGrid"/>
        <w:tblW w:w="0" w:type="auto"/>
        <w:tblLook w:val="04A0" w:firstRow="1" w:lastRow="0" w:firstColumn="1" w:lastColumn="0" w:noHBand="0" w:noVBand="1"/>
      </w:tblPr>
      <w:tblGrid>
        <w:gridCol w:w="14371"/>
      </w:tblGrid>
      <w:tr w:rsidR="000B529D" w14:paraId="5EA8667F" w14:textId="77777777" w:rsidTr="00812AE9">
        <w:trPr>
          <w:trHeight w:val="8432"/>
        </w:trPr>
        <w:tc>
          <w:tcPr>
            <w:tcW w:w="14371" w:type="dxa"/>
          </w:tcPr>
          <w:p w14:paraId="2C64B3FF" w14:textId="4F8F86A3" w:rsidR="000B529D" w:rsidRDefault="000B529D" w:rsidP="00533347">
            <w:pPr>
              <w:jc w:val="center"/>
              <w:rPr>
                <w:noProof/>
              </w:rPr>
            </w:pPr>
          </w:p>
          <w:p w14:paraId="2E5A06EB" w14:textId="68E15ED3" w:rsidR="000B529D" w:rsidRDefault="002E2127" w:rsidP="00533347">
            <w:pPr>
              <w:jc w:val="center"/>
            </w:pPr>
            <w:r>
              <w:rPr>
                <w:noProof/>
              </w:rPr>
              <mc:AlternateContent>
                <mc:Choice Requires="wps">
                  <w:drawing>
                    <wp:anchor distT="0" distB="0" distL="114300" distR="114300" simplePos="0" relativeHeight="251670528" behindDoc="0" locked="0" layoutInCell="1" allowOverlap="1" wp14:anchorId="1B1F281E" wp14:editId="1320E4F9">
                      <wp:simplePos x="0" y="0"/>
                      <wp:positionH relativeFrom="column">
                        <wp:posOffset>1977390</wp:posOffset>
                      </wp:positionH>
                      <wp:positionV relativeFrom="paragraph">
                        <wp:posOffset>31115</wp:posOffset>
                      </wp:positionV>
                      <wp:extent cx="306475" cy="246185"/>
                      <wp:effectExtent l="0" t="0" r="0" b="1905"/>
                      <wp:wrapNone/>
                      <wp:docPr id="129925802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463251ED"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F281E" id="_x0000_s1038" type="#_x0000_t202" style="position:absolute;left:0;text-align:left;margin-left:155.7pt;margin-top:2.45pt;width:24.15pt;height:19.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" fillcolor="white [3201]" stroked="f" strokeweight=".5pt">
                      <v:textbox>
                        <w:txbxContent>
                          <w:p w14:paraId="463251ED" w14:textId="77777777" w:rsidR="000B529D" w:rsidRDefault="000B529D" w:rsidP="000B529D">
                            <w:r w:rsidRPr="00D56089">
                              <w:rPr>
                                <w:b/>
                                <w:bCs/>
                              </w:rPr>
                              <w:t>A</w:t>
                            </w:r>
                            <w:r>
                              <w:t>S</w:t>
                            </w:r>
                          </w:p>
                        </w:txbxContent>
                      </v:textbox>
                    </v:shape>
                  </w:pict>
                </mc:Fallback>
              </mc:AlternateContent>
            </w:r>
            <w:r w:rsidR="000B529D" w:rsidRPr="00B50957">
              <w:rPr>
                <w:noProof/>
              </w:rPr>
              <w:t xml:space="preserve">  </w:t>
            </w:r>
            <w:r w:rsidR="000B529D" w:rsidRPr="00403B69">
              <w:rPr>
                <w:noProof/>
              </w:rPr>
              <w:drawing>
                <wp:inline distT="0" distB="0" distL="0" distR="0" wp14:anchorId="05B067E8" wp14:editId="3143B76D">
                  <wp:extent cx="4364855" cy="2981325"/>
                  <wp:effectExtent l="0" t="0" r="0" b="0"/>
                  <wp:docPr id="12075241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24164" name="Picture 1" descr="A graph of a growing graph&#10;&#10;Description automatically generated"/>
                          <pic:cNvPicPr/>
                        </pic:nvPicPr>
                        <pic:blipFill>
                          <a:blip r:embed="rId26"/>
                          <a:stretch>
                            <a:fillRect/>
                          </a:stretch>
                        </pic:blipFill>
                        <pic:spPr>
                          <a:xfrm>
                            <a:off x="0" y="0"/>
                            <a:ext cx="4528056" cy="3092796"/>
                          </a:xfrm>
                          <a:prstGeom prst="rect">
                            <a:avLst/>
                          </a:prstGeom>
                        </pic:spPr>
                      </pic:pic>
                    </a:graphicData>
                  </a:graphic>
                </wp:inline>
              </w:drawing>
            </w:r>
          </w:p>
          <w:p w14:paraId="4EC83193" w14:textId="72B4038B" w:rsidR="000B529D" w:rsidRDefault="002E2127" w:rsidP="00812AE9">
            <w:pPr>
              <w:jc w:val="center"/>
            </w:pPr>
            <w:r>
              <w:rPr>
                <w:noProof/>
              </w:rPr>
              <mc:AlternateContent>
                <mc:Choice Requires="wps">
                  <w:drawing>
                    <wp:anchor distT="0" distB="0" distL="114300" distR="114300" simplePos="0" relativeHeight="251671552" behindDoc="0" locked="0" layoutInCell="1" allowOverlap="1" wp14:anchorId="23DE4E5D" wp14:editId="1B3BB863">
                      <wp:simplePos x="0" y="0"/>
                      <wp:positionH relativeFrom="column">
                        <wp:posOffset>-88265</wp:posOffset>
                      </wp:positionH>
                      <wp:positionV relativeFrom="paragraph">
                        <wp:posOffset>180340</wp:posOffset>
                      </wp:positionV>
                      <wp:extent cx="306475" cy="246185"/>
                      <wp:effectExtent l="0" t="0" r="0" b="1905"/>
                      <wp:wrapNone/>
                      <wp:docPr id="1060260041"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7DD129"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DE4E5D" id="_x0000_s1039" type="#_x0000_t202" style="position:absolute;left:0;text-align:left;margin-left:-6.95pt;margin-top:14.2pt;width:24.15pt;height:19.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" filled="f" stroked="f" strokeweight=".5pt">
                      <v:textbox>
                        <w:txbxContent>
                          <w:p w14:paraId="137DD129" w14:textId="77777777" w:rsidR="000B529D" w:rsidRDefault="000B529D" w:rsidP="000B529D">
                            <w:r>
                              <w:rPr>
                                <w:b/>
                                <w:bCs/>
                              </w:rPr>
                              <w:t>B</w:t>
                            </w:r>
                            <w:r>
                              <w:t>S</w:t>
                            </w:r>
                          </w:p>
                        </w:txbxContent>
                      </v:textbox>
                    </v:shape>
                  </w:pict>
                </mc:Fallback>
              </mc:AlternateContent>
            </w:r>
          </w:p>
          <w:p w14:paraId="7122A3D3" w14:textId="2D4F066F" w:rsidR="000B529D" w:rsidRDefault="00812AE9" w:rsidP="00812AE9">
            <w:pPr>
              <w:jc w:val="center"/>
            </w:pPr>
            <w:r>
              <w:rPr>
                <w:noProof/>
              </w:rPr>
              <mc:AlternateContent>
                <mc:Choice Requires="wpg">
                  <w:drawing>
                    <wp:anchor distT="0" distB="0" distL="114300" distR="114300" simplePos="0" relativeHeight="251686912" behindDoc="0" locked="0" layoutInCell="1" allowOverlap="1" wp14:anchorId="7E4183CB" wp14:editId="6228EBB2">
                      <wp:simplePos x="0" y="0"/>
                      <wp:positionH relativeFrom="column">
                        <wp:posOffset>186833</wp:posOffset>
                      </wp:positionH>
                      <wp:positionV relativeFrom="paragraph">
                        <wp:posOffset>3175</wp:posOffset>
                      </wp:positionV>
                      <wp:extent cx="8384871" cy="49727"/>
                      <wp:effectExtent l="0" t="0" r="0" b="7620"/>
                      <wp:wrapNone/>
                      <wp:docPr id="1245417629"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090693924"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594147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23932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C2FC8C" id="Group 1" o:spid="_x0000_s1026" style="position:absolute;margin-left:14.7pt;margin-top:.25pt;width:660.25pt;height:3.9pt;z-index:251686912"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" fillcolor="#297a22" stroked="f" strokeweight="1pt"/>
                    </v:group>
                  </w:pict>
                </mc:Fallback>
              </mc:AlternateContent>
            </w:r>
          </w:p>
          <w:p w14:paraId="58F3C42C" w14:textId="73319AB0" w:rsidR="000B529D" w:rsidRDefault="000B529D" w:rsidP="00533347">
            <w:pPr>
              <w:jc w:val="center"/>
            </w:pPr>
            <w:r w:rsidRPr="00403B69">
              <w:rPr>
                <w:noProof/>
              </w:rPr>
              <w:drawing>
                <wp:inline distT="0" distB="0" distL="0" distR="0" wp14:anchorId="5F059864" wp14:editId="42DA53BA">
                  <wp:extent cx="2884868" cy="1962199"/>
                  <wp:effectExtent l="0" t="0" r="0" b="0"/>
                  <wp:docPr id="590027764"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27764" name="Picture 1" descr="A graph of a growing graph&#10;&#10;Description automatically generated"/>
                          <pic:cNvPicPr/>
                        </pic:nvPicPr>
                        <pic:blipFill>
                          <a:blip r:embed="rId27"/>
                          <a:stretch>
                            <a:fillRect/>
                          </a:stretch>
                        </pic:blipFill>
                        <pic:spPr>
                          <a:xfrm>
                            <a:off x="0" y="0"/>
                            <a:ext cx="3023275" cy="2056339"/>
                          </a:xfrm>
                          <a:prstGeom prst="rect">
                            <a:avLst/>
                          </a:prstGeom>
                        </pic:spPr>
                      </pic:pic>
                    </a:graphicData>
                  </a:graphic>
                </wp:inline>
              </w:drawing>
            </w:r>
            <w:r w:rsidRPr="00403B69">
              <w:rPr>
                <w:noProof/>
              </w:rPr>
              <w:drawing>
                <wp:inline distT="0" distB="0" distL="0" distR="0" wp14:anchorId="3D8FD6C3" wp14:editId="06B52F16">
                  <wp:extent cx="2875456" cy="1951630"/>
                  <wp:effectExtent l="0" t="0" r="1270" b="0"/>
                  <wp:docPr id="431939599"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9599" name="Picture 1" descr="A graph of a growing graph&#10;&#10;Description automatically generated"/>
                          <pic:cNvPicPr/>
                        </pic:nvPicPr>
                        <pic:blipFill>
                          <a:blip r:embed="rId28"/>
                          <a:stretch>
                            <a:fillRect/>
                          </a:stretch>
                        </pic:blipFill>
                        <pic:spPr>
                          <a:xfrm>
                            <a:off x="0" y="0"/>
                            <a:ext cx="2957954" cy="2007623"/>
                          </a:xfrm>
                          <a:prstGeom prst="rect">
                            <a:avLst/>
                          </a:prstGeom>
                        </pic:spPr>
                      </pic:pic>
                    </a:graphicData>
                  </a:graphic>
                </wp:inline>
              </w:drawing>
            </w:r>
            <w:r w:rsidRPr="00447A16">
              <w:rPr>
                <w:noProof/>
              </w:rPr>
              <w:drawing>
                <wp:inline distT="0" distB="0" distL="0" distR="0" wp14:anchorId="6ACEA072" wp14:editId="374102A2">
                  <wp:extent cx="2894656" cy="1957795"/>
                  <wp:effectExtent l="0" t="0" r="1270" b="4445"/>
                  <wp:docPr id="597163233"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63233" name="Picture 1" descr="A graph of a growing graph&#10;&#10;Description automatically generated"/>
                          <pic:cNvPicPr/>
                        </pic:nvPicPr>
                        <pic:blipFill>
                          <a:blip r:embed="rId29"/>
                          <a:stretch>
                            <a:fillRect/>
                          </a:stretch>
                        </pic:blipFill>
                        <pic:spPr>
                          <a:xfrm>
                            <a:off x="0" y="0"/>
                            <a:ext cx="3003453" cy="2031380"/>
                          </a:xfrm>
                          <a:prstGeom prst="rect">
                            <a:avLst/>
                          </a:prstGeom>
                        </pic:spPr>
                      </pic:pic>
                    </a:graphicData>
                  </a:graphic>
                </wp:inline>
              </w:drawing>
            </w:r>
          </w:p>
          <w:p w14:paraId="1AB9A2D4" w14:textId="5305D6DF" w:rsidR="000B529D" w:rsidRDefault="000B529D" w:rsidP="00533347">
            <w:pPr>
              <w:rPr>
                <w:i/>
                <w:iCs/>
                <w:sz w:val="24"/>
                <w:szCs w:val="24"/>
              </w:rPr>
            </w:pPr>
          </w:p>
        </w:tc>
      </w:tr>
    </w:tbl>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tbl>
      <w:tblPr>
        <w:tblStyle w:val="TableGrid"/>
        <w:tblW w:w="14657" w:type="dxa"/>
        <w:tblLook w:val="04A0" w:firstRow="1" w:lastRow="0" w:firstColumn="1" w:lastColumn="0" w:noHBand="0" w:noVBand="1"/>
      </w:tblPr>
      <w:tblGrid>
        <w:gridCol w:w="14657"/>
      </w:tblGrid>
      <w:tr w:rsidR="000B529D" w14:paraId="0D3AFCCF" w14:textId="77777777" w:rsidTr="00B83DE4">
        <w:trPr>
          <w:trHeight w:val="8666"/>
        </w:trPr>
        <w:tc>
          <w:tcPr>
            <w:tcW w:w="14657" w:type="dxa"/>
          </w:tcPr>
          <w:p w14:paraId="6DDF500F" w14:textId="3BE1C329" w:rsidR="000B529D" w:rsidRDefault="00B83DE4" w:rsidP="00533347">
            <w:pPr>
              <w:jc w:val="center"/>
              <w:rPr>
                <w:noProof/>
              </w:rPr>
            </w:pPr>
            <w:r>
              <w:rPr>
                <w:noProof/>
              </w:rPr>
              <w:lastRenderedPageBreak/>
              <mc:AlternateContent>
                <mc:Choice Requires="wps">
                  <w:drawing>
                    <wp:anchor distT="0" distB="0" distL="114300" distR="114300" simplePos="0" relativeHeight="251676672" behindDoc="0" locked="0" layoutInCell="1" allowOverlap="1" wp14:anchorId="34A2BF1D" wp14:editId="3F059A24">
                      <wp:simplePos x="0" y="0"/>
                      <wp:positionH relativeFrom="column">
                        <wp:posOffset>2096135</wp:posOffset>
                      </wp:positionH>
                      <wp:positionV relativeFrom="paragraph">
                        <wp:posOffset>168910</wp:posOffset>
                      </wp:positionV>
                      <wp:extent cx="306475" cy="246185"/>
                      <wp:effectExtent l="0" t="0" r="0" b="1905"/>
                      <wp:wrapNone/>
                      <wp:docPr id="598183060"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solidFill>
                                <a:schemeClr val="lt1"/>
                              </a:solidFill>
                              <a:ln w="6350">
                                <a:noFill/>
                              </a:ln>
                            </wps:spPr>
                            <wps:txbx>
                              <w:txbxContent>
                                <w:p w14:paraId="5C50683C" w14:textId="77777777" w:rsidR="000B529D" w:rsidRDefault="000B529D" w:rsidP="000B529D">
                                  <w:r w:rsidRPr="00D56089">
                                    <w:rPr>
                                      <w:b/>
                                      <w:bCs/>
                                    </w:rPr>
                                    <w:t>A</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A2BF1D" id="_x0000_s1040" type="#_x0000_t202" style="position:absolute;left:0;text-align:left;margin-left:165.05pt;margin-top:13.3pt;width:24.15pt;height:19.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" fillcolor="white [3201]" stroked="f" strokeweight=".5pt">
                      <v:textbox>
                        <w:txbxContent>
                          <w:p w14:paraId="5C50683C" w14:textId="77777777" w:rsidR="000B529D" w:rsidRDefault="000B529D" w:rsidP="000B529D">
                            <w:r w:rsidRPr="00D56089">
                              <w:rPr>
                                <w:b/>
                                <w:bCs/>
                              </w:rPr>
                              <w:t>A</w:t>
                            </w:r>
                            <w:r>
                              <w:t>S</w:t>
                            </w:r>
                          </w:p>
                        </w:txbxContent>
                      </v:textbox>
                    </v:shape>
                  </w:pict>
                </mc:Fallback>
              </mc:AlternateContent>
            </w:r>
          </w:p>
          <w:p w14:paraId="2B0F4A7C" w14:textId="554AC3CB" w:rsidR="000B529D" w:rsidRDefault="000B529D" w:rsidP="00533347">
            <w:pPr>
              <w:jc w:val="center"/>
            </w:pPr>
            <w:r w:rsidRPr="00B50957">
              <w:rPr>
                <w:noProof/>
              </w:rPr>
              <w:t xml:space="preserve">  </w:t>
            </w:r>
            <w:r w:rsidRPr="007B4205">
              <w:rPr>
                <w:noProof/>
              </w:rPr>
              <w:drawing>
                <wp:inline distT="0" distB="0" distL="0" distR="0" wp14:anchorId="42C99C6D" wp14:editId="18A9A339">
                  <wp:extent cx="4200525" cy="2919013"/>
                  <wp:effectExtent l="0" t="0" r="0" b="0"/>
                  <wp:docPr id="744795141" name="Picture 1" descr="A graph of a grow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95141" name="Picture 1" descr="A graph of a growing graph&#10;&#10;Description automatically generated"/>
                          <pic:cNvPicPr/>
                        </pic:nvPicPr>
                        <pic:blipFill>
                          <a:blip r:embed="rId30"/>
                          <a:stretch>
                            <a:fillRect/>
                          </a:stretch>
                        </pic:blipFill>
                        <pic:spPr>
                          <a:xfrm>
                            <a:off x="0" y="0"/>
                            <a:ext cx="4313157" cy="2997283"/>
                          </a:xfrm>
                          <a:prstGeom prst="rect">
                            <a:avLst/>
                          </a:prstGeom>
                        </pic:spPr>
                      </pic:pic>
                    </a:graphicData>
                  </a:graphic>
                </wp:inline>
              </w:drawing>
            </w:r>
          </w:p>
          <w:p w14:paraId="6A4C9747" w14:textId="13B645EF" w:rsidR="000B529D" w:rsidRDefault="00B83DE4" w:rsidP="00533347">
            <w:r>
              <w:rPr>
                <w:noProof/>
              </w:rPr>
              <mc:AlternateContent>
                <mc:Choice Requires="wpg">
                  <w:drawing>
                    <wp:anchor distT="0" distB="0" distL="114300" distR="114300" simplePos="0" relativeHeight="251762688" behindDoc="0" locked="0" layoutInCell="1" allowOverlap="1" wp14:anchorId="4742D81F" wp14:editId="319F3F13">
                      <wp:simplePos x="0" y="0"/>
                      <wp:positionH relativeFrom="column">
                        <wp:posOffset>299983</wp:posOffset>
                      </wp:positionH>
                      <wp:positionV relativeFrom="paragraph">
                        <wp:posOffset>150483</wp:posOffset>
                      </wp:positionV>
                      <wp:extent cx="8384871" cy="49727"/>
                      <wp:effectExtent l="0" t="0" r="0" b="7620"/>
                      <wp:wrapNone/>
                      <wp:docPr id="982901937" name="Group 1"/>
                      <wp:cNvGraphicFramePr/>
                      <a:graphic xmlns:a="http://schemas.openxmlformats.org/drawingml/2006/main">
                        <a:graphicData uri="http://schemas.microsoft.com/office/word/2010/wordprocessingGroup">
                          <wpg:wgp>
                            <wpg:cNvGrpSpPr/>
                            <wpg:grpSpPr>
                              <a:xfrm>
                                <a:off x="0" y="0"/>
                                <a:ext cx="8384871" cy="49727"/>
                                <a:chOff x="0" y="0"/>
                                <a:chExt cx="8384871" cy="49727"/>
                              </a:xfrm>
                            </wpg:grpSpPr>
                            <wps:wsp>
                              <wps:cNvPr id="1334127486" name="Rectangle 2"/>
                              <wps:cNvSpPr/>
                              <wps:spPr>
                                <a:xfrm>
                                  <a:off x="0" y="0"/>
                                  <a:ext cx="2745105" cy="49530"/>
                                </a:xfrm>
                                <a:prstGeom prst="rect">
                                  <a:avLst/>
                                </a:prstGeom>
                                <a:solidFill>
                                  <a:srgbClr val="C1DDB3"/>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9079243" name="Rectangle 2"/>
                              <wps:cNvSpPr/>
                              <wps:spPr>
                                <a:xfrm>
                                  <a:off x="2736761" y="0"/>
                                  <a:ext cx="2910840" cy="49727"/>
                                </a:xfrm>
                                <a:prstGeom prst="rect">
                                  <a:avLst/>
                                </a:prstGeom>
                                <a:solidFill>
                                  <a:srgbClr val="71A96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103678" name="Rectangle 2"/>
                              <wps:cNvSpPr/>
                              <wps:spPr>
                                <a:xfrm>
                                  <a:off x="5647386" y="0"/>
                                  <a:ext cx="2737485" cy="49530"/>
                                </a:xfrm>
                                <a:prstGeom prst="rect">
                                  <a:avLst/>
                                </a:prstGeom>
                                <a:solidFill>
                                  <a:srgbClr val="297A22"/>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C35ECC" id="Group 1" o:spid="_x0000_s1026" style="position:absolute;margin-left:23.6pt;margin-top:11.85pt;width:660.25pt;height:3.9pt;z-index:251762688" coordsize="83848,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">
                      <v:rect id="Rectangle 2" o:spid="_x0000_s1027" style="position:absolute;width:27451;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" fillcolor="#c1ddb3" stroked="f" strokeweight="1pt"/>
                      <v:rect id="Rectangle 2" o:spid="_x0000_s1028" style="position:absolute;left:27367;width:29109;height:4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" fillcolor="#71a966" stroked="f" strokeweight="1pt"/>
                      <v:rect id="Rectangle 2" o:spid="_x0000_s1029" style="position:absolute;left:56473;width:27375;height:4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" fillcolor="#297a22" stroked="f" strokeweight="1pt"/>
                    </v:group>
                  </w:pict>
                </mc:Fallback>
              </mc:AlternateContent>
            </w:r>
          </w:p>
          <w:p w14:paraId="6882A128" w14:textId="5F08C2A0" w:rsidR="00B83DE4" w:rsidRDefault="002E2127" w:rsidP="00533347">
            <w:r>
              <w:rPr>
                <w:noProof/>
              </w:rPr>
              <mc:AlternateContent>
                <mc:Choice Requires="wps">
                  <w:drawing>
                    <wp:anchor distT="0" distB="0" distL="114300" distR="114300" simplePos="0" relativeHeight="251677696" behindDoc="0" locked="0" layoutInCell="1" allowOverlap="1" wp14:anchorId="759AA332" wp14:editId="38D5C706">
                      <wp:simplePos x="0" y="0"/>
                      <wp:positionH relativeFrom="column">
                        <wp:posOffset>70485</wp:posOffset>
                      </wp:positionH>
                      <wp:positionV relativeFrom="paragraph">
                        <wp:posOffset>86995</wp:posOffset>
                      </wp:positionV>
                      <wp:extent cx="306475" cy="246185"/>
                      <wp:effectExtent l="0" t="0" r="0" b="1905"/>
                      <wp:wrapNone/>
                      <wp:docPr id="1575254434" name="Text Box 1"/>
                      <wp:cNvGraphicFramePr/>
                      <a:graphic xmlns:a="http://schemas.openxmlformats.org/drawingml/2006/main">
                        <a:graphicData uri="http://schemas.microsoft.com/office/word/2010/wordprocessingShape">
                          <wps:wsp>
                            <wps:cNvSpPr txBox="1"/>
                            <wps:spPr>
                              <a:xfrm>
                                <a:off x="0" y="0"/>
                                <a:ext cx="306475" cy="246185"/>
                              </a:xfrm>
                              <a:prstGeom prst="rect">
                                <a:avLst/>
                              </a:prstGeom>
                              <a:noFill/>
                              <a:ln w="6350">
                                <a:noFill/>
                              </a:ln>
                            </wps:spPr>
                            <wps:txbx>
                              <w:txbxContent>
                                <w:p w14:paraId="13BBB31F" w14:textId="77777777" w:rsidR="000B529D" w:rsidRDefault="000B529D" w:rsidP="000B529D">
                                  <w:r>
                                    <w:rPr>
                                      <w:b/>
                                      <w:bCs/>
                                    </w:rPr>
                                    <w:t>B</w:t>
                                  </w:r>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9AA332" id="_x0000_s1041" type="#_x0000_t202" style="position:absolute;margin-left:5.55pt;margin-top:6.85pt;width:24.15pt;height:19.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" filled="f" stroked="f" strokeweight=".5pt">
                      <v:textbox>
                        <w:txbxContent>
                          <w:p w14:paraId="13BBB31F" w14:textId="77777777" w:rsidR="000B529D" w:rsidRDefault="000B529D" w:rsidP="000B529D">
                            <w:r>
                              <w:rPr>
                                <w:b/>
                                <w:bCs/>
                              </w:rPr>
                              <w:t>B</w:t>
                            </w:r>
                            <w:r>
                              <w:t>S</w:t>
                            </w:r>
                          </w:p>
                        </w:txbxContent>
                      </v:textbox>
                    </v:shape>
                  </w:pict>
                </mc:Fallback>
              </mc:AlternateContent>
            </w:r>
          </w:p>
          <w:p w14:paraId="175477A8" w14:textId="77777777" w:rsidR="000B529D" w:rsidRDefault="000B529D" w:rsidP="00533347">
            <w:pPr>
              <w:jc w:val="center"/>
            </w:pPr>
            <w:r w:rsidRPr="0043243D">
              <w:rPr>
                <w:noProof/>
              </w:rPr>
              <w:drawing>
                <wp:inline distT="0" distB="0" distL="0" distR="0" wp14:anchorId="3B7310C2" wp14:editId="42E732F6">
                  <wp:extent cx="2852382" cy="1984441"/>
                  <wp:effectExtent l="0" t="0" r="5715" b="0"/>
                  <wp:docPr id="1905699662" name="Picture 1" descr="A graph of a number of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99662" name="Picture 1" descr="A graph of a number of blue and white lines&#10;&#10;Description automatically generated"/>
                          <pic:cNvPicPr/>
                        </pic:nvPicPr>
                        <pic:blipFill>
                          <a:blip r:embed="rId31"/>
                          <a:stretch>
                            <a:fillRect/>
                          </a:stretch>
                        </pic:blipFill>
                        <pic:spPr>
                          <a:xfrm>
                            <a:off x="0" y="0"/>
                            <a:ext cx="2908006" cy="2023139"/>
                          </a:xfrm>
                          <a:prstGeom prst="rect">
                            <a:avLst/>
                          </a:prstGeom>
                        </pic:spPr>
                      </pic:pic>
                    </a:graphicData>
                  </a:graphic>
                </wp:inline>
              </w:drawing>
            </w:r>
            <w:r w:rsidRPr="0043243D">
              <w:rPr>
                <w:noProof/>
              </w:rPr>
              <w:drawing>
                <wp:inline distT="0" distB="0" distL="0" distR="0" wp14:anchorId="426F2201" wp14:editId="17D22A27">
                  <wp:extent cx="2811438" cy="1952830"/>
                  <wp:effectExtent l="0" t="0" r="8255" b="9525"/>
                  <wp:docPr id="542430089" name="Picture 1" descr="A graph of a number of roa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0089" name="Picture 1" descr="A graph of a number of roads&#10;&#10;Description automatically generated"/>
                          <pic:cNvPicPr/>
                        </pic:nvPicPr>
                        <pic:blipFill>
                          <a:blip r:embed="rId32"/>
                          <a:stretch>
                            <a:fillRect/>
                          </a:stretch>
                        </pic:blipFill>
                        <pic:spPr>
                          <a:xfrm>
                            <a:off x="0" y="0"/>
                            <a:ext cx="2877964" cy="1999039"/>
                          </a:xfrm>
                          <a:prstGeom prst="rect">
                            <a:avLst/>
                          </a:prstGeom>
                        </pic:spPr>
                      </pic:pic>
                    </a:graphicData>
                  </a:graphic>
                </wp:inline>
              </w:drawing>
            </w:r>
            <w:r w:rsidRPr="0043243D">
              <w:rPr>
                <w:noProof/>
              </w:rPr>
              <w:drawing>
                <wp:inline distT="0" distB="0" distL="0" distR="0" wp14:anchorId="6EAAFFC3" wp14:editId="790F765B">
                  <wp:extent cx="2770496" cy="1949172"/>
                  <wp:effectExtent l="0" t="0" r="0" b="0"/>
                  <wp:docPr id="438162434" name="Picture 1" descr="A graph of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2434" name="Picture 1" descr="A graph of a blue line&#10;&#10;Description automatically generated"/>
                          <pic:cNvPicPr/>
                        </pic:nvPicPr>
                        <pic:blipFill>
                          <a:blip r:embed="rId33"/>
                          <a:stretch>
                            <a:fillRect/>
                          </a:stretch>
                        </pic:blipFill>
                        <pic:spPr>
                          <a:xfrm>
                            <a:off x="0" y="0"/>
                            <a:ext cx="2900013" cy="2040293"/>
                          </a:xfrm>
                          <a:prstGeom prst="rect">
                            <a:avLst/>
                          </a:prstGeom>
                        </pic:spPr>
                      </pic:pic>
                    </a:graphicData>
                  </a:graphic>
                </wp:inline>
              </w:drawing>
            </w:r>
          </w:p>
          <w:p w14:paraId="1E7F1AFC" w14:textId="77777777" w:rsidR="000B529D" w:rsidRDefault="000B529D" w:rsidP="00533347">
            <w:pPr>
              <w:rPr>
                <w:i/>
                <w:iCs/>
                <w:sz w:val="24"/>
                <w:szCs w:val="24"/>
              </w:rPr>
            </w:pPr>
          </w:p>
        </w:tc>
      </w:tr>
    </w:tbl>
    <w:p w14:paraId="2B013AB6" w14:textId="62F267A9" w:rsidR="000B529D" w:rsidRDefault="000B529D" w:rsidP="000B529D">
      <w:pPr>
        <w:rPr>
          <w:b/>
          <w:bCs/>
          <w:i/>
          <w:iCs/>
          <w:sz w:val="24"/>
          <w:szCs w:val="24"/>
        </w:rPr>
      </w:pPr>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74BF3948" w:rsidR="000D6326" w:rsidRDefault="00CE0588" w:rsidP="000B529D">
      <w:pPr>
        <w:rPr>
          <w:i/>
          <w:iCs/>
          <w:sz w:val="24"/>
          <w:szCs w:val="24"/>
        </w:rPr>
      </w:pPr>
      <w:r w:rsidRPr="00CE0588">
        <w:rPr>
          <w:i/>
          <w:iCs/>
          <w:noProof/>
          <w:sz w:val="24"/>
          <w:szCs w:val="24"/>
        </w:rPr>
        <w:drawing>
          <wp:inline distT="0" distB="0" distL="0" distR="0" wp14:anchorId="67057ED5" wp14:editId="43406099">
            <wp:extent cx="6502316" cy="3729162"/>
            <wp:effectExtent l="0" t="0" r="0" b="5080"/>
            <wp:docPr id="1994941530"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descr="A graph of a number of data&#10;&#10;Description automatically generated"/>
                    <pic:cNvPicPr/>
                  </pic:nvPicPr>
                  <pic:blipFill>
                    <a:blip r:embed="rId34"/>
                    <a:stretch>
                      <a:fillRect/>
                    </a:stretch>
                  </pic:blipFill>
                  <pic:spPr>
                    <a:xfrm>
                      <a:off x="0" y="0"/>
                      <a:ext cx="6557008" cy="3760529"/>
                    </a:xfrm>
                    <a:prstGeom prst="rect">
                      <a:avLst/>
                    </a:prstGeom>
                  </pic:spPr>
                </pic:pic>
              </a:graphicData>
            </a:graphic>
          </wp:inline>
        </w:drawing>
      </w:r>
    </w:p>
    <w:p w14:paraId="6D31AF67" w14:textId="6FA3D37D"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r w:rsidRPr="00CB593A">
        <w:rPr>
          <w:i/>
          <w:iCs/>
          <w:sz w:val="24"/>
          <w:szCs w:val="24"/>
        </w:rPr>
        <w:t xml:space="preserve">Any data where a city provided installation year was missing or </w:t>
      </w:r>
      <w:r>
        <w:rPr>
          <w:i/>
          <w:iCs/>
          <w:sz w:val="24"/>
          <w:szCs w:val="24"/>
        </w:rPr>
        <w:t xml:space="preserve">the verified year </w:t>
      </w:r>
      <w:r w:rsidRPr="00CB593A">
        <w:rPr>
          <w:i/>
          <w:iCs/>
          <w:sz w:val="24"/>
          <w:szCs w:val="24"/>
        </w:rPr>
        <w:t xml:space="preserve">occurred earlier than </w:t>
      </w:r>
      <w:r>
        <w:rPr>
          <w:i/>
          <w:iCs/>
          <w:sz w:val="24"/>
          <w:szCs w:val="24"/>
        </w:rPr>
        <w:t>the start of the study period (2009)</w:t>
      </w:r>
      <w:r w:rsidRPr="00CB593A">
        <w:rPr>
          <w:i/>
          <w:iCs/>
          <w:sz w:val="24"/>
          <w:szCs w:val="24"/>
        </w:rPr>
        <w:t xml:space="preserve"> has been excluded from analysis, yielding n</w:t>
      </w:r>
      <w:r>
        <w:rPr>
          <w:i/>
          <w:iCs/>
          <w:sz w:val="24"/>
          <w:szCs w:val="24"/>
        </w:rPr>
        <w:t xml:space="preserve"> </w:t>
      </w:r>
      <w:r w:rsidRPr="00CB593A">
        <w:rPr>
          <w:i/>
          <w:iCs/>
          <w:sz w:val="24"/>
          <w:szCs w:val="24"/>
        </w:rPr>
        <w:t>=</w:t>
      </w:r>
      <w:r>
        <w:rPr>
          <w:i/>
          <w:iCs/>
          <w:sz w:val="24"/>
          <w:szCs w:val="24"/>
        </w:rPr>
        <w:t xml:space="preserve"> 252</w:t>
      </w:r>
      <w:r w:rsidRPr="00CB593A">
        <w:rPr>
          <w:i/>
          <w:iCs/>
          <w:sz w:val="24"/>
          <w:szCs w:val="24"/>
        </w:rPr>
        <w:t xml:space="preserve"> </w:t>
      </w:r>
      <w:r>
        <w:rPr>
          <w:i/>
          <w:iCs/>
          <w:sz w:val="24"/>
          <w:szCs w:val="24"/>
        </w:rPr>
        <w:t>segments</w:t>
      </w:r>
      <w:r w:rsidRPr="00CB593A">
        <w:rPr>
          <w:i/>
          <w:iCs/>
          <w:sz w:val="24"/>
          <w:szCs w:val="24"/>
        </w:rPr>
        <w:t xml:space="preserve">. The graph shows that </w:t>
      </w:r>
      <w:r>
        <w:rPr>
          <w:i/>
          <w:iCs/>
          <w:sz w:val="24"/>
          <w:szCs w:val="24"/>
        </w:rPr>
        <w:t>83.3</w:t>
      </w:r>
      <w:r w:rsidRPr="00CB593A">
        <w:rPr>
          <w:i/>
          <w:iCs/>
          <w:sz w:val="24"/>
          <w:szCs w:val="24"/>
        </w:rPr>
        <w:t xml:space="preserve">% of the included segments had the correct installation year as per the city's data, and </w:t>
      </w:r>
      <w:r>
        <w:rPr>
          <w:i/>
          <w:iCs/>
          <w:sz w:val="24"/>
          <w:szCs w:val="24"/>
        </w:rPr>
        <w:t>97.6</w:t>
      </w:r>
      <w:r w:rsidRPr="00CB593A">
        <w:rPr>
          <w:i/>
          <w:iCs/>
          <w:sz w:val="24"/>
          <w:szCs w:val="24"/>
        </w:rPr>
        <w:t>% were accurate within a range of ±1 year.</w:t>
      </w:r>
    </w:p>
    <w:p w14:paraId="58A11A11" w14:textId="77777777" w:rsidR="004E00F7" w:rsidRDefault="004E00F7" w:rsidP="000B529D">
      <w:pPr>
        <w:rPr>
          <w:i/>
          <w:iCs/>
          <w:sz w:val="24"/>
          <w:szCs w:val="24"/>
        </w:rPr>
      </w:pPr>
    </w:p>
    <w:p w14:paraId="289DBEEA" w14:textId="33FA732A" w:rsidR="004E00F7" w:rsidRDefault="000D6326" w:rsidP="000B529D">
      <w:pPr>
        <w:rPr>
          <w:i/>
          <w:iCs/>
          <w:sz w:val="24"/>
          <w:szCs w:val="24"/>
        </w:rPr>
      </w:pPr>
      <w:r w:rsidRPr="000D6326">
        <w:rPr>
          <w:i/>
          <w:iCs/>
          <w:noProof/>
          <w:sz w:val="24"/>
          <w:szCs w:val="24"/>
        </w:rPr>
        <w:lastRenderedPageBreak/>
        <w:drawing>
          <wp:inline distT="0" distB="0" distL="0" distR="0" wp14:anchorId="2A20E92D" wp14:editId="6D4D5629">
            <wp:extent cx="6476577" cy="3729161"/>
            <wp:effectExtent l="0" t="0" r="635" b="5080"/>
            <wp:docPr id="1470448778"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descr="A graph of a bar graph&#10;&#10;Description automatically generated"/>
                    <pic:cNvPicPr/>
                  </pic:nvPicPr>
                  <pic:blipFill>
                    <a:blip r:embed="rId35"/>
                    <a:stretch>
                      <a:fillRect/>
                    </a:stretch>
                  </pic:blipFill>
                  <pic:spPr>
                    <a:xfrm>
                      <a:off x="0" y="0"/>
                      <a:ext cx="6503144" cy="3744458"/>
                    </a:xfrm>
                    <a:prstGeom prst="rect">
                      <a:avLst/>
                    </a:prstGeom>
                  </pic:spPr>
                </pic:pic>
              </a:graphicData>
            </a:graphic>
          </wp:inline>
        </w:drawing>
      </w:r>
    </w:p>
    <w:p w14:paraId="32ED4C74" w14:textId="77777777" w:rsidR="004E00F7" w:rsidRDefault="004E00F7" w:rsidP="000B529D">
      <w:pPr>
        <w:rPr>
          <w:i/>
          <w:iCs/>
          <w:sz w:val="24"/>
          <w:szCs w:val="24"/>
        </w:rPr>
      </w:pPr>
    </w:p>
    <w:p w14:paraId="09C91CD2" w14:textId="4B6A8A77"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 xml:space="preserve">. </w:t>
      </w:r>
      <w:r w:rsidRPr="00CB593A">
        <w:rPr>
          <w:i/>
          <w:iCs/>
          <w:sz w:val="24"/>
          <w:szCs w:val="24"/>
        </w:rPr>
        <w:t>Any data where a city provided installation year was missing or</w:t>
      </w:r>
      <w:r w:rsidR="000D6326">
        <w:rPr>
          <w:i/>
          <w:iCs/>
          <w:sz w:val="24"/>
          <w:szCs w:val="24"/>
        </w:rPr>
        <w:t xml:space="preserve"> the verified year</w:t>
      </w:r>
      <w:r w:rsidRPr="00CB593A">
        <w:rPr>
          <w:i/>
          <w:iCs/>
          <w:sz w:val="24"/>
          <w:szCs w:val="24"/>
        </w:rPr>
        <w:t xml:space="preserve"> occurred earlier than </w:t>
      </w:r>
      <w:r w:rsidR="000D6326">
        <w:rPr>
          <w:i/>
          <w:iCs/>
          <w:sz w:val="24"/>
          <w:szCs w:val="24"/>
        </w:rPr>
        <w:t>the start of the study period (2009)</w:t>
      </w:r>
      <w:r w:rsidRPr="00CB593A">
        <w:rPr>
          <w:i/>
          <w:iCs/>
          <w:sz w:val="24"/>
          <w:szCs w:val="24"/>
        </w:rPr>
        <w:t xml:space="preserve"> has been excluded from analysis, yielding n=</w:t>
      </w:r>
      <w:r>
        <w:rPr>
          <w:i/>
          <w:iCs/>
          <w:sz w:val="24"/>
          <w:szCs w:val="24"/>
        </w:rPr>
        <w:t>670</w:t>
      </w:r>
      <w:r w:rsidRPr="00CB593A">
        <w:rPr>
          <w:i/>
          <w:iCs/>
          <w:sz w:val="24"/>
          <w:szCs w:val="24"/>
        </w:rPr>
        <w:t xml:space="preserve"> </w:t>
      </w:r>
      <w:r>
        <w:rPr>
          <w:i/>
          <w:iCs/>
          <w:sz w:val="24"/>
          <w:szCs w:val="24"/>
        </w:rPr>
        <w:t>segments</w:t>
      </w:r>
      <w:r w:rsidRPr="00CB593A">
        <w:rPr>
          <w:i/>
          <w:iCs/>
          <w:sz w:val="24"/>
          <w:szCs w:val="24"/>
        </w:rPr>
        <w:t xml:space="preserve">. The graph shows that </w:t>
      </w:r>
      <w:r>
        <w:rPr>
          <w:i/>
          <w:iCs/>
          <w:sz w:val="24"/>
          <w:szCs w:val="24"/>
        </w:rPr>
        <w:t>42.1</w:t>
      </w:r>
      <w:r w:rsidRPr="00CB593A">
        <w:rPr>
          <w:i/>
          <w:iCs/>
          <w:sz w:val="24"/>
          <w:szCs w:val="24"/>
        </w:rPr>
        <w:t xml:space="preserve">% of the included segments had the correct installation year as per the city's data, and </w:t>
      </w:r>
      <w:r>
        <w:rPr>
          <w:i/>
          <w:iCs/>
          <w:sz w:val="24"/>
          <w:szCs w:val="24"/>
        </w:rPr>
        <w:t>62.8</w:t>
      </w:r>
      <w:r w:rsidRPr="00CB593A">
        <w:rPr>
          <w:i/>
          <w:iCs/>
          <w:sz w:val="24"/>
          <w:szCs w:val="24"/>
        </w:rPr>
        <w:t>% were accurate within a range of ±1 year.</w:t>
      </w:r>
    </w:p>
    <w:p w14:paraId="319456C3" w14:textId="77777777" w:rsidR="00CB0843" w:rsidRDefault="00CB0843" w:rsidP="000B529D">
      <w:pPr>
        <w:rPr>
          <w:i/>
          <w:iCs/>
          <w:sz w:val="24"/>
          <w:szCs w:val="24"/>
        </w:rPr>
      </w:pPr>
    </w:p>
    <w:p w14:paraId="4FA9FC11" w14:textId="2A63B876" w:rsidR="00CB0843" w:rsidRDefault="00CE0588" w:rsidP="000B529D">
      <w:pPr>
        <w:rPr>
          <w:i/>
          <w:iCs/>
          <w:sz w:val="24"/>
          <w:szCs w:val="24"/>
        </w:rPr>
      </w:pPr>
      <w:r w:rsidRPr="00CE0588">
        <w:rPr>
          <w:i/>
          <w:iCs/>
          <w:noProof/>
          <w:sz w:val="24"/>
          <w:szCs w:val="24"/>
        </w:rPr>
        <w:lastRenderedPageBreak/>
        <w:drawing>
          <wp:inline distT="0" distB="0" distL="0" distR="0" wp14:anchorId="4EA85E3C" wp14:editId="1A751E91">
            <wp:extent cx="6369882" cy="3665551"/>
            <wp:effectExtent l="0" t="0" r="0" b="0"/>
            <wp:docPr id="2142589129" name="Picture 1"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descr="A graph of a number of data&#10;&#10;Description automatically generated"/>
                    <pic:cNvPicPr/>
                  </pic:nvPicPr>
                  <pic:blipFill>
                    <a:blip r:embed="rId36"/>
                    <a:stretch>
                      <a:fillRect/>
                    </a:stretch>
                  </pic:blipFill>
                  <pic:spPr>
                    <a:xfrm>
                      <a:off x="0" y="0"/>
                      <a:ext cx="6378765" cy="3670662"/>
                    </a:xfrm>
                    <a:prstGeom prst="rect">
                      <a:avLst/>
                    </a:prstGeom>
                  </pic:spPr>
                </pic:pic>
              </a:graphicData>
            </a:graphic>
          </wp:inline>
        </w:drawing>
      </w:r>
    </w:p>
    <w:p w14:paraId="03FFDF2A" w14:textId="4C3EA156"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 xml:space="preserve">. </w:t>
      </w:r>
      <w:r w:rsidRPr="00CB593A">
        <w:rPr>
          <w:i/>
          <w:iCs/>
          <w:sz w:val="24"/>
          <w:szCs w:val="24"/>
        </w:rPr>
        <w:t>Any data where a city provided installation year was missing or</w:t>
      </w:r>
      <w:r w:rsidR="000D6326">
        <w:rPr>
          <w:i/>
          <w:iCs/>
          <w:sz w:val="24"/>
          <w:szCs w:val="24"/>
        </w:rPr>
        <w:t xml:space="preserve"> the verified year</w:t>
      </w:r>
      <w:r w:rsidRPr="00CB593A">
        <w:rPr>
          <w:i/>
          <w:iCs/>
          <w:sz w:val="24"/>
          <w:szCs w:val="24"/>
        </w:rPr>
        <w:t xml:space="preserve"> occurred </w:t>
      </w:r>
      <w:r w:rsidR="000D6326" w:rsidRPr="00CB593A">
        <w:rPr>
          <w:i/>
          <w:iCs/>
          <w:sz w:val="24"/>
          <w:szCs w:val="24"/>
        </w:rPr>
        <w:t xml:space="preserve">than </w:t>
      </w:r>
      <w:r w:rsidR="000D6326">
        <w:rPr>
          <w:i/>
          <w:iCs/>
          <w:sz w:val="24"/>
          <w:szCs w:val="24"/>
        </w:rPr>
        <w:t>the start of the study period (2009)</w:t>
      </w:r>
      <w:r w:rsidR="000D6326" w:rsidRPr="00CB593A">
        <w:rPr>
          <w:i/>
          <w:iCs/>
          <w:sz w:val="24"/>
          <w:szCs w:val="24"/>
        </w:rPr>
        <w:t xml:space="preserve"> </w:t>
      </w:r>
      <w:r w:rsidRPr="00CB593A">
        <w:rPr>
          <w:i/>
          <w:iCs/>
          <w:sz w:val="24"/>
          <w:szCs w:val="24"/>
        </w:rPr>
        <w:t xml:space="preserve">has been excluded from analysis, yielding n=192 </w:t>
      </w:r>
      <w:r w:rsidR="00CB593A">
        <w:rPr>
          <w:i/>
          <w:iCs/>
          <w:sz w:val="24"/>
          <w:szCs w:val="24"/>
        </w:rPr>
        <w:t>segments</w:t>
      </w:r>
      <w:r w:rsidRPr="00CB593A">
        <w:rPr>
          <w:i/>
          <w:iCs/>
          <w:sz w:val="24"/>
          <w:szCs w:val="24"/>
        </w:rPr>
        <w:t xml:space="preserve">. </w:t>
      </w:r>
      <w:r w:rsidR="00CB593A" w:rsidRPr="00CB593A">
        <w:rPr>
          <w:i/>
          <w:iCs/>
          <w:sz w:val="24"/>
          <w:szCs w:val="24"/>
        </w:rPr>
        <w:t>The graph shows that 75.5% of the included segments had the correct installation year as per the city's data, and 78.1% were accurate within a range of ±1 year.</w:t>
      </w:r>
    </w:p>
    <w:p w14:paraId="48D82840" w14:textId="77777777" w:rsidR="004E00F7" w:rsidRDefault="004E00F7" w:rsidP="000B529D">
      <w:pPr>
        <w:rPr>
          <w:i/>
          <w:iCs/>
          <w:sz w:val="24"/>
          <w:szCs w:val="24"/>
        </w:rPr>
      </w:pPr>
    </w:p>
    <w:p w14:paraId="68912E3A" w14:textId="77777777" w:rsidR="004E00F7" w:rsidRDefault="004E00F7" w:rsidP="000B529D">
      <w:pPr>
        <w:rPr>
          <w:i/>
          <w:iCs/>
          <w:sz w:val="24"/>
          <w:szCs w:val="24"/>
        </w:rPr>
      </w:pPr>
    </w:p>
    <w:p w14:paraId="2F1D2BB4" w14:textId="77777777" w:rsidR="00494FFE" w:rsidRDefault="00494FFE" w:rsidP="000B529D">
      <w:pPr>
        <w:rPr>
          <w:i/>
          <w:iCs/>
          <w:sz w:val="24"/>
          <w:szCs w:val="24"/>
        </w:rPr>
      </w:pPr>
    </w:p>
    <w:p w14:paraId="214FD146" w14:textId="77777777" w:rsidR="00BE2446" w:rsidRDefault="00BE2446" w:rsidP="000B529D">
      <w:pPr>
        <w:rPr>
          <w:i/>
          <w:iCs/>
          <w:sz w:val="24"/>
          <w:szCs w:val="24"/>
        </w:rPr>
      </w:pPr>
    </w:p>
    <w:p w14:paraId="7B742AE6" w14:textId="77777777" w:rsidR="00494FFE" w:rsidRPr="004864BE" w:rsidRDefault="00494FFE" w:rsidP="000B529D">
      <w:pPr>
        <w:rPr>
          <w:i/>
          <w:iCs/>
          <w:sz w:val="24"/>
          <w:szCs w:val="24"/>
        </w:rPr>
      </w:pPr>
    </w:p>
    <w:p w14:paraId="33D57437" w14:textId="4DC021D6" w:rsidR="000B529D" w:rsidRDefault="000B529D"/>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24E572D8" w14:textId="77777777" w:rsidR="005A0D16" w:rsidRPr="00CD7126" w:rsidRDefault="005A0D16" w:rsidP="005A0D16">
      <w:pPr>
        <w:jc w:val="center"/>
        <w:rPr>
          <w:b/>
          <w:bCs/>
        </w:rPr>
      </w:pPr>
      <w:r w:rsidRPr="00CD7126">
        <w:rPr>
          <w:b/>
          <w:bCs/>
        </w:rPr>
        <w:t>Segment Inclusion Criteria for Vancouver</w:t>
      </w:r>
    </w:p>
    <w:p w14:paraId="11738FBB" w14:textId="77777777" w:rsidR="005A0D16" w:rsidRDefault="005A0D16" w:rsidP="005A0D16">
      <w:pPr>
        <w:spacing w:after="0" w:line="240" w:lineRule="auto"/>
      </w:pPr>
    </w:p>
    <w:p w14:paraId="195DA272" w14:textId="77777777" w:rsidR="005A0D16" w:rsidRDefault="005A0D16" w:rsidP="005A0D16">
      <w:pPr>
        <w:spacing w:after="0" w:line="240" w:lineRule="auto"/>
      </w:pPr>
      <w:r>
        <w:rPr>
          <w:noProof/>
        </w:rPr>
        <mc:AlternateContent>
          <mc:Choice Requires="wps">
            <w:drawing>
              <wp:anchor distT="0" distB="0" distL="114300" distR="114300" simplePos="0" relativeHeight="251688960" behindDoc="0" locked="0" layoutInCell="1" allowOverlap="1" wp14:anchorId="19907C24" wp14:editId="56F74226">
                <wp:simplePos x="0" y="0"/>
                <wp:positionH relativeFrom="column">
                  <wp:posOffset>577958</wp:posOffset>
                </wp:positionH>
                <wp:positionV relativeFrom="paragraph">
                  <wp:posOffset>52490</wp:posOffset>
                </wp:positionV>
                <wp:extent cx="6743700" cy="810883"/>
                <wp:effectExtent l="0" t="0" r="19050" b="27940"/>
                <wp:wrapNone/>
                <wp:docPr id="1" name="Rectangle 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4435DE">
                              <w:rPr>
                                <w:rFonts w:ascii="Arial" w:hAnsi="Arial" w:cs="Arial"/>
                                <w:color w:val="000000" w:themeColor="text1"/>
                                <w:sz w:val="18"/>
                                <w:szCs w:val="18"/>
                              </w:rPr>
                              <w:t>https://opendata.vancouver.ca/explore/dataset/bikeways/information</w:t>
                            </w:r>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07C24" id="Rectangle 1" o:spid="_x0000_s1042" style="position:absolute;margin-left:45.5pt;margin-top:4.15pt;width:531pt;height:63.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" filled="f" strokecolor="black [3213]" strokeweight="1pt">
                <v:textbox>
                  <w:txbxContent>
                    <w:p w14:paraId="14034E30"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4435DE">
                        <w:rPr>
                          <w:rFonts w:ascii="Arial" w:hAnsi="Arial" w:cs="Arial"/>
                          <w:color w:val="000000" w:themeColor="text1"/>
                          <w:sz w:val="18"/>
                          <w:szCs w:val="18"/>
                        </w:rPr>
                        <w:t>https://opendata.vancouver.ca/explore/dataset/bikeways/information</w:t>
                      </w:r>
                    </w:p>
                    <w:p w14:paraId="5DDB39B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3E41F6C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3664 Segments </w:t>
                      </w:r>
                    </w:p>
                  </w:txbxContent>
                </v:textbox>
              </v:rect>
            </w:pict>
          </mc:Fallback>
        </mc:AlternateContent>
      </w:r>
    </w:p>
    <w:p w14:paraId="382DBB04" w14:textId="77777777" w:rsidR="005A0D16" w:rsidRDefault="005A0D16" w:rsidP="005A0D16">
      <w:pPr>
        <w:spacing w:after="0" w:line="240" w:lineRule="auto"/>
      </w:pPr>
      <w:r>
        <w:rPr>
          <w:noProof/>
        </w:rPr>
        <mc:AlternateContent>
          <mc:Choice Requires="wps">
            <w:drawing>
              <wp:anchor distT="0" distB="0" distL="114300" distR="114300" simplePos="0" relativeHeight="251697152" behindDoc="0" locked="0" layoutInCell="1" allowOverlap="1" wp14:anchorId="66B19A2C" wp14:editId="4674792E">
                <wp:simplePos x="0" y="0"/>
                <wp:positionH relativeFrom="column">
                  <wp:posOffset>-198947</wp:posOffset>
                </wp:positionH>
                <wp:positionV relativeFrom="paragraph">
                  <wp:posOffset>136237</wp:posOffset>
                </wp:positionV>
                <wp:extent cx="867647" cy="262890"/>
                <wp:effectExtent l="0" t="2540" r="25400" b="25400"/>
                <wp:wrapNone/>
                <wp:docPr id="31" name="Flowchart: Alternate Process 31"/>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19A2C"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1" o:spid="_x0000_s1043" type="#_x0000_t176" style="position:absolute;margin-left:-15.65pt;margin-top:10.75pt;width:68.3pt;height:20.7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" fillcolor="#9cc2e5 [1944]" strokecolor="black [3213]" strokeweight="1pt">
                <v:textbox>
                  <w:txbxContent>
                    <w:p w14:paraId="03A3F25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4D6C6CDB" w14:textId="77777777" w:rsidR="005A0D16" w:rsidRDefault="005A0D16" w:rsidP="005A0D16">
      <w:pPr>
        <w:spacing w:after="0" w:line="240" w:lineRule="auto"/>
      </w:pPr>
    </w:p>
    <w:p w14:paraId="5398F6AF" w14:textId="77777777" w:rsidR="005A0D16" w:rsidRDefault="005A0D16" w:rsidP="005A0D16">
      <w:pPr>
        <w:spacing w:after="0" w:line="240" w:lineRule="auto"/>
      </w:pPr>
    </w:p>
    <w:p w14:paraId="2E3C6B58" w14:textId="77777777" w:rsidR="005A0D16" w:rsidRDefault="005A0D16" w:rsidP="005A0D16">
      <w:pPr>
        <w:spacing w:after="0" w:line="240" w:lineRule="auto"/>
      </w:pPr>
    </w:p>
    <w:p w14:paraId="5EEEEBA7" w14:textId="77777777" w:rsidR="005A0D16" w:rsidRDefault="005A0D16" w:rsidP="005A0D16">
      <w:pPr>
        <w:spacing w:after="0" w:line="240" w:lineRule="auto"/>
      </w:pPr>
      <w:r>
        <w:rPr>
          <w:noProof/>
        </w:rPr>
        <mc:AlternateContent>
          <mc:Choice Requires="wps">
            <w:drawing>
              <wp:anchor distT="0" distB="0" distL="114300" distR="114300" simplePos="0" relativeHeight="251700224" behindDoc="0" locked="0" layoutInCell="1" allowOverlap="1" wp14:anchorId="7D59A277" wp14:editId="72BA9761">
                <wp:simplePos x="0" y="0"/>
                <wp:positionH relativeFrom="column">
                  <wp:posOffset>1414960</wp:posOffset>
                </wp:positionH>
                <wp:positionV relativeFrom="paragraph">
                  <wp:posOffset>16149</wp:posOffset>
                </wp:positionV>
                <wp:extent cx="0" cy="281305"/>
                <wp:effectExtent l="76200" t="0" r="57150" b="61595"/>
                <wp:wrapNone/>
                <wp:docPr id="27" name="Straight Arrow Connector 27"/>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729BC3A" id="_x0000_t32" coordsize="21600,21600" o:spt="32" o:oned="t" path="m,l21600,21600e" filled="f">
                <v:path arrowok="t" fillok="f" o:connecttype="none"/>
                <o:lock v:ext="edit" shapetype="t"/>
              </v:shapetype>
              <v:shape id="Straight Arrow Connector 27" o:spid="_x0000_s1026" type="#_x0000_t32" style="position:absolute;margin-left:111.4pt;margin-top:1.25pt;width:0;height:22.1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p>
    <w:p w14:paraId="0ED359F6" w14:textId="77777777" w:rsidR="005A0D16" w:rsidRDefault="005A0D16" w:rsidP="005A0D16">
      <w:pPr>
        <w:spacing w:after="0" w:line="240" w:lineRule="auto"/>
      </w:pPr>
      <w:r>
        <w:rPr>
          <w:noProof/>
        </w:rPr>
        <mc:AlternateContent>
          <mc:Choice Requires="wps">
            <w:drawing>
              <wp:anchor distT="0" distB="0" distL="114300" distR="114300" simplePos="0" relativeHeight="251691008" behindDoc="0" locked="0" layoutInCell="1" allowOverlap="1" wp14:anchorId="7B4E50A8" wp14:editId="067936F2">
                <wp:simplePos x="0" y="0"/>
                <wp:positionH relativeFrom="column">
                  <wp:posOffset>5435531</wp:posOffset>
                </wp:positionH>
                <wp:positionV relativeFrom="paragraph">
                  <wp:posOffset>116677</wp:posOffset>
                </wp:positionV>
                <wp:extent cx="1887220" cy="526415"/>
                <wp:effectExtent l="0" t="0" r="17780" b="26035"/>
                <wp:wrapNone/>
                <wp:docPr id="4" name="Rectangle 4"/>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E50A8" id="Rectangle 4" o:spid="_x0000_s1044" style="position:absolute;margin-left:428pt;margin-top:9.2pt;width:148.6pt;height:41.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" filled="f" strokecolor="black [3213]" strokeweight="1pt">
                <v:textbox>
                  <w:txbxContent>
                    <w:p w14:paraId="43952EE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4D3617D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2568)</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733D8367" wp14:editId="19E70E0A">
                <wp:simplePos x="0" y="0"/>
                <wp:positionH relativeFrom="column">
                  <wp:posOffset>590850</wp:posOffset>
                </wp:positionH>
                <wp:positionV relativeFrom="paragraph">
                  <wp:posOffset>126295</wp:posOffset>
                </wp:positionV>
                <wp:extent cx="4330460" cy="526415"/>
                <wp:effectExtent l="0" t="0" r="13335" b="26035"/>
                <wp:wrapNone/>
                <wp:docPr id="3" name="Rectangle 3"/>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proofErr w:type="spellStart"/>
                            <w:r>
                              <w:rPr>
                                <w:rFonts w:ascii="Arial" w:hAnsi="Arial" w:cs="Arial"/>
                                <w:color w:val="000000" w:themeColor="text1"/>
                                <w:sz w:val="18"/>
                                <w:szCs w:val="20"/>
                              </w:rPr>
                              <w:t>bikeway_type</w:t>
                            </w:r>
                            <w:proofErr w:type="spellEnd"/>
                            <w:r>
                              <w:rPr>
                                <w:rFonts w:ascii="Arial" w:hAnsi="Arial" w:cs="Arial"/>
                                <w:color w:val="000000" w:themeColor="text1"/>
                                <w:sz w:val="18"/>
                                <w:szCs w:val="20"/>
                              </w:rPr>
                              <w:t xml:space="preserv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3D8367" id="Rectangle 3" o:spid="_x0000_s1045" style="position:absolute;margin-left:46.5pt;margin-top:9.95pt;width:341pt;height:41.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" filled="f" strokecolor="black [3213]" strokeweight="1pt">
                <v:textbox>
                  <w:txbxContent>
                    <w:p w14:paraId="2F3D292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bikeway_type = “Painted Lanes” or “Protected Bike Lanes”.</w:t>
                      </w:r>
                    </w:p>
                    <w:p w14:paraId="585FE6A0"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1096)</w:t>
                      </w:r>
                    </w:p>
                  </w:txbxContent>
                </v:textbox>
              </v:rect>
            </w:pict>
          </mc:Fallback>
        </mc:AlternateContent>
      </w:r>
    </w:p>
    <w:p w14:paraId="5D2EE23F" w14:textId="77777777" w:rsidR="005A0D16" w:rsidRDefault="005A0D16" w:rsidP="005A0D16">
      <w:pPr>
        <w:spacing w:after="0" w:line="240" w:lineRule="auto"/>
      </w:pPr>
    </w:p>
    <w:p w14:paraId="6AAA6759" w14:textId="77777777" w:rsidR="005A0D16" w:rsidRDefault="005A0D16" w:rsidP="005A0D16">
      <w:pPr>
        <w:spacing w:after="0" w:line="240" w:lineRule="auto"/>
      </w:pPr>
      <w:r>
        <w:rPr>
          <w:noProof/>
        </w:rPr>
        <mc:AlternateContent>
          <mc:Choice Requires="wps">
            <w:drawing>
              <wp:anchor distT="0" distB="0" distL="114300" distR="114300" simplePos="0" relativeHeight="251695104" behindDoc="0" locked="0" layoutInCell="1" allowOverlap="1" wp14:anchorId="501266C8" wp14:editId="6CFDD5A1">
                <wp:simplePos x="0" y="0"/>
                <wp:positionH relativeFrom="column">
                  <wp:posOffset>4940891</wp:posOffset>
                </wp:positionH>
                <wp:positionV relativeFrom="paragraph">
                  <wp:posOffset>44431</wp:posOffset>
                </wp:positionV>
                <wp:extent cx="504000" cy="0"/>
                <wp:effectExtent l="0" t="76200" r="10795" b="95250"/>
                <wp:wrapNone/>
                <wp:docPr id="15" name="Straight Arrow Connector 15"/>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217209" id="Straight Arrow Connector 15" o:spid="_x0000_s1026" type="#_x0000_t32" style="position:absolute;margin-left:389.05pt;margin-top:3.5pt;width:39.7pt;height:0;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p>
    <w:p w14:paraId="264BA0B8" w14:textId="77777777" w:rsidR="005A0D16" w:rsidRDefault="005A0D16" w:rsidP="005A0D16">
      <w:pPr>
        <w:spacing w:after="0" w:line="240" w:lineRule="auto"/>
      </w:pPr>
      <w:r>
        <w:rPr>
          <w:noProof/>
        </w:rPr>
        <mc:AlternateContent>
          <mc:Choice Requires="wps">
            <w:drawing>
              <wp:anchor distT="0" distB="0" distL="114300" distR="114300" simplePos="0" relativeHeight="251701248" behindDoc="0" locked="0" layoutInCell="1" allowOverlap="1" wp14:anchorId="60F96C8F" wp14:editId="5BC69984">
                <wp:simplePos x="0" y="0"/>
                <wp:positionH relativeFrom="column">
                  <wp:posOffset>1415333</wp:posOffset>
                </wp:positionH>
                <wp:positionV relativeFrom="paragraph">
                  <wp:posOffset>142982</wp:posOffset>
                </wp:positionV>
                <wp:extent cx="0" cy="180000"/>
                <wp:effectExtent l="76200" t="0" r="57150" b="48895"/>
                <wp:wrapNone/>
                <wp:docPr id="35" name="Straight Arrow Connector 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CFDEC" id="Straight Arrow Connector 35" o:spid="_x0000_s1026" type="#_x0000_t32" style="position:absolute;margin-left:111.45pt;margin-top:11.25pt;width:0;height:1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p>
    <w:p w14:paraId="3E616F16"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693056" behindDoc="0" locked="0" layoutInCell="1" allowOverlap="1" wp14:anchorId="6CFC488C" wp14:editId="25781CC5">
                <wp:simplePos x="0" y="0"/>
                <wp:positionH relativeFrom="column">
                  <wp:posOffset>5436524</wp:posOffset>
                </wp:positionH>
                <wp:positionV relativeFrom="paragraph">
                  <wp:posOffset>151916</wp:posOffset>
                </wp:positionV>
                <wp:extent cx="1887220" cy="526415"/>
                <wp:effectExtent l="0" t="0" r="17780" b="26035"/>
                <wp:wrapNone/>
                <wp:docPr id="6" name="Rectangle 6"/>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C488C" id="Rectangle 6" o:spid="_x0000_s1046" style="position:absolute;margin-left:428.05pt;margin-top:11.95pt;width:148.6pt;height:41.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" filled="f" strokecolor="black [3213]" strokeweight="1pt">
                <v:textbox>
                  <w:txbxContent>
                    <w:p w14:paraId="721F69D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Off-street Segments Excluded</w:t>
                      </w:r>
                    </w:p>
                    <w:p w14:paraId="3A2BE4D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315)</w:t>
                      </w:r>
                    </w:p>
                  </w:txbxContent>
                </v:textbox>
              </v:rect>
            </w:pict>
          </mc:Fallback>
        </mc:AlternateContent>
      </w:r>
      <w:r w:rsidRPr="00560609">
        <w:rPr>
          <w:noProof/>
        </w:rPr>
        <mc:AlternateContent>
          <mc:Choice Requires="wps">
            <w:drawing>
              <wp:anchor distT="0" distB="0" distL="114300" distR="114300" simplePos="0" relativeHeight="251692032" behindDoc="0" locked="0" layoutInCell="1" allowOverlap="1" wp14:anchorId="0BF4796D" wp14:editId="3CE3057E">
                <wp:simplePos x="0" y="0"/>
                <wp:positionH relativeFrom="column">
                  <wp:posOffset>588047</wp:posOffset>
                </wp:positionH>
                <wp:positionV relativeFrom="paragraph">
                  <wp:posOffset>149011</wp:posOffset>
                </wp:positionV>
                <wp:extent cx="2786332" cy="526415"/>
                <wp:effectExtent l="0" t="0" r="14605" b="26035"/>
                <wp:wrapNone/>
                <wp:docPr id="5" name="Rectangle 5"/>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Infrastructure Located on Roadway: </w:t>
                            </w:r>
                            <w:proofErr w:type="spellStart"/>
                            <w:r>
                              <w:rPr>
                                <w:rFonts w:ascii="Arial" w:hAnsi="Arial" w:cs="Arial"/>
                                <w:color w:val="000000" w:themeColor="text1"/>
                                <w:sz w:val="18"/>
                                <w:szCs w:val="20"/>
                              </w:rPr>
                              <w:t>street_</w:t>
                            </w:r>
                            <w:proofErr w:type="gramStart"/>
                            <w:r>
                              <w:rPr>
                                <w:rFonts w:ascii="Arial" w:hAnsi="Arial" w:cs="Arial"/>
                                <w:color w:val="000000" w:themeColor="text1"/>
                                <w:sz w:val="18"/>
                                <w:szCs w:val="20"/>
                              </w:rPr>
                              <w:t>segment</w:t>
                            </w:r>
                            <w:proofErr w:type="spellEnd"/>
                            <w:r>
                              <w:rPr>
                                <w:rFonts w:ascii="Arial" w:hAnsi="Arial" w:cs="Arial"/>
                                <w:color w:val="000000" w:themeColor="text1"/>
                                <w:sz w:val="18"/>
                                <w:szCs w:val="20"/>
                              </w:rPr>
                              <w:t xml:space="preserve"> !</w:t>
                            </w:r>
                            <w:proofErr w:type="gramEnd"/>
                            <w:r>
                              <w:rPr>
                                <w:rFonts w:ascii="Arial" w:hAnsi="Arial" w:cs="Arial"/>
                                <w:color w:val="000000" w:themeColor="text1"/>
                                <w:sz w:val="18"/>
                                <w:szCs w:val="20"/>
                              </w:rPr>
                              <w:t>=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4796D" id="Rectangle 5" o:spid="_x0000_s1047" style="position:absolute;margin-left:46.3pt;margin-top:11.75pt;width:219.4pt;height:4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" filled="f" strokecolor="black [3213]" strokeweight="1pt">
                <v:textbox>
                  <w:txbxContent>
                    <w:p w14:paraId="40F6416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Infrastructure Located on Roadway: street_segment != “Off-street”</w:t>
                      </w:r>
                    </w:p>
                    <w:p w14:paraId="4237E2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781)</w:t>
                      </w:r>
                    </w:p>
                  </w:txbxContent>
                </v:textbox>
              </v:rect>
            </w:pict>
          </mc:Fallback>
        </mc:AlternateContent>
      </w:r>
    </w:p>
    <w:p w14:paraId="3AEF7A55" w14:textId="77777777" w:rsidR="005A0D16" w:rsidRDefault="005A0D16" w:rsidP="005A0D16">
      <w:pPr>
        <w:spacing w:after="0" w:line="240" w:lineRule="auto"/>
      </w:pPr>
      <w:r>
        <w:rPr>
          <w:noProof/>
        </w:rPr>
        <mc:AlternateContent>
          <mc:Choice Requires="wps">
            <w:drawing>
              <wp:anchor distT="0" distB="0" distL="114300" distR="114300" simplePos="0" relativeHeight="251698176" behindDoc="0" locked="0" layoutInCell="1" allowOverlap="1" wp14:anchorId="6C5683C5" wp14:editId="4E0A03F8">
                <wp:simplePos x="0" y="0"/>
                <wp:positionH relativeFrom="column">
                  <wp:posOffset>-736590</wp:posOffset>
                </wp:positionH>
                <wp:positionV relativeFrom="paragraph">
                  <wp:posOffset>115894</wp:posOffset>
                </wp:positionV>
                <wp:extent cx="1969588" cy="262890"/>
                <wp:effectExtent l="0" t="4127" r="26987" b="26988"/>
                <wp:wrapNone/>
                <wp:docPr id="32" name="Flowchart: Alternate Process 32"/>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683C5" id="Flowchart: Alternate Process 32" o:spid="_x0000_s1048" type="#_x0000_t176" style="position:absolute;margin-left:-58pt;margin-top:9.15pt;width:155.1pt;height:20.7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" fillcolor="#9cc2e5 [1944]" strokecolor="black [3213]" strokeweight="1pt">
                <v:textbox>
                  <w:txbxContent>
                    <w:p w14:paraId="74FC69FC"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7ACC0E"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1034D278" w14:textId="77777777" w:rsidR="005A0D16" w:rsidRDefault="005A0D16" w:rsidP="005A0D16">
      <w:pPr>
        <w:spacing w:after="0" w:line="240" w:lineRule="auto"/>
      </w:pPr>
      <w:r>
        <w:rPr>
          <w:noProof/>
        </w:rPr>
        <mc:AlternateContent>
          <mc:Choice Requires="wps">
            <w:drawing>
              <wp:anchor distT="0" distB="0" distL="114300" distR="114300" simplePos="0" relativeHeight="251696128" behindDoc="0" locked="0" layoutInCell="1" allowOverlap="1" wp14:anchorId="71470E0B" wp14:editId="4DF2AABD">
                <wp:simplePos x="0" y="0"/>
                <wp:positionH relativeFrom="column">
                  <wp:posOffset>3375660</wp:posOffset>
                </wp:positionH>
                <wp:positionV relativeFrom="paragraph">
                  <wp:posOffset>82550</wp:posOffset>
                </wp:positionV>
                <wp:extent cx="2052000" cy="0"/>
                <wp:effectExtent l="0" t="76200" r="24765" b="95250"/>
                <wp:wrapNone/>
                <wp:docPr id="16" name="Straight Arrow Connector 16"/>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0EA7E8" id="Straight Arrow Connector 16" o:spid="_x0000_s1026" type="#_x0000_t32" style="position:absolute;margin-left:265.8pt;margin-top:6.5pt;width:161.55pt;height:0;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p>
    <w:p w14:paraId="557AF2ED" w14:textId="77777777" w:rsidR="005A0D16" w:rsidRDefault="005A0D16" w:rsidP="005A0D16">
      <w:pPr>
        <w:spacing w:after="0" w:line="240" w:lineRule="auto"/>
      </w:pPr>
    </w:p>
    <w:p w14:paraId="68C643D0" w14:textId="77777777" w:rsidR="005A0D16" w:rsidRDefault="005A0D16" w:rsidP="005A0D16">
      <w:pPr>
        <w:spacing w:after="0" w:line="240" w:lineRule="auto"/>
      </w:pPr>
      <w:r>
        <w:rPr>
          <w:noProof/>
        </w:rPr>
        <mc:AlternateContent>
          <mc:Choice Requires="wps">
            <w:drawing>
              <wp:anchor distT="0" distB="0" distL="114300" distR="114300" simplePos="0" relativeHeight="251702272" behindDoc="0" locked="0" layoutInCell="1" allowOverlap="1" wp14:anchorId="718D007B" wp14:editId="49585722">
                <wp:simplePos x="0" y="0"/>
                <wp:positionH relativeFrom="column">
                  <wp:posOffset>1417257</wp:posOffset>
                </wp:positionH>
                <wp:positionV relativeFrom="paragraph">
                  <wp:posOffset>13888</wp:posOffset>
                </wp:positionV>
                <wp:extent cx="0" cy="180000"/>
                <wp:effectExtent l="76200" t="0" r="57150" b="48895"/>
                <wp:wrapNone/>
                <wp:docPr id="1624799494" name="Straight Arrow Connector 162479949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AD48B" id="Straight Arrow Connector 1624799494" o:spid="_x0000_s1026" type="#_x0000_t32" style="position:absolute;margin-left:111.6pt;margin-top:1.1pt;width:0;height:14.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p>
    <w:p w14:paraId="19247AFA"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05344" behindDoc="0" locked="0" layoutInCell="1" allowOverlap="1" wp14:anchorId="5D139548" wp14:editId="5352D481">
                <wp:simplePos x="0" y="0"/>
                <wp:positionH relativeFrom="column">
                  <wp:posOffset>5436116</wp:posOffset>
                </wp:positionH>
                <wp:positionV relativeFrom="paragraph">
                  <wp:posOffset>85794</wp:posOffset>
                </wp:positionV>
                <wp:extent cx="1869968" cy="535041"/>
                <wp:effectExtent l="0" t="0" r="16510" b="17780"/>
                <wp:wrapNone/>
                <wp:docPr id="1640085734" name="Rectangle 1640085734"/>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39548" id="Rectangle 1640085734" o:spid="_x0000_s1049" style="position:absolute;margin-left:428.05pt;margin-top:6.75pt;width:147.25pt;height:42.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" filled="f" strokecolor="black [3213]" strokeweight="1pt">
                <v:textbox>
                  <w:txbxContent>
                    <w:p w14:paraId="0BF2F0F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Duplicates Excluded</w:t>
                      </w:r>
                    </w:p>
                    <w:p w14:paraId="02129F81"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w:t>
                      </w:r>
                    </w:p>
                  </w:txbxContent>
                </v:textbox>
              </v:rect>
            </w:pict>
          </mc:Fallback>
        </mc:AlternateContent>
      </w:r>
      <w:r w:rsidRPr="00560609">
        <w:rPr>
          <w:noProof/>
        </w:rPr>
        <mc:AlternateContent>
          <mc:Choice Requires="wps">
            <w:drawing>
              <wp:anchor distT="0" distB="0" distL="114300" distR="114300" simplePos="0" relativeHeight="251703296" behindDoc="0" locked="0" layoutInCell="1" allowOverlap="1" wp14:anchorId="2BAF418A" wp14:editId="7D721B74">
                <wp:simplePos x="0" y="0"/>
                <wp:positionH relativeFrom="column">
                  <wp:posOffset>578894</wp:posOffset>
                </wp:positionH>
                <wp:positionV relativeFrom="paragraph">
                  <wp:posOffset>21998</wp:posOffset>
                </wp:positionV>
                <wp:extent cx="3582063" cy="526415"/>
                <wp:effectExtent l="0" t="0" r="18415" b="26035"/>
                <wp:wrapNone/>
                <wp:docPr id="835825643" name="Rectangle 835825643"/>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F418A" id="Rectangle 835825643" o:spid="_x0000_s1050" style="position:absolute;margin-left:45.6pt;margin-top:1.75pt;width:282.05pt;height:41.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" filled="f" strokecolor="black [3213]" strokeweight="1pt">
                <v:textbox>
                  <w:txbxContent>
                    <w:p w14:paraId="1F7DC9B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w:t>
                      </w:r>
                    </w:p>
                    <w:p w14:paraId="37AF5D20"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duplicates based on Starting XY AND Ending XY</w:t>
                      </w:r>
                    </w:p>
                    <w:p w14:paraId="5D946C9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txbxContent>
                </v:textbox>
              </v:rect>
            </w:pict>
          </mc:Fallback>
        </mc:AlternateContent>
      </w:r>
    </w:p>
    <w:p w14:paraId="278E7854" w14:textId="77777777" w:rsidR="005A0D16" w:rsidRDefault="005A0D16" w:rsidP="005A0D16">
      <w:pPr>
        <w:spacing w:after="0" w:line="240" w:lineRule="auto"/>
      </w:pPr>
      <w:r>
        <w:rPr>
          <w:noProof/>
        </w:rPr>
        <mc:AlternateContent>
          <mc:Choice Requires="wps">
            <w:drawing>
              <wp:anchor distT="0" distB="0" distL="114300" distR="114300" simplePos="0" relativeHeight="251704320" behindDoc="0" locked="0" layoutInCell="1" allowOverlap="1" wp14:anchorId="1D94268E" wp14:editId="5797E156">
                <wp:simplePos x="0" y="0"/>
                <wp:positionH relativeFrom="column">
                  <wp:posOffset>4181475</wp:posOffset>
                </wp:positionH>
                <wp:positionV relativeFrom="paragraph">
                  <wp:posOffset>118745</wp:posOffset>
                </wp:positionV>
                <wp:extent cx="1224000" cy="0"/>
                <wp:effectExtent l="0" t="76200" r="14605" b="95250"/>
                <wp:wrapNone/>
                <wp:docPr id="156513659" name="Straight Arrow Connector 156513659"/>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E7AFD16" id="Straight Arrow Connector 156513659" o:spid="_x0000_s1026" type="#_x0000_t32" style="position:absolute;margin-left:329.25pt;margin-top:9.35pt;width:96.4pt;height:0;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p>
    <w:p w14:paraId="1FAAE823" w14:textId="77777777" w:rsidR="005A0D16" w:rsidRDefault="005A0D16" w:rsidP="005A0D16">
      <w:pPr>
        <w:spacing w:after="0" w:line="240" w:lineRule="auto"/>
      </w:pPr>
    </w:p>
    <w:p w14:paraId="7A985456" w14:textId="77777777" w:rsidR="005A0D16" w:rsidRDefault="005A0D16" w:rsidP="005A0D16">
      <w:pPr>
        <w:spacing w:after="0" w:line="240" w:lineRule="auto"/>
      </w:pPr>
      <w:r>
        <w:rPr>
          <w:noProof/>
        </w:rPr>
        <mc:AlternateContent>
          <mc:Choice Requires="wps">
            <w:drawing>
              <wp:anchor distT="0" distB="0" distL="114300" distR="114300" simplePos="0" relativeHeight="251706368" behindDoc="0" locked="0" layoutInCell="1" allowOverlap="1" wp14:anchorId="78AC9294" wp14:editId="0F803F04">
                <wp:simplePos x="0" y="0"/>
                <wp:positionH relativeFrom="column">
                  <wp:posOffset>1409895</wp:posOffset>
                </wp:positionH>
                <wp:positionV relativeFrom="paragraph">
                  <wp:posOffset>37321</wp:posOffset>
                </wp:positionV>
                <wp:extent cx="0" cy="180000"/>
                <wp:effectExtent l="76200" t="0" r="57150" b="48895"/>
                <wp:wrapNone/>
                <wp:docPr id="1363445041" name="Straight Arrow Connector 136344504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09DD1" id="Straight Arrow Connector 1363445041" o:spid="_x0000_s1026" type="#_x0000_t32" style="position:absolute;margin-left:111pt;margin-top:2.95pt;width:0;height:14.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p>
    <w:p w14:paraId="40E86E57"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694080" behindDoc="0" locked="0" layoutInCell="1" allowOverlap="1" wp14:anchorId="45FE2AAF" wp14:editId="42B85830">
                <wp:simplePos x="0" y="0"/>
                <wp:positionH relativeFrom="column">
                  <wp:posOffset>577001</wp:posOffset>
                </wp:positionH>
                <wp:positionV relativeFrom="paragraph">
                  <wp:posOffset>88401</wp:posOffset>
                </wp:positionV>
                <wp:extent cx="2738310" cy="529627"/>
                <wp:effectExtent l="0" t="0" r="24130" b="22860"/>
                <wp:wrapNone/>
                <wp:docPr id="13" name="Rectangle 13"/>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2AAF" id="Rectangle 13" o:spid="_x0000_s1051" style="position:absolute;margin-left:45.45pt;margin-top:6.95pt;width:215.6pt;height:41.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" filled="f" strokecolor="black [3213]" strokeweight="1pt">
                <v:textbox>
                  <w:txbxContent>
                    <w:p w14:paraId="2216C02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5DD5CC0A"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780)</w:t>
                      </w:r>
                    </w:p>
                    <w:p w14:paraId="6E0186DA"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2FDDC644" w14:textId="77777777" w:rsidR="005A0D16" w:rsidRDefault="005A0D16" w:rsidP="005A0D16">
      <w:pPr>
        <w:spacing w:after="0" w:line="240" w:lineRule="auto"/>
      </w:pPr>
      <w:r>
        <w:rPr>
          <w:noProof/>
        </w:rPr>
        <mc:AlternateContent>
          <mc:Choice Requires="wps">
            <w:drawing>
              <wp:anchor distT="0" distB="0" distL="114300" distR="114300" simplePos="0" relativeHeight="251699200" behindDoc="0" locked="0" layoutInCell="1" allowOverlap="1" wp14:anchorId="351BF065" wp14:editId="0BE22D0F">
                <wp:simplePos x="0" y="0"/>
                <wp:positionH relativeFrom="column">
                  <wp:posOffset>-64769</wp:posOffset>
                </wp:positionH>
                <wp:positionV relativeFrom="paragraph">
                  <wp:posOffset>40191</wp:posOffset>
                </wp:positionV>
                <wp:extent cx="641416" cy="262890"/>
                <wp:effectExtent l="0" t="1270" r="24130" b="24130"/>
                <wp:wrapNone/>
                <wp:docPr id="33" name="Flowchart: Alternate Process 33"/>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F065" id="Flowchart: Alternate Process 33" o:spid="_x0000_s1052" type="#_x0000_t176" style="position:absolute;margin-left:-5.1pt;margin-top:3.15pt;width:50.5pt;height:20.7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" fillcolor="#9cc2e5 [1944]" strokecolor="black [3213]" strokeweight="1pt">
                <v:textbox>
                  <w:txbxContent>
                    <w:p w14:paraId="4B9F56A0"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6A0BDD31" w14:textId="77777777" w:rsidR="005A0D16" w:rsidRDefault="005A0D16" w:rsidP="005A0D16">
      <w:pPr>
        <w:spacing w:after="0" w:line="240" w:lineRule="auto"/>
      </w:pPr>
    </w:p>
    <w:p w14:paraId="64318D5F" w14:textId="77777777" w:rsidR="005A0D16" w:rsidRDefault="005A0D16" w:rsidP="005A0D16">
      <w:pPr>
        <w:spacing w:after="0" w:line="240" w:lineRule="auto"/>
      </w:pPr>
      <w:r>
        <w:rPr>
          <w:noProof/>
        </w:rPr>
        <mc:AlternateContent>
          <mc:Choice Requires="wps">
            <w:drawing>
              <wp:anchor distT="0" distB="0" distL="114300" distR="114300" simplePos="0" relativeHeight="251709440" behindDoc="0" locked="0" layoutInCell="1" allowOverlap="1" wp14:anchorId="7EE74E2B" wp14:editId="0AAED0E5">
                <wp:simplePos x="0" y="0"/>
                <wp:positionH relativeFrom="column">
                  <wp:posOffset>1410515</wp:posOffset>
                </wp:positionH>
                <wp:positionV relativeFrom="paragraph">
                  <wp:posOffset>112945</wp:posOffset>
                </wp:positionV>
                <wp:extent cx="0" cy="180000"/>
                <wp:effectExtent l="76200" t="0" r="57150" b="48895"/>
                <wp:wrapNone/>
                <wp:docPr id="251586042" name="Straight Arrow Connector 25158604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B935E" id="Straight Arrow Connector 251586042" o:spid="_x0000_s1026" type="#_x0000_t32" style="position:absolute;margin-left:111.05pt;margin-top:8.9pt;width:0;height:14.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p>
    <w:p w14:paraId="5C0956EB" w14:textId="77777777" w:rsidR="005A0D16" w:rsidRDefault="005A0D16" w:rsidP="005A0D16">
      <w:pPr>
        <w:spacing w:after="0" w:line="240" w:lineRule="auto"/>
      </w:pPr>
    </w:p>
    <w:p w14:paraId="6D58544E"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10464" behindDoc="0" locked="0" layoutInCell="1" allowOverlap="1" wp14:anchorId="6F908BAC" wp14:editId="174B4551">
                <wp:simplePos x="0" y="0"/>
                <wp:positionH relativeFrom="column">
                  <wp:posOffset>4427750</wp:posOffset>
                </wp:positionH>
                <wp:positionV relativeFrom="paragraph">
                  <wp:posOffset>23800</wp:posOffset>
                </wp:positionV>
                <wp:extent cx="3657600" cy="938849"/>
                <wp:effectExtent l="0" t="0" r="19050" b="13970"/>
                <wp:wrapNone/>
                <wp:docPr id="1071939130" name="Rectangle 1071939130"/>
                <wp:cNvGraphicFramePr/>
                <a:graphic xmlns:a="http://schemas.openxmlformats.org/drawingml/2006/main">
                  <a:graphicData uri="http://schemas.microsoft.com/office/word/2010/wordprocessingShape">
                    <wps:wsp>
                      <wps:cNvSpPr/>
                      <wps:spPr>
                        <a:xfrm>
                          <a:off x="0" y="0"/>
                          <a:ext cx="3657600" cy="93884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08BAC" id="Rectangle 1071939130" o:spid="_x0000_s1053" style="position:absolute;margin-left:348.65pt;margin-top:1.85pt;width:4in;height:73.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" filled="f" strokecolor="black [3213]" strokeweight="1pt">
                <v:textbox>
                  <w:txbxContent>
                    <w:p w14:paraId="3ACB14A9"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Offroad Cyclist Path (n = 11)</w:t>
                      </w:r>
                    </w:p>
                    <w:p w14:paraId="1BE47DC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17)</w:t>
                      </w:r>
                    </w:p>
                    <w:p w14:paraId="27B8E6E0"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6)</w:t>
                      </w:r>
                    </w:p>
                    <w:p w14:paraId="7B7DD4B8"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2556A3A3" w14:textId="77777777" w:rsidR="005A0D16" w:rsidRDefault="005A0D16" w:rsidP="005A0D16">
                      <w:pPr>
                        <w:spacing w:after="0" w:line="240" w:lineRule="auto"/>
                        <w:rPr>
                          <w:rFonts w:ascii="Arial" w:hAnsi="Arial" w:cs="Arial"/>
                          <w:color w:val="000000" w:themeColor="text1"/>
                          <w:sz w:val="18"/>
                          <w:szCs w:val="20"/>
                        </w:rPr>
                      </w:pPr>
                    </w:p>
                    <w:p w14:paraId="07D06362"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Duplicates: (n = 1)</w:t>
                      </w:r>
                    </w:p>
                  </w:txbxContent>
                </v:textbox>
              </v:rect>
            </w:pict>
          </mc:Fallback>
        </mc:AlternateContent>
      </w:r>
      <w:r w:rsidRPr="00560609">
        <w:rPr>
          <w:noProof/>
        </w:rPr>
        <mc:AlternateContent>
          <mc:Choice Requires="wps">
            <w:drawing>
              <wp:anchor distT="0" distB="0" distL="114300" distR="114300" simplePos="0" relativeHeight="251708416" behindDoc="0" locked="0" layoutInCell="1" allowOverlap="1" wp14:anchorId="3DAEE368" wp14:editId="7956E259">
                <wp:simplePos x="0" y="0"/>
                <wp:positionH relativeFrom="column">
                  <wp:posOffset>562332</wp:posOffset>
                </wp:positionH>
                <wp:positionV relativeFrom="paragraph">
                  <wp:posOffset>3301</wp:posOffset>
                </wp:positionV>
                <wp:extent cx="2025650" cy="772594"/>
                <wp:effectExtent l="0" t="0" r="12700" b="27940"/>
                <wp:wrapNone/>
                <wp:docPr id="1180606471" name="Rectangle 1180606471"/>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AEE368" id="Rectangle 1180606471" o:spid="_x0000_s1054" style="position:absolute;margin-left:44.3pt;margin-top:.25pt;width:159.5pt;height:60.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" filled="f" strokecolor="black [3213]" strokeweight="1pt">
                <v:textbox>
                  <w:txbxContent>
                    <w:p w14:paraId="60815ECC"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E1E9ACA"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745)</w:t>
                      </w:r>
                    </w:p>
                  </w:txbxContent>
                </v:textbox>
              </v:rect>
            </w:pict>
          </mc:Fallback>
        </mc:AlternateContent>
      </w:r>
    </w:p>
    <w:p w14:paraId="70A7137E" w14:textId="77777777" w:rsidR="005A0D16" w:rsidRDefault="005A0D16" w:rsidP="005A0D16">
      <w:pPr>
        <w:spacing w:after="0" w:line="240" w:lineRule="auto"/>
      </w:pPr>
      <w:r>
        <w:rPr>
          <w:noProof/>
        </w:rPr>
        <mc:AlternateContent>
          <mc:Choice Requires="wps">
            <w:drawing>
              <wp:anchor distT="0" distB="0" distL="114300" distR="114300" simplePos="0" relativeHeight="251707392" behindDoc="0" locked="0" layoutInCell="1" allowOverlap="1" wp14:anchorId="15365ACF" wp14:editId="61466F05">
                <wp:simplePos x="0" y="0"/>
                <wp:positionH relativeFrom="column">
                  <wp:posOffset>-172100</wp:posOffset>
                </wp:positionH>
                <wp:positionV relativeFrom="paragraph">
                  <wp:posOffset>102396</wp:posOffset>
                </wp:positionV>
                <wp:extent cx="843085" cy="262890"/>
                <wp:effectExtent l="4128" t="0" r="18732" b="18733"/>
                <wp:wrapNone/>
                <wp:docPr id="880434513" name="Flowchart: Alternate Process 880434513"/>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65ACF" id="Flowchart: Alternate Process 880434513" o:spid="_x0000_s1055" type="#_x0000_t176" style="position:absolute;margin-left:-13.55pt;margin-top:8.05pt;width:66.4pt;height:20.7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" fillcolor="#9cc2e5 [1944]" strokecolor="black [3213]" strokeweight="1pt">
                <v:textbox>
                  <w:txbxContent>
                    <w:p w14:paraId="572519B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54A3BCFC" w14:textId="77777777" w:rsidR="005A0D16" w:rsidRDefault="005A0D16" w:rsidP="005A0D16">
      <w:pPr>
        <w:spacing w:after="0" w:line="240" w:lineRule="auto"/>
      </w:pPr>
      <w:r>
        <w:rPr>
          <w:noProof/>
        </w:rPr>
        <mc:AlternateContent>
          <mc:Choice Requires="wps">
            <w:drawing>
              <wp:anchor distT="0" distB="0" distL="114300" distR="114300" simplePos="0" relativeHeight="251711488" behindDoc="0" locked="0" layoutInCell="1" allowOverlap="1" wp14:anchorId="661DF904" wp14:editId="26E7055E">
                <wp:simplePos x="0" y="0"/>
                <wp:positionH relativeFrom="column">
                  <wp:posOffset>2621915</wp:posOffset>
                </wp:positionH>
                <wp:positionV relativeFrom="paragraph">
                  <wp:posOffset>81280</wp:posOffset>
                </wp:positionV>
                <wp:extent cx="1800000" cy="0"/>
                <wp:effectExtent l="0" t="76200" r="10160" b="95250"/>
                <wp:wrapNone/>
                <wp:docPr id="2103856053" name="Straight Arrow Connector 210385605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15D9729" id="Straight Arrow Connector 2103856053" o:spid="_x0000_s1026" type="#_x0000_t32" style="position:absolute;margin-left:206.45pt;margin-top:6.4pt;width:141.75pt;height:0;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28960543" w14:textId="77777777" w:rsidR="005A0D16" w:rsidRDefault="005A0D16" w:rsidP="005A0D16">
      <w:pPr>
        <w:spacing w:after="0" w:line="240" w:lineRule="auto"/>
      </w:pPr>
    </w:p>
    <w:p w14:paraId="1E549C88" w14:textId="77777777" w:rsidR="005A0D16" w:rsidRDefault="005A0D16" w:rsidP="005A0D16">
      <w:pPr>
        <w:spacing w:after="0" w:line="240" w:lineRule="auto"/>
      </w:pPr>
      <w:r>
        <w:rPr>
          <w:noProof/>
        </w:rPr>
        <mc:AlternateContent>
          <mc:Choice Requires="wps">
            <w:drawing>
              <wp:anchor distT="0" distB="0" distL="114300" distR="114300" simplePos="0" relativeHeight="251714560" behindDoc="0" locked="0" layoutInCell="1" allowOverlap="1" wp14:anchorId="07C5A4BE" wp14:editId="444DCC57">
                <wp:simplePos x="0" y="0"/>
                <wp:positionH relativeFrom="column">
                  <wp:posOffset>1409116</wp:posOffset>
                </wp:positionH>
                <wp:positionV relativeFrom="paragraph">
                  <wp:posOffset>94437</wp:posOffset>
                </wp:positionV>
                <wp:extent cx="0" cy="180000"/>
                <wp:effectExtent l="76200" t="0" r="57150" b="48895"/>
                <wp:wrapNone/>
                <wp:docPr id="1316092422" name="Straight Arrow Connector 1316092422"/>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DE21E" id="Straight Arrow Connector 1316092422" o:spid="_x0000_s1026" type="#_x0000_t32" style="position:absolute;margin-left:110.95pt;margin-top:7.45pt;width:0;height:14.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2F05C1EF" w14:textId="77777777" w:rsidR="005A0D16" w:rsidRDefault="005A0D16" w:rsidP="005A0D16">
      <w:r w:rsidRPr="00560609">
        <w:rPr>
          <w:noProof/>
        </w:rPr>
        <mc:AlternateContent>
          <mc:Choice Requires="wps">
            <w:drawing>
              <wp:anchor distT="0" distB="0" distL="114300" distR="114300" simplePos="0" relativeHeight="251713536" behindDoc="0" locked="0" layoutInCell="1" allowOverlap="1" wp14:anchorId="77A4EBBC" wp14:editId="0CF48C1A">
                <wp:simplePos x="0" y="0"/>
                <wp:positionH relativeFrom="column">
                  <wp:posOffset>575386</wp:posOffset>
                </wp:positionH>
                <wp:positionV relativeFrom="paragraph">
                  <wp:posOffset>137337</wp:posOffset>
                </wp:positionV>
                <wp:extent cx="2025650" cy="772594"/>
                <wp:effectExtent l="0" t="0" r="12700" b="27940"/>
                <wp:wrapNone/>
                <wp:docPr id="1824763235" name="Rectangle 1824763235"/>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4EBBC" id="Rectangle 1824763235" o:spid="_x0000_s1056" style="position:absolute;margin-left:45.3pt;margin-top:10.8pt;width:159.5pt;height:60.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" filled="f" strokecolor="black [3213]" strokeweight="1pt">
                <v:textbox>
                  <w:txbxContent>
                    <w:p w14:paraId="45575AC4"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4341E546"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745)</w:t>
                      </w:r>
                    </w:p>
                  </w:txbxContent>
                </v:textbox>
              </v:rect>
            </w:pict>
          </mc:Fallback>
        </mc:AlternateContent>
      </w:r>
    </w:p>
    <w:p w14:paraId="0AEDADF7" w14:textId="77777777" w:rsidR="005A0D16" w:rsidRDefault="005A0D16" w:rsidP="005A0D16">
      <w:r>
        <w:rPr>
          <w:noProof/>
        </w:rPr>
        <mc:AlternateContent>
          <mc:Choice Requires="wps">
            <w:drawing>
              <wp:anchor distT="0" distB="0" distL="114300" distR="114300" simplePos="0" relativeHeight="251712512" behindDoc="0" locked="0" layoutInCell="1" allowOverlap="1" wp14:anchorId="1CAF7E37" wp14:editId="1389C35F">
                <wp:simplePos x="0" y="0"/>
                <wp:positionH relativeFrom="column">
                  <wp:posOffset>-179398</wp:posOffset>
                </wp:positionH>
                <wp:positionV relativeFrom="paragraph">
                  <wp:posOffset>106210</wp:posOffset>
                </wp:positionV>
                <wp:extent cx="843085" cy="262890"/>
                <wp:effectExtent l="4128" t="0" r="18732" b="18733"/>
                <wp:wrapNone/>
                <wp:docPr id="2042430406" name="Flowchart: Alternate Process 204243040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F7E37" id="Flowchart: Alternate Process 2042430406" o:spid="_x0000_s1057" type="#_x0000_t176" style="position:absolute;margin-left:-14.15pt;margin-top:8.35pt;width:66.4pt;height:20.7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" fillcolor="#92d050" strokecolor="black [3213]" strokeweight="1pt">
                <v:textbox>
                  <w:txbxContent>
                    <w:p w14:paraId="520580A0"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006CF2DB" w14:textId="77777777" w:rsidR="005A0D16" w:rsidRDefault="005A0D16" w:rsidP="005A0D16">
      <w:pPr>
        <w:rPr>
          <w:sz w:val="24"/>
          <w:szCs w:val="24"/>
        </w:rPr>
      </w:pPr>
    </w:p>
    <w:p w14:paraId="6EAD7C5E" w14:textId="77777777" w:rsidR="005A0D16" w:rsidRPr="00CD7126" w:rsidRDefault="005A0D16" w:rsidP="005A0D16">
      <w:pPr>
        <w:jc w:val="center"/>
        <w:rPr>
          <w:b/>
          <w:bCs/>
        </w:rPr>
      </w:pPr>
      <w:r w:rsidRPr="00CD7126">
        <w:rPr>
          <w:b/>
          <w:bCs/>
        </w:rPr>
        <w:lastRenderedPageBreak/>
        <w:t>Segment Inclusion Criteria for Calgary</w:t>
      </w:r>
    </w:p>
    <w:p w14:paraId="108926ED" w14:textId="77777777" w:rsidR="005A0D16" w:rsidRDefault="005A0D16" w:rsidP="005A0D16">
      <w:pPr>
        <w:spacing w:after="0" w:line="240" w:lineRule="auto"/>
      </w:pPr>
    </w:p>
    <w:p w14:paraId="78A70C04" w14:textId="77777777" w:rsidR="005A0D16" w:rsidRDefault="005A0D16" w:rsidP="005A0D16">
      <w:pPr>
        <w:spacing w:after="0" w:line="240" w:lineRule="auto"/>
      </w:pPr>
      <w:r>
        <w:rPr>
          <w:noProof/>
        </w:rPr>
        <mc:AlternateContent>
          <mc:Choice Requires="wps">
            <w:drawing>
              <wp:anchor distT="0" distB="0" distL="114300" distR="114300" simplePos="0" relativeHeight="251715584" behindDoc="0" locked="0" layoutInCell="1" allowOverlap="1" wp14:anchorId="2718E09D" wp14:editId="006DBD5B">
                <wp:simplePos x="0" y="0"/>
                <wp:positionH relativeFrom="column">
                  <wp:posOffset>577958</wp:posOffset>
                </wp:positionH>
                <wp:positionV relativeFrom="paragraph">
                  <wp:posOffset>52490</wp:posOffset>
                </wp:positionV>
                <wp:extent cx="6743700" cy="810883"/>
                <wp:effectExtent l="0" t="0" r="19050" b="27940"/>
                <wp:wrapNone/>
                <wp:docPr id="2103863331" name="Rectangle 2103863331"/>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967A02">
                              <w:rPr>
                                <w:rFonts w:ascii="Arial" w:hAnsi="Arial" w:cs="Arial"/>
                                <w:color w:val="000000" w:themeColor="text1"/>
                                <w:sz w:val="18"/>
                                <w:szCs w:val="20"/>
                              </w:rPr>
                              <w:t>https://data.calgary.ca/Transportation-Transit/Calgary-Bikeways/jjqk-9b73</w:t>
                            </w:r>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8E09D" id="Rectangle 2103863331" o:spid="_x0000_s1058" style="position:absolute;margin-left:45.5pt;margin-top:4.15pt;width:531pt;height:63.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" filled="f" strokecolor="black [3213]" strokeweight="1pt">
                <v:textbox>
                  <w:txbxContent>
                    <w:p w14:paraId="38245DEE" w14:textId="77777777" w:rsidR="005A0D16" w:rsidRPr="004435DE" w:rsidRDefault="005A0D16" w:rsidP="005A0D16">
                      <w:pPr>
                        <w:spacing w:after="0" w:line="240" w:lineRule="auto"/>
                        <w:rPr>
                          <w:rFonts w:ascii="Arial" w:hAnsi="Arial" w:cs="Arial"/>
                          <w:color w:val="000000" w:themeColor="text1"/>
                          <w:sz w:val="16"/>
                          <w:szCs w:val="18"/>
                        </w:rPr>
                      </w:pPr>
                      <w:r>
                        <w:rPr>
                          <w:rFonts w:ascii="Arial" w:hAnsi="Arial" w:cs="Arial"/>
                          <w:color w:val="000000" w:themeColor="text1"/>
                          <w:sz w:val="18"/>
                          <w:szCs w:val="20"/>
                        </w:rPr>
                        <w:t xml:space="preserve">Shapefiles identified from: </w:t>
                      </w:r>
                      <w:r w:rsidRPr="00967A02">
                        <w:rPr>
                          <w:rFonts w:ascii="Arial" w:hAnsi="Arial" w:cs="Arial"/>
                          <w:color w:val="000000" w:themeColor="text1"/>
                          <w:sz w:val="18"/>
                          <w:szCs w:val="20"/>
                        </w:rPr>
                        <w:t>https://data.calgary.ca/Transportation-Transit/Calgary-Bikeways/jjqk-9b73</w:t>
                      </w:r>
                    </w:p>
                    <w:p w14:paraId="66344B3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Downloaded: January 2023</w:t>
                      </w:r>
                    </w:p>
                    <w:p w14:paraId="7F35D84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N = 4166 Segments </w:t>
                      </w:r>
                    </w:p>
                  </w:txbxContent>
                </v:textbox>
              </v:rect>
            </w:pict>
          </mc:Fallback>
        </mc:AlternateContent>
      </w:r>
    </w:p>
    <w:p w14:paraId="3B84DEF4" w14:textId="77777777" w:rsidR="005A0D16" w:rsidRDefault="005A0D16" w:rsidP="005A0D16">
      <w:pPr>
        <w:spacing w:after="0" w:line="240" w:lineRule="auto"/>
      </w:pPr>
      <w:r>
        <w:rPr>
          <w:noProof/>
        </w:rPr>
        <mc:AlternateContent>
          <mc:Choice Requires="wps">
            <w:drawing>
              <wp:anchor distT="0" distB="0" distL="114300" distR="114300" simplePos="0" relativeHeight="251723776" behindDoc="0" locked="0" layoutInCell="1" allowOverlap="1" wp14:anchorId="0D060921" wp14:editId="3B98EBE4">
                <wp:simplePos x="0" y="0"/>
                <wp:positionH relativeFrom="column">
                  <wp:posOffset>-198947</wp:posOffset>
                </wp:positionH>
                <wp:positionV relativeFrom="paragraph">
                  <wp:posOffset>136237</wp:posOffset>
                </wp:positionV>
                <wp:extent cx="867647" cy="262890"/>
                <wp:effectExtent l="0" t="2540" r="25400" b="25400"/>
                <wp:wrapNone/>
                <wp:docPr id="876811323" name="Flowchart: Alternate Process 876811323"/>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60921" id="Flowchart: Alternate Process 876811323" o:spid="_x0000_s1059" type="#_x0000_t176" style="position:absolute;margin-left:-15.65pt;margin-top:10.75pt;width:68.3pt;height:20.7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" fillcolor="#9cc2e5 [1944]" strokecolor="black [3213]" strokeweight="1pt">
                <v:textbox>
                  <w:txbxContent>
                    <w:p w14:paraId="4FB68264"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736A06E3" w14:textId="77777777" w:rsidR="005A0D16" w:rsidRDefault="005A0D16" w:rsidP="005A0D16">
      <w:pPr>
        <w:spacing w:after="0" w:line="240" w:lineRule="auto"/>
      </w:pPr>
    </w:p>
    <w:p w14:paraId="459720E9" w14:textId="77777777" w:rsidR="005A0D16" w:rsidRDefault="005A0D16" w:rsidP="005A0D16">
      <w:pPr>
        <w:spacing w:after="0" w:line="240" w:lineRule="auto"/>
      </w:pPr>
    </w:p>
    <w:p w14:paraId="51D65A98" w14:textId="77777777" w:rsidR="005A0D16" w:rsidRDefault="005A0D16" w:rsidP="005A0D16">
      <w:pPr>
        <w:spacing w:after="0" w:line="240" w:lineRule="auto"/>
      </w:pPr>
    </w:p>
    <w:p w14:paraId="275E4BCB" w14:textId="77777777" w:rsidR="005A0D16" w:rsidRDefault="005A0D16" w:rsidP="005A0D16">
      <w:pPr>
        <w:spacing w:after="0" w:line="240" w:lineRule="auto"/>
      </w:pPr>
      <w:r>
        <w:rPr>
          <w:noProof/>
        </w:rPr>
        <mc:AlternateContent>
          <mc:Choice Requires="wps">
            <w:drawing>
              <wp:anchor distT="0" distB="0" distL="114300" distR="114300" simplePos="0" relativeHeight="251726848" behindDoc="0" locked="0" layoutInCell="1" allowOverlap="1" wp14:anchorId="749E51F2" wp14:editId="78BA976A">
                <wp:simplePos x="0" y="0"/>
                <wp:positionH relativeFrom="column">
                  <wp:posOffset>1414960</wp:posOffset>
                </wp:positionH>
                <wp:positionV relativeFrom="paragraph">
                  <wp:posOffset>16149</wp:posOffset>
                </wp:positionV>
                <wp:extent cx="0" cy="281305"/>
                <wp:effectExtent l="76200" t="0" r="57150" b="61595"/>
                <wp:wrapNone/>
                <wp:docPr id="2026962974" name="Straight Arrow Connector 2026962974"/>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AD02D" id="Straight Arrow Connector 2026962974" o:spid="_x0000_s1026" type="#_x0000_t32" style="position:absolute;margin-left:111.4pt;margin-top:1.25pt;width:0;height:22.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" strokecolor="black [3213]" strokeweight=".5pt">
                <v:stroke endarrow="block" joinstyle="miter"/>
              </v:shape>
            </w:pict>
          </mc:Fallback>
        </mc:AlternateContent>
      </w:r>
    </w:p>
    <w:p w14:paraId="678E64AA" w14:textId="77777777" w:rsidR="005A0D16" w:rsidRDefault="005A0D16" w:rsidP="005A0D16">
      <w:pPr>
        <w:spacing w:after="0" w:line="240" w:lineRule="auto"/>
      </w:pPr>
      <w:r>
        <w:rPr>
          <w:noProof/>
        </w:rPr>
        <mc:AlternateContent>
          <mc:Choice Requires="wps">
            <w:drawing>
              <wp:anchor distT="0" distB="0" distL="114300" distR="114300" simplePos="0" relativeHeight="251717632" behindDoc="0" locked="0" layoutInCell="1" allowOverlap="1" wp14:anchorId="294FA9EE" wp14:editId="7036E301">
                <wp:simplePos x="0" y="0"/>
                <wp:positionH relativeFrom="column">
                  <wp:posOffset>5435531</wp:posOffset>
                </wp:positionH>
                <wp:positionV relativeFrom="paragraph">
                  <wp:posOffset>116677</wp:posOffset>
                </wp:positionV>
                <wp:extent cx="1887220" cy="526415"/>
                <wp:effectExtent l="0" t="0" r="17780" b="26035"/>
                <wp:wrapNone/>
                <wp:docPr id="1431602585" name="Rectangle 1431602585"/>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FA9EE" id="Rectangle 1431602585" o:spid="_x0000_s1060" style="position:absolute;margin-left:428pt;margin-top:9.2pt;width:148.6pt;height:41.4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" filled="f" strokecolor="black [3213]" strokeweight="1pt">
                <v:textbox>
                  <w:txbxContent>
                    <w:p w14:paraId="27B52081"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6AACB71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3371)</w:t>
                      </w:r>
                    </w:p>
                  </w:txbxContent>
                </v:textbox>
              </v:rect>
            </w:pict>
          </mc:Fallback>
        </mc:AlternateContent>
      </w:r>
      <w:r>
        <w:rPr>
          <w:noProof/>
        </w:rPr>
        <mc:AlternateContent>
          <mc:Choice Requires="wps">
            <w:drawing>
              <wp:anchor distT="0" distB="0" distL="114300" distR="114300" simplePos="0" relativeHeight="251716608" behindDoc="0" locked="0" layoutInCell="1" allowOverlap="1" wp14:anchorId="04AF8B83" wp14:editId="5D87D4AA">
                <wp:simplePos x="0" y="0"/>
                <wp:positionH relativeFrom="column">
                  <wp:posOffset>590850</wp:posOffset>
                </wp:positionH>
                <wp:positionV relativeFrom="paragraph">
                  <wp:posOffset>126295</wp:posOffset>
                </wp:positionV>
                <wp:extent cx="4330460" cy="526415"/>
                <wp:effectExtent l="0" t="0" r="13335" b="26035"/>
                <wp:wrapNone/>
                <wp:docPr id="1277054481" name="Rectangle 1277054481"/>
                <wp:cNvGraphicFramePr/>
                <a:graphic xmlns:a="http://schemas.openxmlformats.org/drawingml/2006/main">
                  <a:graphicData uri="http://schemas.microsoft.com/office/word/2010/wordprocessingShape">
                    <wps:wsp>
                      <wps:cNvSpPr/>
                      <wps:spPr>
                        <a:xfrm>
                          <a:off x="0" y="0"/>
                          <a:ext cx="433046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F8B83" id="Rectangle 1277054481" o:spid="_x0000_s1061" style="position:absolute;margin-left:46.5pt;margin-top:9.95pt;width:341pt;height:41.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" filled="f" strokecolor="black [3213]" strokeweight="1pt">
                <v:textbox>
                  <w:txbxContent>
                    <w:p w14:paraId="7EF929CC"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Dedicated Cycling Infrastructure: bicycle class = “Bicycle Lane” or “Cycle Track”.</w:t>
                      </w:r>
                    </w:p>
                    <w:p w14:paraId="37C570A5"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795)</w:t>
                      </w:r>
                    </w:p>
                  </w:txbxContent>
                </v:textbox>
              </v:rect>
            </w:pict>
          </mc:Fallback>
        </mc:AlternateContent>
      </w:r>
    </w:p>
    <w:p w14:paraId="5CB8B741" w14:textId="77777777" w:rsidR="005A0D16" w:rsidRDefault="005A0D16" w:rsidP="005A0D16">
      <w:pPr>
        <w:spacing w:after="0" w:line="240" w:lineRule="auto"/>
      </w:pPr>
    </w:p>
    <w:p w14:paraId="355B2F3A" w14:textId="77777777" w:rsidR="005A0D16" w:rsidRDefault="005A0D16" w:rsidP="005A0D16">
      <w:pPr>
        <w:spacing w:after="0" w:line="240" w:lineRule="auto"/>
      </w:pPr>
      <w:r>
        <w:rPr>
          <w:noProof/>
        </w:rPr>
        <mc:AlternateContent>
          <mc:Choice Requires="wps">
            <w:drawing>
              <wp:anchor distT="0" distB="0" distL="114300" distR="114300" simplePos="0" relativeHeight="251721728" behindDoc="0" locked="0" layoutInCell="1" allowOverlap="1" wp14:anchorId="3EF660D0" wp14:editId="0CECEA5A">
                <wp:simplePos x="0" y="0"/>
                <wp:positionH relativeFrom="column">
                  <wp:posOffset>4940891</wp:posOffset>
                </wp:positionH>
                <wp:positionV relativeFrom="paragraph">
                  <wp:posOffset>44431</wp:posOffset>
                </wp:positionV>
                <wp:extent cx="504000" cy="0"/>
                <wp:effectExtent l="0" t="76200" r="10795" b="95250"/>
                <wp:wrapNone/>
                <wp:docPr id="2137189572" name="Straight Arrow Connector 2137189572"/>
                <wp:cNvGraphicFramePr/>
                <a:graphic xmlns:a="http://schemas.openxmlformats.org/drawingml/2006/main">
                  <a:graphicData uri="http://schemas.microsoft.com/office/word/2010/wordprocessingShape">
                    <wps:wsp>
                      <wps:cNvCnPr/>
                      <wps:spPr>
                        <a:xfrm>
                          <a:off x="0" y="0"/>
                          <a:ext cx="50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F9D183" id="Straight Arrow Connector 2137189572" o:spid="_x0000_s1026" type="#_x0000_t32" style="position:absolute;margin-left:389.05pt;margin-top:3.5pt;width:39.7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" strokecolor="black [3213]" strokeweight=".5pt">
                <v:stroke endarrow="block" joinstyle="miter"/>
              </v:shape>
            </w:pict>
          </mc:Fallback>
        </mc:AlternateContent>
      </w:r>
    </w:p>
    <w:p w14:paraId="062F8C28" w14:textId="77777777" w:rsidR="005A0D16" w:rsidRDefault="005A0D16" w:rsidP="005A0D16">
      <w:pPr>
        <w:spacing w:after="0" w:line="240" w:lineRule="auto"/>
      </w:pPr>
      <w:r>
        <w:rPr>
          <w:noProof/>
        </w:rPr>
        <mc:AlternateContent>
          <mc:Choice Requires="wps">
            <w:drawing>
              <wp:anchor distT="0" distB="0" distL="114300" distR="114300" simplePos="0" relativeHeight="251727872" behindDoc="0" locked="0" layoutInCell="1" allowOverlap="1" wp14:anchorId="77E7298D" wp14:editId="7A320287">
                <wp:simplePos x="0" y="0"/>
                <wp:positionH relativeFrom="column">
                  <wp:posOffset>1415333</wp:posOffset>
                </wp:positionH>
                <wp:positionV relativeFrom="paragraph">
                  <wp:posOffset>142982</wp:posOffset>
                </wp:positionV>
                <wp:extent cx="0" cy="180000"/>
                <wp:effectExtent l="76200" t="0" r="57150" b="48895"/>
                <wp:wrapNone/>
                <wp:docPr id="1930686651" name="Straight Arrow Connector 1930686651"/>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B2EDB" id="Straight Arrow Connector 1930686651" o:spid="_x0000_s1026" type="#_x0000_t32" style="position:absolute;margin-left:111.45pt;margin-top:11.25pt;width:0;height:14.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" strokecolor="black [3213]" strokeweight=".5pt">
                <v:stroke endarrow="block" joinstyle="miter"/>
              </v:shape>
            </w:pict>
          </mc:Fallback>
        </mc:AlternateContent>
      </w:r>
    </w:p>
    <w:p w14:paraId="692083F7"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19680" behindDoc="0" locked="0" layoutInCell="1" allowOverlap="1" wp14:anchorId="6B97DC11" wp14:editId="3BE26F16">
                <wp:simplePos x="0" y="0"/>
                <wp:positionH relativeFrom="column">
                  <wp:posOffset>5436524</wp:posOffset>
                </wp:positionH>
                <wp:positionV relativeFrom="paragraph">
                  <wp:posOffset>151916</wp:posOffset>
                </wp:positionV>
                <wp:extent cx="1887220" cy="526415"/>
                <wp:effectExtent l="0" t="0" r="17780" b="26035"/>
                <wp:wrapNone/>
                <wp:docPr id="1069519603" name="Rectangle 1069519603"/>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Ineligible entries removed</w:t>
                            </w:r>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7DC11" id="Rectangle 1069519603" o:spid="_x0000_s1062" style="position:absolute;margin-left:428.05pt;margin-top:11.95pt;width:148.6pt;height:41.4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" filled="f" strokecolor="black [3213]" strokeweight="1pt">
                <v:textbox>
                  <w:txbxContent>
                    <w:p w14:paraId="2C7F3565"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Ineligible entries removed</w:t>
                      </w:r>
                    </w:p>
                    <w:p w14:paraId="27303A29"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12)</w:t>
                      </w:r>
                    </w:p>
                  </w:txbxContent>
                </v:textbox>
              </v:rect>
            </w:pict>
          </mc:Fallback>
        </mc:AlternateContent>
      </w:r>
      <w:r w:rsidRPr="00560609">
        <w:rPr>
          <w:noProof/>
        </w:rPr>
        <mc:AlternateContent>
          <mc:Choice Requires="wps">
            <w:drawing>
              <wp:anchor distT="0" distB="0" distL="114300" distR="114300" simplePos="0" relativeHeight="251718656" behindDoc="0" locked="0" layoutInCell="1" allowOverlap="1" wp14:anchorId="78CC8305" wp14:editId="58CB4376">
                <wp:simplePos x="0" y="0"/>
                <wp:positionH relativeFrom="column">
                  <wp:posOffset>588047</wp:posOffset>
                </wp:positionH>
                <wp:positionV relativeFrom="paragraph">
                  <wp:posOffset>149011</wp:posOffset>
                </wp:positionV>
                <wp:extent cx="2786332" cy="526415"/>
                <wp:effectExtent l="0" t="0" r="14605" b="26035"/>
                <wp:wrapNone/>
                <wp:docPr id="913409686" name="Rectangle 913409686"/>
                <wp:cNvGraphicFramePr/>
                <a:graphic xmlns:a="http://schemas.openxmlformats.org/drawingml/2006/main">
                  <a:graphicData uri="http://schemas.microsoft.com/office/word/2010/wordprocessingShape">
                    <wps:wsp>
                      <wps:cNvSpPr/>
                      <wps:spPr>
                        <a:xfrm>
                          <a:off x="0" y="0"/>
                          <a:ext cx="2786332"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Active Status: </w:t>
                            </w:r>
                            <w:proofErr w:type="gramStart"/>
                            <w:r>
                              <w:rPr>
                                <w:rFonts w:ascii="Arial" w:hAnsi="Arial" w:cs="Arial"/>
                                <w:color w:val="000000" w:themeColor="text1"/>
                                <w:sz w:val="18"/>
                                <w:szCs w:val="20"/>
                              </w:rPr>
                              <w:t>status !</w:t>
                            </w:r>
                            <w:proofErr w:type="gramEnd"/>
                            <w:r>
                              <w:rPr>
                                <w:rFonts w:ascii="Arial" w:hAnsi="Arial" w:cs="Arial"/>
                                <w:color w:val="000000" w:themeColor="text1"/>
                                <w:sz w:val="18"/>
                                <w:szCs w:val="20"/>
                              </w:rPr>
                              <w:t>=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8305" id="Rectangle 913409686" o:spid="_x0000_s1063" style="position:absolute;margin-left:46.3pt;margin-top:11.75pt;width:219.4pt;height:41.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" filled="f" strokecolor="black [3213]" strokeweight="1pt">
                <v:textbox>
                  <w:txbxContent>
                    <w:p w14:paraId="003401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Filter for Active Status: status != “INACTIVE”, “PLANNED”</w:t>
                      </w:r>
                    </w:p>
                    <w:p w14:paraId="6639A793"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783)</w:t>
                      </w:r>
                    </w:p>
                  </w:txbxContent>
                </v:textbox>
              </v:rect>
            </w:pict>
          </mc:Fallback>
        </mc:AlternateContent>
      </w:r>
    </w:p>
    <w:p w14:paraId="1F7385BB" w14:textId="77777777" w:rsidR="005A0D16" w:rsidRDefault="005A0D16" w:rsidP="005A0D16">
      <w:pPr>
        <w:spacing w:after="0" w:line="240" w:lineRule="auto"/>
      </w:pPr>
      <w:r>
        <w:rPr>
          <w:noProof/>
        </w:rPr>
        <mc:AlternateContent>
          <mc:Choice Requires="wps">
            <w:drawing>
              <wp:anchor distT="0" distB="0" distL="114300" distR="114300" simplePos="0" relativeHeight="251724800" behindDoc="0" locked="0" layoutInCell="1" allowOverlap="1" wp14:anchorId="08E7EE65" wp14:editId="44B15B14">
                <wp:simplePos x="0" y="0"/>
                <wp:positionH relativeFrom="column">
                  <wp:posOffset>-736590</wp:posOffset>
                </wp:positionH>
                <wp:positionV relativeFrom="paragraph">
                  <wp:posOffset>115894</wp:posOffset>
                </wp:positionV>
                <wp:extent cx="1969588" cy="262890"/>
                <wp:effectExtent l="0" t="4127" r="26987" b="26988"/>
                <wp:wrapNone/>
                <wp:docPr id="887764963" name="Flowchart: Alternate Process 887764963"/>
                <wp:cNvGraphicFramePr/>
                <a:graphic xmlns:a="http://schemas.openxmlformats.org/drawingml/2006/main">
                  <a:graphicData uri="http://schemas.microsoft.com/office/word/2010/wordprocessingShape">
                    <wps:wsp>
                      <wps:cNvSpPr/>
                      <wps:spPr>
                        <a:xfrm rot="16200000">
                          <a:off x="0" y="0"/>
                          <a:ext cx="1969588"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7EE65" id="Flowchart: Alternate Process 887764963" o:spid="_x0000_s1064" type="#_x0000_t176" style="position:absolute;margin-left:-58pt;margin-top:9.15pt;width:155.1pt;height:20.7pt;rotation:-9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" fillcolor="#9cc2e5 [1944]" strokecolor="black [3213]" strokeweight="1pt">
                <v:textbox>
                  <w:txbxContent>
                    <w:p w14:paraId="4CDE9622"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12327583"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2DDE1919" w14:textId="77777777" w:rsidR="005A0D16" w:rsidRDefault="005A0D16" w:rsidP="005A0D16">
      <w:pPr>
        <w:spacing w:after="0" w:line="240" w:lineRule="auto"/>
      </w:pPr>
      <w:r>
        <w:rPr>
          <w:noProof/>
        </w:rPr>
        <mc:AlternateContent>
          <mc:Choice Requires="wps">
            <w:drawing>
              <wp:anchor distT="0" distB="0" distL="114300" distR="114300" simplePos="0" relativeHeight="251722752" behindDoc="0" locked="0" layoutInCell="1" allowOverlap="1" wp14:anchorId="62FFE58E" wp14:editId="0E1669E2">
                <wp:simplePos x="0" y="0"/>
                <wp:positionH relativeFrom="column">
                  <wp:posOffset>3375660</wp:posOffset>
                </wp:positionH>
                <wp:positionV relativeFrom="paragraph">
                  <wp:posOffset>82550</wp:posOffset>
                </wp:positionV>
                <wp:extent cx="2052000" cy="0"/>
                <wp:effectExtent l="0" t="76200" r="24765" b="95250"/>
                <wp:wrapNone/>
                <wp:docPr id="30298939" name="Straight Arrow Connector 30298939"/>
                <wp:cNvGraphicFramePr/>
                <a:graphic xmlns:a="http://schemas.openxmlformats.org/drawingml/2006/main">
                  <a:graphicData uri="http://schemas.microsoft.com/office/word/2010/wordprocessingShape">
                    <wps:wsp>
                      <wps:cNvCnPr/>
                      <wps:spPr>
                        <a:xfrm>
                          <a:off x="0" y="0"/>
                          <a:ext cx="2052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2DFB36D" id="Straight Arrow Connector 30298939" o:spid="_x0000_s1026" type="#_x0000_t32" style="position:absolute;margin-left:265.8pt;margin-top:6.5pt;width:161.55pt;height:0;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" strokecolor="black [3213]" strokeweight=".5pt">
                <v:stroke endarrow="block" joinstyle="miter"/>
              </v:shape>
            </w:pict>
          </mc:Fallback>
        </mc:AlternateContent>
      </w:r>
    </w:p>
    <w:p w14:paraId="3C759678" w14:textId="77777777" w:rsidR="005A0D16" w:rsidRDefault="005A0D16" w:rsidP="005A0D16">
      <w:pPr>
        <w:spacing w:after="0" w:line="240" w:lineRule="auto"/>
      </w:pPr>
    </w:p>
    <w:p w14:paraId="061A50E4" w14:textId="77777777" w:rsidR="005A0D16" w:rsidRDefault="005A0D16" w:rsidP="005A0D16">
      <w:pPr>
        <w:spacing w:after="0" w:line="240" w:lineRule="auto"/>
      </w:pPr>
      <w:r>
        <w:rPr>
          <w:noProof/>
        </w:rPr>
        <mc:AlternateContent>
          <mc:Choice Requires="wps">
            <w:drawing>
              <wp:anchor distT="0" distB="0" distL="114300" distR="114300" simplePos="0" relativeHeight="251728896" behindDoc="0" locked="0" layoutInCell="1" allowOverlap="1" wp14:anchorId="0CE8A8CB" wp14:editId="54A0353C">
                <wp:simplePos x="0" y="0"/>
                <wp:positionH relativeFrom="column">
                  <wp:posOffset>1417257</wp:posOffset>
                </wp:positionH>
                <wp:positionV relativeFrom="paragraph">
                  <wp:posOffset>13888</wp:posOffset>
                </wp:positionV>
                <wp:extent cx="0" cy="180000"/>
                <wp:effectExtent l="76200" t="0" r="57150" b="48895"/>
                <wp:wrapNone/>
                <wp:docPr id="1904355698" name="Straight Arrow Connector 190435569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B396A" id="Straight Arrow Connector 1904355698" o:spid="_x0000_s1026" type="#_x0000_t32" style="position:absolute;margin-left:111.6pt;margin-top:1.1pt;width:0;height:14.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" strokecolor="black [3213]" strokeweight=".5pt">
                <v:stroke endarrow="block" joinstyle="miter"/>
              </v:shape>
            </w:pict>
          </mc:Fallback>
        </mc:AlternateContent>
      </w:r>
    </w:p>
    <w:p w14:paraId="3A9DDF65"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31968" behindDoc="0" locked="0" layoutInCell="1" allowOverlap="1" wp14:anchorId="21270F32" wp14:editId="727EC72E">
                <wp:simplePos x="0" y="0"/>
                <wp:positionH relativeFrom="column">
                  <wp:posOffset>5436116</wp:posOffset>
                </wp:positionH>
                <wp:positionV relativeFrom="paragraph">
                  <wp:posOffset>85794</wp:posOffset>
                </wp:positionV>
                <wp:extent cx="1869968" cy="535041"/>
                <wp:effectExtent l="0" t="0" r="16510" b="17780"/>
                <wp:wrapNone/>
                <wp:docPr id="1838652736" name="Rectangle 1838652736"/>
                <wp:cNvGraphicFramePr/>
                <a:graphic xmlns:a="http://schemas.openxmlformats.org/drawingml/2006/main">
                  <a:graphicData uri="http://schemas.microsoft.com/office/word/2010/wordprocessingShape">
                    <wps:wsp>
                      <wps:cNvSpPr/>
                      <wps:spPr>
                        <a:xfrm>
                          <a:off x="0" y="0"/>
                          <a:ext cx="1869968" cy="5350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 duplicates excluded</w:t>
                            </w:r>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70F32" id="Rectangle 1838652736" o:spid="_x0000_s1065" style="position:absolute;margin-left:428.05pt;margin-top:6.75pt;width:147.25pt;height:42.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" filled="f" strokecolor="black [3213]" strokeweight="1pt">
                <v:textbox>
                  <w:txbxContent>
                    <w:p w14:paraId="34D2F04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 duplicates excluded</w:t>
                      </w:r>
                    </w:p>
                    <w:p w14:paraId="1B592E9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Null geometry: (n = 1)</w:t>
                      </w:r>
                    </w:p>
                  </w:txbxContent>
                </v:textbox>
              </v:rect>
            </w:pict>
          </mc:Fallback>
        </mc:AlternateContent>
      </w:r>
      <w:r w:rsidRPr="00560609">
        <w:rPr>
          <w:noProof/>
        </w:rPr>
        <mc:AlternateContent>
          <mc:Choice Requires="wps">
            <w:drawing>
              <wp:anchor distT="0" distB="0" distL="114300" distR="114300" simplePos="0" relativeHeight="251729920" behindDoc="0" locked="0" layoutInCell="1" allowOverlap="1" wp14:anchorId="04AC1DA2" wp14:editId="59F9954F">
                <wp:simplePos x="0" y="0"/>
                <wp:positionH relativeFrom="column">
                  <wp:posOffset>578894</wp:posOffset>
                </wp:positionH>
                <wp:positionV relativeFrom="paragraph">
                  <wp:posOffset>21998</wp:posOffset>
                </wp:positionV>
                <wp:extent cx="3582063" cy="526415"/>
                <wp:effectExtent l="0" t="0" r="18415" b="26035"/>
                <wp:wrapNone/>
                <wp:docPr id="1286476308" name="Rectangle 1286476308"/>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null geometries and check for duplicated segments</w:t>
                            </w:r>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C1DA2" id="Rectangle 1286476308" o:spid="_x0000_s1066" style="position:absolute;margin-left:45.6pt;margin-top:1.75pt;width:282.05pt;height:41.4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" filled="f" strokecolor="black [3213]" strokeweight="1pt">
                <v:textbox>
                  <w:txbxContent>
                    <w:p w14:paraId="475CF2F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Remove null geometries and check for duplicated segments</w:t>
                      </w:r>
                    </w:p>
                    <w:p w14:paraId="53E158E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txbxContent>
                </v:textbox>
              </v:rect>
            </w:pict>
          </mc:Fallback>
        </mc:AlternateContent>
      </w:r>
    </w:p>
    <w:p w14:paraId="558FF1BE" w14:textId="77777777" w:rsidR="005A0D16" w:rsidRDefault="005A0D16" w:rsidP="005A0D16">
      <w:pPr>
        <w:spacing w:after="0" w:line="240" w:lineRule="auto"/>
      </w:pPr>
      <w:r>
        <w:rPr>
          <w:noProof/>
        </w:rPr>
        <mc:AlternateContent>
          <mc:Choice Requires="wps">
            <w:drawing>
              <wp:anchor distT="0" distB="0" distL="114300" distR="114300" simplePos="0" relativeHeight="251730944" behindDoc="0" locked="0" layoutInCell="1" allowOverlap="1" wp14:anchorId="56E1E026" wp14:editId="3260F396">
                <wp:simplePos x="0" y="0"/>
                <wp:positionH relativeFrom="column">
                  <wp:posOffset>4181475</wp:posOffset>
                </wp:positionH>
                <wp:positionV relativeFrom="paragraph">
                  <wp:posOffset>118745</wp:posOffset>
                </wp:positionV>
                <wp:extent cx="1224000" cy="0"/>
                <wp:effectExtent l="0" t="76200" r="14605" b="95250"/>
                <wp:wrapNone/>
                <wp:docPr id="231667202" name="Straight Arrow Connector 231667202"/>
                <wp:cNvGraphicFramePr/>
                <a:graphic xmlns:a="http://schemas.openxmlformats.org/drawingml/2006/main">
                  <a:graphicData uri="http://schemas.microsoft.com/office/word/2010/wordprocessingShape">
                    <wps:wsp>
                      <wps:cNvCnPr/>
                      <wps:spPr>
                        <a:xfrm>
                          <a:off x="0" y="0"/>
                          <a:ext cx="1224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860A49" id="Straight Arrow Connector 231667202" o:spid="_x0000_s1026" type="#_x0000_t32" style="position:absolute;margin-left:329.25pt;margin-top:9.35pt;width:96.4pt;height:0;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" strokecolor="black [3213]" strokeweight=".5pt">
                <v:stroke endarrow="block" joinstyle="miter"/>
              </v:shape>
            </w:pict>
          </mc:Fallback>
        </mc:AlternateContent>
      </w:r>
    </w:p>
    <w:p w14:paraId="0E39EDE1" w14:textId="77777777" w:rsidR="005A0D16" w:rsidRDefault="005A0D16" w:rsidP="005A0D16">
      <w:pPr>
        <w:spacing w:after="0" w:line="240" w:lineRule="auto"/>
      </w:pPr>
    </w:p>
    <w:p w14:paraId="5F677AC5" w14:textId="77777777" w:rsidR="005A0D16" w:rsidRDefault="005A0D16" w:rsidP="005A0D16">
      <w:pPr>
        <w:spacing w:after="0" w:line="240" w:lineRule="auto"/>
      </w:pPr>
      <w:r>
        <w:rPr>
          <w:noProof/>
        </w:rPr>
        <mc:AlternateContent>
          <mc:Choice Requires="wps">
            <w:drawing>
              <wp:anchor distT="0" distB="0" distL="114300" distR="114300" simplePos="0" relativeHeight="251732992" behindDoc="0" locked="0" layoutInCell="1" allowOverlap="1" wp14:anchorId="4C6D9CE7" wp14:editId="24293AD6">
                <wp:simplePos x="0" y="0"/>
                <wp:positionH relativeFrom="column">
                  <wp:posOffset>1409895</wp:posOffset>
                </wp:positionH>
                <wp:positionV relativeFrom="paragraph">
                  <wp:posOffset>37321</wp:posOffset>
                </wp:positionV>
                <wp:extent cx="0" cy="180000"/>
                <wp:effectExtent l="76200" t="0" r="57150" b="48895"/>
                <wp:wrapNone/>
                <wp:docPr id="481392839" name="Straight Arrow Connector 481392839"/>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D9D38" id="Straight Arrow Connector 481392839" o:spid="_x0000_s1026" type="#_x0000_t32" style="position:absolute;margin-left:111pt;margin-top:2.95pt;width:0;height:14.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" strokecolor="black [3213]" strokeweight=".5pt">
                <v:stroke endarrow="block" joinstyle="miter"/>
              </v:shape>
            </w:pict>
          </mc:Fallback>
        </mc:AlternateContent>
      </w:r>
    </w:p>
    <w:p w14:paraId="1FDDD3F3"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20704" behindDoc="0" locked="0" layoutInCell="1" allowOverlap="1" wp14:anchorId="5CC2F351" wp14:editId="3DFD4085">
                <wp:simplePos x="0" y="0"/>
                <wp:positionH relativeFrom="column">
                  <wp:posOffset>577001</wp:posOffset>
                </wp:positionH>
                <wp:positionV relativeFrom="paragraph">
                  <wp:posOffset>88401</wp:posOffset>
                </wp:positionV>
                <wp:extent cx="2738310" cy="529627"/>
                <wp:effectExtent l="0" t="0" r="24130" b="22860"/>
                <wp:wrapNone/>
                <wp:docPr id="836173562" name="Rectangle 836173562"/>
                <wp:cNvGraphicFramePr/>
                <a:graphic xmlns:a="http://schemas.openxmlformats.org/drawingml/2006/main">
                  <a:graphicData uri="http://schemas.microsoft.com/office/word/2010/wordprocessingShape">
                    <wps:wsp>
                      <wps:cNvSpPr/>
                      <wps:spPr>
                        <a:xfrm>
                          <a:off x="0" y="0"/>
                          <a:ext cx="2738310" cy="5296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2F351" id="Rectangle 836173562" o:spid="_x0000_s1067" style="position:absolute;margin-left:45.45pt;margin-top:6.95pt;width:215.6pt;height:41.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" filled="f" strokecolor="black [3213]" strokeweight="1pt">
                <v:textbox>
                  <w:txbxContent>
                    <w:p w14:paraId="071C5CB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Included for Data Entry and Screening</w:t>
                      </w:r>
                    </w:p>
                    <w:p w14:paraId="661E17FF"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782)</w:t>
                      </w:r>
                    </w:p>
                    <w:p w14:paraId="2B8B75F8"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1C18D8D6" w14:textId="77777777" w:rsidR="005A0D16" w:rsidRDefault="005A0D16" w:rsidP="005A0D16">
      <w:pPr>
        <w:spacing w:after="0" w:line="240" w:lineRule="auto"/>
      </w:pPr>
      <w:r>
        <w:rPr>
          <w:noProof/>
        </w:rPr>
        <mc:AlternateContent>
          <mc:Choice Requires="wps">
            <w:drawing>
              <wp:anchor distT="0" distB="0" distL="114300" distR="114300" simplePos="0" relativeHeight="251725824" behindDoc="0" locked="0" layoutInCell="1" allowOverlap="1" wp14:anchorId="37A0FCD8" wp14:editId="3610ABBB">
                <wp:simplePos x="0" y="0"/>
                <wp:positionH relativeFrom="column">
                  <wp:posOffset>-64769</wp:posOffset>
                </wp:positionH>
                <wp:positionV relativeFrom="paragraph">
                  <wp:posOffset>40191</wp:posOffset>
                </wp:positionV>
                <wp:extent cx="641416" cy="262890"/>
                <wp:effectExtent l="0" t="1270" r="24130" b="24130"/>
                <wp:wrapNone/>
                <wp:docPr id="1333628656" name="Flowchart: Alternate Process 1333628656"/>
                <wp:cNvGraphicFramePr/>
                <a:graphic xmlns:a="http://schemas.openxmlformats.org/drawingml/2006/main">
                  <a:graphicData uri="http://schemas.microsoft.com/office/word/2010/wordprocessingShape">
                    <wps:wsp>
                      <wps:cNvSpPr/>
                      <wps:spPr>
                        <a:xfrm rot="16200000">
                          <a:off x="0" y="0"/>
                          <a:ext cx="641416"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0FCD8" id="Flowchart: Alternate Process 1333628656" o:spid="_x0000_s1068" type="#_x0000_t176" style="position:absolute;margin-left:-5.1pt;margin-top:3.15pt;width:50.5pt;height:20.7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" fillcolor="#9cc2e5 [1944]" strokecolor="black [3213]" strokeweight="1pt">
                <v:textbox>
                  <w:txbxContent>
                    <w:p w14:paraId="203966E4"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00434F21" w14:textId="77777777" w:rsidR="005A0D16" w:rsidRDefault="005A0D16" w:rsidP="005A0D16">
      <w:pPr>
        <w:spacing w:after="0" w:line="240" w:lineRule="auto"/>
      </w:pPr>
    </w:p>
    <w:p w14:paraId="313F601C" w14:textId="77777777" w:rsidR="005A0D16" w:rsidRDefault="005A0D16" w:rsidP="005A0D16">
      <w:pPr>
        <w:spacing w:after="0" w:line="240" w:lineRule="auto"/>
      </w:pPr>
      <w:r>
        <w:rPr>
          <w:noProof/>
        </w:rPr>
        <mc:AlternateContent>
          <mc:Choice Requires="wps">
            <w:drawing>
              <wp:anchor distT="0" distB="0" distL="114300" distR="114300" simplePos="0" relativeHeight="251736064" behindDoc="0" locked="0" layoutInCell="1" allowOverlap="1" wp14:anchorId="389906CA" wp14:editId="61A655C3">
                <wp:simplePos x="0" y="0"/>
                <wp:positionH relativeFrom="column">
                  <wp:posOffset>1410515</wp:posOffset>
                </wp:positionH>
                <wp:positionV relativeFrom="paragraph">
                  <wp:posOffset>112945</wp:posOffset>
                </wp:positionV>
                <wp:extent cx="0" cy="180000"/>
                <wp:effectExtent l="76200" t="0" r="57150" b="48895"/>
                <wp:wrapNone/>
                <wp:docPr id="1026587108" name="Straight Arrow Connector 1026587108"/>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36460" id="Straight Arrow Connector 1026587108" o:spid="_x0000_s1026" type="#_x0000_t32" style="position:absolute;margin-left:111.05pt;margin-top:8.9pt;width:0;height:14.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" strokecolor="black [3213]" strokeweight=".5pt">
                <v:stroke endarrow="block" joinstyle="miter"/>
              </v:shape>
            </w:pict>
          </mc:Fallback>
        </mc:AlternateContent>
      </w:r>
    </w:p>
    <w:p w14:paraId="6756D1B6" w14:textId="77777777" w:rsidR="005A0D16" w:rsidRDefault="005A0D16" w:rsidP="005A0D16">
      <w:pPr>
        <w:spacing w:after="0" w:line="240" w:lineRule="auto"/>
      </w:pPr>
    </w:p>
    <w:p w14:paraId="08B81C8C"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37088" behindDoc="0" locked="0" layoutInCell="1" allowOverlap="1" wp14:anchorId="453506A3" wp14:editId="1E4C6B2A">
                <wp:simplePos x="0" y="0"/>
                <wp:positionH relativeFrom="column">
                  <wp:posOffset>4427750</wp:posOffset>
                </wp:positionH>
                <wp:positionV relativeFrom="paragraph">
                  <wp:posOffset>23800</wp:posOffset>
                </wp:positionV>
                <wp:extent cx="3657600" cy="929597"/>
                <wp:effectExtent l="0" t="0" r="19050" b="23495"/>
                <wp:wrapNone/>
                <wp:docPr id="917603720" name="Rectangle 917603720"/>
                <wp:cNvGraphicFramePr/>
                <a:graphic xmlns:a="http://schemas.openxmlformats.org/drawingml/2006/main">
                  <a:graphicData uri="http://schemas.microsoft.com/office/word/2010/wordprocessingShape">
                    <wps:wsp>
                      <wps:cNvSpPr/>
                      <wps:spPr>
                        <a:xfrm>
                          <a:off x="0" y="0"/>
                          <a:ext cx="3657600" cy="92959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506A3" id="Rectangle 917603720" o:spid="_x0000_s1069" style="position:absolute;margin-left:348.65pt;margin-top:1.85pt;width:4in;height:7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" filled="f" strokecolor="black [3213]" strokeweight="1pt">
                <v:textbox>
                  <w:txbxContent>
                    <w:p w14:paraId="552CEA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3727815F"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Multi-Use Path (n = 8)</w:t>
                      </w:r>
                    </w:p>
                    <w:p w14:paraId="019AEAF7"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15)</w:t>
                      </w:r>
                    </w:p>
                    <w:p w14:paraId="2F34A3D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Inactive Temporary Infrastructure: (n = 9)</w:t>
                      </w:r>
                    </w:p>
                    <w:p w14:paraId="117EBCCA" w14:textId="77777777" w:rsidR="005A0D16" w:rsidRDefault="005A0D16" w:rsidP="005A0D16">
                      <w:pPr>
                        <w:spacing w:after="0" w:line="240" w:lineRule="auto"/>
                        <w:rPr>
                          <w:rFonts w:ascii="Arial" w:hAnsi="Arial" w:cs="Arial"/>
                          <w:color w:val="000000" w:themeColor="text1"/>
                          <w:sz w:val="18"/>
                          <w:szCs w:val="20"/>
                        </w:rPr>
                      </w:pPr>
                    </w:p>
                    <w:p w14:paraId="461D4126"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Pr>
          <w:noProof/>
        </w:rPr>
        <mc:AlternateContent>
          <mc:Choice Requires="wps">
            <w:drawing>
              <wp:anchor distT="0" distB="0" distL="114300" distR="114300" simplePos="0" relativeHeight="251735040" behindDoc="0" locked="0" layoutInCell="1" allowOverlap="1" wp14:anchorId="74B7FCD3" wp14:editId="516B314C">
                <wp:simplePos x="0" y="0"/>
                <wp:positionH relativeFrom="column">
                  <wp:posOffset>562332</wp:posOffset>
                </wp:positionH>
                <wp:positionV relativeFrom="paragraph">
                  <wp:posOffset>3301</wp:posOffset>
                </wp:positionV>
                <wp:extent cx="2025650" cy="772594"/>
                <wp:effectExtent l="0" t="0" r="12700" b="27940"/>
                <wp:wrapNone/>
                <wp:docPr id="281943366" name="Rectangle 281943366"/>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7FCD3" id="Rectangle 281943366" o:spid="_x0000_s1070" style="position:absolute;margin-left:44.3pt;margin-top:.25pt;width:159.5pt;height:60.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" filled="f" strokecolor="black [3213]" strokeweight="1pt">
                <v:textbox>
                  <w:txbxContent>
                    <w:p w14:paraId="6B5933F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Exclusion of Misclassifications and Duplicates following Screening</w:t>
                      </w:r>
                    </w:p>
                    <w:p w14:paraId="582C900F"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750)</w:t>
                      </w:r>
                    </w:p>
                  </w:txbxContent>
                </v:textbox>
              </v:rect>
            </w:pict>
          </mc:Fallback>
        </mc:AlternateContent>
      </w:r>
    </w:p>
    <w:p w14:paraId="1A2BC9C7" w14:textId="77777777" w:rsidR="005A0D16" w:rsidRDefault="005A0D16" w:rsidP="005A0D16">
      <w:pPr>
        <w:spacing w:after="0" w:line="240" w:lineRule="auto"/>
      </w:pPr>
      <w:r>
        <w:rPr>
          <w:noProof/>
        </w:rPr>
        <mc:AlternateContent>
          <mc:Choice Requires="wps">
            <w:drawing>
              <wp:anchor distT="0" distB="0" distL="114300" distR="114300" simplePos="0" relativeHeight="251734016" behindDoc="0" locked="0" layoutInCell="1" allowOverlap="1" wp14:anchorId="184F1A30" wp14:editId="2DAC544B">
                <wp:simplePos x="0" y="0"/>
                <wp:positionH relativeFrom="column">
                  <wp:posOffset>-172100</wp:posOffset>
                </wp:positionH>
                <wp:positionV relativeFrom="paragraph">
                  <wp:posOffset>102396</wp:posOffset>
                </wp:positionV>
                <wp:extent cx="843085" cy="262890"/>
                <wp:effectExtent l="4128" t="0" r="18732" b="18733"/>
                <wp:wrapNone/>
                <wp:docPr id="1353289211" name="Flowchart: Alternate Process 1353289211"/>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F1A30" id="Flowchart: Alternate Process 1353289211" o:spid="_x0000_s1071" type="#_x0000_t176" style="position:absolute;margin-left:-13.55pt;margin-top:8.05pt;width:66.4pt;height:20.7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" fillcolor="#9cc2e5 [1944]" strokecolor="black [3213]" strokeweight="1pt">
                <v:textbox>
                  <w:txbxContent>
                    <w:p w14:paraId="409F61CC"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1CE8A37F" w14:textId="77777777" w:rsidR="005A0D16" w:rsidRDefault="005A0D16" w:rsidP="005A0D16">
      <w:pPr>
        <w:spacing w:after="0" w:line="240" w:lineRule="auto"/>
      </w:pPr>
      <w:r>
        <w:rPr>
          <w:noProof/>
        </w:rPr>
        <mc:AlternateContent>
          <mc:Choice Requires="wps">
            <w:drawing>
              <wp:anchor distT="0" distB="0" distL="114300" distR="114300" simplePos="0" relativeHeight="251738112" behindDoc="0" locked="0" layoutInCell="1" allowOverlap="1" wp14:anchorId="472A8535" wp14:editId="4545126D">
                <wp:simplePos x="0" y="0"/>
                <wp:positionH relativeFrom="column">
                  <wp:posOffset>2621915</wp:posOffset>
                </wp:positionH>
                <wp:positionV relativeFrom="paragraph">
                  <wp:posOffset>81280</wp:posOffset>
                </wp:positionV>
                <wp:extent cx="1800000" cy="0"/>
                <wp:effectExtent l="0" t="76200" r="10160" b="95250"/>
                <wp:wrapNone/>
                <wp:docPr id="965506683" name="Straight Arrow Connector 965506683"/>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600725C" id="Straight Arrow Connector 965506683" o:spid="_x0000_s1026" type="#_x0000_t32" style="position:absolute;margin-left:206.45pt;margin-top:6.4pt;width:141.75pt;height:0;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23D50E90" w14:textId="77777777" w:rsidR="005A0D16" w:rsidRDefault="005A0D16" w:rsidP="005A0D16">
      <w:pPr>
        <w:spacing w:after="0" w:line="240" w:lineRule="auto"/>
      </w:pPr>
    </w:p>
    <w:p w14:paraId="3F9C7278" w14:textId="77777777" w:rsidR="005A0D16" w:rsidRDefault="005A0D16" w:rsidP="005A0D16">
      <w:pPr>
        <w:spacing w:after="0" w:line="240" w:lineRule="auto"/>
      </w:pPr>
      <w:r>
        <w:rPr>
          <w:noProof/>
        </w:rPr>
        <mc:AlternateContent>
          <mc:Choice Requires="wps">
            <w:drawing>
              <wp:anchor distT="0" distB="0" distL="114300" distR="114300" simplePos="0" relativeHeight="251741184" behindDoc="0" locked="0" layoutInCell="1" allowOverlap="1" wp14:anchorId="05E0C714" wp14:editId="1B41F7D3">
                <wp:simplePos x="0" y="0"/>
                <wp:positionH relativeFrom="column">
                  <wp:posOffset>1409116</wp:posOffset>
                </wp:positionH>
                <wp:positionV relativeFrom="paragraph">
                  <wp:posOffset>94437</wp:posOffset>
                </wp:positionV>
                <wp:extent cx="0" cy="180000"/>
                <wp:effectExtent l="76200" t="0" r="57150" b="48895"/>
                <wp:wrapNone/>
                <wp:docPr id="632249535" name="Straight Arrow Connector 632249535"/>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06809" id="Straight Arrow Connector 632249535" o:spid="_x0000_s1026" type="#_x0000_t32" style="position:absolute;margin-left:110.95pt;margin-top:7.45pt;width:0;height:14.1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6FE03C5C" w14:textId="77777777" w:rsidR="005A0D16" w:rsidRDefault="005A0D16" w:rsidP="005A0D16">
      <w:r w:rsidRPr="00560609">
        <w:rPr>
          <w:noProof/>
        </w:rPr>
        <mc:AlternateContent>
          <mc:Choice Requires="wps">
            <w:drawing>
              <wp:anchor distT="0" distB="0" distL="114300" distR="114300" simplePos="0" relativeHeight="251740160" behindDoc="0" locked="0" layoutInCell="1" allowOverlap="1" wp14:anchorId="4CCD1DE9" wp14:editId="74015FB0">
                <wp:simplePos x="0" y="0"/>
                <wp:positionH relativeFrom="column">
                  <wp:posOffset>575386</wp:posOffset>
                </wp:positionH>
                <wp:positionV relativeFrom="paragraph">
                  <wp:posOffset>137337</wp:posOffset>
                </wp:positionV>
                <wp:extent cx="2025650" cy="772594"/>
                <wp:effectExtent l="0" t="0" r="12700" b="27940"/>
                <wp:wrapNone/>
                <wp:docPr id="95301448" name="Rectangle 95301448"/>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D1DE9" id="Rectangle 95301448" o:spid="_x0000_s1072" style="position:absolute;margin-left:45.3pt;margin-top:10.8pt;width:159.5pt;height:60.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" filled="f" strokecolor="black [3213]" strokeweight="1pt">
                <v:textbox>
                  <w:txbxContent>
                    <w:p w14:paraId="3D779A7D"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306E7CE9"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(n = 7</w:t>
                      </w:r>
                      <w:r>
                        <w:rPr>
                          <w:rFonts w:ascii="Arial" w:hAnsi="Arial" w:cs="Arial"/>
                          <w:b/>
                          <w:bCs/>
                          <w:color w:val="000000" w:themeColor="text1"/>
                          <w:sz w:val="18"/>
                          <w:szCs w:val="20"/>
                        </w:rPr>
                        <w:t>50</w:t>
                      </w:r>
                      <w:r w:rsidRPr="006001A9">
                        <w:rPr>
                          <w:rFonts w:ascii="Arial" w:hAnsi="Arial" w:cs="Arial"/>
                          <w:b/>
                          <w:bCs/>
                          <w:color w:val="000000" w:themeColor="text1"/>
                          <w:sz w:val="18"/>
                          <w:szCs w:val="20"/>
                        </w:rPr>
                        <w:t>)</w:t>
                      </w:r>
                    </w:p>
                  </w:txbxContent>
                </v:textbox>
              </v:rect>
            </w:pict>
          </mc:Fallback>
        </mc:AlternateContent>
      </w:r>
    </w:p>
    <w:p w14:paraId="08787C4D" w14:textId="77777777" w:rsidR="005A0D16" w:rsidRDefault="005A0D16" w:rsidP="005A0D16">
      <w:r>
        <w:rPr>
          <w:noProof/>
        </w:rPr>
        <mc:AlternateContent>
          <mc:Choice Requires="wps">
            <w:drawing>
              <wp:anchor distT="0" distB="0" distL="114300" distR="114300" simplePos="0" relativeHeight="251739136" behindDoc="0" locked="0" layoutInCell="1" allowOverlap="1" wp14:anchorId="73C0E04A" wp14:editId="496972BD">
                <wp:simplePos x="0" y="0"/>
                <wp:positionH relativeFrom="column">
                  <wp:posOffset>-179398</wp:posOffset>
                </wp:positionH>
                <wp:positionV relativeFrom="paragraph">
                  <wp:posOffset>106210</wp:posOffset>
                </wp:positionV>
                <wp:extent cx="843085" cy="262890"/>
                <wp:effectExtent l="4128" t="0" r="18732" b="18733"/>
                <wp:wrapNone/>
                <wp:docPr id="1812507117" name="Flowchart: Alternate Process 1812507117"/>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0E04A" id="Flowchart: Alternate Process 1812507117" o:spid="_x0000_s1073" type="#_x0000_t176" style="position:absolute;margin-left:-14.15pt;margin-top:8.35pt;width:66.4pt;height:20.7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" fillcolor="#92d050" strokecolor="black [3213]" strokeweight="1pt">
                <v:textbox>
                  <w:txbxContent>
                    <w:p w14:paraId="19BAC5C5"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11455896" w14:textId="77777777" w:rsidR="005A0D16" w:rsidRDefault="005A0D16" w:rsidP="005A0D16">
      <w:pPr>
        <w:rPr>
          <w:sz w:val="24"/>
          <w:szCs w:val="24"/>
        </w:rPr>
      </w:pPr>
    </w:p>
    <w:p w14:paraId="1BD1AD15" w14:textId="77777777" w:rsidR="005A0D16" w:rsidRDefault="005A0D16" w:rsidP="005A0D16">
      <w:pPr>
        <w:rPr>
          <w:sz w:val="24"/>
          <w:szCs w:val="24"/>
        </w:rPr>
      </w:pPr>
    </w:p>
    <w:p w14:paraId="55E9CBCE" w14:textId="77777777" w:rsidR="005A0D16" w:rsidRPr="005A25A9" w:rsidRDefault="005A0D16" w:rsidP="005A0D16">
      <w:pPr>
        <w:jc w:val="center"/>
        <w:rPr>
          <w:b/>
          <w:bCs/>
        </w:rPr>
      </w:pPr>
      <w:r w:rsidRPr="005A25A9">
        <w:rPr>
          <w:b/>
          <w:bCs/>
        </w:rPr>
        <w:lastRenderedPageBreak/>
        <w:t>Segment Inclusion Criteria for Toronto</w:t>
      </w:r>
    </w:p>
    <w:p w14:paraId="053C7B20" w14:textId="77777777" w:rsidR="005A0D16" w:rsidRDefault="005A0D16" w:rsidP="005A0D16">
      <w:pPr>
        <w:spacing w:after="0" w:line="240" w:lineRule="auto"/>
      </w:pPr>
    </w:p>
    <w:p w14:paraId="7C4C3391" w14:textId="77777777" w:rsidR="005A0D16" w:rsidRDefault="005A0D16" w:rsidP="005A0D16">
      <w:pPr>
        <w:spacing w:after="0" w:line="240" w:lineRule="auto"/>
      </w:pPr>
      <w:r>
        <w:rPr>
          <w:noProof/>
        </w:rPr>
        <mc:AlternateContent>
          <mc:Choice Requires="wps">
            <w:drawing>
              <wp:anchor distT="0" distB="0" distL="114300" distR="114300" simplePos="0" relativeHeight="251742208" behindDoc="0" locked="0" layoutInCell="1" allowOverlap="1" wp14:anchorId="6D63A03D" wp14:editId="22072D5D">
                <wp:simplePos x="0" y="0"/>
                <wp:positionH relativeFrom="column">
                  <wp:posOffset>577958</wp:posOffset>
                </wp:positionH>
                <wp:positionV relativeFrom="paragraph">
                  <wp:posOffset>52490</wp:posOffset>
                </wp:positionV>
                <wp:extent cx="6743700" cy="810883"/>
                <wp:effectExtent l="0" t="0" r="19050" b="27940"/>
                <wp:wrapNone/>
                <wp:docPr id="180391454" name="Rectangle 180391454"/>
                <wp:cNvGraphicFramePr/>
                <a:graphic xmlns:a="http://schemas.openxmlformats.org/drawingml/2006/main">
                  <a:graphicData uri="http://schemas.microsoft.com/office/word/2010/wordprocessingShape">
                    <wps:wsp>
                      <wps:cNvSpPr/>
                      <wps:spPr>
                        <a:xfrm>
                          <a:off x="0" y="0"/>
                          <a:ext cx="6743700" cy="81088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r w:rsidRPr="00CF6AF3">
                              <w:rPr>
                                <w:rFonts w:ascii="Arial" w:hAnsi="Arial" w:cs="Arial"/>
                                <w:color w:val="000000" w:themeColor="text1"/>
                                <w:sz w:val="18"/>
                                <w:szCs w:val="20"/>
                              </w:rPr>
                              <w:t>https://open.toronto.ca/dataset/cycling-network/</w:t>
                            </w:r>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3A03D" id="Rectangle 180391454" o:spid="_x0000_s1074" style="position:absolute;margin-left:45.5pt;margin-top:4.15pt;width:531pt;height:63.8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" filled="f" strokecolor="black [3213]" strokeweight="1pt">
                <v:textbox>
                  <w:txbxContent>
                    <w:p w14:paraId="2D41E93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Shapefiles identified from: </w:t>
                      </w:r>
                      <w:r w:rsidRPr="00CF6AF3">
                        <w:rPr>
                          <w:rFonts w:ascii="Arial" w:hAnsi="Arial" w:cs="Arial"/>
                          <w:color w:val="000000" w:themeColor="text1"/>
                          <w:sz w:val="18"/>
                          <w:szCs w:val="20"/>
                        </w:rPr>
                        <w:t>https://open.toronto.ca/dataset/cycling-network/</w:t>
                      </w:r>
                    </w:p>
                    <w:p w14:paraId="549CA3DE"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Current to: 2023-01-19, Downloaded July 2023</w:t>
                      </w:r>
                    </w:p>
                    <w:p w14:paraId="18476107"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1323 Segments</w:t>
                      </w:r>
                    </w:p>
                  </w:txbxContent>
                </v:textbox>
              </v:rect>
            </w:pict>
          </mc:Fallback>
        </mc:AlternateContent>
      </w:r>
    </w:p>
    <w:p w14:paraId="126343AE" w14:textId="77777777" w:rsidR="005A0D16" w:rsidRDefault="005A0D16" w:rsidP="005A0D16">
      <w:pPr>
        <w:spacing w:after="0" w:line="240" w:lineRule="auto"/>
      </w:pPr>
      <w:r>
        <w:rPr>
          <w:noProof/>
        </w:rPr>
        <mc:AlternateContent>
          <mc:Choice Requires="wps">
            <w:drawing>
              <wp:anchor distT="0" distB="0" distL="114300" distR="114300" simplePos="0" relativeHeight="251747328" behindDoc="0" locked="0" layoutInCell="1" allowOverlap="1" wp14:anchorId="0863FD2A" wp14:editId="7EF3E675">
                <wp:simplePos x="0" y="0"/>
                <wp:positionH relativeFrom="column">
                  <wp:posOffset>-198947</wp:posOffset>
                </wp:positionH>
                <wp:positionV relativeFrom="paragraph">
                  <wp:posOffset>136237</wp:posOffset>
                </wp:positionV>
                <wp:extent cx="867647" cy="262890"/>
                <wp:effectExtent l="0" t="2540" r="25400" b="25400"/>
                <wp:wrapNone/>
                <wp:docPr id="902519827" name="Flowchart: Alternate Process 902519827"/>
                <wp:cNvGraphicFramePr/>
                <a:graphic xmlns:a="http://schemas.openxmlformats.org/drawingml/2006/main">
                  <a:graphicData uri="http://schemas.microsoft.com/office/word/2010/wordprocessingShape">
                    <wps:wsp>
                      <wps:cNvSpPr/>
                      <wps:spPr>
                        <a:xfrm rot="16200000">
                          <a:off x="0" y="0"/>
                          <a:ext cx="867647"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3FD2A" id="Flowchart: Alternate Process 902519827" o:spid="_x0000_s1075" type="#_x0000_t176" style="position:absolute;margin-left:-15.65pt;margin-top:10.75pt;width:68.3pt;height:20.7pt;rotation:-9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" fillcolor="#9cc2e5 [1944]" strokecolor="black [3213]" strokeweight="1pt">
                <v:textbox>
                  <w:txbxContent>
                    <w:p w14:paraId="05621A2B" w14:textId="77777777" w:rsidR="005A0D16" w:rsidRPr="003E7B5F" w:rsidRDefault="005A0D16" w:rsidP="005A0D16">
                      <w:pPr>
                        <w:spacing w:after="0" w:line="240" w:lineRule="auto"/>
                        <w:jc w:val="center"/>
                        <w:rPr>
                          <w:rFonts w:ascii="Arial" w:hAnsi="Arial" w:cs="Arial"/>
                          <w:b/>
                          <w:color w:val="000000" w:themeColor="text1"/>
                          <w:sz w:val="16"/>
                          <w:szCs w:val="16"/>
                        </w:rPr>
                      </w:pPr>
                      <w:r w:rsidRPr="003E7B5F">
                        <w:rPr>
                          <w:rFonts w:ascii="Arial" w:hAnsi="Arial" w:cs="Arial"/>
                          <w:b/>
                          <w:color w:val="000000" w:themeColor="text1"/>
                          <w:sz w:val="16"/>
                          <w:szCs w:val="16"/>
                        </w:rPr>
                        <w:t>Identification</w:t>
                      </w:r>
                    </w:p>
                  </w:txbxContent>
                </v:textbox>
              </v:shape>
            </w:pict>
          </mc:Fallback>
        </mc:AlternateContent>
      </w:r>
    </w:p>
    <w:p w14:paraId="05282363" w14:textId="77777777" w:rsidR="005A0D16" w:rsidRDefault="005A0D16" w:rsidP="005A0D16">
      <w:pPr>
        <w:spacing w:after="0" w:line="240" w:lineRule="auto"/>
      </w:pPr>
    </w:p>
    <w:p w14:paraId="6FE230C7" w14:textId="77777777" w:rsidR="005A0D16" w:rsidRDefault="005A0D16" w:rsidP="005A0D16">
      <w:pPr>
        <w:spacing w:after="0" w:line="240" w:lineRule="auto"/>
      </w:pPr>
    </w:p>
    <w:p w14:paraId="53763BC0" w14:textId="77777777" w:rsidR="005A0D16" w:rsidRDefault="005A0D16" w:rsidP="005A0D16">
      <w:pPr>
        <w:spacing w:after="0" w:line="240" w:lineRule="auto"/>
      </w:pPr>
    </w:p>
    <w:p w14:paraId="79DF1F85" w14:textId="77777777" w:rsidR="005A0D16" w:rsidRDefault="005A0D16" w:rsidP="005A0D16">
      <w:pPr>
        <w:spacing w:after="0" w:line="240" w:lineRule="auto"/>
      </w:pPr>
      <w:r>
        <w:rPr>
          <w:noProof/>
        </w:rPr>
        <mc:AlternateContent>
          <mc:Choice Requires="wps">
            <w:drawing>
              <wp:anchor distT="0" distB="0" distL="114300" distR="114300" simplePos="0" relativeHeight="251750400" behindDoc="0" locked="0" layoutInCell="1" allowOverlap="1" wp14:anchorId="6DDD0B2A" wp14:editId="5402436A">
                <wp:simplePos x="0" y="0"/>
                <wp:positionH relativeFrom="column">
                  <wp:posOffset>1408802</wp:posOffset>
                </wp:positionH>
                <wp:positionV relativeFrom="paragraph">
                  <wp:posOffset>12076</wp:posOffset>
                </wp:positionV>
                <wp:extent cx="0" cy="281305"/>
                <wp:effectExtent l="76200" t="0" r="57150" b="61595"/>
                <wp:wrapNone/>
                <wp:docPr id="487335286" name="Straight Arrow Connector 487335286"/>
                <wp:cNvGraphicFramePr/>
                <a:graphic xmlns:a="http://schemas.openxmlformats.org/drawingml/2006/main">
                  <a:graphicData uri="http://schemas.microsoft.com/office/word/2010/wordprocessingShape">
                    <wps:wsp>
                      <wps:cNvCnPr/>
                      <wps:spPr>
                        <a:xfrm>
                          <a:off x="0" y="0"/>
                          <a:ext cx="0" cy="2813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189187" id="Straight Arrow Connector 487335286" o:spid="_x0000_s1026" type="#_x0000_t32" style="position:absolute;margin-left:110.95pt;margin-top:.95pt;width:0;height:22.15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" strokecolor="black [3213]" strokeweight=".5pt">
                <v:stroke endarrow="block" joinstyle="miter"/>
              </v:shape>
            </w:pict>
          </mc:Fallback>
        </mc:AlternateContent>
      </w:r>
    </w:p>
    <w:p w14:paraId="7FC92B4C" w14:textId="77777777" w:rsidR="005A0D16" w:rsidRDefault="005A0D16" w:rsidP="005A0D16">
      <w:pPr>
        <w:spacing w:after="0" w:line="240" w:lineRule="auto"/>
      </w:pPr>
      <w:r>
        <w:rPr>
          <w:noProof/>
        </w:rPr>
        <mc:AlternateContent>
          <mc:Choice Requires="wps">
            <w:drawing>
              <wp:anchor distT="0" distB="0" distL="114300" distR="114300" simplePos="0" relativeHeight="251743232" behindDoc="0" locked="0" layoutInCell="1" allowOverlap="1" wp14:anchorId="75E12EC5" wp14:editId="5ACC1FAB">
                <wp:simplePos x="0" y="0"/>
                <wp:positionH relativeFrom="column">
                  <wp:posOffset>577970</wp:posOffset>
                </wp:positionH>
                <wp:positionV relativeFrom="paragraph">
                  <wp:posOffset>150842</wp:posOffset>
                </wp:positionV>
                <wp:extent cx="4735902" cy="698943"/>
                <wp:effectExtent l="0" t="0" r="26670" b="25400"/>
                <wp:wrapNone/>
                <wp:docPr id="1864509395" name="Rectangle 1864509395"/>
                <wp:cNvGraphicFramePr/>
                <a:graphic xmlns:a="http://schemas.openxmlformats.org/drawingml/2006/main">
                  <a:graphicData uri="http://schemas.microsoft.com/office/word/2010/wordprocessingShape">
                    <wps:wsp>
                      <wps:cNvSpPr/>
                      <wps:spPr>
                        <a:xfrm>
                          <a:off x="0" y="0"/>
                          <a:ext cx="4735902" cy="6989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12EC5" id="Rectangle 1864509395" o:spid="_x0000_s1076" style="position:absolute;margin-left:45.5pt;margin-top:11.9pt;width:372.9pt;height:55.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" filled="f" strokecolor="black [3213]" strokeweight="1pt">
                <v:textbox>
                  <w:txbxContent>
                    <w:p w14:paraId="1F92A82F" w14:textId="77777777" w:rsidR="005A0D16" w:rsidRPr="00B101F3"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Filter for Dedicated Cycling Infrastructure: </w:t>
                      </w:r>
                      <w:r w:rsidRPr="00CF6AF3">
                        <w:rPr>
                          <w:rFonts w:ascii="Arial" w:hAnsi="Arial" w:cs="Arial"/>
                          <w:color w:val="000000" w:themeColor="text1"/>
                          <w:sz w:val="18"/>
                          <w:szCs w:val="20"/>
                        </w:rPr>
                        <w:t>"Bi-Directional Cycle Track", "Bike Lane", "Bike Lane - Buffered", "Bike Lane - Contraflow", "Cycle Track", "Cycle Track - Contraflow"</w:t>
                      </w:r>
                    </w:p>
                    <w:p w14:paraId="584ACE44"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txbxContent>
                </v:textbox>
              </v:rect>
            </w:pict>
          </mc:Fallback>
        </mc:AlternateContent>
      </w:r>
    </w:p>
    <w:p w14:paraId="638EF7B8" w14:textId="77777777" w:rsidR="005A0D16" w:rsidRDefault="005A0D16" w:rsidP="005A0D16">
      <w:pPr>
        <w:spacing w:after="0" w:line="240" w:lineRule="auto"/>
      </w:pPr>
      <w:r>
        <w:rPr>
          <w:noProof/>
        </w:rPr>
        <mc:AlternateContent>
          <mc:Choice Requires="wps">
            <w:drawing>
              <wp:anchor distT="0" distB="0" distL="114300" distR="114300" simplePos="0" relativeHeight="251744256" behindDoc="0" locked="0" layoutInCell="1" allowOverlap="1" wp14:anchorId="63E7D6BC" wp14:editId="5025CE8D">
                <wp:simplePos x="0" y="0"/>
                <wp:positionH relativeFrom="column">
                  <wp:posOffset>5676816</wp:posOffset>
                </wp:positionH>
                <wp:positionV relativeFrom="paragraph">
                  <wp:posOffset>78225</wp:posOffset>
                </wp:positionV>
                <wp:extent cx="1887220" cy="526415"/>
                <wp:effectExtent l="0" t="0" r="17780" b="26035"/>
                <wp:wrapNone/>
                <wp:docPr id="1693239598" name="Rectangle 1693239598"/>
                <wp:cNvGraphicFramePr/>
                <a:graphic xmlns:a="http://schemas.openxmlformats.org/drawingml/2006/main">
                  <a:graphicData uri="http://schemas.microsoft.com/office/word/2010/wordprocessingShape">
                    <wps:wsp>
                      <wps:cNvSpPr/>
                      <wps:spPr>
                        <a:xfrm>
                          <a:off x="0" y="0"/>
                          <a:ext cx="1887220"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7D6BC" id="Rectangle 1693239598" o:spid="_x0000_s1077" style="position:absolute;margin-left:447pt;margin-top:6.15pt;width:148.6pt;height:41.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" filled="f" strokecolor="black [3213]" strokeweight="1pt">
                <v:textbox>
                  <w:txbxContent>
                    <w:p w14:paraId="48D7F39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Segments Excluded</w:t>
                      </w:r>
                    </w:p>
                    <w:p w14:paraId="1FA82552"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992)</w:t>
                      </w:r>
                    </w:p>
                  </w:txbxContent>
                </v:textbox>
              </v:rect>
            </w:pict>
          </mc:Fallback>
        </mc:AlternateContent>
      </w:r>
    </w:p>
    <w:p w14:paraId="7EC24A72" w14:textId="77777777" w:rsidR="005A0D16" w:rsidRDefault="005A0D16" w:rsidP="005A0D16">
      <w:pPr>
        <w:spacing w:after="0" w:line="240" w:lineRule="auto"/>
      </w:pPr>
      <w:r>
        <w:rPr>
          <w:noProof/>
        </w:rPr>
        <mc:AlternateContent>
          <mc:Choice Requires="wps">
            <w:drawing>
              <wp:anchor distT="0" distB="0" distL="114300" distR="114300" simplePos="0" relativeHeight="251746304" behindDoc="0" locked="0" layoutInCell="1" allowOverlap="1" wp14:anchorId="5571D269" wp14:editId="0AA1E229">
                <wp:simplePos x="0" y="0"/>
                <wp:positionH relativeFrom="column">
                  <wp:posOffset>5368817</wp:posOffset>
                </wp:positionH>
                <wp:positionV relativeFrom="paragraph">
                  <wp:posOffset>153142</wp:posOffset>
                </wp:positionV>
                <wp:extent cx="288000" cy="0"/>
                <wp:effectExtent l="0" t="76200" r="17145" b="95250"/>
                <wp:wrapNone/>
                <wp:docPr id="1187490040" name="Straight Arrow Connector 1187490040"/>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F508FB1" id="Straight Arrow Connector 1187490040" o:spid="_x0000_s1026" type="#_x0000_t32" style="position:absolute;margin-left:422.75pt;margin-top:12.05pt;width:22.7pt;height:0;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" strokecolor="black [3213]" strokeweight=".5pt">
                <v:stroke endarrow="block" joinstyle="miter"/>
              </v:shape>
            </w:pict>
          </mc:Fallback>
        </mc:AlternateContent>
      </w:r>
    </w:p>
    <w:p w14:paraId="7EAEFA3C" w14:textId="77777777" w:rsidR="005A0D16" w:rsidRDefault="005A0D16" w:rsidP="005A0D16">
      <w:pPr>
        <w:spacing w:after="0" w:line="240" w:lineRule="auto"/>
      </w:pPr>
      <w:r>
        <w:rPr>
          <w:noProof/>
        </w:rPr>
        <mc:AlternateContent>
          <mc:Choice Requires="wps">
            <w:drawing>
              <wp:anchor distT="0" distB="0" distL="114300" distR="114300" simplePos="0" relativeHeight="251748352" behindDoc="0" locked="0" layoutInCell="1" allowOverlap="1" wp14:anchorId="7F6DF477" wp14:editId="38487490">
                <wp:simplePos x="0" y="0"/>
                <wp:positionH relativeFrom="column">
                  <wp:posOffset>-499105</wp:posOffset>
                </wp:positionH>
                <wp:positionV relativeFrom="paragraph">
                  <wp:posOffset>219716</wp:posOffset>
                </wp:positionV>
                <wp:extent cx="1435054" cy="262890"/>
                <wp:effectExtent l="0" t="4762" r="27622" b="27623"/>
                <wp:wrapNone/>
                <wp:docPr id="481153728" name="Flowchart: Alternate Process 481153728"/>
                <wp:cNvGraphicFramePr/>
                <a:graphic xmlns:a="http://schemas.openxmlformats.org/drawingml/2006/main">
                  <a:graphicData uri="http://schemas.microsoft.com/office/word/2010/wordprocessingShape">
                    <wps:wsp>
                      <wps:cNvSpPr/>
                      <wps:spPr>
                        <a:xfrm rot="16200000">
                          <a:off x="0" y="0"/>
                          <a:ext cx="1435054"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DF477" id="Flowchart: Alternate Process 481153728" o:spid="_x0000_s1078" type="#_x0000_t176" style="position:absolute;margin-left:-39.3pt;margin-top:17.3pt;width:113pt;height:20.7pt;rotation:-90;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" fillcolor="#9cc2e5 [1944]" strokecolor="black [3213]" strokeweight="1pt">
                <v:textbox>
                  <w:txbxContent>
                    <w:p w14:paraId="10AC893E" w14:textId="77777777" w:rsidR="005A0D16"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Filtering</w:t>
                      </w:r>
                    </w:p>
                    <w:p w14:paraId="4619C9D1" w14:textId="77777777" w:rsidR="005A0D16" w:rsidRPr="001502CF" w:rsidRDefault="005A0D16" w:rsidP="005A0D16">
                      <w:pPr>
                        <w:spacing w:after="0" w:line="240" w:lineRule="auto"/>
                        <w:rPr>
                          <w:rFonts w:ascii="Arial" w:hAnsi="Arial" w:cs="Arial"/>
                          <w:b/>
                          <w:color w:val="000000" w:themeColor="text1"/>
                          <w:sz w:val="18"/>
                          <w:szCs w:val="18"/>
                        </w:rPr>
                      </w:pPr>
                    </w:p>
                  </w:txbxContent>
                </v:textbox>
              </v:shape>
            </w:pict>
          </mc:Fallback>
        </mc:AlternateContent>
      </w:r>
    </w:p>
    <w:p w14:paraId="19C2D5B2" w14:textId="77777777" w:rsidR="005A0D16" w:rsidRDefault="005A0D16" w:rsidP="005A0D16">
      <w:pPr>
        <w:spacing w:after="0" w:line="240" w:lineRule="auto"/>
      </w:pPr>
    </w:p>
    <w:p w14:paraId="628CD7EB" w14:textId="77777777" w:rsidR="005A0D16" w:rsidRDefault="005A0D16" w:rsidP="005A0D16">
      <w:pPr>
        <w:spacing w:after="0" w:line="240" w:lineRule="auto"/>
      </w:pPr>
      <w:r>
        <w:rPr>
          <w:noProof/>
        </w:rPr>
        <mc:AlternateContent>
          <mc:Choice Requires="wps">
            <w:drawing>
              <wp:anchor distT="0" distB="0" distL="114300" distR="114300" simplePos="0" relativeHeight="251752448" behindDoc="0" locked="0" layoutInCell="1" allowOverlap="1" wp14:anchorId="4EAC918D" wp14:editId="4D58B4E0">
                <wp:simplePos x="0" y="0"/>
                <wp:positionH relativeFrom="column">
                  <wp:posOffset>1398270</wp:posOffset>
                </wp:positionH>
                <wp:positionV relativeFrom="paragraph">
                  <wp:posOffset>2549</wp:posOffset>
                </wp:positionV>
                <wp:extent cx="0" cy="180000"/>
                <wp:effectExtent l="76200" t="0" r="57150" b="48895"/>
                <wp:wrapNone/>
                <wp:docPr id="359475133" name="Straight Arrow Connector 359475133"/>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699F7" id="Straight Arrow Connector 359475133" o:spid="_x0000_s1026" type="#_x0000_t32" style="position:absolute;margin-left:110.1pt;margin-top:.2pt;width:0;height:14.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" strokecolor="black [3213]" strokeweight=".5pt">
                <v:stroke endarrow="block" joinstyle="miter"/>
              </v:shape>
            </w:pict>
          </mc:Fallback>
        </mc:AlternateContent>
      </w:r>
    </w:p>
    <w:p w14:paraId="50442C6F"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51424" behindDoc="0" locked="0" layoutInCell="1" allowOverlap="1" wp14:anchorId="5F1FC95E" wp14:editId="617D0CBD">
                <wp:simplePos x="0" y="0"/>
                <wp:positionH relativeFrom="column">
                  <wp:posOffset>575310</wp:posOffset>
                </wp:positionH>
                <wp:positionV relativeFrom="paragraph">
                  <wp:posOffset>2857</wp:posOffset>
                </wp:positionV>
                <wp:extent cx="3582063" cy="526415"/>
                <wp:effectExtent l="0" t="0" r="18415" b="26035"/>
                <wp:wrapNone/>
                <wp:docPr id="991157575" name="Rectangle 991157575"/>
                <wp:cNvGraphicFramePr/>
                <a:graphic xmlns:a="http://schemas.openxmlformats.org/drawingml/2006/main">
                  <a:graphicData uri="http://schemas.microsoft.com/office/word/2010/wordprocessingShape">
                    <wps:wsp>
                      <wps:cNvSpPr/>
                      <wps:spPr>
                        <a:xfrm>
                          <a:off x="0" y="0"/>
                          <a:ext cx="3582063" cy="52641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FC95E" id="Rectangle 991157575" o:spid="_x0000_s1079" style="position:absolute;margin-left:45.3pt;margin-top:.2pt;width:282.05pt;height:41.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" filled="f" strokecolor="black [3213]" strokeweight="1pt">
                <v:textbox>
                  <w:txbxContent>
                    <w:p w14:paraId="66603CE7"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Check for Duplicates</w:t>
                      </w:r>
                    </w:p>
                    <w:p w14:paraId="150D4BED"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None found, based on Starting XY AND Ending XY</w:t>
                      </w:r>
                    </w:p>
                  </w:txbxContent>
                </v:textbox>
              </v:rect>
            </w:pict>
          </mc:Fallback>
        </mc:AlternateContent>
      </w:r>
    </w:p>
    <w:p w14:paraId="626984E6" w14:textId="77777777" w:rsidR="005A0D16" w:rsidRDefault="005A0D16" w:rsidP="005A0D16">
      <w:pPr>
        <w:spacing w:after="0" w:line="240" w:lineRule="auto"/>
      </w:pPr>
    </w:p>
    <w:p w14:paraId="051C5EF3" w14:textId="77777777" w:rsidR="005A0D16" w:rsidRDefault="005A0D16" w:rsidP="005A0D16">
      <w:pPr>
        <w:spacing w:after="0" w:line="240" w:lineRule="auto"/>
      </w:pPr>
    </w:p>
    <w:p w14:paraId="2C733944" w14:textId="77777777" w:rsidR="005A0D16" w:rsidRDefault="005A0D16" w:rsidP="005A0D16">
      <w:pPr>
        <w:spacing w:after="0" w:line="240" w:lineRule="auto"/>
      </w:pPr>
    </w:p>
    <w:p w14:paraId="5B68A6E4"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45280" behindDoc="0" locked="0" layoutInCell="1" allowOverlap="1" wp14:anchorId="155E9697" wp14:editId="68C3CFDB">
                <wp:simplePos x="0" y="0"/>
                <wp:positionH relativeFrom="column">
                  <wp:posOffset>580693</wp:posOffset>
                </wp:positionH>
                <wp:positionV relativeFrom="paragraph">
                  <wp:posOffset>52999</wp:posOffset>
                </wp:positionV>
                <wp:extent cx="2025650" cy="723900"/>
                <wp:effectExtent l="0" t="0" r="12700" b="19050"/>
                <wp:wrapNone/>
                <wp:docPr id="1188177856" name="Rectangle 1188177856"/>
                <wp:cNvGraphicFramePr/>
                <a:graphic xmlns:a="http://schemas.openxmlformats.org/drawingml/2006/main">
                  <a:graphicData uri="http://schemas.microsoft.com/office/word/2010/wordprocessingShape">
                    <wps:wsp>
                      <wps:cNvSpPr/>
                      <wps:spPr>
                        <a:xfrm>
                          <a:off x="0" y="0"/>
                          <a:ext cx="202565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E9697" id="Rectangle 1188177856" o:spid="_x0000_s1080" style="position:absolute;margin-left:45.7pt;margin-top:4.15pt;width:159.5pt;height:5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" filled="f" strokecolor="black [3213]" strokeweight="1pt">
                <v:textbox>
                  <w:txbxContent>
                    <w:p w14:paraId="3A268D0D"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Segments Included for Data Entry </w:t>
                      </w:r>
                    </w:p>
                    <w:p w14:paraId="73FE1046"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331)</w:t>
                      </w:r>
                    </w:p>
                    <w:p w14:paraId="74C3447D" w14:textId="77777777" w:rsidR="005A0D16" w:rsidRPr="00560609" w:rsidRDefault="005A0D16" w:rsidP="005A0D16">
                      <w:pPr>
                        <w:spacing w:after="0" w:line="240" w:lineRule="auto"/>
                        <w:rPr>
                          <w:rFonts w:ascii="Arial" w:hAnsi="Arial" w:cs="Arial"/>
                          <w:color w:val="000000" w:themeColor="text1"/>
                          <w:sz w:val="18"/>
                          <w:szCs w:val="20"/>
                        </w:rPr>
                      </w:pPr>
                    </w:p>
                  </w:txbxContent>
                </v:textbox>
              </v:rect>
            </w:pict>
          </mc:Fallback>
        </mc:AlternateContent>
      </w:r>
    </w:p>
    <w:p w14:paraId="58D753B7" w14:textId="77777777" w:rsidR="005A0D16" w:rsidRDefault="005A0D16" w:rsidP="005A0D16">
      <w:pPr>
        <w:spacing w:after="0" w:line="240" w:lineRule="auto"/>
      </w:pPr>
      <w:r>
        <w:rPr>
          <w:noProof/>
        </w:rPr>
        <mc:AlternateContent>
          <mc:Choice Requires="wps">
            <w:drawing>
              <wp:anchor distT="0" distB="0" distL="114300" distR="114300" simplePos="0" relativeHeight="251749376" behindDoc="0" locked="0" layoutInCell="1" allowOverlap="1" wp14:anchorId="3B09FCD2" wp14:editId="0934CC39">
                <wp:simplePos x="0" y="0"/>
                <wp:positionH relativeFrom="column">
                  <wp:posOffset>-163048</wp:posOffset>
                </wp:positionH>
                <wp:positionV relativeFrom="paragraph">
                  <wp:posOffset>142207</wp:posOffset>
                </wp:positionV>
                <wp:extent cx="764223" cy="262890"/>
                <wp:effectExtent l="2858" t="0" r="20002" b="20003"/>
                <wp:wrapNone/>
                <wp:docPr id="1741555072" name="Flowchart: Alternate Process 1741555072"/>
                <wp:cNvGraphicFramePr/>
                <a:graphic xmlns:a="http://schemas.openxmlformats.org/drawingml/2006/main">
                  <a:graphicData uri="http://schemas.microsoft.com/office/word/2010/wordprocessingShape">
                    <wps:wsp>
                      <wps:cNvSpPr/>
                      <wps:spPr>
                        <a:xfrm rot="16200000">
                          <a:off x="0" y="0"/>
                          <a:ext cx="764223"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9FCD2" id="Flowchart: Alternate Process 1741555072" o:spid="_x0000_s1081" type="#_x0000_t176" style="position:absolute;margin-left:-12.85pt;margin-top:11.2pt;width:60.2pt;height:20.7pt;rotation:-90;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" fillcolor="#9cc2e5 [1944]" strokecolor="black [3213]" strokeweight="1pt">
                <v:textbox>
                  <w:txbxContent>
                    <w:p w14:paraId="02276161" w14:textId="77777777" w:rsidR="005A0D16" w:rsidRPr="001502CF" w:rsidRDefault="005A0D16" w:rsidP="005A0D16">
                      <w:pPr>
                        <w:spacing w:after="0" w:line="240" w:lineRule="auto"/>
                        <w:jc w:val="center"/>
                        <w:rPr>
                          <w:rFonts w:ascii="Arial" w:hAnsi="Arial" w:cs="Arial"/>
                          <w:b/>
                          <w:color w:val="000000" w:themeColor="text1"/>
                          <w:sz w:val="18"/>
                          <w:szCs w:val="18"/>
                        </w:rPr>
                      </w:pPr>
                      <w:r>
                        <w:rPr>
                          <w:rFonts w:ascii="Arial" w:hAnsi="Arial" w:cs="Arial"/>
                          <w:b/>
                          <w:color w:val="000000" w:themeColor="text1"/>
                          <w:sz w:val="18"/>
                          <w:szCs w:val="18"/>
                        </w:rPr>
                        <w:t>Eligible</w:t>
                      </w:r>
                    </w:p>
                  </w:txbxContent>
                </v:textbox>
              </v:shape>
            </w:pict>
          </mc:Fallback>
        </mc:AlternateContent>
      </w:r>
    </w:p>
    <w:p w14:paraId="57B379FB" w14:textId="77777777" w:rsidR="005A0D16" w:rsidRDefault="005A0D16" w:rsidP="005A0D16">
      <w:pPr>
        <w:spacing w:after="0" w:line="240" w:lineRule="auto"/>
      </w:pPr>
    </w:p>
    <w:p w14:paraId="1B5B7E9B" w14:textId="77777777" w:rsidR="005A0D16" w:rsidRDefault="005A0D16" w:rsidP="005A0D16">
      <w:pPr>
        <w:spacing w:after="0" w:line="240" w:lineRule="auto"/>
      </w:pPr>
    </w:p>
    <w:p w14:paraId="2014D3C8" w14:textId="77777777" w:rsidR="005A0D16" w:rsidRDefault="005A0D16" w:rsidP="005A0D16">
      <w:pPr>
        <w:spacing w:after="0" w:line="240" w:lineRule="auto"/>
      </w:pPr>
      <w:r>
        <w:rPr>
          <w:noProof/>
        </w:rPr>
        <mc:AlternateContent>
          <mc:Choice Requires="wps">
            <w:drawing>
              <wp:anchor distT="0" distB="0" distL="114300" distR="114300" simplePos="0" relativeHeight="251760640" behindDoc="0" locked="0" layoutInCell="1" allowOverlap="1" wp14:anchorId="498B6892" wp14:editId="043775EB">
                <wp:simplePos x="0" y="0"/>
                <wp:positionH relativeFrom="column">
                  <wp:posOffset>1386677</wp:posOffset>
                </wp:positionH>
                <wp:positionV relativeFrom="paragraph">
                  <wp:posOffset>97036</wp:posOffset>
                </wp:positionV>
                <wp:extent cx="0" cy="180000"/>
                <wp:effectExtent l="76200" t="0" r="57150" b="48895"/>
                <wp:wrapNone/>
                <wp:docPr id="1318144870" name="Straight Arrow Connector 1318144870"/>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C6F79" id="Straight Arrow Connector 1318144870" o:spid="_x0000_s1026" type="#_x0000_t32" style="position:absolute;margin-left:109.2pt;margin-top:7.65pt;width:0;height:14.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" strokecolor="black [3213]" strokeweight=".5pt">
                <v:stroke endarrow="block" joinstyle="miter"/>
              </v:shape>
            </w:pict>
          </mc:Fallback>
        </mc:AlternateContent>
      </w:r>
    </w:p>
    <w:p w14:paraId="5A0D6078" w14:textId="77777777" w:rsidR="005A0D16" w:rsidRDefault="005A0D16" w:rsidP="005A0D16">
      <w:pPr>
        <w:spacing w:after="0" w:line="240" w:lineRule="auto"/>
      </w:pPr>
    </w:p>
    <w:p w14:paraId="4E3ABA01" w14:textId="77777777" w:rsidR="005A0D16" w:rsidRDefault="005A0D16" w:rsidP="005A0D16">
      <w:pPr>
        <w:spacing w:after="0" w:line="240" w:lineRule="auto"/>
      </w:pPr>
      <w:r w:rsidRPr="00560609">
        <w:rPr>
          <w:noProof/>
        </w:rPr>
        <mc:AlternateContent>
          <mc:Choice Requires="wps">
            <w:drawing>
              <wp:anchor distT="0" distB="0" distL="114300" distR="114300" simplePos="0" relativeHeight="251755520" behindDoc="0" locked="0" layoutInCell="1" allowOverlap="1" wp14:anchorId="5EB379C8" wp14:editId="2653DD73">
                <wp:simplePos x="0" y="0"/>
                <wp:positionH relativeFrom="column">
                  <wp:posOffset>4427750</wp:posOffset>
                </wp:positionH>
                <wp:positionV relativeFrom="paragraph">
                  <wp:posOffset>22506</wp:posOffset>
                </wp:positionV>
                <wp:extent cx="3657600" cy="889951"/>
                <wp:effectExtent l="0" t="0" r="19050" b="24765"/>
                <wp:wrapNone/>
                <wp:docPr id="1444457748" name="Rectangle 1444457748"/>
                <wp:cNvGraphicFramePr/>
                <a:graphic xmlns:a="http://schemas.openxmlformats.org/drawingml/2006/main">
                  <a:graphicData uri="http://schemas.microsoft.com/office/word/2010/wordprocessingShape">
                    <wps:wsp>
                      <wps:cNvSpPr/>
                      <wps:spPr>
                        <a:xfrm>
                          <a:off x="0" y="0"/>
                          <a:ext cx="3657600" cy="88995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379C8" id="Rectangle 1444457748" o:spid="_x0000_s1082" style="position:absolute;margin-left:348.65pt;margin-top:1.75pt;width:4in;height:70.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" filled="f" strokecolor="black [3213]" strokeweight="1pt">
                <v:textbox>
                  <w:txbxContent>
                    <w:p w14:paraId="3BCF845B" w14:textId="77777777" w:rsidR="005A0D16"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Misclassification</w:t>
                      </w:r>
                      <w:r>
                        <w:rPr>
                          <w:rFonts w:ascii="Arial" w:hAnsi="Arial" w:cs="Arial"/>
                          <w:color w:val="000000" w:themeColor="text1"/>
                          <w:sz w:val="18"/>
                          <w:szCs w:val="20"/>
                        </w:rPr>
                        <w:t>s</w:t>
                      </w:r>
                      <w:r w:rsidRPr="00016D67">
                        <w:rPr>
                          <w:rFonts w:ascii="Arial" w:hAnsi="Arial" w:cs="Arial"/>
                          <w:color w:val="000000" w:themeColor="text1"/>
                          <w:sz w:val="18"/>
                          <w:szCs w:val="20"/>
                        </w:rPr>
                        <w:t>:</w:t>
                      </w:r>
                      <w:r>
                        <w:rPr>
                          <w:rFonts w:ascii="Arial" w:hAnsi="Arial" w:cs="Arial"/>
                          <w:b/>
                          <w:bCs/>
                          <w:color w:val="000000" w:themeColor="text1"/>
                          <w:sz w:val="18"/>
                          <w:szCs w:val="20"/>
                        </w:rPr>
                        <w:t xml:space="preserve"> </w:t>
                      </w:r>
                      <w:r>
                        <w:rPr>
                          <w:rFonts w:ascii="Arial" w:hAnsi="Arial" w:cs="Arial"/>
                          <w:color w:val="000000" w:themeColor="text1"/>
                          <w:sz w:val="18"/>
                          <w:szCs w:val="20"/>
                        </w:rPr>
                        <w:t>Offroad Cyclist Path (n = 0)</w:t>
                      </w:r>
                    </w:p>
                    <w:p w14:paraId="231560CB"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Multi-Use Path (n = 0)</w:t>
                      </w:r>
                    </w:p>
                    <w:p w14:paraId="062F0C0A" w14:textId="77777777" w:rsidR="005A0D16" w:rsidRPr="004D2034" w:rsidRDefault="005A0D16" w:rsidP="005A0D16">
                      <w:pPr>
                        <w:spacing w:after="0" w:line="240" w:lineRule="auto"/>
                        <w:rPr>
                          <w:rFonts w:ascii="Arial" w:hAnsi="Arial" w:cs="Arial"/>
                          <w:b/>
                          <w:bCs/>
                          <w:color w:val="000000" w:themeColor="text1"/>
                          <w:sz w:val="18"/>
                          <w:szCs w:val="20"/>
                        </w:rPr>
                      </w:pPr>
                      <w:r w:rsidRPr="004D2034">
                        <w:rPr>
                          <w:rFonts w:ascii="Arial" w:hAnsi="Arial" w:cs="Arial"/>
                          <w:b/>
                          <w:bCs/>
                          <w:color w:val="000000" w:themeColor="text1"/>
                          <w:sz w:val="18"/>
                          <w:szCs w:val="20"/>
                        </w:rPr>
                        <w:t>Misclassifications: Local Street Bikeway/Shared Road (n = 5)</w:t>
                      </w:r>
                    </w:p>
                    <w:p w14:paraId="55ED8943"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Misclassifications: Inactive Temporary Infrastructure: (n = 0)</w:t>
                      </w:r>
                    </w:p>
                    <w:p w14:paraId="14B7C0EF" w14:textId="77777777" w:rsidR="005A0D16" w:rsidRDefault="005A0D16" w:rsidP="005A0D16">
                      <w:pPr>
                        <w:spacing w:after="0" w:line="240" w:lineRule="auto"/>
                        <w:rPr>
                          <w:rFonts w:ascii="Arial" w:hAnsi="Arial" w:cs="Arial"/>
                          <w:color w:val="000000" w:themeColor="text1"/>
                          <w:sz w:val="18"/>
                          <w:szCs w:val="20"/>
                        </w:rPr>
                      </w:pPr>
                    </w:p>
                    <w:p w14:paraId="68715262" w14:textId="77777777" w:rsidR="005A0D16" w:rsidRPr="00016D67" w:rsidRDefault="005A0D16" w:rsidP="005A0D16">
                      <w:pPr>
                        <w:spacing w:after="0" w:line="240" w:lineRule="auto"/>
                        <w:rPr>
                          <w:rFonts w:ascii="Arial" w:hAnsi="Arial" w:cs="Arial"/>
                          <w:color w:val="000000" w:themeColor="text1"/>
                          <w:sz w:val="18"/>
                          <w:szCs w:val="20"/>
                        </w:rPr>
                      </w:pPr>
                      <w:r w:rsidRPr="00016D67">
                        <w:rPr>
                          <w:rFonts w:ascii="Arial" w:hAnsi="Arial" w:cs="Arial"/>
                          <w:color w:val="000000" w:themeColor="text1"/>
                          <w:sz w:val="18"/>
                          <w:szCs w:val="20"/>
                        </w:rPr>
                        <w:t xml:space="preserve">Duplicates: (n = </w:t>
                      </w:r>
                      <w:r>
                        <w:rPr>
                          <w:rFonts w:ascii="Arial" w:hAnsi="Arial" w:cs="Arial"/>
                          <w:color w:val="000000" w:themeColor="text1"/>
                          <w:sz w:val="18"/>
                          <w:szCs w:val="20"/>
                        </w:rPr>
                        <w:t>0</w:t>
                      </w:r>
                      <w:r w:rsidRPr="00016D67">
                        <w:rPr>
                          <w:rFonts w:ascii="Arial" w:hAnsi="Arial" w:cs="Arial"/>
                          <w:color w:val="000000" w:themeColor="text1"/>
                          <w:sz w:val="18"/>
                          <w:szCs w:val="20"/>
                        </w:rPr>
                        <w:t>)</w:t>
                      </w:r>
                    </w:p>
                  </w:txbxContent>
                </v:textbox>
              </v:rect>
            </w:pict>
          </mc:Fallback>
        </mc:AlternateContent>
      </w:r>
      <w:r w:rsidRPr="00560609">
        <w:rPr>
          <w:noProof/>
        </w:rPr>
        <mc:AlternateContent>
          <mc:Choice Requires="wps">
            <w:drawing>
              <wp:anchor distT="0" distB="0" distL="114300" distR="114300" simplePos="0" relativeHeight="251754496" behindDoc="0" locked="0" layoutInCell="1" allowOverlap="1" wp14:anchorId="7A635EEA" wp14:editId="513D248D">
                <wp:simplePos x="0" y="0"/>
                <wp:positionH relativeFrom="column">
                  <wp:posOffset>562332</wp:posOffset>
                </wp:positionH>
                <wp:positionV relativeFrom="paragraph">
                  <wp:posOffset>3301</wp:posOffset>
                </wp:positionV>
                <wp:extent cx="2025650" cy="772594"/>
                <wp:effectExtent l="0" t="0" r="12700" b="27940"/>
                <wp:wrapNone/>
                <wp:docPr id="1532869823" name="Rectangle 1532869823"/>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35EEA" id="Rectangle 1532869823" o:spid="_x0000_s1083" style="position:absolute;margin-left:44.3pt;margin-top:.25pt;width:159.5pt;height:60.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" filled="f" strokecolor="black [3213]" strokeweight="1pt">
                <v:textbox>
                  <w:txbxContent>
                    <w:p w14:paraId="5E727754" w14:textId="77777777" w:rsidR="005A0D16"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 xml:space="preserve">Exclusion of Misclassifications </w:t>
                      </w:r>
                    </w:p>
                    <w:p w14:paraId="6858C9C6" w14:textId="77777777" w:rsidR="005A0D16" w:rsidRPr="00560609" w:rsidRDefault="005A0D16" w:rsidP="005A0D16">
                      <w:pPr>
                        <w:spacing w:after="0" w:line="240" w:lineRule="auto"/>
                        <w:rPr>
                          <w:rFonts w:ascii="Arial" w:hAnsi="Arial" w:cs="Arial"/>
                          <w:color w:val="000000" w:themeColor="text1"/>
                          <w:sz w:val="18"/>
                          <w:szCs w:val="20"/>
                        </w:rPr>
                      </w:pPr>
                      <w:r>
                        <w:rPr>
                          <w:rFonts w:ascii="Arial" w:hAnsi="Arial" w:cs="Arial"/>
                          <w:color w:val="000000" w:themeColor="text1"/>
                          <w:sz w:val="18"/>
                          <w:szCs w:val="20"/>
                        </w:rPr>
                        <w:t>(n = 326)</w:t>
                      </w:r>
                    </w:p>
                  </w:txbxContent>
                </v:textbox>
              </v:rect>
            </w:pict>
          </mc:Fallback>
        </mc:AlternateContent>
      </w:r>
    </w:p>
    <w:p w14:paraId="3DFE8D1C" w14:textId="77777777" w:rsidR="005A0D16" w:rsidRDefault="005A0D16" w:rsidP="005A0D16">
      <w:pPr>
        <w:spacing w:after="0" w:line="240" w:lineRule="auto"/>
      </w:pPr>
      <w:r>
        <w:rPr>
          <w:noProof/>
        </w:rPr>
        <mc:AlternateContent>
          <mc:Choice Requires="wps">
            <w:drawing>
              <wp:anchor distT="0" distB="0" distL="114300" distR="114300" simplePos="0" relativeHeight="251753472" behindDoc="0" locked="0" layoutInCell="1" allowOverlap="1" wp14:anchorId="31B024A4" wp14:editId="4D7A853D">
                <wp:simplePos x="0" y="0"/>
                <wp:positionH relativeFrom="column">
                  <wp:posOffset>-172100</wp:posOffset>
                </wp:positionH>
                <wp:positionV relativeFrom="paragraph">
                  <wp:posOffset>102396</wp:posOffset>
                </wp:positionV>
                <wp:extent cx="843085" cy="262890"/>
                <wp:effectExtent l="4128" t="0" r="18732" b="18733"/>
                <wp:wrapNone/>
                <wp:docPr id="1335759280" name="Flowchart: Alternate Process 1335759280"/>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chemeClr val="accent5">
                            <a:lumMod val="60000"/>
                            <a:lumOff val="40000"/>
                          </a:schemeClr>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024A4" id="Flowchart: Alternate Process 1335759280" o:spid="_x0000_s1084" type="#_x0000_t176" style="position:absolute;margin-left:-13.55pt;margin-top:8.05pt;width:66.4pt;height:20.7pt;rotation:-90;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" fillcolor="#9cc2e5 [1944]" strokecolor="black [3213]" strokeweight="1pt">
                <v:textbox>
                  <w:txbxContent>
                    <w:p w14:paraId="31419F3A"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Screening</w:t>
                      </w:r>
                    </w:p>
                  </w:txbxContent>
                </v:textbox>
              </v:shape>
            </w:pict>
          </mc:Fallback>
        </mc:AlternateContent>
      </w:r>
    </w:p>
    <w:p w14:paraId="69782F5B" w14:textId="77777777" w:rsidR="005A0D16" w:rsidRDefault="005A0D16" w:rsidP="005A0D16">
      <w:pPr>
        <w:spacing w:after="0" w:line="240" w:lineRule="auto"/>
      </w:pPr>
      <w:r>
        <w:rPr>
          <w:noProof/>
        </w:rPr>
        <mc:AlternateContent>
          <mc:Choice Requires="wps">
            <w:drawing>
              <wp:anchor distT="0" distB="0" distL="114300" distR="114300" simplePos="0" relativeHeight="251756544" behindDoc="0" locked="0" layoutInCell="1" allowOverlap="1" wp14:anchorId="705650F2" wp14:editId="3A6C414F">
                <wp:simplePos x="0" y="0"/>
                <wp:positionH relativeFrom="column">
                  <wp:posOffset>2621915</wp:posOffset>
                </wp:positionH>
                <wp:positionV relativeFrom="paragraph">
                  <wp:posOffset>81280</wp:posOffset>
                </wp:positionV>
                <wp:extent cx="1800000" cy="0"/>
                <wp:effectExtent l="0" t="76200" r="10160" b="95250"/>
                <wp:wrapNone/>
                <wp:docPr id="1112921391" name="Straight Arrow Connector 1112921391"/>
                <wp:cNvGraphicFramePr/>
                <a:graphic xmlns:a="http://schemas.openxmlformats.org/drawingml/2006/main">
                  <a:graphicData uri="http://schemas.microsoft.com/office/word/2010/wordprocessingShape">
                    <wps:wsp>
                      <wps:cNvCnPr/>
                      <wps:spPr>
                        <a:xfrm>
                          <a:off x="0" y="0"/>
                          <a:ext cx="1800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D3CFB6D" id="Straight Arrow Connector 1112921391" o:spid="_x0000_s1026" type="#_x0000_t32" style="position:absolute;margin-left:206.45pt;margin-top:6.4pt;width:141.75pt;height:0;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" strokecolor="black [3213]" strokeweight=".5pt">
                <v:stroke endarrow="block" joinstyle="miter"/>
              </v:shape>
            </w:pict>
          </mc:Fallback>
        </mc:AlternateContent>
      </w:r>
    </w:p>
    <w:p w14:paraId="42BD9B23" w14:textId="77777777" w:rsidR="005A0D16" w:rsidRDefault="005A0D16" w:rsidP="005A0D16">
      <w:pPr>
        <w:spacing w:after="0" w:line="240" w:lineRule="auto"/>
      </w:pPr>
    </w:p>
    <w:p w14:paraId="7EF568D3" w14:textId="77777777" w:rsidR="005A0D16" w:rsidRDefault="005A0D16" w:rsidP="005A0D16">
      <w:pPr>
        <w:spacing w:after="0" w:line="240" w:lineRule="auto"/>
      </w:pPr>
      <w:r>
        <w:rPr>
          <w:noProof/>
        </w:rPr>
        <mc:AlternateContent>
          <mc:Choice Requires="wps">
            <w:drawing>
              <wp:anchor distT="0" distB="0" distL="114300" distR="114300" simplePos="0" relativeHeight="251759616" behindDoc="0" locked="0" layoutInCell="1" allowOverlap="1" wp14:anchorId="66125507" wp14:editId="6854EBDF">
                <wp:simplePos x="0" y="0"/>
                <wp:positionH relativeFrom="column">
                  <wp:posOffset>1409116</wp:posOffset>
                </wp:positionH>
                <wp:positionV relativeFrom="paragraph">
                  <wp:posOffset>94437</wp:posOffset>
                </wp:positionV>
                <wp:extent cx="0" cy="180000"/>
                <wp:effectExtent l="76200" t="0" r="57150" b="48895"/>
                <wp:wrapNone/>
                <wp:docPr id="1576490374" name="Straight Arrow Connector 1576490374"/>
                <wp:cNvGraphicFramePr/>
                <a:graphic xmlns:a="http://schemas.openxmlformats.org/drawingml/2006/main">
                  <a:graphicData uri="http://schemas.microsoft.com/office/word/2010/wordprocessingShape">
                    <wps:wsp>
                      <wps:cNvCnPr/>
                      <wps:spPr>
                        <a:xfrm>
                          <a:off x="0" y="0"/>
                          <a:ext cx="0" cy="180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86A00" id="Straight Arrow Connector 1576490374" o:spid="_x0000_s1026" type="#_x0000_t32" style="position:absolute;margin-left:110.95pt;margin-top:7.45pt;width:0;height:14.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" strokecolor="black [3213]" strokeweight=".5pt">
                <v:stroke endarrow="block" joinstyle="miter"/>
              </v:shape>
            </w:pict>
          </mc:Fallback>
        </mc:AlternateContent>
      </w:r>
    </w:p>
    <w:p w14:paraId="27C36210" w14:textId="77777777" w:rsidR="005A0D16" w:rsidRDefault="005A0D16" w:rsidP="005A0D16">
      <w:r w:rsidRPr="00560609">
        <w:rPr>
          <w:noProof/>
        </w:rPr>
        <mc:AlternateContent>
          <mc:Choice Requires="wps">
            <w:drawing>
              <wp:anchor distT="0" distB="0" distL="114300" distR="114300" simplePos="0" relativeHeight="251758592" behindDoc="0" locked="0" layoutInCell="1" allowOverlap="1" wp14:anchorId="1CE9AD4B" wp14:editId="4BA9E392">
                <wp:simplePos x="0" y="0"/>
                <wp:positionH relativeFrom="column">
                  <wp:posOffset>575386</wp:posOffset>
                </wp:positionH>
                <wp:positionV relativeFrom="paragraph">
                  <wp:posOffset>137337</wp:posOffset>
                </wp:positionV>
                <wp:extent cx="2025650" cy="772594"/>
                <wp:effectExtent l="0" t="0" r="12700" b="27940"/>
                <wp:wrapNone/>
                <wp:docPr id="1883604960" name="Rectangle 1883604960"/>
                <wp:cNvGraphicFramePr/>
                <a:graphic xmlns:a="http://schemas.openxmlformats.org/drawingml/2006/main">
                  <a:graphicData uri="http://schemas.microsoft.com/office/word/2010/wordprocessingShape">
                    <wps:wsp>
                      <wps:cNvSpPr/>
                      <wps:spPr>
                        <a:xfrm>
                          <a:off x="0" y="0"/>
                          <a:ext cx="2025650" cy="7725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9AD4B" id="Rectangle 1883604960" o:spid="_x0000_s1085" style="position:absolute;margin-left:45.3pt;margin-top:10.8pt;width:159.5pt;height:60.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" filled="f" strokecolor="black [3213]" strokeweight="1pt">
                <v:textbox>
                  <w:txbxContent>
                    <w:p w14:paraId="3D8635EF" w14:textId="77777777" w:rsidR="005A0D16" w:rsidRPr="006001A9" w:rsidRDefault="005A0D16" w:rsidP="005A0D16">
                      <w:pPr>
                        <w:spacing w:after="0" w:line="240" w:lineRule="auto"/>
                        <w:rPr>
                          <w:rFonts w:ascii="Arial" w:hAnsi="Arial" w:cs="Arial"/>
                          <w:b/>
                          <w:bCs/>
                          <w:color w:val="000000" w:themeColor="text1"/>
                          <w:sz w:val="18"/>
                          <w:szCs w:val="20"/>
                        </w:rPr>
                      </w:pPr>
                      <w:r>
                        <w:rPr>
                          <w:rFonts w:ascii="Arial" w:hAnsi="Arial" w:cs="Arial"/>
                          <w:b/>
                          <w:bCs/>
                          <w:color w:val="000000" w:themeColor="text1"/>
                          <w:sz w:val="18"/>
                          <w:szCs w:val="20"/>
                        </w:rPr>
                        <w:t xml:space="preserve">Verified </w:t>
                      </w:r>
                      <w:r w:rsidRPr="006001A9">
                        <w:rPr>
                          <w:rFonts w:ascii="Arial" w:hAnsi="Arial" w:cs="Arial"/>
                          <w:b/>
                          <w:bCs/>
                          <w:color w:val="000000" w:themeColor="text1"/>
                          <w:sz w:val="18"/>
                          <w:szCs w:val="20"/>
                        </w:rPr>
                        <w:t xml:space="preserve">Inclusions: </w:t>
                      </w:r>
                    </w:p>
                    <w:p w14:paraId="60CFDEB3" w14:textId="77777777" w:rsidR="005A0D16" w:rsidRPr="006001A9" w:rsidRDefault="005A0D16" w:rsidP="005A0D16">
                      <w:pPr>
                        <w:spacing w:after="0" w:line="240" w:lineRule="auto"/>
                        <w:rPr>
                          <w:rFonts w:ascii="Arial" w:hAnsi="Arial" w:cs="Arial"/>
                          <w:b/>
                          <w:bCs/>
                          <w:color w:val="000000" w:themeColor="text1"/>
                          <w:sz w:val="18"/>
                          <w:szCs w:val="20"/>
                        </w:rPr>
                      </w:pPr>
                      <w:r w:rsidRPr="006001A9">
                        <w:rPr>
                          <w:rFonts w:ascii="Arial" w:hAnsi="Arial" w:cs="Arial"/>
                          <w:b/>
                          <w:bCs/>
                          <w:color w:val="000000" w:themeColor="text1"/>
                          <w:sz w:val="18"/>
                          <w:szCs w:val="20"/>
                        </w:rPr>
                        <w:t xml:space="preserve">(n = </w:t>
                      </w:r>
                      <w:r>
                        <w:rPr>
                          <w:rFonts w:ascii="Arial" w:hAnsi="Arial" w:cs="Arial"/>
                          <w:b/>
                          <w:bCs/>
                          <w:color w:val="000000" w:themeColor="text1"/>
                          <w:sz w:val="18"/>
                          <w:szCs w:val="20"/>
                        </w:rPr>
                        <w:t>326</w:t>
                      </w:r>
                      <w:r w:rsidRPr="006001A9">
                        <w:rPr>
                          <w:rFonts w:ascii="Arial" w:hAnsi="Arial" w:cs="Arial"/>
                          <w:b/>
                          <w:bCs/>
                          <w:color w:val="000000" w:themeColor="text1"/>
                          <w:sz w:val="18"/>
                          <w:szCs w:val="20"/>
                        </w:rPr>
                        <w:t>)</w:t>
                      </w:r>
                    </w:p>
                  </w:txbxContent>
                </v:textbox>
              </v:rect>
            </w:pict>
          </mc:Fallback>
        </mc:AlternateContent>
      </w:r>
    </w:p>
    <w:p w14:paraId="0D95B996" w14:textId="77777777" w:rsidR="005A0D16" w:rsidRDefault="005A0D16" w:rsidP="005A0D16">
      <w:r>
        <w:rPr>
          <w:noProof/>
        </w:rPr>
        <mc:AlternateContent>
          <mc:Choice Requires="wps">
            <w:drawing>
              <wp:anchor distT="0" distB="0" distL="114300" distR="114300" simplePos="0" relativeHeight="251757568" behindDoc="0" locked="0" layoutInCell="1" allowOverlap="1" wp14:anchorId="4F8C4343" wp14:editId="52FD3868">
                <wp:simplePos x="0" y="0"/>
                <wp:positionH relativeFrom="column">
                  <wp:posOffset>-179398</wp:posOffset>
                </wp:positionH>
                <wp:positionV relativeFrom="paragraph">
                  <wp:posOffset>106210</wp:posOffset>
                </wp:positionV>
                <wp:extent cx="843085" cy="262890"/>
                <wp:effectExtent l="4128" t="0" r="18732" b="18733"/>
                <wp:wrapNone/>
                <wp:docPr id="1313094486" name="Flowchart: Alternate Process 1313094486"/>
                <wp:cNvGraphicFramePr/>
                <a:graphic xmlns:a="http://schemas.openxmlformats.org/drawingml/2006/main">
                  <a:graphicData uri="http://schemas.microsoft.com/office/word/2010/wordprocessingShape">
                    <wps:wsp>
                      <wps:cNvSpPr/>
                      <wps:spPr>
                        <a:xfrm rot="16200000">
                          <a:off x="0" y="0"/>
                          <a:ext cx="843085" cy="262890"/>
                        </a:xfrm>
                        <a:prstGeom prst="flowChartAlternateProcess">
                          <a:avLst/>
                        </a:prstGeom>
                        <a:solidFill>
                          <a:srgbClr val="92D050"/>
                        </a:solidFill>
                        <a:ln>
                          <a:solidFill>
                            <a:schemeClr val="tx1"/>
                          </a:solidFill>
                        </a:ln>
                      </wps:spPr>
                      <wps:style>
                        <a:lnRef idx="2">
                          <a:schemeClr val="accent4">
                            <a:shade val="50000"/>
                          </a:schemeClr>
                        </a:lnRef>
                        <a:fillRef idx="1">
                          <a:schemeClr val="accent4"/>
                        </a:fillRef>
                        <a:effectRef idx="0">
                          <a:schemeClr val="accent4"/>
                        </a:effectRef>
                        <a:fontRef idx="minor">
                          <a:schemeClr val="lt1"/>
                        </a:fontRef>
                      </wps:style>
                      <wps:txb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C4343" id="Flowchart: Alternate Process 1313094486" o:spid="_x0000_s1086" type="#_x0000_t176" style="position:absolute;margin-left:-14.15pt;margin-top:8.35pt;width:66.4pt;height:20.7pt;rotation:-90;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" fillcolor="#92d050" strokecolor="black [3213]" strokeweight="1pt">
                <v:textbox>
                  <w:txbxContent>
                    <w:p w14:paraId="219F60CE" w14:textId="77777777" w:rsidR="005A0D16" w:rsidRPr="001502CF" w:rsidRDefault="005A0D16" w:rsidP="005A0D16">
                      <w:pPr>
                        <w:spacing w:after="0" w:line="240" w:lineRule="auto"/>
                        <w:rPr>
                          <w:rFonts w:ascii="Arial" w:hAnsi="Arial" w:cs="Arial"/>
                          <w:b/>
                          <w:color w:val="000000" w:themeColor="text1"/>
                          <w:sz w:val="18"/>
                          <w:szCs w:val="18"/>
                        </w:rPr>
                      </w:pPr>
                      <w:r>
                        <w:rPr>
                          <w:rFonts w:ascii="Arial" w:hAnsi="Arial" w:cs="Arial"/>
                          <w:b/>
                          <w:color w:val="000000" w:themeColor="text1"/>
                          <w:sz w:val="18"/>
                          <w:szCs w:val="18"/>
                        </w:rPr>
                        <w:t>Inclusions</w:t>
                      </w:r>
                    </w:p>
                  </w:txbxContent>
                </v:textbox>
              </v:shape>
            </w:pict>
          </mc:Fallback>
        </mc:AlternateContent>
      </w:r>
    </w:p>
    <w:p w14:paraId="43FD64B1" w14:textId="77777777" w:rsidR="005A0D16" w:rsidRDefault="005A0D16" w:rsidP="005A0D16">
      <w:pPr>
        <w:spacing w:after="0" w:line="240" w:lineRule="auto"/>
      </w:pPr>
    </w:p>
    <w:p w14:paraId="6B0CB2CA" w14:textId="77777777" w:rsidR="005A0D16" w:rsidRDefault="005A0D16" w:rsidP="005A0D16">
      <w:pPr>
        <w:spacing w:after="0" w:line="240" w:lineRule="auto"/>
      </w:pPr>
    </w:p>
    <w:p w14:paraId="6133DD13" w14:textId="77777777" w:rsidR="005A0D16" w:rsidRDefault="005A0D16" w:rsidP="005A0D16">
      <w:pPr>
        <w:spacing w:after="0" w:line="240" w:lineRule="auto"/>
      </w:pPr>
    </w:p>
    <w:p w14:paraId="48773CA7"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lastRenderedPageBreak/>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 xml:space="preserve">along </w:t>
            </w:r>
            <w:proofErr w:type="gramStart"/>
            <w:r>
              <w:rPr>
                <w:sz w:val="20"/>
                <w:szCs w:val="20"/>
              </w:rPr>
              <w:t>the</w:t>
            </w:r>
            <w:r w:rsidRPr="00800394">
              <w:rPr>
                <w:sz w:val="20"/>
                <w:szCs w:val="20"/>
              </w:rPr>
              <w:t xml:space="preserve"> majority of</w:t>
            </w:r>
            <w:proofErr w:type="gramEnd"/>
            <w:r w:rsidRPr="00800394">
              <w:rPr>
                <w:sz w:val="20"/>
                <w:szCs w:val="20"/>
              </w:rPr>
              <w:t xml:space="preserve">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5399384E"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r w:rsidR="003163FC">
              <w:rPr>
                <w:b/>
                <w:bCs/>
                <w:sz w:val="20"/>
                <w:szCs w:val="20"/>
              </w:rPr>
              <w:instrText xml:space="preserve"> ADDIN ZOTERO_ITEM CSL_CITATION {"citationID":"dOBgqJ9J","properties":{"formattedCitation":"(8)","plainCitation":"(8)","noteIndex":0},"citationItems":[{"id":"sgKTIxR4/QIFNov9K","uris":["http://zotero.org/users/6166345/items/E9URHC29"],"itemData":{"id":2346,"type":"article-journal","abstract":"There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3163FC">
              <w:rPr>
                <w:rFonts w:ascii="Calibri" w:hAnsi="Calibri" w:cs="Calibri"/>
                <w:sz w:val="20"/>
              </w:rPr>
              <w:t>(8)</w:t>
            </w:r>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20153A2A"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r w:rsidR="003163FC">
              <w:rPr>
                <w:b/>
                <w:bCs/>
                <w:sz w:val="20"/>
                <w:szCs w:val="20"/>
              </w:rPr>
              <w:instrText xml:space="preserve"> ADDIN ZOTERO_ITEM CSL_CITATION {"citationID":"KGzMWtvd","properties":{"formattedCitation":"(8)","plainCitation":"(8)","noteIndex":0},"citationItems":[{"id":"sgKTIxR4/QIFNov9K","uris":["http://zotero.org/users/6166345/items/E9URHC29"],"itemData":{"id":2346,"type":"article-journal","abstract":"There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3163FC">
              <w:rPr>
                <w:rFonts w:ascii="Calibri" w:hAnsi="Calibri" w:cs="Calibri"/>
                <w:sz w:val="20"/>
              </w:rPr>
              <w:t>(8)</w:t>
            </w:r>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 xml:space="preserve">In cases </w:t>
            </w:r>
            <w:proofErr w:type="gramStart"/>
            <w:r w:rsidRPr="00C70C7F">
              <w:rPr>
                <w:sz w:val="20"/>
                <w:szCs w:val="20"/>
              </w:rPr>
              <w:t>where</w:t>
            </w:r>
            <w:proofErr w:type="gramEnd"/>
            <w:r w:rsidRPr="00C70C7F">
              <w:rPr>
                <w:sz w:val="20"/>
                <w:szCs w:val="20"/>
              </w:rPr>
              <w:t xml:space="preserv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RDefault="005A0D16" w:rsidP="005A0D16">
      <w:pPr>
        <w:rPr>
          <w:sz w:val="24"/>
          <w:szCs w:val="24"/>
        </w:rPr>
      </w:pPr>
    </w:p>
    <w:p w14:paraId="2229D1BC" w14:textId="77777777" w:rsidR="005A0D16" w:rsidRDefault="005A0D16" w:rsidP="005A0D16">
      <w:pPr>
        <w:rPr>
          <w:sz w:val="24"/>
          <w:szCs w:val="24"/>
        </w:rPr>
      </w:pPr>
    </w:p>
    <w:p w14:paraId="691E93F4" w14:textId="77777777" w:rsidR="00D3759A" w:rsidRDefault="00D3759A" w:rsidP="005A0D16">
      <w:pPr>
        <w:rPr>
          <w:sz w:val="24"/>
          <w:szCs w:val="24"/>
        </w:rPr>
      </w:pPr>
    </w:p>
    <w:p w14:paraId="1FBDCF27" w14:textId="77777777" w:rsidR="00D3759A" w:rsidRDefault="00D3759A" w:rsidP="005A0D16">
      <w:pPr>
        <w:rPr>
          <w:sz w:val="24"/>
          <w:szCs w:val="24"/>
        </w:rPr>
      </w:pPr>
    </w:p>
    <w:p w14:paraId="32331C89" w14:textId="77777777" w:rsidR="00D3759A" w:rsidRDefault="00D3759A" w:rsidP="005A0D16">
      <w:pPr>
        <w:rPr>
          <w:sz w:val="24"/>
          <w:szCs w:val="24"/>
        </w:rPr>
      </w:pPr>
    </w:p>
    <w:p w14:paraId="7177EDDF" w14:textId="77777777" w:rsidR="00D3759A" w:rsidRDefault="00D3759A" w:rsidP="005A0D16">
      <w:pPr>
        <w:rPr>
          <w:sz w:val="24"/>
          <w:szCs w:val="24"/>
        </w:rPr>
      </w:pPr>
    </w:p>
    <w:p w14:paraId="51131974" w14:textId="77777777" w:rsidR="00D3759A" w:rsidRDefault="00D3759A" w:rsidP="005A0D16">
      <w:pPr>
        <w:rPr>
          <w:sz w:val="24"/>
          <w:szCs w:val="24"/>
        </w:rPr>
      </w:pPr>
    </w:p>
    <w:p w14:paraId="5BA29080" w14:textId="77777777" w:rsidR="00D3759A" w:rsidRDefault="00D3759A" w:rsidP="005A0D16">
      <w:pPr>
        <w:rPr>
          <w:sz w:val="24"/>
          <w:szCs w:val="24"/>
        </w:rPr>
      </w:pPr>
    </w:p>
    <w:p w14:paraId="1E3EAF03" w14:textId="77777777" w:rsidR="00D3759A" w:rsidRDefault="00D3759A" w:rsidP="005A0D16">
      <w:pPr>
        <w:rPr>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hyperlink r:id="rId37" w:history="1">
              <w:r w:rsidRPr="00A3599E">
                <w:rPr>
                  <w:rStyle w:val="Hyperlink"/>
                  <w:sz w:val="20"/>
                  <w:szCs w:val="20"/>
                </w:rPr>
                <w:t>https://opendata.vancouver.ca/explore/dataset/public-streets/information/?location=16,49.24772,-123.19169</w:t>
              </w:r>
            </w:hyperlink>
          </w:p>
          <w:p w14:paraId="5AC3912F"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public streets (n=17,032), select where </w:t>
            </w:r>
            <w:proofErr w:type="spellStart"/>
            <w:proofErr w:type="gramStart"/>
            <w:r w:rsidRPr="00A3599E">
              <w:rPr>
                <w:sz w:val="20"/>
                <w:szCs w:val="20"/>
              </w:rPr>
              <w:t>streetuse</w:t>
            </w:r>
            <w:proofErr w:type="spellEnd"/>
            <w:r w:rsidRPr="00A3599E">
              <w:rPr>
                <w:sz w:val="20"/>
                <w:szCs w:val="20"/>
              </w:rPr>
              <w:t xml:space="preserve"> !</w:t>
            </w:r>
            <w:proofErr w:type="gramEnd"/>
            <w:r w:rsidRPr="00A3599E">
              <w:rPr>
                <w:sz w:val="20"/>
                <w:szCs w:val="20"/>
              </w:rPr>
              <w:t>=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hyperlink r:id="rId38" w:history="1">
              <w:r w:rsidRPr="00A3599E">
                <w:rPr>
                  <w:rStyle w:val="Hyperlink"/>
                  <w:sz w:val="20"/>
                  <w:szCs w:val="20"/>
                </w:rPr>
                <w:t>https://opendata.vancouver.ca/explore/dataset/lanes/information/?location=15,49.24423,-123.1524</w:t>
              </w:r>
            </w:hyperlink>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6E16639F"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 xml:space="preserve">Arterial Road: [from Public Streets – Filtered] </w:t>
            </w:r>
            <w:proofErr w:type="spellStart"/>
            <w:r w:rsidRPr="00A3599E">
              <w:rPr>
                <w:sz w:val="20"/>
                <w:szCs w:val="20"/>
              </w:rPr>
              <w:t>streetuse</w:t>
            </w:r>
            <w:proofErr w:type="spellEnd"/>
            <w:r w:rsidRPr="00A3599E">
              <w:rPr>
                <w:sz w:val="20"/>
                <w:szCs w:val="20"/>
              </w:rPr>
              <w:t xml:space="preserve"> == "Arterial"</w:t>
            </w:r>
          </w:p>
          <w:p w14:paraId="62B1B1AD" w14:textId="45EADB65" w:rsidR="005A0D16" w:rsidRPr="00A3599E" w:rsidRDefault="005A0D16" w:rsidP="00533347">
            <w:pPr>
              <w:rPr>
                <w:sz w:val="20"/>
                <w:szCs w:val="20"/>
              </w:rPr>
            </w:pPr>
            <w:r w:rsidRPr="00A3599E">
              <w:rPr>
                <w:sz w:val="20"/>
                <w:szCs w:val="20"/>
              </w:rPr>
              <w:t xml:space="preserve">Collector Road: [from Public Streets – Filtered] </w:t>
            </w:r>
            <w:proofErr w:type="spellStart"/>
            <w:r w:rsidRPr="00A3599E">
              <w:rPr>
                <w:sz w:val="20"/>
                <w:szCs w:val="20"/>
              </w:rPr>
              <w:t>streetuse</w:t>
            </w:r>
            <w:proofErr w:type="spellEnd"/>
            <w:r w:rsidRPr="00A3599E">
              <w:rPr>
                <w:sz w:val="20"/>
                <w:szCs w:val="20"/>
              </w:rPr>
              <w:t xml:space="preserve"> == "Collector", “Secondary </w:t>
            </w:r>
            <w:proofErr w:type="gramStart"/>
            <w:r w:rsidRPr="00A3599E">
              <w:rPr>
                <w:sz w:val="20"/>
                <w:szCs w:val="20"/>
              </w:rPr>
              <w:t>Arterial”</w:t>
            </w:r>
            <w:r w:rsidR="0036576A">
              <w:rPr>
                <w:sz w:val="20"/>
                <w:szCs w:val="20"/>
              </w:rPr>
              <w:t>*</w:t>
            </w:r>
            <w:proofErr w:type="gramEnd"/>
          </w:p>
          <w:p w14:paraId="6257CFD3" w14:textId="77777777" w:rsidR="0036576A" w:rsidRDefault="005A0D16" w:rsidP="0036576A">
            <w:pPr>
              <w:rPr>
                <w:sz w:val="20"/>
                <w:szCs w:val="20"/>
              </w:rPr>
            </w:pPr>
            <w:r w:rsidRPr="00A3599E">
              <w:rPr>
                <w:sz w:val="20"/>
                <w:szCs w:val="20"/>
              </w:rPr>
              <w:t xml:space="preserve">Local Road: [from Public Streets – Filtered] </w:t>
            </w:r>
            <w:proofErr w:type="spellStart"/>
            <w:r w:rsidRPr="00A3599E">
              <w:rPr>
                <w:sz w:val="20"/>
                <w:szCs w:val="20"/>
              </w:rPr>
              <w:t>streetuse</w:t>
            </w:r>
            <w:proofErr w:type="spellEnd"/>
            <w:r w:rsidRPr="00A3599E">
              <w:rPr>
                <w:sz w:val="20"/>
                <w:szCs w:val="20"/>
              </w:rPr>
              <w:t xml:space="preserv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hyperlink r:id="rId39" w:history="1">
              <w:r w:rsidRPr="00A3599E">
                <w:rPr>
                  <w:rStyle w:val="Hyperlink"/>
                  <w:sz w:val="20"/>
                  <w:szCs w:val="20"/>
                </w:rPr>
                <w:t>https://opendata.vancouver.ca/explore/dataset/bikeways/information</w:t>
              </w:r>
            </w:hyperlink>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 xml:space="preserve">Cycle Track: Bikeway Type == “Protected Bike Lanes” &amp; </w:t>
            </w:r>
            <w:proofErr w:type="gramStart"/>
            <w:r w:rsidRPr="00A3599E">
              <w:rPr>
                <w:sz w:val="20"/>
                <w:szCs w:val="20"/>
              </w:rPr>
              <w:t>Subtype !</w:t>
            </w:r>
            <w:proofErr w:type="gramEnd"/>
            <w:r w:rsidRPr="00A3599E">
              <w:rPr>
                <w:sz w:val="20"/>
                <w:szCs w:val="20"/>
              </w:rPr>
              <w:t>=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hyperlink r:id="rId40" w:history="1">
              <w:r w:rsidRPr="00A3599E">
                <w:rPr>
                  <w:rStyle w:val="Hyperlink"/>
                  <w:sz w:val="20"/>
                  <w:szCs w:val="20"/>
                </w:rPr>
                <w:t>https://www.calgary.ca/planning/transportation/road-classification.html</w:t>
              </w:r>
            </w:hyperlink>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hyperlink r:id="rId41" w:history="1">
              <w:r w:rsidRPr="00A3599E">
                <w:rPr>
                  <w:rStyle w:val="Hyperlink"/>
                  <w:sz w:val="20"/>
                  <w:szCs w:val="20"/>
                </w:rPr>
                <w:t>https://data.calgary.ca/Transportation-Transit/Street-Centreline/4dx8-rtm5</w:t>
              </w:r>
            </w:hyperlink>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lastRenderedPageBreak/>
              <w:t xml:space="preserve">Filter: From Calgary Centreline (n=115,948), select where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 xml:space="preserve">Arterial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 xml:space="preserve">Collector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"Neighbourhood Boulevard", "Collector", "Primary Collector"</w:t>
            </w:r>
          </w:p>
          <w:p w14:paraId="6B5AC9AE" w14:textId="77777777" w:rsidR="005A0D16" w:rsidRPr="00A3599E" w:rsidRDefault="005A0D16" w:rsidP="00533347">
            <w:pPr>
              <w:rPr>
                <w:sz w:val="20"/>
                <w:szCs w:val="20"/>
              </w:rPr>
            </w:pPr>
            <w:r w:rsidRPr="00A3599E">
              <w:rPr>
                <w:sz w:val="20"/>
                <w:szCs w:val="20"/>
              </w:rPr>
              <w:t xml:space="preserve">Local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lastRenderedPageBreak/>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hyperlink r:id="rId42" w:history="1">
              <w:r w:rsidRPr="00A3599E">
                <w:rPr>
                  <w:rStyle w:val="Hyperlink"/>
                  <w:sz w:val="20"/>
                  <w:szCs w:val="20"/>
                </w:rPr>
                <w:t>https://data.calgary.ca/Transportation-Transit/Calgary-Bikeways/jjqk-9b73</w:t>
              </w:r>
            </w:hyperlink>
          </w:p>
          <w:p w14:paraId="12908806"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Bikeways (n = 4170), select where </w:t>
            </w:r>
            <w:proofErr w:type="spellStart"/>
            <w:r w:rsidRPr="00A3599E">
              <w:rPr>
                <w:sz w:val="20"/>
                <w:szCs w:val="20"/>
              </w:rPr>
              <w:t>bicycle_</w:t>
            </w:r>
            <w:proofErr w:type="gramStart"/>
            <w:r w:rsidRPr="00A3599E">
              <w:rPr>
                <w:sz w:val="20"/>
                <w:szCs w:val="20"/>
              </w:rPr>
              <w:t>cl</w:t>
            </w:r>
            <w:proofErr w:type="spellEnd"/>
            <w:r w:rsidRPr="00A3599E">
              <w:rPr>
                <w:sz w:val="20"/>
                <w:szCs w:val="20"/>
              </w:rPr>
              <w:t xml:space="preserve"> !</w:t>
            </w:r>
            <w:proofErr w:type="gramEnd"/>
            <w:r w:rsidRPr="00A3599E">
              <w:rPr>
                <w:sz w:val="20"/>
                <w:szCs w:val="20"/>
              </w:rPr>
              <w:t>= “DECOMISSIONED”, “TEMPORARY” (n = 4161)</w:t>
            </w:r>
          </w:p>
          <w:p w14:paraId="4DBEFF7B" w14:textId="77777777" w:rsidR="005A0D16" w:rsidRPr="00A3599E" w:rsidRDefault="005A0D16" w:rsidP="00533347">
            <w:pPr>
              <w:rPr>
                <w:sz w:val="20"/>
                <w:szCs w:val="20"/>
              </w:rPr>
            </w:pPr>
            <w:r w:rsidRPr="00A3599E">
              <w:rPr>
                <w:sz w:val="20"/>
                <w:szCs w:val="20"/>
              </w:rPr>
              <w:t xml:space="preserve">Calgary Parks Pathways (Last Updated August 2023): </w:t>
            </w:r>
            <w:hyperlink r:id="rId43" w:history="1">
              <w:r w:rsidRPr="00A3599E">
                <w:rPr>
                  <w:rStyle w:val="Hyperlink"/>
                  <w:sz w:val="20"/>
                  <w:szCs w:val="20"/>
                </w:rPr>
                <w:t>https://data.calgary.ca/Recreation-and-Culture/Parks-Pathways/qndb-27qm</w:t>
              </w:r>
            </w:hyperlink>
          </w:p>
          <w:p w14:paraId="335BFF74"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Parks Pathways (n=15, 828) select where </w:t>
            </w:r>
            <w:proofErr w:type="spellStart"/>
            <w:r w:rsidRPr="00A3599E">
              <w:rPr>
                <w:sz w:val="20"/>
                <w:szCs w:val="20"/>
              </w:rPr>
              <w:t>life_</w:t>
            </w:r>
            <w:proofErr w:type="gramStart"/>
            <w:r w:rsidRPr="00A3599E">
              <w:rPr>
                <w:sz w:val="20"/>
                <w:szCs w:val="20"/>
              </w:rPr>
              <w:t>cycle</w:t>
            </w:r>
            <w:proofErr w:type="spellEnd"/>
            <w:r w:rsidRPr="00A3599E">
              <w:rPr>
                <w:sz w:val="20"/>
                <w:szCs w:val="20"/>
              </w:rPr>
              <w:t xml:space="preserve"> !</w:t>
            </w:r>
            <w:proofErr w:type="gramEnd"/>
            <w:r w:rsidRPr="00A3599E">
              <w:rPr>
                <w:sz w:val="20"/>
                <w:szCs w:val="20"/>
              </w:rPr>
              <w:t>=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 xml:space="preserve">Cycle Track: [from Calgary Bikeways – Filtered] </w:t>
            </w:r>
            <w:proofErr w:type="spellStart"/>
            <w:r w:rsidRPr="00A3599E">
              <w:rPr>
                <w:sz w:val="20"/>
                <w:szCs w:val="20"/>
              </w:rPr>
              <w:t>bike_cl</w:t>
            </w:r>
            <w:proofErr w:type="spellEnd"/>
            <w:r w:rsidRPr="00A3599E">
              <w:rPr>
                <w:sz w:val="20"/>
                <w:szCs w:val="20"/>
              </w:rPr>
              <w:t xml:space="preserve"> == "Cycle Track"</w:t>
            </w:r>
          </w:p>
          <w:p w14:paraId="58ED2B61" w14:textId="77777777" w:rsidR="005A0D16" w:rsidRPr="00A3599E" w:rsidRDefault="005A0D16" w:rsidP="00533347">
            <w:pPr>
              <w:rPr>
                <w:sz w:val="20"/>
                <w:szCs w:val="20"/>
              </w:rPr>
            </w:pPr>
            <w:r w:rsidRPr="00A3599E">
              <w:rPr>
                <w:sz w:val="20"/>
                <w:szCs w:val="20"/>
              </w:rPr>
              <w:t xml:space="preserve">Painted Lane: [from Calgary Bikeways – Filtered] </w:t>
            </w:r>
            <w:proofErr w:type="spellStart"/>
            <w:r w:rsidRPr="00A3599E">
              <w:rPr>
                <w:sz w:val="20"/>
                <w:szCs w:val="20"/>
              </w:rPr>
              <w:t>bike_cl</w:t>
            </w:r>
            <w:proofErr w:type="spellEnd"/>
            <w:r w:rsidRPr="00A3599E">
              <w:rPr>
                <w:sz w:val="20"/>
                <w:szCs w:val="20"/>
              </w:rPr>
              <w:t xml:space="preserve"> == "Bicycle Lane"</w:t>
            </w:r>
          </w:p>
          <w:p w14:paraId="1DA61869" w14:textId="77777777" w:rsidR="005A0D16" w:rsidRPr="00A3599E" w:rsidRDefault="005A0D16" w:rsidP="00533347">
            <w:pPr>
              <w:rPr>
                <w:sz w:val="20"/>
                <w:szCs w:val="20"/>
              </w:rPr>
            </w:pPr>
            <w:r w:rsidRPr="00A3599E">
              <w:rPr>
                <w:sz w:val="20"/>
                <w:szCs w:val="20"/>
              </w:rPr>
              <w:t xml:space="preserve">On street Bikeway: [from Calgary Bikeways – Filtered] </w:t>
            </w:r>
            <w:proofErr w:type="spellStart"/>
            <w:r w:rsidRPr="00A3599E">
              <w:rPr>
                <w:sz w:val="20"/>
                <w:szCs w:val="20"/>
              </w:rPr>
              <w:t>bike_cl</w:t>
            </w:r>
            <w:proofErr w:type="spellEnd"/>
            <w:r w:rsidRPr="00A3599E">
              <w:rPr>
                <w:sz w:val="20"/>
                <w:szCs w:val="20"/>
              </w:rPr>
              <w:t xml:space="preserve"> == "Neighbourhood Greenway", "On-Street Bikeway", "On-Street </w:t>
            </w:r>
            <w:proofErr w:type="spellStart"/>
            <w:r w:rsidRPr="00A3599E">
              <w:rPr>
                <w:sz w:val="20"/>
                <w:szCs w:val="20"/>
              </w:rPr>
              <w:t>BIkeway</w:t>
            </w:r>
            <w:proofErr w:type="spellEnd"/>
            <w:r w:rsidRPr="00A3599E">
              <w:rPr>
                <w:sz w:val="20"/>
                <w:szCs w:val="20"/>
              </w:rPr>
              <w:t>",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hyperlink r:id="rId44" w:history="1">
              <w:r w:rsidRPr="00A3599E">
                <w:rPr>
                  <w:rStyle w:val="Hyperlink"/>
                  <w:sz w:val="20"/>
                  <w:szCs w:val="20"/>
                </w:rPr>
                <w:t>https://open.toronto.ca/dataset/toronto-centreline-tcl/</w:t>
              </w:r>
            </w:hyperlink>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hyperlink r:id="rId45" w:history="1">
              <w:r w:rsidRPr="00A3599E">
                <w:rPr>
                  <w:rStyle w:val="Hyperlink"/>
                  <w:sz w:val="20"/>
                  <w:szCs w:val="20"/>
                </w:rPr>
                <w:t>https://open.toronto.ca/dataset/cycling-network/</w:t>
              </w:r>
            </w:hyperlink>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01E6E15D" w14:textId="3462AC25" w:rsidR="00693C69" w:rsidRDefault="00693C69">
      <w:r>
        <w:t>Supplementary File: R Functions for Calculating Infrastructure Changes (</w:t>
      </w:r>
      <w:r w:rsidRPr="00693C69">
        <w:t>https://osf.io/x9bv3/?view_only=7a9291b77b914f8aa2eaedd9ac0722f7</w:t>
      </w:r>
      <w:r>
        <w:t>)</w:t>
      </w:r>
    </w:p>
    <w:sectPr w:rsidR="00693C69" w:rsidSect="000B529D">
      <w:pgSz w:w="15840" w:h="12240"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Brice Kuimi" w:date="2023-08-17T11:18:00Z" w:initials="BK">
    <w:p w14:paraId="612C64D6" w14:textId="77777777" w:rsidR="00B21EDC" w:rsidRDefault="00B21EDC" w:rsidP="00991682">
      <w:pPr>
        <w:pStyle w:val="CommentText"/>
      </w:pPr>
      <w:r>
        <w:rPr>
          <w:rStyle w:val="CommentReference"/>
        </w:rPr>
        <w:annotationRef/>
      </w:r>
      <w:r>
        <w:t>Use the Break options under the layout section in Word to go directly to next page</w:t>
      </w:r>
    </w:p>
  </w:comment>
  <w:comment w:id="7" w:author="Brice Kuimi" w:date="2023-08-17T11:28:00Z" w:initials="BK">
    <w:p w14:paraId="1AFCA6F8" w14:textId="77777777" w:rsidR="00F419F2" w:rsidRDefault="00F419F2" w:rsidP="00D128BA">
      <w:pPr>
        <w:pStyle w:val="CommentText"/>
      </w:pPr>
      <w:r>
        <w:rPr>
          <w:rStyle w:val="CommentReference"/>
        </w:rPr>
        <w:annotationRef/>
      </w:r>
      <w:r>
        <w:t>Reference needed</w:t>
      </w:r>
    </w:p>
  </w:comment>
  <w:comment w:id="8" w:author="Brice Kuimi" w:date="2023-08-17T11:31:00Z" w:initials="BK">
    <w:p w14:paraId="3EBB255F" w14:textId="77777777" w:rsidR="00F419F2" w:rsidRDefault="00F419F2">
      <w:pPr>
        <w:pStyle w:val="CommentText"/>
      </w:pPr>
      <w:r>
        <w:rPr>
          <w:rStyle w:val="CommentReference"/>
        </w:rPr>
        <w:annotationRef/>
      </w:r>
      <w:r>
        <w:t>Add the key aspect of vision-zero versus traditional approaches:</w:t>
      </w:r>
    </w:p>
    <w:p w14:paraId="2C959284" w14:textId="77777777" w:rsidR="00F419F2" w:rsidRDefault="00F419F2">
      <w:pPr>
        <w:pStyle w:val="CommentText"/>
      </w:pPr>
    </w:p>
    <w:p w14:paraId="0122A61A" w14:textId="77777777" w:rsidR="00F419F2" w:rsidRDefault="00F419F2">
      <w:pPr>
        <w:pStyle w:val="CommentText"/>
      </w:pPr>
      <w:r>
        <w:t xml:space="preserve"> </w:t>
      </w:r>
      <w:r>
        <w:rPr>
          <w:color w:val="000000"/>
        </w:rPr>
        <w:t>Unlike traditional approaches to road safety, Vision-Zero considers traffic deaths to be preventable, recognizes that humans make mistakes, and focuses on designing road systems to prevent or reduce the errors.</w:t>
      </w:r>
    </w:p>
    <w:p w14:paraId="294AE640" w14:textId="77777777" w:rsidR="00F419F2" w:rsidRDefault="00F419F2">
      <w:pPr>
        <w:pStyle w:val="CommentText"/>
      </w:pPr>
    </w:p>
    <w:p w14:paraId="396FDE92" w14:textId="77777777" w:rsidR="00F419F2" w:rsidRDefault="00F419F2">
      <w:pPr>
        <w:pStyle w:val="CommentText"/>
      </w:pPr>
    </w:p>
    <w:p w14:paraId="13BA6AA9" w14:textId="77777777" w:rsidR="00F419F2" w:rsidRDefault="00F419F2">
      <w:pPr>
        <w:pStyle w:val="CommentText"/>
      </w:pPr>
      <w:r>
        <w:t xml:space="preserve"> </w:t>
      </w:r>
      <w:r>
        <w:rPr>
          <w:color w:val="000000"/>
        </w:rPr>
        <w:t>23. Parachute. Vision Zero map. 2022. Updated 2019-12-9. Accessed 2022-07-08, 2022.</w:t>
      </w:r>
    </w:p>
    <w:p w14:paraId="719A887E" w14:textId="77777777" w:rsidR="00F419F2" w:rsidRDefault="00F419F2">
      <w:pPr>
        <w:pStyle w:val="CommentText"/>
      </w:pPr>
      <w:r>
        <w:rPr>
          <w:color w:val="0000FF"/>
        </w:rPr>
        <w:t>https://parachute.ca/en/program/vision-zero/vision-zero-map/</w:t>
      </w:r>
    </w:p>
    <w:p w14:paraId="50734554" w14:textId="77777777" w:rsidR="00F419F2" w:rsidRDefault="00F419F2">
      <w:pPr>
        <w:pStyle w:val="CommentText"/>
      </w:pPr>
      <w:r>
        <w:rPr>
          <w:color w:val="000000"/>
        </w:rPr>
        <w:t>24. Belin M-Å, Tillgren P, Vedung E. Vision Zero–a road safety policy innovation. International journal of</w:t>
      </w:r>
    </w:p>
    <w:p w14:paraId="1FDE9C3E" w14:textId="77777777" w:rsidR="00F419F2" w:rsidRDefault="00F419F2" w:rsidP="004A319E">
      <w:pPr>
        <w:pStyle w:val="CommentText"/>
      </w:pPr>
      <w:r>
        <w:rPr>
          <w:color w:val="000000"/>
        </w:rPr>
        <w:t>injury control and safety promotion. 2012;19(2):171-179.</w:t>
      </w:r>
    </w:p>
  </w:comment>
  <w:comment w:id="9" w:author="Brice Kuimi" w:date="2023-08-17T11:33:00Z" w:initials="BK">
    <w:p w14:paraId="0138BA52" w14:textId="77777777" w:rsidR="00F419F2" w:rsidRDefault="00F419F2" w:rsidP="0090283E">
      <w:pPr>
        <w:pStyle w:val="CommentText"/>
      </w:pPr>
      <w:r>
        <w:rPr>
          <w:rStyle w:val="CommentReference"/>
        </w:rPr>
        <w:annotationRef/>
      </w:r>
      <w:r>
        <w:t>If possible give some numbers for cycling injuries in Ontario and Toronto.</w:t>
      </w:r>
    </w:p>
  </w:comment>
  <w:comment w:id="10" w:author="Linda Rothman" w:date="2023-08-17T21:26:00Z" w:initials="LR">
    <w:p w14:paraId="2BF8A1E3" w14:textId="77777777" w:rsidR="001B0E12" w:rsidRDefault="001B0E12">
      <w:pPr>
        <w:pStyle w:val="CommentText"/>
      </w:pPr>
      <w:r>
        <w:rPr>
          <w:rStyle w:val="CommentReference"/>
        </w:rPr>
        <w:annotationRef/>
      </w:r>
      <w:r>
        <w:t>I would do Toronto and Canada, as the other cities arent in Ontario</w:t>
      </w:r>
    </w:p>
    <w:p w14:paraId="7C6739E2" w14:textId="77777777" w:rsidR="001B0E12" w:rsidRDefault="001B0E12">
      <w:pPr>
        <w:pStyle w:val="CommentText"/>
      </w:pPr>
    </w:p>
    <w:p w14:paraId="1F248AB0" w14:textId="77777777" w:rsidR="001B0E12" w:rsidRDefault="00000000">
      <w:pPr>
        <w:pStyle w:val="CommentText"/>
      </w:pPr>
      <w:hyperlink r:id="rId1" w:history="1">
        <w:r w:rsidR="001B0E12" w:rsidRPr="005B1EEC">
          <w:rPr>
            <w:rStyle w:val="Hyperlink"/>
          </w:rPr>
          <w:t>https://data.torontopolice.on.ca/pages/cyclists</w:t>
        </w:r>
      </w:hyperlink>
    </w:p>
    <w:p w14:paraId="57E957E1" w14:textId="77777777" w:rsidR="001B0E12" w:rsidRDefault="001B0E12">
      <w:pPr>
        <w:pStyle w:val="CommentText"/>
      </w:pPr>
    </w:p>
    <w:p w14:paraId="0D22DE8A" w14:textId="77777777" w:rsidR="001B0E12" w:rsidRDefault="00000000" w:rsidP="005B1EEC">
      <w:pPr>
        <w:pStyle w:val="CommentText"/>
      </w:pPr>
      <w:hyperlink r:id="rId2" w:history="1">
        <w:r w:rsidR="001B0E12" w:rsidRPr="005B1EEC">
          <w:rPr>
            <w:rStyle w:val="Hyperlink"/>
          </w:rPr>
          <w:t>https://wwwapps2.tc.gc.ca/saf-sec-sur/7/ncdb-bndc/p.aspx?l=en</w:t>
        </w:r>
      </w:hyperlink>
    </w:p>
  </w:comment>
  <w:comment w:id="11" w:author="Brice Kuimi" w:date="2023-08-18T09:34:00Z" w:initials="BK">
    <w:p w14:paraId="6DC694A0" w14:textId="77777777" w:rsidR="00D333D9" w:rsidRDefault="00D333D9" w:rsidP="00D2469A">
      <w:pPr>
        <w:pStyle w:val="CommentText"/>
      </w:pPr>
      <w:r>
        <w:rPr>
          <w:rStyle w:val="CommentReference"/>
        </w:rPr>
        <w:annotationRef/>
      </w:r>
      <w:r>
        <w:t>I agree</w:t>
      </w:r>
    </w:p>
  </w:comment>
  <w:comment w:id="12" w:author="Brice Kuimi" w:date="2023-08-17T11:34:00Z" w:initials="BK">
    <w:p w14:paraId="4F995E53" w14:textId="2E8E4494" w:rsidR="00F419F2" w:rsidRDefault="00F419F2">
      <w:pPr>
        <w:pStyle w:val="CommentText"/>
      </w:pPr>
      <w:r>
        <w:rPr>
          <w:rStyle w:val="CommentReference"/>
        </w:rPr>
        <w:annotationRef/>
      </w:r>
      <w:r>
        <w:t>Reference needed.</w:t>
      </w:r>
    </w:p>
    <w:p w14:paraId="49C47563" w14:textId="77777777" w:rsidR="00F419F2" w:rsidRDefault="00F419F2">
      <w:pPr>
        <w:pStyle w:val="CommentText"/>
      </w:pPr>
    </w:p>
    <w:p w14:paraId="6ABD1C0E" w14:textId="77777777" w:rsidR="00F419F2" w:rsidRDefault="00F419F2" w:rsidP="00E2232A">
      <w:pPr>
        <w:pStyle w:val="CommentText"/>
      </w:pPr>
      <w:r>
        <w:t xml:space="preserve">Not that I want you to cite my work, but you can use this:  </w:t>
      </w:r>
      <w:r>
        <w:rPr>
          <w:color w:val="000000"/>
        </w:rPr>
        <w:t>Batomen, B., Cloutier, M. S., Palm, M., Widener, M., Farber, S., Bondy, S. J., &amp; Di Ruggiero, E.(2022). Frequent public transit users views and attitudes toward cycling in CANADA in the context of the COVID-19 pandemic. Multimodal Transportation, 100067</w:t>
      </w:r>
    </w:p>
  </w:comment>
  <w:comment w:id="13" w:author="Linda Rothman" w:date="2023-08-17T21:27:00Z" w:initials="LR">
    <w:p w14:paraId="54D08478" w14:textId="77777777" w:rsidR="001B0E12" w:rsidRDefault="001B0E12" w:rsidP="007451AD">
      <w:pPr>
        <w:pStyle w:val="CommentText"/>
      </w:pPr>
      <w:r>
        <w:rPr>
          <w:rStyle w:val="CommentReference"/>
        </w:rPr>
        <w:annotationRef/>
      </w:r>
      <w:r>
        <w:t>But we didn't look at this, in this study re:  diverse communities</w:t>
      </w:r>
    </w:p>
  </w:comment>
  <w:comment w:id="14" w:author="Brice Kuimi" w:date="2023-08-18T09:42:00Z" w:initials="BK">
    <w:p w14:paraId="0458526A" w14:textId="77777777" w:rsidR="00D333D9" w:rsidRDefault="00D333D9" w:rsidP="00AF2BEE">
      <w:pPr>
        <w:pStyle w:val="CommentText"/>
      </w:pPr>
      <w:r>
        <w:rPr>
          <w:rStyle w:val="CommentReference"/>
        </w:rPr>
        <w:annotationRef/>
      </w:r>
      <w:r>
        <w:t>I think it remains important to highlight some peoples cite safety and comfort as reason for not biking</w:t>
      </w:r>
    </w:p>
  </w:comment>
  <w:comment w:id="15" w:author="Brice Kuimi" w:date="2023-08-17T11:40:00Z" w:initials="BK">
    <w:p w14:paraId="0519BEC7" w14:textId="142BF8CD" w:rsidR="001A127F" w:rsidRDefault="001A127F" w:rsidP="00797473">
      <w:pPr>
        <w:pStyle w:val="CommentText"/>
      </w:pPr>
      <w:r>
        <w:rPr>
          <w:rStyle w:val="CommentReference"/>
        </w:rPr>
        <w:annotationRef/>
      </w:r>
      <w:r>
        <w:t>This seems to come from nowhere. Deleted this or move this to the discussion saying that this work is crucial in the context of...</w:t>
      </w:r>
    </w:p>
  </w:comment>
  <w:comment w:id="16" w:author="Linda Rothman" w:date="2023-08-17T21:28:00Z" w:initials="LR">
    <w:p w14:paraId="077AE821" w14:textId="77777777" w:rsidR="003A29B5" w:rsidRDefault="003A29B5">
      <w:pPr>
        <w:pStyle w:val="CommentText"/>
      </w:pPr>
      <w:r>
        <w:rPr>
          <w:rStyle w:val="CommentReference"/>
        </w:rPr>
        <w:annotationRef/>
      </w:r>
      <w:r>
        <w:t>I actually think its okay…. It puts forth a good argument re: the need for this study.</w:t>
      </w:r>
    </w:p>
    <w:p w14:paraId="4E69478E" w14:textId="77777777" w:rsidR="003A29B5" w:rsidRDefault="003A29B5" w:rsidP="00D42D6A">
      <w:pPr>
        <w:pStyle w:val="CommentText"/>
      </w:pPr>
      <w:r>
        <w:t>And again, RECOVR is a covid focused grant.</w:t>
      </w:r>
    </w:p>
  </w:comment>
  <w:comment w:id="17" w:author="Brice Kuimi" w:date="2023-08-18T09:42:00Z" w:initials="BK">
    <w:p w14:paraId="412F6FD9" w14:textId="77777777" w:rsidR="00D333D9" w:rsidRDefault="00D333D9" w:rsidP="00C327F5">
      <w:pPr>
        <w:pStyle w:val="CommentText"/>
      </w:pPr>
      <w:r>
        <w:rPr>
          <w:rStyle w:val="CommentReference"/>
        </w:rPr>
        <w:annotationRef/>
      </w:r>
      <w:r>
        <w:t>ok</w:t>
      </w:r>
    </w:p>
  </w:comment>
  <w:comment w:id="18" w:author="Brice Kuimi" w:date="2023-08-17T11:41:00Z" w:initials="BK">
    <w:p w14:paraId="3C9CB1DA" w14:textId="76DD0771" w:rsidR="001A127F" w:rsidRDefault="001A127F" w:rsidP="00A46D96">
      <w:pPr>
        <w:pStyle w:val="CommentText"/>
      </w:pPr>
      <w:r>
        <w:rPr>
          <w:rStyle w:val="CommentReference"/>
        </w:rPr>
        <w:annotationRef/>
      </w:r>
      <w:r>
        <w:t>Seems better suited in the second paragraph</w:t>
      </w:r>
    </w:p>
  </w:comment>
  <w:comment w:id="21" w:author="Linda Rothman" w:date="2023-08-17T21:48:00Z" w:initials="LR">
    <w:p w14:paraId="633C083F" w14:textId="77777777" w:rsidR="00E23948" w:rsidRDefault="00E23948" w:rsidP="00F971D9">
      <w:pPr>
        <w:pStyle w:val="CommentText"/>
      </w:pPr>
      <w:r>
        <w:rPr>
          <w:rStyle w:val="CommentReference"/>
        </w:rPr>
        <w:annotationRef/>
      </w:r>
      <w:r>
        <w:t>We need study objectives</w:t>
      </w:r>
    </w:p>
  </w:comment>
  <w:comment w:id="22" w:author="Brice Kuimi" w:date="2023-08-18T09:43:00Z" w:initials="BK">
    <w:p w14:paraId="691D4F81" w14:textId="77777777" w:rsidR="00D333D9" w:rsidRDefault="00D333D9" w:rsidP="00895F2D">
      <w:pPr>
        <w:pStyle w:val="CommentText"/>
      </w:pPr>
      <w:r>
        <w:rPr>
          <w:rStyle w:val="CommentReference"/>
        </w:rPr>
        <w:annotationRef/>
      </w:r>
      <w:r>
        <w:t>I though the first sentence of this paragraph was the objective</w:t>
      </w:r>
    </w:p>
  </w:comment>
  <w:comment w:id="25" w:author="Brice Kuimi" w:date="2023-08-14T16:02:00Z" w:initials="BK">
    <w:p w14:paraId="47CA57FE" w14:textId="4A99D2F9" w:rsidR="001627BD" w:rsidRDefault="001627BD" w:rsidP="001627BD">
      <w:pPr>
        <w:pStyle w:val="CommentText"/>
      </w:pPr>
      <w:r>
        <w:rPr>
          <w:rStyle w:val="CommentReference"/>
        </w:rPr>
        <w:annotationRef/>
      </w:r>
      <w:r>
        <w:t>Installations or routes?</w:t>
      </w:r>
    </w:p>
  </w:comment>
  <w:comment w:id="26"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27" w:author="Brice Kuimi" w:date="2023-08-17T11:49:00Z" w:initials="BK">
    <w:p w14:paraId="33F8C629" w14:textId="77777777" w:rsidR="001A127F" w:rsidRDefault="001A127F" w:rsidP="00557437">
      <w:pPr>
        <w:pStyle w:val="CommentText"/>
      </w:pPr>
      <w:r>
        <w:rPr>
          <w:rStyle w:val="CommentReference"/>
        </w:rPr>
        <w:annotationRef/>
      </w:r>
      <w:r>
        <w:t>Discuss the potential of selection bias this could induced in the discussion</w:t>
      </w:r>
    </w:p>
  </w:comment>
  <w:comment w:id="28" w:author="Linda Rothman" w:date="2023-08-17T21:29:00Z" w:initials="LR">
    <w:p w14:paraId="64ED5401" w14:textId="77777777" w:rsidR="003A29B5" w:rsidRDefault="003A29B5" w:rsidP="00F109C9">
      <w:pPr>
        <w:pStyle w:val="CommentText"/>
      </w:pPr>
      <w:r>
        <w:rPr>
          <w:rStyle w:val="CommentReference"/>
        </w:rPr>
        <w:annotationRef/>
      </w:r>
      <w:r>
        <w:t>Agree</w:t>
      </w:r>
    </w:p>
  </w:comment>
  <w:comment w:id="36" w:author="Linda Rothman" w:date="2023-08-17T21:32:00Z" w:initials="LR">
    <w:p w14:paraId="346BDFE6" w14:textId="208E3EBF" w:rsidR="003A29B5" w:rsidRDefault="003A29B5" w:rsidP="00DE5E2C">
      <w:pPr>
        <w:pStyle w:val="CommentText"/>
      </w:pPr>
      <w:r>
        <w:rPr>
          <w:rStyle w:val="CommentReference"/>
        </w:rPr>
        <w:annotationRef/>
      </w:r>
      <w:r>
        <w:t>Satellite imagery scan?  Please state</w:t>
      </w:r>
    </w:p>
  </w:comment>
  <w:comment w:id="48" w:author="Brice Kuimi" w:date="2023-08-17T12:06:00Z" w:initials="BK">
    <w:p w14:paraId="6150DE5D" w14:textId="266B4633" w:rsidR="00F60C7F" w:rsidRDefault="00F60C7F" w:rsidP="00DF5964">
      <w:pPr>
        <w:pStyle w:val="CommentText"/>
      </w:pPr>
      <w:r>
        <w:rPr>
          <w:rStyle w:val="CommentReference"/>
        </w:rPr>
        <w:annotationRef/>
      </w:r>
      <w:r>
        <w:t>Be consistent throughout the text. Cycling Infrastructure or Bikeways?</w:t>
      </w:r>
    </w:p>
  </w:comment>
  <w:comment w:id="51" w:author="Brice Kuimi" w:date="2023-08-17T12:08:00Z" w:initials="BK">
    <w:p w14:paraId="313FB1C4" w14:textId="77777777" w:rsidR="00F60C7F" w:rsidRDefault="00F60C7F" w:rsidP="00873B7D">
      <w:pPr>
        <w:pStyle w:val="CommentText"/>
      </w:pPr>
      <w:r>
        <w:rPr>
          <w:rStyle w:val="CommentReference"/>
        </w:rPr>
        <w:annotationRef/>
      </w:r>
      <w:r>
        <w:t>Same comment</w:t>
      </w:r>
    </w:p>
  </w:comment>
  <w:comment w:id="54" w:author="Linda Rothman" w:date="2023-08-14T15:20:00Z" w:initials="LR">
    <w:p w14:paraId="113E6F3C" w14:textId="79DE0010" w:rsidR="001E0E1C" w:rsidRDefault="001E0E1C" w:rsidP="001E0E1C">
      <w:pPr>
        <w:pStyle w:val="CommentText"/>
      </w:pPr>
      <w:r>
        <w:rPr>
          <w:rStyle w:val="CommentReference"/>
        </w:rPr>
        <w:annotationRef/>
      </w:r>
      <w:r>
        <w:t>I would put Toronto 2nd in the table and text as it is the next population dense</w:t>
      </w:r>
    </w:p>
  </w:comment>
  <w:comment w:id="55"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56"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57" w:author="Linda Rothman" w:date="2023-08-17T21:34:00Z" w:initials="LR">
    <w:p w14:paraId="3B0C16B7" w14:textId="77777777" w:rsidR="0019715A" w:rsidRDefault="0019715A" w:rsidP="00045C6D">
      <w:pPr>
        <w:pStyle w:val="CommentText"/>
      </w:pPr>
      <w:r>
        <w:rPr>
          <w:rStyle w:val="CommentReference"/>
        </w:rPr>
        <w:annotationRef/>
      </w:r>
      <w:r>
        <w:t>Geographic is fine - doesn’t matter which direction</w:t>
      </w:r>
    </w:p>
  </w:comment>
  <w:comment w:id="66" w:author="Brice Kuimi" w:date="2023-08-17T12:40:00Z" w:initials="BK">
    <w:p w14:paraId="599CB60A" w14:textId="1E4CCF5B" w:rsidR="00877BB3" w:rsidRDefault="00877BB3" w:rsidP="003C6184">
      <w:pPr>
        <w:pStyle w:val="CommentText"/>
      </w:pPr>
      <w:r>
        <w:rPr>
          <w:rStyle w:val="CommentReference"/>
        </w:rPr>
        <w:annotationRef/>
      </w:r>
      <w:r>
        <w:t>Ay be add a row for the population in 2009 or 2011</w:t>
      </w:r>
    </w:p>
  </w:comment>
  <w:comment w:id="59" w:author="Linda Rothman" w:date="2023-08-17T21:35:00Z" w:initials="LR">
    <w:p w14:paraId="3A638740" w14:textId="77777777" w:rsidR="0019715A" w:rsidRDefault="0019715A" w:rsidP="00487D18">
      <w:pPr>
        <w:pStyle w:val="CommentText"/>
      </w:pPr>
      <w:r>
        <w:rPr>
          <w:rStyle w:val="CommentReference"/>
        </w:rPr>
        <w:annotationRef/>
      </w:r>
      <w:r>
        <w:t xml:space="preserve">Why those years in particular? </w:t>
      </w:r>
    </w:p>
  </w:comment>
  <w:comment w:id="60" w:author="Brice Kuimi" w:date="2023-08-18T09:46:00Z" w:initials="BK">
    <w:p w14:paraId="7D899DC4" w14:textId="77777777" w:rsidR="007724D2" w:rsidRDefault="007724D2" w:rsidP="00D6156A">
      <w:pPr>
        <w:pStyle w:val="CommentText"/>
      </w:pPr>
      <w:r>
        <w:rPr>
          <w:rStyle w:val="CommentReference"/>
        </w:rPr>
        <w:annotationRef/>
      </w:r>
      <w:r>
        <w:t>My point is to be able to see if the increase in Pop is similar in all cities. This might partly explain why the trend in CI is different!</w:t>
      </w:r>
    </w:p>
  </w:comment>
  <w:comment w:id="67" w:author="Brice Kuimi" w:date="2023-08-14T17:40:00Z" w:initials="BK">
    <w:p w14:paraId="652A8286" w14:textId="4ABC9884" w:rsidR="000D00EC" w:rsidRDefault="000D00EC" w:rsidP="000D00EC">
      <w:pPr>
        <w:pStyle w:val="CommentText"/>
      </w:pPr>
      <w:r>
        <w:rPr>
          <w:rStyle w:val="CommentReference"/>
        </w:rPr>
        <w:annotationRef/>
      </w:r>
      <w:r>
        <w:t>Are you counting UBC territory?</w:t>
      </w:r>
    </w:p>
  </w:comment>
  <w:comment w:id="68"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69" w:author="Brice Kuimi" w:date="2023-08-17T12:39:00Z" w:initials="BK">
    <w:p w14:paraId="64A31F9B" w14:textId="77777777" w:rsidR="006A1A62" w:rsidRDefault="006A1A62" w:rsidP="00AF702E">
      <w:pPr>
        <w:pStyle w:val="CommentText"/>
      </w:pPr>
      <w:r>
        <w:rPr>
          <w:rStyle w:val="CommentReference"/>
        </w:rPr>
        <w:annotationRef/>
      </w:r>
      <w:r>
        <w:t>Be consistent Km2 or sq km</w:t>
      </w:r>
    </w:p>
  </w:comment>
  <w:comment w:id="71" w:author="Brice Kuimi" w:date="2023-08-14T17:46:00Z" w:initials="BK">
    <w:p w14:paraId="5E9A3D0B" w14:textId="4EC8A191" w:rsidR="001E0E1C" w:rsidRDefault="001E0E1C" w:rsidP="001E0E1C">
      <w:pPr>
        <w:pStyle w:val="CommentText"/>
      </w:pPr>
      <w:r>
        <w:rPr>
          <w:rStyle w:val="CommentReference"/>
        </w:rPr>
        <w:annotationRef/>
      </w:r>
      <w:r>
        <w:t>What's the specificity of centreline km?</w:t>
      </w:r>
    </w:p>
  </w:comment>
  <w:comment w:id="72"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78" w:author="Brice Kuimi" w:date="2023-08-17T12:49:00Z" w:initials="BK">
    <w:p w14:paraId="30352C75" w14:textId="77777777" w:rsidR="008C4DE9" w:rsidRDefault="008C4DE9" w:rsidP="000B507D">
      <w:pPr>
        <w:pStyle w:val="CommentText"/>
      </w:pPr>
      <w:r>
        <w:rPr>
          <w:rStyle w:val="CommentReference"/>
        </w:rPr>
        <w:annotationRef/>
      </w:r>
      <w:r>
        <w:t>Not defined until here</w:t>
      </w:r>
    </w:p>
  </w:comment>
  <w:comment w:id="94" w:author="Brice Kuimi" w:date="2023-08-17T12:46:00Z" w:initials="BK">
    <w:p w14:paraId="14BB4EC7" w14:textId="1D8348E8" w:rsidR="008C4DE9" w:rsidRDefault="008C4DE9" w:rsidP="00FB64E1">
      <w:pPr>
        <w:pStyle w:val="CommentText"/>
      </w:pPr>
      <w:r>
        <w:rPr>
          <w:rStyle w:val="CommentReference"/>
        </w:rPr>
        <w:annotationRef/>
      </w:r>
      <w:r>
        <w:t>Pay attention to the rounding</w:t>
      </w:r>
    </w:p>
  </w:comment>
  <w:comment w:id="96" w:author="Brice Kuimi" w:date="2023-08-17T12:46:00Z" w:initials="BK">
    <w:p w14:paraId="6EF2FEE3" w14:textId="77777777" w:rsidR="008C4DE9" w:rsidRDefault="008C4DE9" w:rsidP="001D1636">
      <w:pPr>
        <w:pStyle w:val="CommentText"/>
      </w:pPr>
      <w:r>
        <w:rPr>
          <w:rStyle w:val="CommentReference"/>
        </w:rPr>
        <w:annotationRef/>
      </w:r>
      <w:r>
        <w:t>Check rounding</w:t>
      </w:r>
    </w:p>
  </w:comment>
  <w:comment w:id="118" w:author="Brice Kuimi" w:date="2023-08-17T12:51:00Z" w:initials="BK">
    <w:p w14:paraId="6F2338FC" w14:textId="77777777" w:rsidR="00D45E5D" w:rsidRDefault="008C4DE9" w:rsidP="00A51718">
      <w:pPr>
        <w:pStyle w:val="CommentText"/>
      </w:pPr>
      <w:r>
        <w:rPr>
          <w:rStyle w:val="CommentReference"/>
        </w:rPr>
        <w:annotationRef/>
      </w:r>
      <w:r w:rsidR="00D45E5D">
        <w:t>Add this to the text too!</w:t>
      </w:r>
    </w:p>
  </w:comment>
  <w:comment w:id="119" w:author="Linda Rothman" w:date="2023-08-17T21:40:00Z" w:initials="LR">
    <w:p w14:paraId="508C3957" w14:textId="77777777" w:rsidR="00E23948" w:rsidRDefault="00E23948" w:rsidP="00DA1AB2">
      <w:pPr>
        <w:pStyle w:val="CommentText"/>
      </w:pPr>
      <w:r>
        <w:rPr>
          <w:rStyle w:val="CommentReference"/>
        </w:rPr>
        <w:annotationRef/>
      </w:r>
      <w:r>
        <w:t>Agreed</w:t>
      </w:r>
    </w:p>
  </w:comment>
  <w:comment w:id="138" w:author="Brice Kuimi" w:date="2023-08-17T12:54:00Z" w:initials="BK">
    <w:p w14:paraId="2B824A6B" w14:textId="7D90D8AC" w:rsidR="008C4DE9" w:rsidRDefault="008C4DE9" w:rsidP="00E10AAA">
      <w:pPr>
        <w:pStyle w:val="CommentText"/>
      </w:pPr>
      <w:r>
        <w:rPr>
          <w:rStyle w:val="CommentReference"/>
        </w:rPr>
        <w:annotationRef/>
      </w:r>
      <w:r>
        <w:t>What about the remaining 20%</w:t>
      </w:r>
    </w:p>
  </w:comment>
  <w:comment w:id="140" w:author="Brice Kuimi" w:date="2023-08-14T17:48:00Z" w:initials="BK">
    <w:p w14:paraId="068BADAE" w14:textId="554D5B48" w:rsidR="001E0E1C" w:rsidRDefault="001E0E1C" w:rsidP="001E0E1C">
      <w:pPr>
        <w:pStyle w:val="CommentText"/>
      </w:pPr>
      <w:r>
        <w:rPr>
          <w:rStyle w:val="CommentReference"/>
        </w:rPr>
        <w:annotationRef/>
      </w:r>
      <w:r>
        <w:t>Table 1 was computed before or after this exclusion?</w:t>
      </w:r>
    </w:p>
  </w:comment>
  <w:comment w:id="141"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142" w:author="Linda Rothman" w:date="2023-08-17T21:40:00Z" w:initials="LR">
    <w:p w14:paraId="2CFE63A0" w14:textId="77777777" w:rsidR="00E23948" w:rsidRDefault="00E23948" w:rsidP="000C79D2">
      <w:pPr>
        <w:pStyle w:val="CommentText"/>
      </w:pPr>
      <w:r>
        <w:rPr>
          <w:rStyle w:val="CommentReference"/>
        </w:rPr>
        <w:annotationRef/>
      </w:r>
      <w:r>
        <w:t>I think this sounds fine - Brice?</w:t>
      </w:r>
    </w:p>
  </w:comment>
  <w:comment w:id="143" w:author="Brice Kuimi" w:date="2023-08-18T09:47:00Z" w:initials="BK">
    <w:p w14:paraId="06095640" w14:textId="77777777" w:rsidR="007724D2" w:rsidRDefault="007724D2" w:rsidP="00175DD6">
      <w:pPr>
        <w:pStyle w:val="CommentText"/>
      </w:pPr>
      <w:r>
        <w:rPr>
          <w:rStyle w:val="CommentReference"/>
        </w:rPr>
        <w:annotationRef/>
      </w:r>
      <w:r>
        <w:t>Yes, it's fine</w:t>
      </w:r>
    </w:p>
  </w:comment>
  <w:comment w:id="164" w:author="Brice Kuimi" w:date="2023-08-17T13:00:00Z" w:initials="BK">
    <w:p w14:paraId="2527CEFC" w14:textId="35031C00" w:rsidR="00D45E5D" w:rsidRDefault="00D45E5D">
      <w:pPr>
        <w:pStyle w:val="CommentText"/>
      </w:pPr>
      <w:r>
        <w:rPr>
          <w:rStyle w:val="CommentReference"/>
        </w:rPr>
        <w:annotationRef/>
      </w:r>
      <w:r>
        <w:t>Please review your definition of misclassified.</w:t>
      </w:r>
    </w:p>
    <w:p w14:paraId="033C6DC5" w14:textId="77777777" w:rsidR="00D45E5D" w:rsidRDefault="00D45E5D">
      <w:pPr>
        <w:pStyle w:val="CommentText"/>
      </w:pPr>
      <w:r>
        <w:t>You mean the contrary I guess.</w:t>
      </w:r>
    </w:p>
    <w:p w14:paraId="506A7431" w14:textId="77777777" w:rsidR="00D45E5D" w:rsidRDefault="00D45E5D" w:rsidP="006B4D07">
      <w:pPr>
        <w:pStyle w:val="CommentText"/>
      </w:pPr>
      <w:r>
        <w:t>In Vancouver 34 among the 780 originally considers eligibles were in fact ineligibles right?</w:t>
      </w:r>
    </w:p>
  </w:comment>
  <w:comment w:id="165" w:author="Linda Rothman" w:date="2023-08-17T21:41:00Z" w:initials="LR">
    <w:p w14:paraId="79C29A89" w14:textId="77777777" w:rsidR="00E23948" w:rsidRDefault="00E23948" w:rsidP="00C21B48">
      <w:pPr>
        <w:pStyle w:val="CommentText"/>
      </w:pPr>
      <w:r>
        <w:rPr>
          <w:rStyle w:val="CommentReference"/>
        </w:rPr>
        <w:annotationRef/>
      </w:r>
      <w:r>
        <w:t>Sorry, not sure I understand this comment?</w:t>
      </w:r>
    </w:p>
  </w:comment>
  <w:comment w:id="166" w:author="Brice Kuimi" w:date="2023-08-18T09:49:00Z" w:initials="BK">
    <w:p w14:paraId="2A4F16CB" w14:textId="77777777" w:rsidR="007724D2" w:rsidRDefault="007724D2">
      <w:pPr>
        <w:pStyle w:val="CommentText"/>
      </w:pPr>
      <w:r>
        <w:rPr>
          <w:rStyle w:val="CommentReference"/>
        </w:rPr>
        <w:annotationRef/>
      </w:r>
      <w:r>
        <w:t xml:space="preserve">The definition of "*" in this figure is not clear for me. At he filtering stage, all ineligible are supposed to be removed. </w:t>
      </w:r>
    </w:p>
    <w:p w14:paraId="354919EE" w14:textId="77777777" w:rsidR="007724D2" w:rsidRDefault="007724D2" w:rsidP="00E968A1">
      <w:pPr>
        <w:pStyle w:val="CommentText"/>
      </w:pPr>
      <w:r>
        <w:t>So the 34 misclassified in Vancouver at the screening are those previously considers eligible which were in fact ineligible.</w:t>
      </w:r>
    </w:p>
  </w:comment>
  <w:comment w:id="183" w:author="Brice Kuimi" w:date="2023-08-17T13:06:00Z" w:initials="BK">
    <w:p w14:paraId="7543AF51" w14:textId="6A644F30" w:rsidR="00B67C5E" w:rsidRDefault="00B67C5E" w:rsidP="003266D2">
      <w:pPr>
        <w:pStyle w:val="CommentText"/>
      </w:pPr>
      <w:r>
        <w:rPr>
          <w:rStyle w:val="CommentReference"/>
        </w:rPr>
        <w:annotationRef/>
      </w:r>
      <w:r>
        <w:t>I hope this what you was trying to say</w:t>
      </w:r>
    </w:p>
  </w:comment>
  <w:comment w:id="200" w:author="Brice Kuimi" w:date="2023-08-17T13:12:00Z" w:initials="BK">
    <w:p w14:paraId="2219F8BE" w14:textId="6B371D05" w:rsidR="00B67C5E" w:rsidRDefault="00B67C5E" w:rsidP="005041C0">
      <w:pPr>
        <w:pStyle w:val="CommentText"/>
      </w:pPr>
      <w:r>
        <w:rPr>
          <w:rStyle w:val="CommentReference"/>
        </w:rPr>
        <w:annotationRef/>
      </w:r>
      <w:r>
        <w:t>Not sure if we should keep this. What do you think Linda?</w:t>
      </w:r>
    </w:p>
  </w:comment>
  <w:comment w:id="201" w:author="Linda Rothman" w:date="2023-08-17T21:43:00Z" w:initials="LR">
    <w:p w14:paraId="5EEB27CC" w14:textId="77777777" w:rsidR="00E23948" w:rsidRDefault="00E23948" w:rsidP="00DC69A4">
      <w:pPr>
        <w:pStyle w:val="CommentText"/>
      </w:pPr>
      <w:r>
        <w:rPr>
          <w:rStyle w:val="CommentReference"/>
        </w:rPr>
        <w:annotationRef/>
      </w:r>
      <w:r>
        <w:t xml:space="preserve">I think this belongs in the disccussion  </w:t>
      </w:r>
    </w:p>
  </w:comment>
  <w:comment w:id="203" w:author="Brice Kuimi" w:date="2023-08-17T13:13:00Z" w:initials="BK">
    <w:p w14:paraId="797C1856" w14:textId="32C0FEF1" w:rsidR="00B67C5E" w:rsidRDefault="00B67C5E" w:rsidP="00CF3652">
      <w:pPr>
        <w:pStyle w:val="CommentText"/>
      </w:pPr>
      <w:r>
        <w:rPr>
          <w:rStyle w:val="CommentReference"/>
        </w:rPr>
        <w:annotationRef/>
      </w:r>
      <w:r>
        <w:t>I generally tried to avoid this word</w:t>
      </w:r>
    </w:p>
  </w:comment>
  <w:comment w:id="204" w:author="Brice Kuimi" w:date="2023-08-17T13:15:00Z" w:initials="BK">
    <w:p w14:paraId="6A95D54A" w14:textId="77777777" w:rsidR="00FC1B67" w:rsidRDefault="00FC1B67" w:rsidP="00C770D5">
      <w:pPr>
        <w:pStyle w:val="CommentText"/>
      </w:pPr>
      <w:r>
        <w:rPr>
          <w:rStyle w:val="CommentReference"/>
        </w:rPr>
        <w:annotationRef/>
      </w:r>
      <w:r>
        <w:t>Hard to interpret. Just say 10 fold). Same for Toronto (twice)</w:t>
      </w:r>
    </w:p>
  </w:comment>
  <w:comment w:id="212" w:author="Linda Rothman" w:date="2023-08-17T21:44:00Z" w:initials="LR">
    <w:p w14:paraId="62118288" w14:textId="77777777" w:rsidR="00E23948" w:rsidRDefault="00E23948" w:rsidP="00A6133E">
      <w:pPr>
        <w:pStyle w:val="CommentText"/>
      </w:pPr>
      <w:r>
        <w:rPr>
          <w:rStyle w:val="CommentReference"/>
        </w:rPr>
        <w:annotationRef/>
      </w:r>
      <w:r>
        <w:t>These types of sentences belong in discussions</w:t>
      </w:r>
    </w:p>
  </w:comment>
  <w:comment w:id="221" w:author="Brice Kuimi" w:date="2023-08-17T13:18:00Z" w:initials="BK">
    <w:p w14:paraId="345F9B2B" w14:textId="3633A596" w:rsidR="0065611C" w:rsidRDefault="0065611C" w:rsidP="00DD23B0">
      <w:pPr>
        <w:pStyle w:val="CommentText"/>
      </w:pPr>
      <w:r>
        <w:rPr>
          <w:rStyle w:val="CommentReference"/>
        </w:rPr>
        <w:annotationRef/>
      </w:r>
      <w:r>
        <w:t>I still think this c-km will confuse people. Just use km</w:t>
      </w:r>
    </w:p>
  </w:comment>
  <w:comment w:id="226" w:author="Brice Kuimi" w:date="2023-08-17T13:18:00Z" w:initials="BK">
    <w:p w14:paraId="2A369982" w14:textId="77777777" w:rsidR="0065611C" w:rsidRDefault="0065611C" w:rsidP="00B35FC3">
      <w:pPr>
        <w:pStyle w:val="CommentText"/>
      </w:pPr>
      <w:r>
        <w:rPr>
          <w:rStyle w:val="CommentReference"/>
        </w:rPr>
        <w:annotationRef/>
      </w:r>
      <w:r>
        <w:t>Being consistent</w:t>
      </w:r>
    </w:p>
  </w:comment>
  <w:comment w:id="235" w:author="Brice Kuimi" w:date="2023-08-17T13:24:00Z" w:initials="BK">
    <w:p w14:paraId="77B71CCF" w14:textId="77777777" w:rsidR="0065611C" w:rsidRDefault="0065611C" w:rsidP="003306D7">
      <w:pPr>
        <w:pStyle w:val="CommentText"/>
      </w:pPr>
      <w:r>
        <w:rPr>
          <w:rStyle w:val="CommentReference"/>
        </w:rPr>
        <w:annotationRef/>
      </w:r>
      <w:r>
        <w:t>Applied the same changes</w:t>
      </w:r>
    </w:p>
  </w:comment>
  <w:comment w:id="236" w:author="Linda Rothman" w:date="2023-08-17T21:45:00Z" w:initials="LR">
    <w:p w14:paraId="0536B4F0" w14:textId="77777777" w:rsidR="00E23948" w:rsidRDefault="00E23948" w:rsidP="00B123E8">
      <w:pPr>
        <w:pStyle w:val="CommentText"/>
      </w:pPr>
      <w:r>
        <w:rPr>
          <w:rStyle w:val="CommentReference"/>
        </w:rPr>
        <w:annotationRef/>
      </w:r>
      <w:r>
        <w:t>E.g. "almost a quarter"</w:t>
      </w:r>
    </w:p>
  </w:comment>
  <w:comment w:id="237" w:author="Linda Rothman" w:date="2023-08-17T21:47:00Z" w:initials="LR">
    <w:p w14:paraId="068E25BF" w14:textId="77777777" w:rsidR="00E23948" w:rsidRDefault="00E23948" w:rsidP="00B60FDB">
      <w:pPr>
        <w:pStyle w:val="CommentText"/>
      </w:pPr>
      <w:r>
        <w:rPr>
          <w:rStyle w:val="CommentReference"/>
        </w:rPr>
        <w:annotationRef/>
      </w:r>
      <w:r>
        <w:t>Konrad, I thought you had wanted to describe each of the city's separately as they were so different with respect to this</w:t>
      </w:r>
    </w:p>
  </w:comment>
  <w:comment w:id="240" w:author="Brice Kuimi" w:date="2023-08-17T13:26:00Z" w:initials="BK">
    <w:p w14:paraId="37A06371" w14:textId="67B836EB" w:rsidR="0040190F" w:rsidRDefault="0040190F" w:rsidP="001A6ADE">
      <w:pPr>
        <w:pStyle w:val="CommentText"/>
      </w:pPr>
      <w:r>
        <w:rPr>
          <w:rStyle w:val="CommentReference"/>
        </w:rPr>
        <w:annotationRef/>
      </w:r>
      <w:r>
        <w:t>Move to the discussion</w:t>
      </w:r>
    </w:p>
  </w:comment>
  <w:comment w:id="241" w:author="Linda Rothman" w:date="2023-08-17T21:46:00Z" w:initials="LR">
    <w:p w14:paraId="5EDCA969" w14:textId="77777777" w:rsidR="00E23948" w:rsidRDefault="00E23948" w:rsidP="0081093D">
      <w:pPr>
        <w:pStyle w:val="CommentText"/>
      </w:pPr>
      <w:r>
        <w:rPr>
          <w:rStyle w:val="CommentReference"/>
        </w:rPr>
        <w:annotationRef/>
      </w:r>
      <w:r>
        <w:t>Not sure what is meant by a "more inclusive" - when it is moved to the discussion</w:t>
      </w:r>
    </w:p>
  </w:comment>
  <w:comment w:id="242" w:author="Konrad Samsel" w:date="2023-08-16T12:26:00Z" w:initials="KS">
    <w:p w14:paraId="06532596" w14:textId="14B393A8" w:rsidR="00057E77" w:rsidRDefault="00057E77" w:rsidP="00980FC1">
      <w:pPr>
        <w:pStyle w:val="CommentText"/>
      </w:pPr>
      <w:r>
        <w:rPr>
          <w:rStyle w:val="CommentReference"/>
        </w:rPr>
        <w:annotationRef/>
      </w:r>
      <w:r>
        <w:t>Revised to include Dec. in front of each year in the x-axis</w:t>
      </w:r>
    </w:p>
  </w:comment>
  <w:comment w:id="243" w:author="Brice Kuimi" w:date="2023-08-17T13:20:00Z" w:initials="BK">
    <w:p w14:paraId="0A2CE785" w14:textId="77777777" w:rsidR="0065611C" w:rsidRDefault="0065611C" w:rsidP="00803CA2">
      <w:pPr>
        <w:pStyle w:val="CommentText"/>
      </w:pPr>
      <w:r>
        <w:rPr>
          <w:rStyle w:val="CommentReference"/>
        </w:rPr>
        <w:annotationRef/>
      </w:r>
      <w:r>
        <w:t>Good. Please place each figure directly after the paragraph they're first mentioned.</w:t>
      </w:r>
    </w:p>
  </w:comment>
  <w:comment w:id="244" w:author="Konrad Samsel" w:date="2023-08-17T08:02:00Z" w:initials="KS">
    <w:p w14:paraId="338E6D25" w14:textId="3C0D4474" w:rsidR="00FC26E2" w:rsidRDefault="00FC26E2" w:rsidP="007F625E">
      <w:pPr>
        <w:pStyle w:val="CommentText"/>
      </w:pPr>
      <w:r>
        <w:rPr>
          <w:rStyle w:val="CommentReference"/>
        </w:rPr>
        <w:annotationRef/>
      </w:r>
      <w:r>
        <w:t>Unsure of whether to call this a rate or net change</w:t>
      </w:r>
    </w:p>
  </w:comment>
  <w:comment w:id="245" w:author="Brice Kuimi" w:date="2023-08-17T13:22:00Z" w:initials="BK">
    <w:p w14:paraId="6378C2C9" w14:textId="77777777" w:rsidR="0065611C" w:rsidRDefault="0065611C" w:rsidP="00AD33DC">
      <w:pPr>
        <w:pStyle w:val="CommentText"/>
      </w:pPr>
      <w:r>
        <w:rPr>
          <w:rStyle w:val="CommentReference"/>
        </w:rPr>
        <w:annotationRef/>
      </w:r>
      <w:r>
        <w:t>You can keep net change. Use the same x-axis (Dec-) for all figures</w:t>
      </w:r>
    </w:p>
  </w:comment>
  <w:comment w:id="247" w:author="Linda Rothman" w:date="2023-08-17T21:50:00Z" w:initials="LR">
    <w:p w14:paraId="152D17F5" w14:textId="77777777" w:rsidR="00E86B10" w:rsidRDefault="00E86B10" w:rsidP="00D35D2C">
      <w:pPr>
        <w:pStyle w:val="CommentText"/>
      </w:pPr>
      <w:r>
        <w:rPr>
          <w:rStyle w:val="CommentReference"/>
        </w:rPr>
        <w:annotationRef/>
      </w:r>
      <w:r>
        <w:t xml:space="preserve">How did you define downtown for each of these cities? </w:t>
      </w:r>
    </w:p>
  </w:comment>
  <w:comment w:id="248" w:author="Linda Rothman" w:date="2023-08-17T21:54:00Z" w:initials="LR">
    <w:p w14:paraId="465D8A4B" w14:textId="77777777" w:rsidR="00E86B10" w:rsidRDefault="00E86B10" w:rsidP="00F300F4">
      <w:pPr>
        <w:pStyle w:val="CommentText"/>
      </w:pPr>
      <w:r>
        <w:rPr>
          <w:rStyle w:val="CommentReference"/>
        </w:rPr>
        <w:annotationRef/>
      </w:r>
      <w:r>
        <w:t xml:space="preserve">You haven't talked about the road types? </w:t>
      </w:r>
    </w:p>
  </w:comment>
  <w:comment w:id="249" w:author="Brice Kuimi" w:date="2023-08-18T09:54:00Z" w:initials="BK">
    <w:p w14:paraId="13B8F02A" w14:textId="77777777" w:rsidR="00D63A8B" w:rsidRDefault="00D63A8B">
      <w:pPr>
        <w:pStyle w:val="CommentText"/>
      </w:pPr>
      <w:r>
        <w:rPr>
          <w:rStyle w:val="CommentReference"/>
        </w:rPr>
        <w:annotationRef/>
      </w:r>
      <w:r>
        <w:t>Not enough time for the report.</w:t>
      </w:r>
    </w:p>
    <w:p w14:paraId="19533ED2" w14:textId="77777777" w:rsidR="00D63A8B" w:rsidRDefault="00D63A8B" w:rsidP="00416478">
      <w:pPr>
        <w:pStyle w:val="CommentText"/>
      </w:pPr>
      <w:r>
        <w:t>But for the paper , we should</w:t>
      </w:r>
    </w:p>
  </w:comment>
  <w:comment w:id="251" w:author="Linda Rothman" w:date="2023-08-17T21:50:00Z" w:initials="LR">
    <w:p w14:paraId="23E000FF" w14:textId="595E2600" w:rsidR="00E86B10" w:rsidRDefault="00E86B10" w:rsidP="00070269">
      <w:pPr>
        <w:pStyle w:val="CommentText"/>
      </w:pPr>
      <w:r>
        <w:rPr>
          <w:rStyle w:val="CommentReference"/>
        </w:rPr>
        <w:annotationRef/>
      </w:r>
      <w:r>
        <w:t>Please make sure there are study objectives at the end of the intro and address the first few sentences in the discussion to the objectives</w:t>
      </w:r>
    </w:p>
  </w:comment>
  <w:comment w:id="267" w:author="Linda Rothman" w:date="2023-08-17T21:51:00Z" w:initials="LR">
    <w:p w14:paraId="6AC5CC84" w14:textId="77777777" w:rsidR="00E86B10" w:rsidRDefault="00E86B10" w:rsidP="00E25648">
      <w:pPr>
        <w:pStyle w:val="CommentText"/>
      </w:pPr>
      <w:r>
        <w:rPr>
          <w:rStyle w:val="CommentReference"/>
        </w:rPr>
        <w:annotationRef/>
      </w:r>
      <w:r>
        <w:t>Reference</w:t>
      </w:r>
    </w:p>
  </w:comment>
  <w:comment w:id="268" w:author="Linda Rothman" w:date="2023-08-17T21:53:00Z" w:initials="LR">
    <w:p w14:paraId="3A1CAAB9" w14:textId="77777777" w:rsidR="00E86B10" w:rsidRDefault="00E86B10" w:rsidP="00E14B7D">
      <w:pPr>
        <w:pStyle w:val="CommentText"/>
      </w:pPr>
      <w:r>
        <w:rPr>
          <w:rStyle w:val="CommentReference"/>
        </w:rPr>
        <w:annotationRef/>
      </w:r>
      <w:r>
        <w:t xml:space="preserve">So these differences between cities- what does this mean?   You said there are differences, but the next paragraph should be directed to this. Why do you think there are differences?   </w:t>
      </w:r>
    </w:p>
  </w:comment>
  <w:comment w:id="273" w:author="Linda Rothman" w:date="2023-08-17T21:55:00Z" w:initials="LR">
    <w:p w14:paraId="6D731CAC" w14:textId="77777777" w:rsidR="00E86B10" w:rsidRDefault="00E86B10" w:rsidP="004F400F">
      <w:pPr>
        <w:pStyle w:val="CommentText"/>
      </w:pPr>
      <w:r>
        <w:rPr>
          <w:rStyle w:val="CommentReference"/>
        </w:rPr>
        <w:annotationRef/>
      </w:r>
      <w:r>
        <w:t xml:space="preserve">This seems to need to be in another paragraph- it is not related to the first few sentences.  </w:t>
      </w:r>
    </w:p>
  </w:comment>
  <w:comment w:id="274" w:author="Linda Rothman" w:date="2023-08-17T21:56:00Z" w:initials="LR">
    <w:p w14:paraId="39BEEBCB" w14:textId="77777777" w:rsidR="00E86B10" w:rsidRDefault="00E86B10">
      <w:pPr>
        <w:pStyle w:val="CommentText"/>
      </w:pPr>
      <w:r>
        <w:rPr>
          <w:rStyle w:val="CommentReference"/>
        </w:rPr>
        <w:annotationRef/>
      </w:r>
      <w:r>
        <w:t>Again, these sentences don't seem to belong in the same paragraphs.</w:t>
      </w:r>
    </w:p>
    <w:p w14:paraId="6C688C62" w14:textId="77777777" w:rsidR="00E86B10" w:rsidRDefault="00E86B10">
      <w:pPr>
        <w:pStyle w:val="CommentText"/>
      </w:pPr>
    </w:p>
    <w:p w14:paraId="456C4AE0" w14:textId="77777777" w:rsidR="00E86B10" w:rsidRDefault="00E86B10" w:rsidP="00725169">
      <w:pPr>
        <w:pStyle w:val="CommentText"/>
      </w:pPr>
      <w:r>
        <w:t>Need to figure out what this paragraph is trying to say</w:t>
      </w:r>
    </w:p>
  </w:comment>
  <w:comment w:id="278" w:author="Brice Kuimi" w:date="2023-08-17T13:12:00Z" w:initials="BK">
    <w:p w14:paraId="47C32ECE" w14:textId="77777777" w:rsidR="003B2ABB" w:rsidRDefault="003B2ABB" w:rsidP="003B2ABB">
      <w:pPr>
        <w:pStyle w:val="CommentText"/>
      </w:pPr>
      <w:r>
        <w:rPr>
          <w:rStyle w:val="CommentReference"/>
        </w:rPr>
        <w:annotationRef/>
      </w:r>
      <w:r>
        <w:t>Not sure if we should keep this. What do you think Linda?</w:t>
      </w:r>
    </w:p>
  </w:comment>
  <w:comment w:id="279" w:author="Linda Rothman" w:date="2023-08-17T21:43:00Z" w:initials="LR">
    <w:p w14:paraId="25E77139" w14:textId="77777777" w:rsidR="003B2ABB" w:rsidRDefault="003B2ABB" w:rsidP="003B2ABB">
      <w:pPr>
        <w:pStyle w:val="CommentText"/>
      </w:pPr>
      <w:r>
        <w:rPr>
          <w:rStyle w:val="CommentReference"/>
        </w:rPr>
        <w:annotationRef/>
      </w:r>
      <w:r>
        <w:t xml:space="preserve">I think this belongs in the disccussion  </w:t>
      </w:r>
    </w:p>
  </w:comment>
  <w:comment w:id="293" w:author="Linda Rothman" w:date="2023-08-17T22:00:00Z" w:initials="LR">
    <w:p w14:paraId="10DE8AA4" w14:textId="77777777" w:rsidR="0006611F" w:rsidRDefault="0006611F">
      <w:pPr>
        <w:pStyle w:val="CommentText"/>
      </w:pPr>
      <w:r>
        <w:rPr>
          <w:rStyle w:val="CommentReference"/>
        </w:rPr>
        <w:annotationRef/>
      </w:r>
      <w:r>
        <w:t>I don't think we know from this study, how municipalities have priortised active transportation options.   That would require a policy analysis or a qualitative study.</w:t>
      </w:r>
    </w:p>
    <w:p w14:paraId="44797DF5" w14:textId="77777777" w:rsidR="0006611F" w:rsidRDefault="0006611F">
      <w:pPr>
        <w:pStyle w:val="CommentText"/>
      </w:pPr>
    </w:p>
    <w:p w14:paraId="313675DB" w14:textId="77777777" w:rsidR="0006611F" w:rsidRDefault="0006611F" w:rsidP="000F321E">
      <w:pPr>
        <w:pStyle w:val="CommentText"/>
      </w:pPr>
      <w:r>
        <w:t xml:space="preserve">Also, this is only one active transportation options.  I would stick to being specific. </w:t>
      </w:r>
    </w:p>
  </w:comment>
  <w:comment w:id="296" w:author="Linda Rothman" w:date="2023-08-17T22:00:00Z" w:initials="LR">
    <w:p w14:paraId="5790CFB7" w14:textId="77777777" w:rsidR="0006611F" w:rsidRDefault="0006611F" w:rsidP="00E3040E">
      <w:pPr>
        <w:pStyle w:val="CommentText"/>
      </w:pPr>
      <w:r>
        <w:rPr>
          <w:rStyle w:val="CommentReference"/>
        </w:rPr>
        <w:annotationRef/>
      </w:r>
      <w:r>
        <w:t xml:space="preserve">But again, need to say something about the difdferences between cities. </w:t>
      </w:r>
    </w:p>
  </w:comment>
  <w:comment w:id="307" w:author="Linda Rothman" w:date="2023-08-17T22:03:00Z" w:initials="LR">
    <w:p w14:paraId="293B58F1" w14:textId="77777777" w:rsidR="005B4186" w:rsidRDefault="0006611F" w:rsidP="00F4264C">
      <w:pPr>
        <w:pStyle w:val="CommentText"/>
      </w:pPr>
      <w:r>
        <w:rPr>
          <w:rStyle w:val="CommentReference"/>
        </w:rPr>
        <w:annotationRef/>
      </w:r>
      <w:r w:rsidR="005B4186">
        <w:t>You didn't talk about this anywhere before this (ie how the maps look so unconnected).   It would be good to put a sentence or two related to this in the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2C64D6" w15:done="1"/>
  <w15:commentEx w15:paraId="1AFCA6F8" w15:done="0"/>
  <w15:commentEx w15:paraId="1FDE9C3E" w15:done="0"/>
  <w15:commentEx w15:paraId="0138BA52" w15:done="0"/>
  <w15:commentEx w15:paraId="0D22DE8A" w15:paraIdParent="0138BA52" w15:done="0"/>
  <w15:commentEx w15:paraId="6DC694A0" w15:paraIdParent="0138BA52" w15:done="0"/>
  <w15:commentEx w15:paraId="6ABD1C0E" w15:done="0"/>
  <w15:commentEx w15:paraId="54D08478" w15:paraIdParent="6ABD1C0E" w15:done="0"/>
  <w15:commentEx w15:paraId="0458526A" w15:paraIdParent="6ABD1C0E" w15:done="0"/>
  <w15:commentEx w15:paraId="0519BEC7" w15:done="0"/>
  <w15:commentEx w15:paraId="4E69478E" w15:paraIdParent="0519BEC7" w15:done="0"/>
  <w15:commentEx w15:paraId="412F6FD9" w15:paraIdParent="0519BEC7" w15:done="0"/>
  <w15:commentEx w15:paraId="3C9CB1DA" w15:done="0"/>
  <w15:commentEx w15:paraId="633C083F" w15:done="0"/>
  <w15:commentEx w15:paraId="691D4F81" w15:paraIdParent="633C083F" w15:done="0"/>
  <w15:commentEx w15:paraId="47CA57FE" w15:done="0"/>
  <w15:commentEx w15:paraId="6D97C431" w15:paraIdParent="47CA57FE" w15:done="0"/>
  <w15:commentEx w15:paraId="33F8C629" w15:done="0"/>
  <w15:commentEx w15:paraId="64ED5401" w15:paraIdParent="33F8C629" w15:done="0"/>
  <w15:commentEx w15:paraId="346BDFE6" w15:done="0"/>
  <w15:commentEx w15:paraId="6150DE5D" w15:done="0"/>
  <w15:commentEx w15:paraId="313FB1C4" w15:done="0"/>
  <w15:commentEx w15:paraId="113E6F3C" w15:done="0"/>
  <w15:commentEx w15:paraId="233E180E" w15:paraIdParent="113E6F3C" w15:done="0"/>
  <w15:commentEx w15:paraId="7ADECBEB" w15:paraIdParent="113E6F3C" w15:done="0"/>
  <w15:commentEx w15:paraId="3B0C16B7" w15:paraIdParent="113E6F3C" w15:done="0"/>
  <w15:commentEx w15:paraId="599CB60A" w15:done="0"/>
  <w15:commentEx w15:paraId="3A638740" w15:paraIdParent="599CB60A" w15:done="0"/>
  <w15:commentEx w15:paraId="7D899DC4" w15:paraIdParent="599CB60A" w15:done="0"/>
  <w15:commentEx w15:paraId="652A8286" w15:done="0"/>
  <w15:commentEx w15:paraId="3817B021" w15:paraIdParent="652A8286" w15:done="0"/>
  <w15:commentEx w15:paraId="64A31F9B" w15:paraIdParent="652A8286" w15:done="0"/>
  <w15:commentEx w15:paraId="5E9A3D0B" w15:done="0"/>
  <w15:commentEx w15:paraId="67ACEE39" w15:paraIdParent="5E9A3D0B" w15:done="0"/>
  <w15:commentEx w15:paraId="30352C75" w15:done="0"/>
  <w15:commentEx w15:paraId="14BB4EC7" w15:done="0"/>
  <w15:commentEx w15:paraId="6EF2FEE3" w15:done="0"/>
  <w15:commentEx w15:paraId="6F2338FC" w15:done="0"/>
  <w15:commentEx w15:paraId="508C3957" w15:paraIdParent="6F2338FC" w15:done="0"/>
  <w15:commentEx w15:paraId="2B824A6B" w15:done="0"/>
  <w15:commentEx w15:paraId="068BADAE" w15:done="0"/>
  <w15:commentEx w15:paraId="703579E3" w15:paraIdParent="068BADAE" w15:done="0"/>
  <w15:commentEx w15:paraId="2CFE63A0" w15:paraIdParent="068BADAE" w15:done="0"/>
  <w15:commentEx w15:paraId="06095640" w15:paraIdParent="068BADAE" w15:done="0"/>
  <w15:commentEx w15:paraId="506A7431" w15:done="0"/>
  <w15:commentEx w15:paraId="79C29A89" w15:paraIdParent="506A7431" w15:done="0"/>
  <w15:commentEx w15:paraId="354919EE" w15:paraIdParent="506A7431" w15:done="0"/>
  <w15:commentEx w15:paraId="7543AF51" w15:done="0"/>
  <w15:commentEx w15:paraId="2219F8BE" w15:done="0"/>
  <w15:commentEx w15:paraId="5EEB27CC" w15:paraIdParent="2219F8BE" w15:done="0"/>
  <w15:commentEx w15:paraId="797C1856" w15:done="0"/>
  <w15:commentEx w15:paraId="6A95D54A" w15:done="0"/>
  <w15:commentEx w15:paraId="62118288" w15:done="0"/>
  <w15:commentEx w15:paraId="345F9B2B" w15:done="0"/>
  <w15:commentEx w15:paraId="2A369982" w15:done="0"/>
  <w15:commentEx w15:paraId="77B71CCF" w15:done="0"/>
  <w15:commentEx w15:paraId="0536B4F0" w15:paraIdParent="77B71CCF" w15:done="0"/>
  <w15:commentEx w15:paraId="068E25BF" w15:done="0"/>
  <w15:commentEx w15:paraId="37A06371" w15:done="0"/>
  <w15:commentEx w15:paraId="5EDCA969" w15:paraIdParent="37A06371" w15:done="0"/>
  <w15:commentEx w15:paraId="06532596" w15:done="0"/>
  <w15:commentEx w15:paraId="0A2CE785" w15:paraIdParent="06532596" w15:done="0"/>
  <w15:commentEx w15:paraId="338E6D25" w15:done="0"/>
  <w15:commentEx w15:paraId="6378C2C9" w15:paraIdParent="338E6D25" w15:done="0"/>
  <w15:commentEx w15:paraId="152D17F5" w15:done="0"/>
  <w15:commentEx w15:paraId="465D8A4B" w15:done="0"/>
  <w15:commentEx w15:paraId="19533ED2" w15:paraIdParent="465D8A4B" w15:done="0"/>
  <w15:commentEx w15:paraId="23E000FF" w15:done="0"/>
  <w15:commentEx w15:paraId="6AC5CC84" w15:done="0"/>
  <w15:commentEx w15:paraId="3A1CAAB9" w15:done="0"/>
  <w15:commentEx w15:paraId="6D731CAC" w15:done="0"/>
  <w15:commentEx w15:paraId="456C4AE0" w15:done="0"/>
  <w15:commentEx w15:paraId="47C32ECE" w15:done="0"/>
  <w15:commentEx w15:paraId="25E77139" w15:paraIdParent="47C32ECE" w15:done="0"/>
  <w15:commentEx w15:paraId="313675DB" w15:done="0"/>
  <w15:commentEx w15:paraId="5790CFB7" w15:done="0"/>
  <w15:commentEx w15:paraId="293B58F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88092" w16cex:dateUtc="2023-08-17T15:18:00Z"/>
  <w16cex:commentExtensible w16cex:durableId="288882FA" w16cex:dateUtc="2023-08-17T15:28:00Z"/>
  <w16cex:commentExtensible w16cex:durableId="2888839A" w16cex:dateUtc="2023-08-17T15:31:00Z"/>
  <w16cex:commentExtensible w16cex:durableId="288883EE" w16cex:dateUtc="2023-08-17T15:33:00Z"/>
  <w16cex:commentExtensible w16cex:durableId="28890EF4" w16cex:dateUtc="2023-08-18T01:26:00Z"/>
  <w16cex:commentExtensible w16cex:durableId="2889B9DB" w16cex:dateUtc="2023-08-18T13:34:00Z"/>
  <w16cex:commentExtensible w16cex:durableId="28888447" w16cex:dateUtc="2023-08-17T15:34:00Z"/>
  <w16cex:commentExtensible w16cex:durableId="28890F2E" w16cex:dateUtc="2023-08-18T01:27:00Z"/>
  <w16cex:commentExtensible w16cex:durableId="2889BB89" w16cex:dateUtc="2023-08-18T13:42:00Z"/>
  <w16cex:commentExtensible w16cex:durableId="288885B2" w16cex:dateUtc="2023-08-17T15:40:00Z"/>
  <w16cex:commentExtensible w16cex:durableId="28890F8A" w16cex:dateUtc="2023-08-18T01:28:00Z"/>
  <w16cex:commentExtensible w16cex:durableId="2889BBA2" w16cex:dateUtc="2023-08-18T13:42:00Z"/>
  <w16cex:commentExtensible w16cex:durableId="28888607" w16cex:dateUtc="2023-08-17T15:41:00Z"/>
  <w16cex:commentExtensible w16cex:durableId="28891410" w16cex:dateUtc="2023-08-18T01:48:00Z"/>
  <w16cex:commentExtensible w16cex:durableId="2889BBD2" w16cex:dateUtc="2023-08-18T13:43:00Z"/>
  <w16cex:commentExtensible w16cex:durableId="2884CEB1" w16cex:dateUtc="2023-08-14T20:02:00Z">
    <w16cex:extLst>
      <w16:ext w16:uri="{CE6994B0-6A32-4C9F-8C6B-6E91EDA988CE}">
        <cr:reactions xmlns:cr="http://schemas.microsoft.com/office/comments/2020/reactions">
          <cr:reaction reactionType="1">
            <cr:reactionInfo dateUtc="2023-08-17T16:49:54Z">
              <cr:user userId="S::brice.kuimi@utoronto.ca::5574aa5c-354e-4e7e-8e1a-c7f1fe9405d5" userProvider="AD" userName="Brice Kuimi"/>
            </cr:reactionInfo>
          </cr:reaction>
        </cr:reactions>
      </w16:ext>
    </w16cex:extLst>
  </w16cex:commentExtensible>
  <w16cex:commentExtensible w16cex:durableId="28869314" w16cex:dateUtc="2023-08-16T04:13:00Z"/>
  <w16cex:commentExtensible w16cex:durableId="288887D9" w16cex:dateUtc="2023-08-17T15:49:00Z"/>
  <w16cex:commentExtensible w16cex:durableId="28890FC5" w16cex:dateUtc="2023-08-18T01:29:00Z"/>
  <w16cex:commentExtensible w16cex:durableId="28891071" w16cex:dateUtc="2023-08-18T01:32:00Z"/>
  <w16cex:commentExtensible w16cex:durableId="28888BE3" w16cex:dateUtc="2023-08-17T16:06:00Z"/>
  <w16cex:commentExtensible w16cex:durableId="28888C32" w16cex:dateUtc="2023-08-17T16:08: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910EE" w16cex:dateUtc="2023-08-18T01:34:00Z"/>
  <w16cex:commentExtensible w16cex:durableId="288893D0" w16cex:dateUtc="2023-08-17T16:40:00Z"/>
  <w16cex:commentExtensible w16cex:durableId="28891136" w16cex:dateUtc="2023-08-18T01:35:00Z"/>
  <w16cex:commentExtensible w16cex:durableId="2889BC6F" w16cex:dateUtc="2023-08-18T13:46:00Z"/>
  <w16cex:commentExtensible w16cex:durableId="2884E578" w16cex:dateUtc="2023-08-14T21:40:00Z"/>
  <w16cex:commentExtensible w16cex:durableId="28872BB8" w16cex:dateUtc="2023-08-16T15:04:00Z"/>
  <w16cex:commentExtensible w16cex:durableId="2888939C" w16cex:dateUtc="2023-08-17T16:39:00Z"/>
  <w16cex:commentExtensible w16cex:durableId="2884E6FC" w16cex:dateUtc="2023-08-14T21:46:00Z"/>
  <w16cex:commentExtensible w16cex:durableId="28873023" w16cex:dateUtc="2023-08-16T15:23:00Z"/>
  <w16cex:commentExtensible w16cex:durableId="288895E2" w16cex:dateUtc="2023-08-17T16:49:00Z"/>
  <w16cex:commentExtensible w16cex:durableId="2888950F" w16cex:dateUtc="2023-08-17T16:46:00Z"/>
  <w16cex:commentExtensible w16cex:durableId="28889526" w16cex:dateUtc="2023-08-17T16:46:00Z"/>
  <w16cex:commentExtensible w16cex:durableId="28889636" w16cex:dateUtc="2023-08-17T16:51:00Z"/>
  <w16cex:commentExtensible w16cex:durableId="2889123E" w16cex:dateUtc="2023-08-18T01:40:00Z"/>
  <w16cex:commentExtensible w16cex:durableId="28889713" w16cex:dateUtc="2023-08-17T16:54:00Z"/>
  <w16cex:commentExtensible w16cex:durableId="2884E775" w16cex:dateUtc="2023-08-14T21:48:00Z"/>
  <w16cex:commentExtensible w16cex:durableId="28873122" w16cex:dateUtc="2023-08-16T15:27:00Z"/>
  <w16cex:commentExtensible w16cex:durableId="2889124F" w16cex:dateUtc="2023-08-18T01:40:00Z"/>
  <w16cex:commentExtensible w16cex:durableId="2889BC94" w16cex:dateUtc="2023-08-18T13:47:00Z"/>
  <w16cex:commentExtensible w16cex:durableId="28889867" w16cex:dateUtc="2023-08-17T17:00:00Z"/>
  <w16cex:commentExtensible w16cex:durableId="2889127A" w16cex:dateUtc="2023-08-18T01:41:00Z"/>
  <w16cex:commentExtensible w16cex:durableId="2889BD28" w16cex:dateUtc="2023-08-18T13:49:00Z"/>
  <w16cex:commentExtensible w16cex:durableId="288899CE" w16cex:dateUtc="2023-08-17T17:06:00Z"/>
  <w16cex:commentExtensible w16cex:durableId="28889B2F" w16cex:dateUtc="2023-08-17T17:12:00Z"/>
  <w16cex:commentExtensible w16cex:durableId="28891310" w16cex:dateUtc="2023-08-18T01:43:00Z"/>
  <w16cex:commentExtensible w16cex:durableId="28889B71" w16cex:dateUtc="2023-08-17T17:13:00Z"/>
  <w16cex:commentExtensible w16cex:durableId="28889BEB" w16cex:dateUtc="2023-08-17T17:15:00Z"/>
  <w16cex:commentExtensible w16cex:durableId="28891342" w16cex:dateUtc="2023-08-18T01:44:00Z"/>
  <w16cex:commentExtensible w16cex:durableId="28889CA5" w16cex:dateUtc="2023-08-17T17:18:00Z"/>
  <w16cex:commentExtensible w16cex:durableId="28889CC1" w16cex:dateUtc="2023-08-17T17:18:00Z"/>
  <w16cex:commentExtensible w16cex:durableId="28889DF5" w16cex:dateUtc="2023-08-17T17:24:00Z"/>
  <w16cex:commentExtensible w16cex:durableId="28891378" w16cex:dateUtc="2023-08-18T01:45:00Z"/>
  <w16cex:commentExtensible w16cex:durableId="288913DF" w16cex:dateUtc="2023-08-18T01:47:00Z"/>
  <w16cex:commentExtensible w16cex:durableId="28889E8B" w16cex:dateUtc="2023-08-17T17:26:00Z"/>
  <w16cex:commentExtensible w16cex:durableId="288913CF" w16cex:dateUtc="2023-08-18T01:46:00Z"/>
  <w16cex:commentExtensible w16cex:durableId="28873EDE" w16cex:dateUtc="2023-08-16T16:26:00Z"/>
  <w16cex:commentExtensible w16cex:durableId="28889D12" w16cex:dateUtc="2023-08-17T17:20:00Z"/>
  <w16cex:commentExtensible w16cex:durableId="28885279" w16cex:dateUtc="2023-08-17T12:02:00Z"/>
  <w16cex:commentExtensible w16cex:durableId="28889D7D" w16cex:dateUtc="2023-08-17T17:22:00Z"/>
  <w16cex:commentExtensible w16cex:durableId="2889148E" w16cex:dateUtc="2023-08-18T01:50:00Z"/>
  <w16cex:commentExtensible w16cex:durableId="288915A4" w16cex:dateUtc="2023-08-18T01:54:00Z"/>
  <w16cex:commentExtensible w16cex:durableId="2889BE5B" w16cex:dateUtc="2023-08-18T13:54:00Z"/>
  <w16cex:commentExtensible w16cex:durableId="288914B3" w16cex:dateUtc="2023-08-18T01:50:00Z"/>
  <w16cex:commentExtensible w16cex:durableId="288914EB" w16cex:dateUtc="2023-08-18T01:51:00Z"/>
  <w16cex:commentExtensible w16cex:durableId="2889153D" w16cex:dateUtc="2023-08-18T01:53:00Z"/>
  <w16cex:commentExtensible w16cex:durableId="288915EA" w16cex:dateUtc="2023-08-18T01:55:00Z"/>
  <w16cex:commentExtensible w16cex:durableId="28891626" w16cex:dateUtc="2023-08-18T01:56:00Z"/>
  <w16cex:commentExtensible w16cex:durableId="134BE3A9" w16cex:dateUtc="2023-08-17T17:12:00Z"/>
  <w16cex:commentExtensible w16cex:durableId="1E715E27" w16cex:dateUtc="2023-08-18T01:43:00Z"/>
  <w16cex:commentExtensible w16cex:durableId="288916EF" w16cex:dateUtc="2023-08-18T02:00:00Z"/>
  <w16cex:commentExtensible w16cex:durableId="2889170F" w16cex:dateUtc="2023-08-18T02:00:00Z"/>
  <w16cex:commentExtensible w16cex:durableId="288917AA" w16cex:dateUtc="2023-08-18T0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2C64D6" w16cid:durableId="28888092"/>
  <w16cid:commentId w16cid:paraId="1AFCA6F8" w16cid:durableId="288882FA"/>
  <w16cid:commentId w16cid:paraId="1FDE9C3E" w16cid:durableId="2888839A"/>
  <w16cid:commentId w16cid:paraId="0138BA52" w16cid:durableId="288883EE"/>
  <w16cid:commentId w16cid:paraId="0D22DE8A" w16cid:durableId="28890EF4"/>
  <w16cid:commentId w16cid:paraId="6DC694A0" w16cid:durableId="2889B9DB"/>
  <w16cid:commentId w16cid:paraId="6ABD1C0E" w16cid:durableId="28888447"/>
  <w16cid:commentId w16cid:paraId="54D08478" w16cid:durableId="28890F2E"/>
  <w16cid:commentId w16cid:paraId="0458526A" w16cid:durableId="2889BB89"/>
  <w16cid:commentId w16cid:paraId="0519BEC7" w16cid:durableId="288885B2"/>
  <w16cid:commentId w16cid:paraId="4E69478E" w16cid:durableId="28890F8A"/>
  <w16cid:commentId w16cid:paraId="412F6FD9" w16cid:durableId="2889BBA2"/>
  <w16cid:commentId w16cid:paraId="3C9CB1DA" w16cid:durableId="28888607"/>
  <w16cid:commentId w16cid:paraId="633C083F" w16cid:durableId="28891410"/>
  <w16cid:commentId w16cid:paraId="691D4F81" w16cid:durableId="2889BBD2"/>
  <w16cid:commentId w16cid:paraId="47CA57FE" w16cid:durableId="2884CEB1"/>
  <w16cid:commentId w16cid:paraId="6D97C431" w16cid:durableId="28869314"/>
  <w16cid:commentId w16cid:paraId="33F8C629" w16cid:durableId="288887D9"/>
  <w16cid:commentId w16cid:paraId="64ED5401" w16cid:durableId="28890FC5"/>
  <w16cid:commentId w16cid:paraId="346BDFE6" w16cid:durableId="28891071"/>
  <w16cid:commentId w16cid:paraId="6150DE5D" w16cid:durableId="28888BE3"/>
  <w16cid:commentId w16cid:paraId="313FB1C4" w16cid:durableId="28888C32"/>
  <w16cid:commentId w16cid:paraId="113E6F3C" w16cid:durableId="2884C4B5"/>
  <w16cid:commentId w16cid:paraId="233E180E" w16cid:durableId="2884E490"/>
  <w16cid:commentId w16cid:paraId="7ADECBEB" w16cid:durableId="28872F5D"/>
  <w16cid:commentId w16cid:paraId="3B0C16B7" w16cid:durableId="288910EE"/>
  <w16cid:commentId w16cid:paraId="599CB60A" w16cid:durableId="288893D0"/>
  <w16cid:commentId w16cid:paraId="3A638740" w16cid:durableId="28891136"/>
  <w16cid:commentId w16cid:paraId="7D899DC4" w16cid:durableId="2889BC6F"/>
  <w16cid:commentId w16cid:paraId="652A8286" w16cid:durableId="2884E578"/>
  <w16cid:commentId w16cid:paraId="3817B021" w16cid:durableId="28872BB8"/>
  <w16cid:commentId w16cid:paraId="64A31F9B" w16cid:durableId="2888939C"/>
  <w16cid:commentId w16cid:paraId="5E9A3D0B" w16cid:durableId="2884E6FC"/>
  <w16cid:commentId w16cid:paraId="67ACEE39" w16cid:durableId="28873023"/>
  <w16cid:commentId w16cid:paraId="30352C75" w16cid:durableId="288895E2"/>
  <w16cid:commentId w16cid:paraId="14BB4EC7" w16cid:durableId="2888950F"/>
  <w16cid:commentId w16cid:paraId="6EF2FEE3" w16cid:durableId="28889526"/>
  <w16cid:commentId w16cid:paraId="6F2338FC" w16cid:durableId="28889636"/>
  <w16cid:commentId w16cid:paraId="508C3957" w16cid:durableId="2889123E"/>
  <w16cid:commentId w16cid:paraId="2B824A6B" w16cid:durableId="28889713"/>
  <w16cid:commentId w16cid:paraId="068BADAE" w16cid:durableId="2884E775"/>
  <w16cid:commentId w16cid:paraId="703579E3" w16cid:durableId="28873122"/>
  <w16cid:commentId w16cid:paraId="2CFE63A0" w16cid:durableId="2889124F"/>
  <w16cid:commentId w16cid:paraId="06095640" w16cid:durableId="2889BC94"/>
  <w16cid:commentId w16cid:paraId="506A7431" w16cid:durableId="28889867"/>
  <w16cid:commentId w16cid:paraId="79C29A89" w16cid:durableId="2889127A"/>
  <w16cid:commentId w16cid:paraId="354919EE" w16cid:durableId="2889BD28"/>
  <w16cid:commentId w16cid:paraId="7543AF51" w16cid:durableId="288899CE"/>
  <w16cid:commentId w16cid:paraId="2219F8BE" w16cid:durableId="28889B2F"/>
  <w16cid:commentId w16cid:paraId="5EEB27CC" w16cid:durableId="28891310"/>
  <w16cid:commentId w16cid:paraId="797C1856" w16cid:durableId="28889B71"/>
  <w16cid:commentId w16cid:paraId="6A95D54A" w16cid:durableId="28889BEB"/>
  <w16cid:commentId w16cid:paraId="62118288" w16cid:durableId="28891342"/>
  <w16cid:commentId w16cid:paraId="345F9B2B" w16cid:durableId="28889CA5"/>
  <w16cid:commentId w16cid:paraId="2A369982" w16cid:durableId="28889CC1"/>
  <w16cid:commentId w16cid:paraId="77B71CCF" w16cid:durableId="28889DF5"/>
  <w16cid:commentId w16cid:paraId="0536B4F0" w16cid:durableId="28891378"/>
  <w16cid:commentId w16cid:paraId="068E25BF" w16cid:durableId="288913DF"/>
  <w16cid:commentId w16cid:paraId="37A06371" w16cid:durableId="28889E8B"/>
  <w16cid:commentId w16cid:paraId="5EDCA969" w16cid:durableId="288913CF"/>
  <w16cid:commentId w16cid:paraId="06532596" w16cid:durableId="28873EDE"/>
  <w16cid:commentId w16cid:paraId="0A2CE785" w16cid:durableId="28889D12"/>
  <w16cid:commentId w16cid:paraId="338E6D25" w16cid:durableId="28885279"/>
  <w16cid:commentId w16cid:paraId="6378C2C9" w16cid:durableId="28889D7D"/>
  <w16cid:commentId w16cid:paraId="152D17F5" w16cid:durableId="2889148E"/>
  <w16cid:commentId w16cid:paraId="465D8A4B" w16cid:durableId="288915A4"/>
  <w16cid:commentId w16cid:paraId="19533ED2" w16cid:durableId="2889BE5B"/>
  <w16cid:commentId w16cid:paraId="23E000FF" w16cid:durableId="288914B3"/>
  <w16cid:commentId w16cid:paraId="6AC5CC84" w16cid:durableId="288914EB"/>
  <w16cid:commentId w16cid:paraId="3A1CAAB9" w16cid:durableId="2889153D"/>
  <w16cid:commentId w16cid:paraId="6D731CAC" w16cid:durableId="288915EA"/>
  <w16cid:commentId w16cid:paraId="456C4AE0" w16cid:durableId="28891626"/>
  <w16cid:commentId w16cid:paraId="47C32ECE" w16cid:durableId="134BE3A9"/>
  <w16cid:commentId w16cid:paraId="25E77139" w16cid:durableId="1E715E27"/>
  <w16cid:commentId w16cid:paraId="313675DB" w16cid:durableId="288916EF"/>
  <w16cid:commentId w16cid:paraId="5790CFB7" w16cid:durableId="2889170F"/>
  <w16cid:commentId w16cid:paraId="293B58F1" w16cid:durableId="288917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7A529" w14:textId="77777777" w:rsidR="00736309" w:rsidRDefault="00736309" w:rsidP="00494FFE">
      <w:pPr>
        <w:spacing w:after="0" w:line="240" w:lineRule="auto"/>
      </w:pPr>
      <w:r>
        <w:separator/>
      </w:r>
    </w:p>
  </w:endnote>
  <w:endnote w:type="continuationSeparator" w:id="0">
    <w:p w14:paraId="2766BC56" w14:textId="77777777" w:rsidR="00736309" w:rsidRDefault="00736309"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CB877" w14:textId="77777777" w:rsidR="00736309" w:rsidRDefault="00736309" w:rsidP="00494FFE">
      <w:pPr>
        <w:spacing w:after="0" w:line="240" w:lineRule="auto"/>
      </w:pPr>
      <w:r>
        <w:separator/>
      </w:r>
    </w:p>
  </w:footnote>
  <w:footnote w:type="continuationSeparator" w:id="0">
    <w:p w14:paraId="13C05412" w14:textId="77777777" w:rsidR="00736309" w:rsidRDefault="00736309"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5"/>
  </w:num>
  <w:num w:numId="2" w16cid:durableId="194781329">
    <w:abstractNumId w:val="0"/>
  </w:num>
  <w:num w:numId="3" w16cid:durableId="62610198">
    <w:abstractNumId w:val="4"/>
  </w:num>
  <w:num w:numId="4" w16cid:durableId="373772231">
    <w:abstractNumId w:val="2"/>
  </w:num>
  <w:num w:numId="5" w16cid:durableId="1248996633">
    <w:abstractNumId w:val="6"/>
  </w:num>
  <w:num w:numId="6" w16cid:durableId="1267812015">
    <w:abstractNumId w:val="7"/>
  </w:num>
  <w:num w:numId="7" w16cid:durableId="1770586293">
    <w:abstractNumId w:val="1"/>
  </w:num>
  <w:num w:numId="8" w16cid:durableId="1574779780">
    <w:abstractNumId w:val="3"/>
  </w:num>
  <w:num w:numId="9" w16cid:durableId="21033797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Wen">
    <w15:presenceInfo w15:providerId="AD" w15:userId="S::richard.wen@utoronto.ca::2565ef9e-1751-42dd-941c-107eaeb23d3d"/>
  </w15:person>
  <w15:person w15:author="Brice Kuimi">
    <w15:presenceInfo w15:providerId="AD" w15:userId="S::brice.kuimi@utoronto.ca::5574aa5c-354e-4e7e-8e1a-c7f1fe9405d5"/>
  </w15:person>
  <w15:person w15:author="Linda Rothman">
    <w15:presenceInfo w15:providerId="None" w15:userId="Linda Rothman"/>
  </w15:person>
  <w15:person w15:author="Richard Wen [2]">
    <w15:presenceInfo w15:providerId="None" w15:userId="Richard Wen"/>
  </w15:person>
  <w15:person w15:author="Konrad Samsel">
    <w15:presenceInfo w15:providerId="AD" w15:userId="S::konrad.samsel@mail.utoronto.ca::6af2ae05-8f0a-4125-82fc-0f1892a716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635C"/>
    <w:rsid w:val="00017D70"/>
    <w:rsid w:val="00021249"/>
    <w:rsid w:val="00030063"/>
    <w:rsid w:val="00032B7F"/>
    <w:rsid w:val="00043D33"/>
    <w:rsid w:val="000522F2"/>
    <w:rsid w:val="00053803"/>
    <w:rsid w:val="00055CD0"/>
    <w:rsid w:val="00055FC2"/>
    <w:rsid w:val="00057E77"/>
    <w:rsid w:val="00063564"/>
    <w:rsid w:val="0006611F"/>
    <w:rsid w:val="000670AD"/>
    <w:rsid w:val="00072EC5"/>
    <w:rsid w:val="00075EF5"/>
    <w:rsid w:val="000761EE"/>
    <w:rsid w:val="000777B8"/>
    <w:rsid w:val="00081E5A"/>
    <w:rsid w:val="00083777"/>
    <w:rsid w:val="0008425E"/>
    <w:rsid w:val="0009568A"/>
    <w:rsid w:val="000969A5"/>
    <w:rsid w:val="000A1CC3"/>
    <w:rsid w:val="000A60F6"/>
    <w:rsid w:val="000A7152"/>
    <w:rsid w:val="000B325E"/>
    <w:rsid w:val="000B4866"/>
    <w:rsid w:val="000B4FCC"/>
    <w:rsid w:val="000B529D"/>
    <w:rsid w:val="000B6B28"/>
    <w:rsid w:val="000D00EC"/>
    <w:rsid w:val="000D2EE5"/>
    <w:rsid w:val="000D6326"/>
    <w:rsid w:val="000E1F4A"/>
    <w:rsid w:val="000F154A"/>
    <w:rsid w:val="000F2050"/>
    <w:rsid w:val="000F427D"/>
    <w:rsid w:val="00103922"/>
    <w:rsid w:val="00122008"/>
    <w:rsid w:val="00123041"/>
    <w:rsid w:val="00123896"/>
    <w:rsid w:val="001241AF"/>
    <w:rsid w:val="00127D8C"/>
    <w:rsid w:val="00130073"/>
    <w:rsid w:val="001403A0"/>
    <w:rsid w:val="00142C3F"/>
    <w:rsid w:val="00144E2C"/>
    <w:rsid w:val="001474CA"/>
    <w:rsid w:val="00151B18"/>
    <w:rsid w:val="001522A1"/>
    <w:rsid w:val="00156AEE"/>
    <w:rsid w:val="00157BAB"/>
    <w:rsid w:val="00157DDC"/>
    <w:rsid w:val="001627BD"/>
    <w:rsid w:val="00164212"/>
    <w:rsid w:val="00166BBC"/>
    <w:rsid w:val="0016705F"/>
    <w:rsid w:val="00167977"/>
    <w:rsid w:val="00172209"/>
    <w:rsid w:val="00175782"/>
    <w:rsid w:val="00180A82"/>
    <w:rsid w:val="0018218F"/>
    <w:rsid w:val="00187AFA"/>
    <w:rsid w:val="001960E8"/>
    <w:rsid w:val="0019715A"/>
    <w:rsid w:val="001A127F"/>
    <w:rsid w:val="001A15D6"/>
    <w:rsid w:val="001A2AFB"/>
    <w:rsid w:val="001B0E12"/>
    <w:rsid w:val="001B1DDB"/>
    <w:rsid w:val="001B2482"/>
    <w:rsid w:val="001B5FC8"/>
    <w:rsid w:val="001C139E"/>
    <w:rsid w:val="001C1A7E"/>
    <w:rsid w:val="001C5BEE"/>
    <w:rsid w:val="001D0DF9"/>
    <w:rsid w:val="001D281E"/>
    <w:rsid w:val="001D40DD"/>
    <w:rsid w:val="001E0E1C"/>
    <w:rsid w:val="001F3096"/>
    <w:rsid w:val="001F4DA2"/>
    <w:rsid w:val="00200465"/>
    <w:rsid w:val="00204326"/>
    <w:rsid w:val="0020528B"/>
    <w:rsid w:val="0021309E"/>
    <w:rsid w:val="002153CD"/>
    <w:rsid w:val="002208D2"/>
    <w:rsid w:val="00226F87"/>
    <w:rsid w:val="00244ED7"/>
    <w:rsid w:val="00250867"/>
    <w:rsid w:val="0025106E"/>
    <w:rsid w:val="00266F7C"/>
    <w:rsid w:val="00271F48"/>
    <w:rsid w:val="00276DFC"/>
    <w:rsid w:val="00280D84"/>
    <w:rsid w:val="00284B08"/>
    <w:rsid w:val="0028692D"/>
    <w:rsid w:val="00287288"/>
    <w:rsid w:val="002A0104"/>
    <w:rsid w:val="002A69F1"/>
    <w:rsid w:val="002B11EE"/>
    <w:rsid w:val="002B4375"/>
    <w:rsid w:val="002B6398"/>
    <w:rsid w:val="002C3A41"/>
    <w:rsid w:val="002D0ED4"/>
    <w:rsid w:val="002D70E8"/>
    <w:rsid w:val="002E0E13"/>
    <w:rsid w:val="002E2127"/>
    <w:rsid w:val="002E21F8"/>
    <w:rsid w:val="002E2D72"/>
    <w:rsid w:val="002F0A5E"/>
    <w:rsid w:val="002F46F1"/>
    <w:rsid w:val="00300F76"/>
    <w:rsid w:val="003075CE"/>
    <w:rsid w:val="003107BA"/>
    <w:rsid w:val="003163FC"/>
    <w:rsid w:val="0031779F"/>
    <w:rsid w:val="00321FBF"/>
    <w:rsid w:val="00322002"/>
    <w:rsid w:val="0032303E"/>
    <w:rsid w:val="003232BB"/>
    <w:rsid w:val="0033769C"/>
    <w:rsid w:val="00341111"/>
    <w:rsid w:val="003413B6"/>
    <w:rsid w:val="00342FAD"/>
    <w:rsid w:val="00344582"/>
    <w:rsid w:val="00347698"/>
    <w:rsid w:val="0035307F"/>
    <w:rsid w:val="00355AD2"/>
    <w:rsid w:val="0036168C"/>
    <w:rsid w:val="00362920"/>
    <w:rsid w:val="0036576A"/>
    <w:rsid w:val="00366A83"/>
    <w:rsid w:val="0037053D"/>
    <w:rsid w:val="00373EAB"/>
    <w:rsid w:val="0037722E"/>
    <w:rsid w:val="0038374D"/>
    <w:rsid w:val="003860FB"/>
    <w:rsid w:val="003A0AF1"/>
    <w:rsid w:val="003A29B5"/>
    <w:rsid w:val="003A3F47"/>
    <w:rsid w:val="003A767A"/>
    <w:rsid w:val="003B2ABB"/>
    <w:rsid w:val="003B4700"/>
    <w:rsid w:val="003B50BA"/>
    <w:rsid w:val="003B7553"/>
    <w:rsid w:val="003C0BC0"/>
    <w:rsid w:val="003D00AA"/>
    <w:rsid w:val="003D185A"/>
    <w:rsid w:val="003D24A1"/>
    <w:rsid w:val="003D24F4"/>
    <w:rsid w:val="003E4D7E"/>
    <w:rsid w:val="003E7A1A"/>
    <w:rsid w:val="003F3013"/>
    <w:rsid w:val="003F649A"/>
    <w:rsid w:val="003F6910"/>
    <w:rsid w:val="00400B55"/>
    <w:rsid w:val="0040190F"/>
    <w:rsid w:val="00406D16"/>
    <w:rsid w:val="00407813"/>
    <w:rsid w:val="00410B35"/>
    <w:rsid w:val="00411C3D"/>
    <w:rsid w:val="00432CD8"/>
    <w:rsid w:val="00440B18"/>
    <w:rsid w:val="0044380F"/>
    <w:rsid w:val="00444EB1"/>
    <w:rsid w:val="00446FF8"/>
    <w:rsid w:val="00450B7C"/>
    <w:rsid w:val="00460AF7"/>
    <w:rsid w:val="00462FB9"/>
    <w:rsid w:val="00466278"/>
    <w:rsid w:val="00471017"/>
    <w:rsid w:val="00473921"/>
    <w:rsid w:val="004754DA"/>
    <w:rsid w:val="0047768F"/>
    <w:rsid w:val="0048632E"/>
    <w:rsid w:val="00494FFE"/>
    <w:rsid w:val="00497FB8"/>
    <w:rsid w:val="004A2E35"/>
    <w:rsid w:val="004A57C7"/>
    <w:rsid w:val="004B132B"/>
    <w:rsid w:val="004C3A9E"/>
    <w:rsid w:val="004D087A"/>
    <w:rsid w:val="004D1925"/>
    <w:rsid w:val="004D3010"/>
    <w:rsid w:val="004D3BEA"/>
    <w:rsid w:val="004D41D7"/>
    <w:rsid w:val="004D7D26"/>
    <w:rsid w:val="004E00F7"/>
    <w:rsid w:val="004F04BD"/>
    <w:rsid w:val="004F30A8"/>
    <w:rsid w:val="004F3DD7"/>
    <w:rsid w:val="00502E39"/>
    <w:rsid w:val="00503E32"/>
    <w:rsid w:val="00517E6D"/>
    <w:rsid w:val="005207D9"/>
    <w:rsid w:val="005245FD"/>
    <w:rsid w:val="00527627"/>
    <w:rsid w:val="005305E1"/>
    <w:rsid w:val="00533BEE"/>
    <w:rsid w:val="00537788"/>
    <w:rsid w:val="005406E1"/>
    <w:rsid w:val="00542F66"/>
    <w:rsid w:val="005435A4"/>
    <w:rsid w:val="00550609"/>
    <w:rsid w:val="00551982"/>
    <w:rsid w:val="005542ED"/>
    <w:rsid w:val="0056480E"/>
    <w:rsid w:val="00566BFB"/>
    <w:rsid w:val="00570C48"/>
    <w:rsid w:val="00571CA4"/>
    <w:rsid w:val="005752D9"/>
    <w:rsid w:val="00575598"/>
    <w:rsid w:val="00576038"/>
    <w:rsid w:val="005902B3"/>
    <w:rsid w:val="00590CD6"/>
    <w:rsid w:val="0059236C"/>
    <w:rsid w:val="00593059"/>
    <w:rsid w:val="005950BE"/>
    <w:rsid w:val="005A0D16"/>
    <w:rsid w:val="005B4186"/>
    <w:rsid w:val="005B5B7A"/>
    <w:rsid w:val="005C25B1"/>
    <w:rsid w:val="005C3854"/>
    <w:rsid w:val="005C69F2"/>
    <w:rsid w:val="005D33C5"/>
    <w:rsid w:val="005E1779"/>
    <w:rsid w:val="005E5E19"/>
    <w:rsid w:val="005F03B2"/>
    <w:rsid w:val="005F084D"/>
    <w:rsid w:val="005F0E39"/>
    <w:rsid w:val="005F3321"/>
    <w:rsid w:val="00603531"/>
    <w:rsid w:val="00603F53"/>
    <w:rsid w:val="00607F69"/>
    <w:rsid w:val="006173DF"/>
    <w:rsid w:val="00623F8C"/>
    <w:rsid w:val="006275C0"/>
    <w:rsid w:val="006278F8"/>
    <w:rsid w:val="00627FEE"/>
    <w:rsid w:val="006320A4"/>
    <w:rsid w:val="00632A75"/>
    <w:rsid w:val="00633050"/>
    <w:rsid w:val="00634DB9"/>
    <w:rsid w:val="006361AC"/>
    <w:rsid w:val="00637684"/>
    <w:rsid w:val="00644782"/>
    <w:rsid w:val="00644A3E"/>
    <w:rsid w:val="006458E8"/>
    <w:rsid w:val="00645EF1"/>
    <w:rsid w:val="00654A47"/>
    <w:rsid w:val="006559E1"/>
    <w:rsid w:val="0065611C"/>
    <w:rsid w:val="006611A1"/>
    <w:rsid w:val="00676DAF"/>
    <w:rsid w:val="0069099B"/>
    <w:rsid w:val="00691972"/>
    <w:rsid w:val="00691BB2"/>
    <w:rsid w:val="006929EB"/>
    <w:rsid w:val="00693C69"/>
    <w:rsid w:val="00693CDF"/>
    <w:rsid w:val="00693CF2"/>
    <w:rsid w:val="00693E09"/>
    <w:rsid w:val="00697CB4"/>
    <w:rsid w:val="006A1A62"/>
    <w:rsid w:val="006A447D"/>
    <w:rsid w:val="006B1711"/>
    <w:rsid w:val="006B2D5A"/>
    <w:rsid w:val="006B66D4"/>
    <w:rsid w:val="006C37EC"/>
    <w:rsid w:val="006C4208"/>
    <w:rsid w:val="006C5A0E"/>
    <w:rsid w:val="006C7A7E"/>
    <w:rsid w:val="006D1698"/>
    <w:rsid w:val="006D1BC0"/>
    <w:rsid w:val="006D2D74"/>
    <w:rsid w:val="006D6AED"/>
    <w:rsid w:val="006D6C27"/>
    <w:rsid w:val="006E5CF0"/>
    <w:rsid w:val="006F13FA"/>
    <w:rsid w:val="00701965"/>
    <w:rsid w:val="00701C54"/>
    <w:rsid w:val="0070271C"/>
    <w:rsid w:val="007033C9"/>
    <w:rsid w:val="00711B42"/>
    <w:rsid w:val="00716B29"/>
    <w:rsid w:val="0073342F"/>
    <w:rsid w:val="007341DB"/>
    <w:rsid w:val="00736309"/>
    <w:rsid w:val="0073778E"/>
    <w:rsid w:val="00741AA5"/>
    <w:rsid w:val="007431D8"/>
    <w:rsid w:val="007449A2"/>
    <w:rsid w:val="0075223A"/>
    <w:rsid w:val="00764960"/>
    <w:rsid w:val="007671A3"/>
    <w:rsid w:val="007724D2"/>
    <w:rsid w:val="00774853"/>
    <w:rsid w:val="007814A9"/>
    <w:rsid w:val="007838C1"/>
    <w:rsid w:val="007849A5"/>
    <w:rsid w:val="00785579"/>
    <w:rsid w:val="00785653"/>
    <w:rsid w:val="00786274"/>
    <w:rsid w:val="00790E51"/>
    <w:rsid w:val="007943A0"/>
    <w:rsid w:val="007947B0"/>
    <w:rsid w:val="007B668D"/>
    <w:rsid w:val="007C0912"/>
    <w:rsid w:val="007C4A95"/>
    <w:rsid w:val="007C5514"/>
    <w:rsid w:val="007C5C78"/>
    <w:rsid w:val="007C656C"/>
    <w:rsid w:val="007D5E7E"/>
    <w:rsid w:val="007E0666"/>
    <w:rsid w:val="007E1DEB"/>
    <w:rsid w:val="007E7A9D"/>
    <w:rsid w:val="007F19ED"/>
    <w:rsid w:val="007F3864"/>
    <w:rsid w:val="007F47A1"/>
    <w:rsid w:val="007F7E17"/>
    <w:rsid w:val="00803B19"/>
    <w:rsid w:val="00806D3D"/>
    <w:rsid w:val="00807DAC"/>
    <w:rsid w:val="00812AE9"/>
    <w:rsid w:val="00816518"/>
    <w:rsid w:val="0082099F"/>
    <w:rsid w:val="00822226"/>
    <w:rsid w:val="00822A1B"/>
    <w:rsid w:val="008239C3"/>
    <w:rsid w:val="00824D0F"/>
    <w:rsid w:val="0083267B"/>
    <w:rsid w:val="00832E7B"/>
    <w:rsid w:val="00834E04"/>
    <w:rsid w:val="00837A26"/>
    <w:rsid w:val="008429FB"/>
    <w:rsid w:val="00845CE0"/>
    <w:rsid w:val="00851957"/>
    <w:rsid w:val="0086479E"/>
    <w:rsid w:val="00865D63"/>
    <w:rsid w:val="0086680C"/>
    <w:rsid w:val="00870B9C"/>
    <w:rsid w:val="00872F1D"/>
    <w:rsid w:val="00873E74"/>
    <w:rsid w:val="00877BB3"/>
    <w:rsid w:val="00881355"/>
    <w:rsid w:val="00891F4C"/>
    <w:rsid w:val="00892E59"/>
    <w:rsid w:val="00894B6B"/>
    <w:rsid w:val="00897425"/>
    <w:rsid w:val="008A042E"/>
    <w:rsid w:val="008A162A"/>
    <w:rsid w:val="008A45C2"/>
    <w:rsid w:val="008B7CB8"/>
    <w:rsid w:val="008C02D8"/>
    <w:rsid w:val="008C3CB7"/>
    <w:rsid w:val="008C4DE9"/>
    <w:rsid w:val="008C610B"/>
    <w:rsid w:val="008E2E61"/>
    <w:rsid w:val="008E311E"/>
    <w:rsid w:val="008F4DEE"/>
    <w:rsid w:val="008F732D"/>
    <w:rsid w:val="00901BF8"/>
    <w:rsid w:val="009061EB"/>
    <w:rsid w:val="00907DA5"/>
    <w:rsid w:val="009128C2"/>
    <w:rsid w:val="00917E0C"/>
    <w:rsid w:val="009269F9"/>
    <w:rsid w:val="0093251A"/>
    <w:rsid w:val="00932D0B"/>
    <w:rsid w:val="009364D7"/>
    <w:rsid w:val="00940FF9"/>
    <w:rsid w:val="0094273D"/>
    <w:rsid w:val="00942928"/>
    <w:rsid w:val="009539CE"/>
    <w:rsid w:val="00954767"/>
    <w:rsid w:val="009576C8"/>
    <w:rsid w:val="00960343"/>
    <w:rsid w:val="009634BC"/>
    <w:rsid w:val="009672D4"/>
    <w:rsid w:val="009712CB"/>
    <w:rsid w:val="00974364"/>
    <w:rsid w:val="00977A98"/>
    <w:rsid w:val="00980D66"/>
    <w:rsid w:val="009858E7"/>
    <w:rsid w:val="009872CD"/>
    <w:rsid w:val="00992CD9"/>
    <w:rsid w:val="0099481D"/>
    <w:rsid w:val="00994A3F"/>
    <w:rsid w:val="009A333F"/>
    <w:rsid w:val="009A3EF4"/>
    <w:rsid w:val="009B16ED"/>
    <w:rsid w:val="009B5712"/>
    <w:rsid w:val="009D7278"/>
    <w:rsid w:val="009D7C3C"/>
    <w:rsid w:val="009E2747"/>
    <w:rsid w:val="009E3E4F"/>
    <w:rsid w:val="009E3E65"/>
    <w:rsid w:val="009E4506"/>
    <w:rsid w:val="009F4164"/>
    <w:rsid w:val="00A05335"/>
    <w:rsid w:val="00A10B68"/>
    <w:rsid w:val="00A1186F"/>
    <w:rsid w:val="00A17D3A"/>
    <w:rsid w:val="00A2377F"/>
    <w:rsid w:val="00A30006"/>
    <w:rsid w:val="00A36BA2"/>
    <w:rsid w:val="00A4248F"/>
    <w:rsid w:val="00A460BE"/>
    <w:rsid w:val="00A476ED"/>
    <w:rsid w:val="00A47898"/>
    <w:rsid w:val="00A50AD2"/>
    <w:rsid w:val="00A57504"/>
    <w:rsid w:val="00A5754B"/>
    <w:rsid w:val="00A60B62"/>
    <w:rsid w:val="00A649A1"/>
    <w:rsid w:val="00A71604"/>
    <w:rsid w:val="00A72426"/>
    <w:rsid w:val="00A735D1"/>
    <w:rsid w:val="00A73B7F"/>
    <w:rsid w:val="00A73C60"/>
    <w:rsid w:val="00A8021D"/>
    <w:rsid w:val="00A829CF"/>
    <w:rsid w:val="00A8462B"/>
    <w:rsid w:val="00A87FDB"/>
    <w:rsid w:val="00A91478"/>
    <w:rsid w:val="00A946D1"/>
    <w:rsid w:val="00AA018B"/>
    <w:rsid w:val="00AB257F"/>
    <w:rsid w:val="00AB2F3D"/>
    <w:rsid w:val="00AB5A4E"/>
    <w:rsid w:val="00AC0880"/>
    <w:rsid w:val="00AC375B"/>
    <w:rsid w:val="00AD00FB"/>
    <w:rsid w:val="00AD3356"/>
    <w:rsid w:val="00AD5B1E"/>
    <w:rsid w:val="00AF415E"/>
    <w:rsid w:val="00AF51F3"/>
    <w:rsid w:val="00B06AE8"/>
    <w:rsid w:val="00B1094D"/>
    <w:rsid w:val="00B10E54"/>
    <w:rsid w:val="00B11B89"/>
    <w:rsid w:val="00B21EDC"/>
    <w:rsid w:val="00B3290D"/>
    <w:rsid w:val="00B418AB"/>
    <w:rsid w:val="00B54189"/>
    <w:rsid w:val="00B61215"/>
    <w:rsid w:val="00B67C5E"/>
    <w:rsid w:val="00B72E50"/>
    <w:rsid w:val="00B77743"/>
    <w:rsid w:val="00B83DE4"/>
    <w:rsid w:val="00B84AB9"/>
    <w:rsid w:val="00B84DAD"/>
    <w:rsid w:val="00B9361D"/>
    <w:rsid w:val="00BA1D99"/>
    <w:rsid w:val="00BA4735"/>
    <w:rsid w:val="00BA7528"/>
    <w:rsid w:val="00BB0E89"/>
    <w:rsid w:val="00BB1AFE"/>
    <w:rsid w:val="00BB2107"/>
    <w:rsid w:val="00BB442D"/>
    <w:rsid w:val="00BD7302"/>
    <w:rsid w:val="00BE2446"/>
    <w:rsid w:val="00BE3D16"/>
    <w:rsid w:val="00BF02E8"/>
    <w:rsid w:val="00BF0FEC"/>
    <w:rsid w:val="00BF15FF"/>
    <w:rsid w:val="00BF21B9"/>
    <w:rsid w:val="00C13AD1"/>
    <w:rsid w:val="00C15032"/>
    <w:rsid w:val="00C16700"/>
    <w:rsid w:val="00C27D86"/>
    <w:rsid w:val="00C4450D"/>
    <w:rsid w:val="00C50957"/>
    <w:rsid w:val="00C54240"/>
    <w:rsid w:val="00C54629"/>
    <w:rsid w:val="00C567BA"/>
    <w:rsid w:val="00C56AF6"/>
    <w:rsid w:val="00C56C8A"/>
    <w:rsid w:val="00C57EDC"/>
    <w:rsid w:val="00C632CC"/>
    <w:rsid w:val="00C71480"/>
    <w:rsid w:val="00C744FC"/>
    <w:rsid w:val="00C82702"/>
    <w:rsid w:val="00C872B1"/>
    <w:rsid w:val="00C96387"/>
    <w:rsid w:val="00CA5A4D"/>
    <w:rsid w:val="00CA628A"/>
    <w:rsid w:val="00CB0843"/>
    <w:rsid w:val="00CB4076"/>
    <w:rsid w:val="00CB593A"/>
    <w:rsid w:val="00CB7805"/>
    <w:rsid w:val="00CC00B5"/>
    <w:rsid w:val="00CC0F9F"/>
    <w:rsid w:val="00CD1549"/>
    <w:rsid w:val="00CD402B"/>
    <w:rsid w:val="00CE0588"/>
    <w:rsid w:val="00CE19F5"/>
    <w:rsid w:val="00CE3A2B"/>
    <w:rsid w:val="00CE5144"/>
    <w:rsid w:val="00CE653C"/>
    <w:rsid w:val="00CF47DC"/>
    <w:rsid w:val="00CF4B2F"/>
    <w:rsid w:val="00D008DF"/>
    <w:rsid w:val="00D00D72"/>
    <w:rsid w:val="00D11085"/>
    <w:rsid w:val="00D1627B"/>
    <w:rsid w:val="00D1648A"/>
    <w:rsid w:val="00D2447A"/>
    <w:rsid w:val="00D2660C"/>
    <w:rsid w:val="00D31F46"/>
    <w:rsid w:val="00D333D9"/>
    <w:rsid w:val="00D3759A"/>
    <w:rsid w:val="00D37FB4"/>
    <w:rsid w:val="00D41909"/>
    <w:rsid w:val="00D44FFA"/>
    <w:rsid w:val="00D45E5D"/>
    <w:rsid w:val="00D53A86"/>
    <w:rsid w:val="00D5635F"/>
    <w:rsid w:val="00D617A5"/>
    <w:rsid w:val="00D625EA"/>
    <w:rsid w:val="00D62886"/>
    <w:rsid w:val="00D62D17"/>
    <w:rsid w:val="00D63A8B"/>
    <w:rsid w:val="00D64727"/>
    <w:rsid w:val="00D67819"/>
    <w:rsid w:val="00D7037C"/>
    <w:rsid w:val="00D72DAB"/>
    <w:rsid w:val="00D76C39"/>
    <w:rsid w:val="00D77B7F"/>
    <w:rsid w:val="00D97588"/>
    <w:rsid w:val="00DB0345"/>
    <w:rsid w:val="00DB283D"/>
    <w:rsid w:val="00DB49A8"/>
    <w:rsid w:val="00DC08F8"/>
    <w:rsid w:val="00DD01DB"/>
    <w:rsid w:val="00DD25F1"/>
    <w:rsid w:val="00DF1BFD"/>
    <w:rsid w:val="00DF2F94"/>
    <w:rsid w:val="00DF4DE1"/>
    <w:rsid w:val="00E0003F"/>
    <w:rsid w:val="00E01C0D"/>
    <w:rsid w:val="00E0298F"/>
    <w:rsid w:val="00E02E3F"/>
    <w:rsid w:val="00E0540D"/>
    <w:rsid w:val="00E15D9A"/>
    <w:rsid w:val="00E21DF1"/>
    <w:rsid w:val="00E23948"/>
    <w:rsid w:val="00E37BE6"/>
    <w:rsid w:val="00E40527"/>
    <w:rsid w:val="00E43FF7"/>
    <w:rsid w:val="00E47BB7"/>
    <w:rsid w:val="00E506BD"/>
    <w:rsid w:val="00E517CF"/>
    <w:rsid w:val="00E60509"/>
    <w:rsid w:val="00E61B6C"/>
    <w:rsid w:val="00E7277C"/>
    <w:rsid w:val="00E77FB4"/>
    <w:rsid w:val="00E836A3"/>
    <w:rsid w:val="00E83B7B"/>
    <w:rsid w:val="00E86B10"/>
    <w:rsid w:val="00E93485"/>
    <w:rsid w:val="00E94936"/>
    <w:rsid w:val="00E97B59"/>
    <w:rsid w:val="00EB4838"/>
    <w:rsid w:val="00EB794A"/>
    <w:rsid w:val="00EB7C78"/>
    <w:rsid w:val="00EC0E6F"/>
    <w:rsid w:val="00EC43D0"/>
    <w:rsid w:val="00EC4689"/>
    <w:rsid w:val="00EC7AD0"/>
    <w:rsid w:val="00ED1ACE"/>
    <w:rsid w:val="00ED57B4"/>
    <w:rsid w:val="00EE2133"/>
    <w:rsid w:val="00EE6539"/>
    <w:rsid w:val="00F017BC"/>
    <w:rsid w:val="00F14B43"/>
    <w:rsid w:val="00F20CCF"/>
    <w:rsid w:val="00F21B2E"/>
    <w:rsid w:val="00F258CD"/>
    <w:rsid w:val="00F31D10"/>
    <w:rsid w:val="00F3308F"/>
    <w:rsid w:val="00F419F2"/>
    <w:rsid w:val="00F42148"/>
    <w:rsid w:val="00F4634D"/>
    <w:rsid w:val="00F4667E"/>
    <w:rsid w:val="00F47097"/>
    <w:rsid w:val="00F50FAC"/>
    <w:rsid w:val="00F52143"/>
    <w:rsid w:val="00F60C7F"/>
    <w:rsid w:val="00F61217"/>
    <w:rsid w:val="00F61750"/>
    <w:rsid w:val="00F6185F"/>
    <w:rsid w:val="00F62850"/>
    <w:rsid w:val="00F638E1"/>
    <w:rsid w:val="00F73628"/>
    <w:rsid w:val="00F737BB"/>
    <w:rsid w:val="00F7675C"/>
    <w:rsid w:val="00F80F0E"/>
    <w:rsid w:val="00F8306D"/>
    <w:rsid w:val="00F83333"/>
    <w:rsid w:val="00F84698"/>
    <w:rsid w:val="00F87182"/>
    <w:rsid w:val="00F87D6F"/>
    <w:rsid w:val="00F927DB"/>
    <w:rsid w:val="00F93D94"/>
    <w:rsid w:val="00F94EF5"/>
    <w:rsid w:val="00F97254"/>
    <w:rsid w:val="00FA2130"/>
    <w:rsid w:val="00FA5F06"/>
    <w:rsid w:val="00FB491A"/>
    <w:rsid w:val="00FC1B67"/>
    <w:rsid w:val="00FC26E2"/>
    <w:rsid w:val="00FC4A6A"/>
    <w:rsid w:val="00FD750D"/>
    <w:rsid w:val="00FD7870"/>
    <w:rsid w:val="00FE0D1E"/>
    <w:rsid w:val="00FE65C1"/>
    <w:rsid w:val="00FE7CDD"/>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B21EDC"/>
    <w:pPr>
      <w:spacing w:after="0" w:line="240" w:lineRule="auto"/>
    </w:pPr>
  </w:style>
  <w:style w:type="character" w:styleId="UnresolvedMention">
    <w:name w:val="Unresolved Mention"/>
    <w:basedOn w:val="DefaultParagraphFont"/>
    <w:uiPriority w:val="99"/>
    <w:semiHidden/>
    <w:unhideWhenUsed/>
    <w:rsid w:val="001B0E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wwwapps2.tc.gc.ca/saf-sec-sur/7/ncdb-bndc/p.aspx?l=en" TargetMode="External"/><Relationship Id="rId1" Type="http://schemas.openxmlformats.org/officeDocument/2006/relationships/hyperlink" Target="https://data.torontopolice.on.ca/pages/cyclists"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opendata.vancouver.ca/explore/dataset/bikeways/information"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data.calgary.ca/Transportation-Transit/Calgary-Bikeways/jjqk-9b73"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opendata.vancouver.ca/explore/dataset/public-streets/information/?location=16,49.24772,-123.19169" TargetMode="External"/><Relationship Id="rId40" Type="http://schemas.openxmlformats.org/officeDocument/2006/relationships/hyperlink" Target="https://www.calgary.ca/planning/transportation/road-classification.html" TargetMode="External"/><Relationship Id="rId45" Type="http://schemas.openxmlformats.org/officeDocument/2006/relationships/hyperlink" Target="https://open.toronto.ca/dataset/cycling-network/"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open.toronto.ca/dataset/toronto-centreline-tcl/"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data.calgary.ca/Recreation-and-Culture/Parks-Pathways/qndb-27qm" TargetMode="External"/><Relationship Id="rId48"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opendata.vancouver.ca/explore/dataset/lanes/information/?location=15,49.24423,-123.1524"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data.calgary.ca/Transportation-Transit/Street-Centreline/4dx8-rtm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35</Pages>
  <Words>22474</Words>
  <Characters>128108</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Richard Wen</cp:lastModifiedBy>
  <cp:revision>87</cp:revision>
  <cp:lastPrinted>2023-08-14T18:22:00Z</cp:lastPrinted>
  <dcterms:created xsi:type="dcterms:W3CDTF">2024-05-21T19:08:00Z</dcterms:created>
  <dcterms:modified xsi:type="dcterms:W3CDTF">2024-05-26T06:20:00Z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id="sgKTIxR4"/&gt;&lt;style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