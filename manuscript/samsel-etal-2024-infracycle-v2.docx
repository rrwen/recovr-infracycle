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29FF80A7"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ins w:id="0" w:author="Richard Wen" w:date="2024-05-25T20:59:00Z">
        <w:r w:rsidR="00FC4A6A">
          <w:rPr>
            <w:sz w:val="24"/>
            <w:szCs w:val="24"/>
          </w:rPr>
          <w:t xml:space="preserve"> Richard Wen</w:t>
        </w:r>
      </w:ins>
      <w:ins w:id="1" w:author="Richard Wen" w:date="2024-05-25T21:00:00Z">
        <w:r w:rsidR="005406E1" w:rsidRPr="00482225">
          <w:rPr>
            <w:sz w:val="24"/>
            <w:szCs w:val="24"/>
            <w:vertAlign w:val="superscript"/>
          </w:rPr>
          <w:t>1,2</w:t>
        </w:r>
        <w:r w:rsidR="00FC4A6A">
          <w:rPr>
            <w:sz w:val="24"/>
            <w:szCs w:val="24"/>
          </w:rPr>
          <w:t>,</w:t>
        </w:r>
      </w:ins>
      <w:r>
        <w:rPr>
          <w:sz w:val="24"/>
          <w:szCs w:val="24"/>
        </w:rPr>
        <w:t xml:space="preserve"> Brice </w:t>
      </w:r>
      <w:ins w:id="2" w:author="Richard Wen" w:date="2024-05-25T21:00:00Z">
        <w:r w:rsidR="0094273D">
          <w:rPr>
            <w:sz w:val="24"/>
            <w:szCs w:val="24"/>
          </w:rPr>
          <w:t>Batomen</w:t>
        </w:r>
      </w:ins>
      <w:del w:id="3" w:author="Richard Wen" w:date="2024-05-25T21:00:00Z">
        <w:r w:rsidDel="0094273D">
          <w:rPr>
            <w:sz w:val="24"/>
            <w:szCs w:val="24"/>
          </w:rPr>
          <w:delText>Kuimi</w:delText>
        </w:r>
      </w:del>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40BBF273" w:rsidR="000B529D" w:rsidRDefault="000B529D" w:rsidP="000B529D">
      <w:pPr>
        <w:rPr>
          <w:sz w:val="24"/>
          <w:szCs w:val="24"/>
        </w:rPr>
      </w:pPr>
      <w:r>
        <w:rPr>
          <w:sz w:val="24"/>
          <w:szCs w:val="24"/>
        </w:rPr>
        <w:t xml:space="preserve">Address Correspondence </w:t>
      </w:r>
      <w:commentRangeStart w:id="4"/>
      <w:r>
        <w:rPr>
          <w:sz w:val="24"/>
          <w:szCs w:val="24"/>
        </w:rPr>
        <w:t>to</w:t>
      </w:r>
      <w:commentRangeEnd w:id="4"/>
      <w:r w:rsidR="00B21EDC">
        <w:rPr>
          <w:rStyle w:val="CommentReference"/>
        </w:rPr>
        <w:commentReference w:id="4"/>
      </w:r>
      <w:r>
        <w:rPr>
          <w:sz w:val="24"/>
          <w:szCs w:val="24"/>
        </w:rPr>
        <w:t xml:space="preserve">: </w:t>
      </w:r>
      <w:ins w:id="5" w:author="Richard Wen" w:date="2024-05-25T21:00:00Z">
        <w:r w:rsidR="00691BB2">
          <w:rPr>
            <w:sz w:val="24"/>
            <w:szCs w:val="24"/>
          </w:rPr>
          <w:t>Richard Wen</w:t>
        </w:r>
      </w:ins>
      <w:ins w:id="6" w:author="Richard Wen" w:date="2024-05-25T21:01:00Z">
        <w:r w:rsidR="00691BB2">
          <w:rPr>
            <w:sz w:val="24"/>
            <w:szCs w:val="24"/>
          </w:rPr>
          <w:t xml:space="preserve"> (richard.wen@utoronto.ca)</w:t>
        </w:r>
      </w:ins>
    </w:p>
    <w:p w14:paraId="383E54B4" w14:textId="556FA18A" w:rsidR="00B21EDC" w:rsidRDefault="00B21EDC" w:rsidP="000B529D">
      <w:pPr>
        <w:rPr>
          <w:sz w:val="24"/>
          <w:szCs w:val="24"/>
        </w:rPr>
        <w:sectPr w:rsidR="00B21EDC">
          <w:footerReference w:type="default" r:id="rId12"/>
          <w:pgSz w:w="12240" w:h="15840"/>
          <w:pgMar w:top="1440" w:right="1440" w:bottom="1440" w:left="1440" w:header="708" w:footer="708" w:gutter="0"/>
          <w:cols w:space="708"/>
          <w:docGrid w:linePitch="360"/>
        </w:sectPr>
      </w:pPr>
    </w:p>
    <w:p w14:paraId="69C00395" w14:textId="61EB5947" w:rsidR="000B529D" w:rsidRDefault="000B529D" w:rsidP="000B529D">
      <w:pPr>
        <w:rPr>
          <w:b/>
          <w:bCs/>
          <w:sz w:val="24"/>
          <w:szCs w:val="24"/>
        </w:rPr>
      </w:pPr>
      <w:r w:rsidRPr="00E517CF">
        <w:rPr>
          <w:b/>
          <w:bCs/>
          <w:sz w:val="24"/>
          <w:szCs w:val="24"/>
        </w:rPr>
        <w:lastRenderedPageBreak/>
        <w:t>INTRODUCTION</w:t>
      </w:r>
    </w:p>
    <w:p w14:paraId="6582F603" w14:textId="3CBE3193"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w:t>
      </w:r>
      <w:r w:rsidR="005C69F2">
        <w:t xml:space="preserve"> </w:t>
      </w:r>
      <w:r w:rsidRPr="00645EF1">
        <w:t>effectiveness, accessibility, and positive impact on users' health</w:t>
      </w:r>
      <w:r w:rsidR="00122008">
        <w:t xml:space="preserve"> </w:t>
      </w:r>
      <w:r w:rsidR="00122008">
        <w:fldChar w:fldCharType="begin"/>
      </w:r>
      <w:r w:rsidR="003163FC">
        <w:instrText xml:space="preserve"> ADDIN ZOTERO_ITEM CSL_CITATION {"citationID":"fIFE8jNN","properties":{"formattedCitation":"(1)","plainCitation":"(1)","noteIndex":0},"citationItems":[{"id":"sgKTIxR4/K1Vj8hqK","uris":["http://zotero.org/users/6166345/items/CC6UZNAQ"],"itemData":{"id":2364,"type":"chapter","abstract":"This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3163FC">
        <w:rPr>
          <w:rFonts w:ascii="Calibri" w:hAnsi="Calibri" w:cs="Calibri"/>
        </w:rPr>
        <w:t>(1)</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3163FC">
        <w:instrText xml:space="preserve"> ADDIN ZOTERO_ITEM CSL_CITATION {"citationID":"6jYuy5Ho","properties":{"formattedCitation":"(2)","plainCitation":"(2)","noteIndex":0},"citationItems":[{"id":"sgKTIxR4/w9Ywoa20","uris":["http://zotero.org/users/6166345/items/GK8YB4CG"],"itemData":{"id":2373,"type":"article-journal","container-title":"Transport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3163FC">
        <w:rPr>
          <w:rFonts w:ascii="Calibri" w:hAnsi="Calibri" w:cs="Calibri"/>
        </w:rPr>
        <w:t>(2)</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3163FC">
        <w:instrText xml:space="preserve"> ADDIN ZOTERO_ITEM CSL_CITATION {"citationID":"JY4cPWXq","properties":{"formattedCitation":"(3,4)","plainCitation":"(3,4)","noteIndex":0},"citationItems":[{"id":"sgKTIxR4/VRhXZZjz","uris":["http://zotero.org/users/6166345/items/TEMIDVQI"],"itemData":{"id":2375,"type":"article-journal","abstract":"Active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Panis","given":"Luc"}],"accessed":{"date-parts":[["2023",8,15]]},"issued":{"date-parts":[["2021",4,1]]}}},{"id":"sgKTIxR4/LJx0bfui","uris":["http://zotero.org/users/6166345/items/R3KS5PHX"],"itemData":{"id":2381,"type":"article-journal","abstract":"Objectives\nTo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3163FC">
        <w:rPr>
          <w:rFonts w:ascii="Calibri" w:hAnsi="Calibri" w:cs="Calibri"/>
        </w:rPr>
        <w:t>(3,4)</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w:t>
      </w:r>
      <w:commentRangeStart w:id="7"/>
      <w:r w:rsidR="004D7D26">
        <w:t xml:space="preserve">abilities. </w:t>
      </w:r>
      <w:commentRangeEnd w:id="7"/>
      <w:r w:rsidR="00F419F2">
        <w:rPr>
          <w:rStyle w:val="CommentReference"/>
        </w:rPr>
        <w:commentReference w:id="7"/>
      </w:r>
    </w:p>
    <w:p w14:paraId="31A13A13" w14:textId="5EA8F810"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w:t>
      </w:r>
      <w:commentRangeStart w:id="8"/>
      <w:r w:rsidR="00645EF1" w:rsidRPr="00645EF1">
        <w:t xml:space="preserve">Vision Zero strives to eliminate all severe and fatal road transportation injuries while promoting healthy and equitable mobility for </w:t>
      </w:r>
      <w:r w:rsidR="00E0298F">
        <w:t>all</w:t>
      </w:r>
      <w:r w:rsidR="008239C3">
        <w:t xml:space="preserve"> </w:t>
      </w:r>
      <w:r w:rsidR="008239C3">
        <w:fldChar w:fldCharType="begin"/>
      </w:r>
      <w:r w:rsidR="003163FC">
        <w:instrText xml:space="preserve"> ADDIN ZOTERO_ITEM CSL_CITATION {"citationID":"Hb0ItkvP","properties":{"formattedCitation":"(5)","plainCitation":"(5)","noteIndex":0},"citationItems":[{"id":"sgKTIxR4/c9QEc5JP","uris":["http://zotero.org/users/6166345/items/3JQRW2GK"],"itemData":{"id":2385,"type":"article-journal","container-title":"Prevention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3163FC">
        <w:rPr>
          <w:rFonts w:ascii="Calibri" w:hAnsi="Calibri" w:cs="Calibri"/>
        </w:rPr>
        <w:t>(5)</w:t>
      </w:r>
      <w:r w:rsidR="008239C3">
        <w:fldChar w:fldCharType="end"/>
      </w:r>
      <w:r w:rsidR="008239C3">
        <w:t xml:space="preserve">. </w:t>
      </w:r>
      <w:commentRangeEnd w:id="8"/>
      <w:r w:rsidR="00F419F2">
        <w:rPr>
          <w:rStyle w:val="CommentReference"/>
        </w:rPr>
        <w:commentReference w:id="8"/>
      </w:r>
      <w:r w:rsidR="00873E74">
        <w:t>Despite investments in cycling infrastructure to meet these goals</w:t>
      </w:r>
      <w:r w:rsidR="00F419F2">
        <w:t xml:space="preserve"> for cyclists</w:t>
      </w:r>
      <w:r w:rsidR="00873E74">
        <w:t xml:space="preserve">, the challenge of road safety persists as a pressing public health concern </w:t>
      </w:r>
      <w:r w:rsidR="00873E74" w:rsidRPr="00645EF1">
        <w:t xml:space="preserve">as </w:t>
      </w:r>
      <w:commentRangeStart w:id="9"/>
      <w:commentRangeStart w:id="10"/>
      <w:commentRangeStart w:id="11"/>
      <w:r w:rsidR="00873E74" w:rsidRPr="00645EF1">
        <w:t xml:space="preserve">transport injuries continue to have an immense human and economic burden </w:t>
      </w:r>
      <w:r w:rsidR="00873E74">
        <w:fldChar w:fldCharType="begin"/>
      </w:r>
      <w:r w:rsidR="003163FC">
        <w:instrText xml:space="preserve"> ADDIN ZOTERO_ITEM CSL_CITATION {"citationID":"b3wTBitZ","properties":{"formattedCitation":"(6)","plainCitation":"(6)","noteIndex":0},"citationItems":[{"id":"sgKTIxR4/ohOHyR3P","uris":["http://zotero.org/users/6166345/items/LWZFWYMG"],"itemData":{"id":2363,"type":"paper-conference","abstract":"Injury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3163FC">
        <w:rPr>
          <w:rFonts w:ascii="Calibri" w:hAnsi="Calibri" w:cs="Calibri"/>
        </w:rPr>
        <w:t>(6)</w:t>
      </w:r>
      <w:r w:rsidR="00873E74">
        <w:fldChar w:fldCharType="end"/>
      </w:r>
      <w:r w:rsidR="00873E74" w:rsidRPr="00645EF1">
        <w:t>.</w:t>
      </w:r>
      <w:r w:rsidR="00873E74">
        <w:t xml:space="preserve"> </w:t>
      </w:r>
      <w:commentRangeEnd w:id="9"/>
      <w:r w:rsidR="00F419F2">
        <w:rPr>
          <w:rStyle w:val="CommentReference"/>
        </w:rPr>
        <w:commentReference w:id="9"/>
      </w:r>
      <w:commentRangeEnd w:id="10"/>
      <w:r w:rsidR="001B0E12">
        <w:rPr>
          <w:rStyle w:val="CommentReference"/>
        </w:rPr>
        <w:commentReference w:id="10"/>
      </w:r>
      <w:commentRangeEnd w:id="11"/>
      <w:r w:rsidR="00D333D9">
        <w:rPr>
          <w:rStyle w:val="CommentReference"/>
        </w:rPr>
        <w:commentReference w:id="11"/>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3163FC">
        <w:instrText xml:space="preserve"> ADDIN ZOTERO_ITEM CSL_CITATION {"citationID":"jLLHfrM0","properties":{"formattedCitation":"(2)","plainCitation":"(2)","noteIndex":0},"citationItems":[{"id":"sgKTIxR4/w9Ywoa20","uris":["http://zotero.org/users/6166345/items/GK8YB4CG"],"itemData":{"id":2373,"type":"article-journal","container-title":"Transport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3163FC">
        <w:rPr>
          <w:rFonts w:ascii="Calibri" w:hAnsi="Calibri" w:cs="Calibri"/>
        </w:rPr>
        <w:t>(2)</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3163FC">
        <w:instrText xml:space="preserve"> ADDIN ZOTERO_ITEM CSL_CITATION {"citationID":"lbf6pu6o","properties":{"formattedCitation":"(7)","plainCitation":"(7)","noteIndex":0},"citationItems":[{"id":"sgKTIxR4/hEtIq97J","uris":["http://zotero.org/users/6166345/items/JS4BRPLB"],"itemData":{"id":2370,"type":"article-journal","abstract":"Cycling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3163FC">
        <w:rPr>
          <w:rFonts w:ascii="Calibri" w:hAnsi="Calibri" w:cs="Calibri"/>
        </w:rPr>
        <w:t>(7)</w:t>
      </w:r>
      <w:r w:rsidR="003232BB">
        <w:fldChar w:fldCharType="end"/>
      </w:r>
      <w:r w:rsidR="003232BB">
        <w:t xml:space="preserve">. </w:t>
      </w:r>
    </w:p>
    <w:p w14:paraId="3AADED50" w14:textId="7D3895A3" w:rsidR="00D41909" w:rsidRDefault="009E2747" w:rsidP="00D41909">
      <w:pPr>
        <w:ind w:firstLine="720"/>
      </w:pPr>
      <w:commentRangeStart w:id="12"/>
      <w:commentRangeStart w:id="13"/>
      <w:commentRangeStart w:id="14"/>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commentRangeEnd w:id="12"/>
      <w:r w:rsidR="00F419F2">
        <w:rPr>
          <w:rStyle w:val="CommentReference"/>
        </w:rPr>
        <w:commentReference w:id="12"/>
      </w:r>
      <w:commentRangeEnd w:id="13"/>
      <w:r w:rsidR="001B0E12">
        <w:rPr>
          <w:rStyle w:val="CommentReference"/>
        </w:rPr>
        <w:commentReference w:id="13"/>
      </w:r>
      <w:commentRangeEnd w:id="14"/>
      <w:r w:rsidR="00D333D9">
        <w:rPr>
          <w:rStyle w:val="CommentReference"/>
        </w:rPr>
        <w:commentReference w:id="14"/>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3163FC">
        <w:instrText xml:space="preserve"> ADDIN ZOTERO_ITEM CSL_CITATION {"citationID":"PaykZEv6","properties":{"formattedCitation":"(8)","plainCitation":"(8)","noteIndex":0},"citationItems":[{"id":"sgKTIxR4/QIFNov9K","uris":["http://zotero.org/users/6166345/items/E9URHC29"],"itemData":{"id":2346,"type":"article-journal","abstract":"There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3163FC">
        <w:rPr>
          <w:rFonts w:ascii="Calibri" w:hAnsi="Calibri" w:cs="Calibri"/>
        </w:rPr>
        <w:t>(8)</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3163FC">
        <w:instrText xml:space="preserve"> ADDIN ZOTERO_ITEM CSL_CITATION {"citationID":"sAo7k6t4","properties":{"formattedCitation":"(9)","plainCitation":"(9)","noteIndex":0},"citationItems":[{"id":"sgKTIxR4/jPeZl3Tv","uris":["http://zotero.org/users/6166345/items/5VTKFQZN"],"itemData":{"id":2386,"type":"article-journal","abstract":"Transportation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3163FC">
        <w:rPr>
          <w:rFonts w:ascii="Calibri" w:hAnsi="Calibri" w:cs="Calibri"/>
        </w:rPr>
        <w:t>(9)</w:t>
      </w:r>
      <w:r w:rsidR="00897425">
        <w:fldChar w:fldCharType="end"/>
      </w:r>
      <w:r w:rsidR="00897425">
        <w:t>.</w:t>
      </w:r>
      <w:r w:rsidR="00603F53">
        <w:t xml:space="preserve"> </w:t>
      </w:r>
    </w:p>
    <w:p w14:paraId="49FA9FB0" w14:textId="668956AD" w:rsidR="00122008" w:rsidRDefault="00603F53" w:rsidP="00D41909">
      <w:pPr>
        <w:ind w:firstLine="720"/>
      </w:pPr>
      <w:commentRangeStart w:id="15"/>
      <w:commentRangeStart w:id="16"/>
      <w:commentRangeStart w:id="17"/>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3163FC">
        <w:instrText xml:space="preserve"> ADDIN ZOTERO_ITEM CSL_CITATION {"citationID":"5GORtOIS","properties":{"formattedCitation":"(10)","plainCitation":"(10)","noteIndex":0},"citationItems":[{"id":"sgKTIxR4/pYQlfxAJ","uris":["http://zotero.org/users/6166345/items/84LN3IV5"],"itemData":{"id":2389,"type":"article-journal","abstract":"Street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3163FC">
        <w:rPr>
          <w:rFonts w:ascii="Calibri" w:hAnsi="Calibri" w:cs="Calibri"/>
        </w:rPr>
        <w:t>(10)</w:t>
      </w:r>
      <w:r w:rsidR="009A333F">
        <w:fldChar w:fldCharType="end"/>
      </w:r>
      <w:r w:rsidR="009A333F">
        <w:t xml:space="preserve">. </w:t>
      </w:r>
      <w:commentRangeEnd w:id="15"/>
      <w:r w:rsidR="001A127F">
        <w:rPr>
          <w:rStyle w:val="CommentReference"/>
        </w:rPr>
        <w:commentReference w:id="15"/>
      </w:r>
      <w:commentRangeEnd w:id="16"/>
      <w:r w:rsidR="003A29B5">
        <w:rPr>
          <w:rStyle w:val="CommentReference"/>
        </w:rPr>
        <w:commentReference w:id="16"/>
      </w:r>
      <w:commentRangeEnd w:id="17"/>
      <w:r w:rsidR="00D333D9">
        <w:rPr>
          <w:rStyle w:val="CommentReference"/>
        </w:rPr>
        <w:commentReference w:id="17"/>
      </w:r>
      <w:commentRangeStart w:id="18"/>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3163FC">
        <w:rPr>
          <w:rFonts w:eastAsia="Times New Roman" w:cstheme="minorHAnsi"/>
          <w:lang w:eastAsia="en-CA"/>
        </w:rPr>
        <w:instrText xml:space="preserve"> ADDIN ZOTERO_ITEM CSL_CITATION {"citationID":"OTe0U4iN","properties":{"formattedCitation":"(11,12)","plainCitation":"(11,12)","noteIndex":0},"citationItems":[{"id":"sgKTIxR4/bHjegiVW","uris":["http://zotero.org/users/6166345/items/QTGYKS9H"],"itemData":{"id":2149,"type":"dataset","abstract":"Emergency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sgKTIxR4/kITItymN","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3163FC">
        <w:rPr>
          <w:rFonts w:ascii="Calibri" w:hAnsi="Calibri" w:cs="Calibri"/>
        </w:rPr>
        <w:t>(11,12)</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3163FC">
        <w:instrText xml:space="preserve"> ADDIN ZOTERO_ITEM CSL_CITATION {"citationID":"m5yIWfg6","properties":{"formattedCitation":"(13)","plainCitation":"(13)","noteIndex":0},"citationItems":[{"id":"sgKTIxR4/oi3GVGPt","uris":["http://zotero.org/users/6166345/items/2KDCUDK6"],"itemData":{"id":2154,"type":"article-journal","abstract":"Several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3163FC">
        <w:rPr>
          <w:rFonts w:ascii="Calibri" w:hAnsi="Calibri" w:cs="Calibri"/>
        </w:rPr>
        <w:t>(13)</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 </w:t>
      </w:r>
      <w:commentRangeEnd w:id="18"/>
      <w:r w:rsidR="001A127F">
        <w:rPr>
          <w:rStyle w:val="CommentReference"/>
        </w:rPr>
        <w:commentReference w:id="18"/>
      </w:r>
      <w:ins w:id="19" w:author="Richard Wen [2]" w:date="2024-05-21T15:10:00Z">
        <w:r w:rsidR="007431D8" w:rsidRPr="007431D8">
          <w:t xml:space="preserve"> </w:t>
        </w:r>
        <w:r w:rsidR="007431D8">
          <w:t xml:space="preserve">In addition, the accuracy and verification of city open data needs to be considered as there is possibility of inconsistent, misclassified, or missing cycling infrastructure data </w:t>
        </w:r>
        <w:r w:rsidR="007431D8">
          <w:fldChar w:fldCharType="begin"/>
        </w:r>
        <w:r w:rsidR="007431D8">
          <w:instrText xml:space="preserve"> ADDIN ZOTERO_ITEM CSL_CITATION {"citationID":"gVxOswYT","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7431D8">
          <w:fldChar w:fldCharType="separate"/>
        </w:r>
        <w:r w:rsidR="007431D8">
          <w:rPr>
            <w:noProof/>
          </w:rPr>
          <w:t>(14,15)</w:t>
        </w:r>
        <w:r w:rsidR="007431D8">
          <w:fldChar w:fldCharType="end"/>
        </w:r>
        <w:r w:rsidR="007431D8">
          <w:t>.</w:t>
        </w:r>
      </w:ins>
    </w:p>
    <w:p w14:paraId="7DA879EA" w14:textId="59FD5147" w:rsidR="007E7A9D" w:rsidRDefault="00B10E54" w:rsidP="00D64727">
      <w:pPr>
        <w:ind w:firstLine="720"/>
      </w:pPr>
      <w:r>
        <w:t>In light of these considerations and the unique challenges presented by the COVID-19 pandemic,</w:t>
      </w:r>
      <w:r w:rsidR="00EC7AD0">
        <w:t xml:space="preserve"> </w:t>
      </w:r>
      <w:r w:rsidR="00E01C0D">
        <w:t xml:space="preserve">the focus of our research was </w:t>
      </w:r>
      <w:r w:rsidR="001A127F">
        <w:t xml:space="preserve">to </w:t>
      </w:r>
      <w:r w:rsidR="00E01C0D">
        <w:t>describ</w:t>
      </w:r>
      <w:r w:rsidR="001A127F">
        <w:t>e</w:t>
      </w:r>
      <w:r w:rsidR="007671A3">
        <w:t xml:space="preserve"> the trend in the implementation of</w:t>
      </w:r>
      <w:r>
        <w:t xml:space="preserve"> </w:t>
      </w:r>
      <w:ins w:id="20" w:author="Richard Wen [2]" w:date="2024-05-21T15:11:00Z">
        <w:r w:rsidR="00E21DF1">
          <w:t xml:space="preserve">manually-verified </w:t>
        </w:r>
      </w:ins>
      <w:r>
        <w:t xml:space="preserve">on-street cycling infrastructure </w:t>
      </w:r>
      <w:r w:rsidR="00C872B1">
        <w:t>within Vancouver, Calgary, and Toronto from 2009</w:t>
      </w:r>
      <w:r w:rsidR="005C69F2">
        <w:t xml:space="preserve"> to </w:t>
      </w:r>
      <w:r w:rsidR="00C872B1">
        <w:t xml:space="preserve">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Canada), a </w:t>
      </w:r>
      <w:r w:rsidR="005542ED">
        <w:lastRenderedPageBreak/>
        <w:t>broader research effort funded by the Canadian Institutes of Health Research which aims to explore emerging challenges related to active transportation safety</w:t>
      </w:r>
      <w:r w:rsidR="003A29B5">
        <w:t xml:space="preserve"> in several urban centres across </w:t>
      </w:r>
      <w:commentRangeStart w:id="21"/>
      <w:commentRangeStart w:id="22"/>
      <w:r w:rsidR="003A29B5">
        <w:t>Canada</w:t>
      </w:r>
      <w:commentRangeEnd w:id="21"/>
      <w:r w:rsidR="00E23948">
        <w:rPr>
          <w:rStyle w:val="CommentReference"/>
        </w:rPr>
        <w:commentReference w:id="21"/>
      </w:r>
      <w:commentRangeEnd w:id="22"/>
      <w:r w:rsidR="00D333D9">
        <w:rPr>
          <w:rStyle w:val="CommentReference"/>
        </w:rPr>
        <w:commentReference w:id="22"/>
      </w:r>
      <w:ins w:id="23" w:author="Linda Rothman" w:date="2023-08-17T21:29:00Z">
        <w:r w:rsidR="003A29B5">
          <w:t>.</w:t>
        </w:r>
      </w:ins>
      <w:r w:rsidR="005542ED">
        <w:t xml:space="preserve"> </w:t>
      </w:r>
      <w:ins w:id="24" w:author="Richard Wen [2]" w:date="2024-05-25T18:37:00Z">
        <w:r w:rsidR="00D64727">
          <w:t xml:space="preserve">Although there have been past studies evaluating cycling infrastructure data in Canada </w:t>
        </w:r>
        <w:r w:rsidR="00D64727">
          <w:fldChar w:fldCharType="begin"/>
        </w:r>
        <w:r w:rsidR="00D64727">
          <w:instrText xml:space="preserve"> ADDIN ZOTERO_ITEM CSL_CITATION {"citationID":"CJ27PrDX","properties":{"formattedCitation":"(14\\uc0\\u8211{}17)","plainCitation":"(14–17)","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2734,"uris":["http://zotero.org/users/6749620/items/R42CYPFN"],"itemData":{"id":2734,"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sidR="00D64727">
          <w:fldChar w:fldCharType="separate"/>
        </w:r>
        <w:r w:rsidR="00D64727" w:rsidRPr="00A7190C">
          <w:rPr>
            <w:rFonts w:ascii="Calibri" w:cs="Calibri"/>
            <w:kern w:val="0"/>
            <w:lang w:val="en-US"/>
          </w:rPr>
          <w:t>(14–17)</w:t>
        </w:r>
        <w:r w:rsidR="00D64727">
          <w:fldChar w:fldCharType="end"/>
        </w:r>
        <w:r w:rsidR="00D64727">
          <w:t xml:space="preserve"> and their associations with cycling safety </w:t>
        </w:r>
        <w:r w:rsidR="00D64727">
          <w:fldChar w:fldCharType="begin"/>
        </w:r>
        <w:r w:rsidR="00D64727">
          <w:instrText xml:space="preserve"> ADDIN ZOTERO_ITEM CSL_CITATION {"citationID":"rsBA2xYg","properties":{"formattedCitation":"(18\\uc0\\u8211{}20)","plainCitation":"(18–20)","noteIndex":0},"citationItems":[{"id":2704,"uris":["http://zotero.org/users/6749620/items/PV27F83B"],"itemData":{"id":2704,"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A."}],"issued":{"date-parts":[["2012",12]]},"citation-key":"teschkeRouteInfrastructureRisk2012"}},{"id":2725,"uris":["http://zotero.org/users/6749620/items/U76XMSNE"],"itemData":{"id":2725,"type":"article-journal","abstract":"Many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2727,"uris":["http://zotero.org/users/6749620/items/JXV3WA4D"],"itemData":{"id":2727,"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sidR="00D64727">
          <w:fldChar w:fldCharType="separate"/>
        </w:r>
        <w:r w:rsidR="00D64727" w:rsidRPr="00A7190C">
          <w:rPr>
            <w:rFonts w:ascii="Calibri" w:cs="Calibri"/>
            <w:kern w:val="0"/>
            <w:lang w:val="en-US"/>
          </w:rPr>
          <w:t>(18–20)</w:t>
        </w:r>
        <w:r w:rsidR="00D64727">
          <w:fldChar w:fldCharType="end"/>
        </w:r>
        <w:r w:rsidR="00D64727">
          <w:t xml:space="preserve">, accessibility </w:t>
        </w:r>
        <w:r w:rsidR="00D64727">
          <w:fldChar w:fldCharType="begin"/>
        </w:r>
        <w:r w:rsidR="00D64727">
          <w:instrText xml:space="preserve"> ADDIN ZOTERO_ITEM CSL_CITATION {"citationID":"mqtiQEel","properties":{"formattedCitation":"(21,22)","plainCitation":"(21,22)","noteIndex":0},"citationItems":[{"id":2706,"uris":["http://zotero.org/users/6749620/items/SSDJ2VA4"],"itemData":{"id":2706,"type":"article-journal","abstract":"Canadian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D64727">
          <w:rPr>
            <w:rFonts w:ascii="Cambria Math" w:hAnsi="Cambria Math" w:cs="Cambria Math"/>
          </w:rPr>
          <w:instrText>∼</w:instrText>
        </w:r>
        <w:r w:rsidR="00D64727">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2722,"uris":["http://zotero.org/users/6749620/items/2GJ4MDL7"],"itemData":{"id":2722,"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sidR="00D64727">
          <w:fldChar w:fldCharType="separate"/>
        </w:r>
        <w:r w:rsidR="00D64727">
          <w:rPr>
            <w:noProof/>
          </w:rPr>
          <w:t>(21,22)</w:t>
        </w:r>
        <w:r w:rsidR="00D64727">
          <w:fldChar w:fldCharType="end"/>
        </w:r>
        <w:r w:rsidR="00D64727">
          <w:t xml:space="preserve">, and demand </w:t>
        </w:r>
        <w:r w:rsidR="00D64727">
          <w:fldChar w:fldCharType="begin"/>
        </w:r>
        <w:r w:rsidR="00D64727">
          <w:instrText xml:space="preserve"> ADDIN ZOTERO_ITEM CSL_CITATION {"citationID":"sBG6Q5KK","properties":{"formattedCitation":"(23\\uc0\\u8211{}27)","plainCitation":"(23–27)","noteIndex":0},"citationItems":[{"id":2712,"uris":["http://zotero.org/users/6749620/items/RZ5D8MGH"],"itemData":{"id":2712,"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2716,"uris":["http://zotero.org/users/6749620/items/QAN6V8WW"],"itemData":{"id":2716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2718,"uris":["http://zotero.org/users/6749620/items/2RIFP294"],"itemData":{"id":2718,"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Luise"},{"family":"Vollrath","given":"Mark"}],"issued":{"date-parts":[["2023",12,1]]},"citation-key":"berghoeferPreferWhatYou2023"}},{"id":2720,"uris":["http://zotero.org/users/6749620/items/R8JNC5QM"],"itemData":{"id":2720,"type":"article-journal","abstract":"This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2729,"uris":["http://zotero.org/users/6749620/items/52CXF7H3"],"itemData":{"id":2729,"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sidR="00D64727">
          <w:fldChar w:fldCharType="separate"/>
        </w:r>
        <w:r w:rsidR="00D64727" w:rsidRPr="00A7190C">
          <w:rPr>
            <w:rFonts w:ascii="Calibri" w:cs="Calibri"/>
            <w:kern w:val="0"/>
            <w:lang w:val="en-US"/>
          </w:rPr>
          <w:t>(23–27)</w:t>
        </w:r>
        <w:r w:rsidR="00D64727">
          <w:fldChar w:fldCharType="end"/>
        </w:r>
        <w:r w:rsidR="00D64727">
          <w:t>, none, to the best of our knowledge, have focused on the verification and changes of dedicated cycling infrastructure across Canadian cities to date. Thus, we make the following research contributions: (1) a case study comparing changes in dedicated cycling infrastructure trends across three Canadian cities (Vancouver, Calgary, and Toronto) and (2) an approach for manual verification and correction of data containing cycling infrastructure installations and upgrades across time.</w:t>
        </w:r>
      </w:ins>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6A8FF912"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3163FC">
        <w:instrText xml:space="preserve"> ADDIN ZOTERO_ITEM CSL_CITATION {"citationID":"0gE1230G","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3163FC" w:rsidRPr="003163FC">
        <w:rPr>
          <w:rFonts w:ascii="Calibri" w:hAnsi="Calibri" w:cs="Calibri"/>
          <w:kern w:val="0"/>
          <w:lang w:val="en-US"/>
        </w:rPr>
        <w:t>(28–30)</w:t>
      </w:r>
      <w:r>
        <w:fldChar w:fldCharType="end"/>
      </w:r>
      <w:r w:rsidRPr="009D7C3C">
        <w:t>.</w:t>
      </w:r>
      <w:r w:rsidR="00B1094D">
        <w:t xml:space="preserve"> Within these datasets, c</w:t>
      </w:r>
      <w:r w:rsidR="002153CD">
        <w:t xml:space="preserve">ycling </w:t>
      </w:r>
      <w:commentRangeStart w:id="25"/>
      <w:commentRangeStart w:id="26"/>
      <w:r w:rsidR="001627BD" w:rsidRPr="00103922">
        <w:t xml:space="preserve">routes </w:t>
      </w:r>
      <w:commentRangeEnd w:id="25"/>
      <w:r w:rsidR="001627BD">
        <w:rPr>
          <w:rStyle w:val="CommentReference"/>
        </w:rPr>
        <w:commentReference w:id="25"/>
      </w:r>
      <w:commentRangeEnd w:id="26"/>
      <w:r w:rsidR="001627BD">
        <w:rPr>
          <w:rStyle w:val="CommentReference"/>
        </w:rPr>
        <w:commentReference w:id="26"/>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1A7A7479"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commentRangeStart w:id="27"/>
      <w:commentRangeStart w:id="28"/>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commentRangeEnd w:id="27"/>
      <w:r w:rsidR="001A127F">
        <w:rPr>
          <w:rStyle w:val="CommentReference"/>
        </w:rPr>
        <w:commentReference w:id="27"/>
      </w:r>
      <w:commentRangeEnd w:id="28"/>
      <w:r w:rsidR="003A29B5">
        <w:rPr>
          <w:rStyle w:val="CommentReference"/>
        </w:rPr>
        <w:commentReference w:id="28"/>
      </w:r>
      <w:r w:rsidR="000B4FCC">
        <w:t>.</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29F0E46B"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590CD6">
        <w:t>As</w:t>
      </w:r>
      <w:ins w:id="29" w:author="Brice Kuimi" w:date="2023-08-17T11:45:00Z">
        <w:r w:rsidR="001A127F">
          <w:t xml:space="preserve"> </w:t>
        </w:r>
      </w:ins>
      <w:r w:rsidR="001A127F">
        <w:t xml:space="preserve">each municipality has their </w:t>
      </w:r>
      <w:r w:rsidR="00E506BD">
        <w:t>own</w:t>
      </w:r>
      <w:ins w:id="30" w:author="Brice Kuimi" w:date="2023-08-17T11:45:00Z">
        <w:r w:rsidR="001A127F">
          <w:t xml:space="preserve"> </w:t>
        </w:r>
      </w:ins>
      <w:r w:rsidR="001A127F">
        <w:t xml:space="preserve">individual classification systems (see </w:t>
      </w:r>
      <w:r w:rsidR="001A127F" w:rsidRPr="00644A3E">
        <w:rPr>
          <w:b/>
          <w:bCs/>
          <w:i/>
          <w:iCs/>
        </w:rPr>
        <w:t>Appendix</w:t>
      </w:r>
      <w:r w:rsidR="001A127F">
        <w:rPr>
          <w:b/>
          <w:bCs/>
          <w:i/>
          <w:iCs/>
        </w:rPr>
        <w:t xml:space="preserve"> 2 </w:t>
      </w:r>
      <w:r w:rsidR="001A127F" w:rsidRPr="00644A3E">
        <w:t>for details</w:t>
      </w:r>
      <w:r w:rsidR="001A127F">
        <w:t>)</w:t>
      </w:r>
      <w:r w:rsidR="00590CD6">
        <w:t xml:space="preserve">, </w:t>
      </w:r>
      <w:r w:rsidR="00590CD6">
        <w:t>a</w:t>
      </w:r>
      <w:r w:rsidR="007D5E7E">
        <w:t xml:space="preserve"> standardized classification criterion was applied across cities, based on the Can-BICS classification system </w:t>
      </w:r>
      <w:r w:rsidR="007D5E7E">
        <w:fldChar w:fldCharType="begin"/>
      </w:r>
      <w:r w:rsidR="003163FC">
        <w:instrText xml:space="preserve"> ADDIN ZOTERO_ITEM CSL_CITATION {"citationID":"lnQJPWG6","properties":{"formattedCitation":"(8)","plainCitation":"(8)","noteIndex":0},"citationItems":[{"id":"sgKTIxR4/QIFNov9K","uris":["http://zotero.org/users/6166345/items/E9URHC29"],"itemData":{"id":2346,"type":"article-journal","abstract":"There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3163FC">
        <w:rPr>
          <w:rFonts w:ascii="Calibri" w:hAnsi="Calibri" w:cs="Calibri"/>
        </w:rPr>
        <w:t>(8)</w:t>
      </w:r>
      <w:r w:rsidR="007D5E7E">
        <w:fldChar w:fldCharType="end"/>
      </w:r>
      <w:r w:rsidR="007D5E7E">
        <w:t xml:space="preserve">. For the purpose of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3163FC">
        <w:instrText xml:space="preserve"> ADDIN ZOTERO_ITEM CSL_CITATION {"citationID":"Bc6VnfsX","properties":{"formattedCitation":"(31)","plainCitation":"(31)","noteIndex":0},"citationItems":[{"id":"sgKTIxR4/XYaAqYg9","uris":["http://zotero.org/users/6166345/items/PH34MCAX"],"itemData":{"id":2359,"type":"article-journal","abstract":"An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3163FC">
        <w:rPr>
          <w:rFonts w:ascii="Calibri" w:hAnsi="Calibri" w:cs="Calibri"/>
        </w:rPr>
        <w:t>(31)</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w:t>
      </w:r>
      <w:r>
        <w:lastRenderedPageBreak/>
        <w:t xml:space="preserve">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t>Data Collection</w:t>
      </w:r>
    </w:p>
    <w:p w14:paraId="6EB9CA52" w14:textId="3F25AC6E" w:rsidR="00A57504" w:rsidRDefault="003A29B5" w:rsidP="00992CD9">
      <w:pPr>
        <w:ind w:firstLine="720"/>
      </w:pPr>
      <w:r>
        <w:t>C</w:t>
      </w:r>
      <w:r w:rsidR="00503E32" w:rsidRPr="00FA2130">
        <w:t>hanges to the infrastructure that occurred within the study period were documented, including details about the year of modification</w:t>
      </w:r>
      <w:r w:rsidR="00503E32">
        <w:t xml:space="preserve"> </w:t>
      </w:r>
      <w:r w:rsidR="00503E32" w:rsidRPr="00FA2130">
        <w:t>and the subsequent classification following those changes.</w:t>
      </w:r>
      <w:r w:rsidR="00503E32">
        <w:t xml:space="preserve"> An installation was defined as the introduction of dedicated cycling infrastructure on a roadway where no prior dedicated infrastructure existed within the study period.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w:t>
      </w:r>
      <w:ins w:id="31" w:author="Brice Kuimi" w:date="2023-08-17T12:01:00Z">
        <w:r w:rsidR="00503E32">
          <w:t xml:space="preserve"> </w:t>
        </w:r>
      </w:ins>
      <w:r w:rsidR="0031779F" w:rsidRPr="006B66D4">
        <w:t xml:space="preserve">Following the identification of eligible segments from municipal data, </w:t>
      </w:r>
      <w:r w:rsidR="0031779F">
        <w:t xml:space="preserve">a combination of imagery </w:t>
      </w:r>
      <w:r w:rsidR="009B5712">
        <w:t xml:space="preserve">services </w:t>
      </w:r>
      <w:r w:rsidR="0031779F">
        <w:t>and grey literature sources</w:t>
      </w:r>
      <w:ins w:id="32" w:author="Brice Kuimi" w:date="2023-08-17T12:02:00Z">
        <w:r w:rsidR="00503E32">
          <w:t xml:space="preserve"> </w:t>
        </w:r>
      </w:ins>
      <w:r w:rsidR="00992CD9">
        <w:t>(municipal</w:t>
      </w:r>
      <w:r w:rsidR="00503E32">
        <w:t xml:space="preserve"> government briefs, construction notices, news articles, and posts from community organizations) </w:t>
      </w:r>
      <w:r w:rsidR="0031779F">
        <w:t xml:space="preserve">was utilized to determine infrastructure </w:t>
      </w:r>
      <w:r w:rsidR="00503E32">
        <w:t xml:space="preserve">installation or modification </w:t>
      </w:r>
      <w:r w:rsidR="0031779F">
        <w:t xml:space="preserve">during the study period (2009-2022). </w:t>
      </w:r>
      <w:r w:rsidR="0031779F" w:rsidRPr="007D5E7E">
        <w:t xml:space="preserve">Segments were first examined at specific time points using Google Street View and Google Earth to </w:t>
      </w:r>
      <w:r w:rsidR="0031779F" w:rsidRPr="00E517CF">
        <w:t xml:space="preserve">classify both existing infrastructure and any </w:t>
      </w:r>
      <w:r w:rsidR="001B5FC8">
        <w:t>facilities</w:t>
      </w:r>
      <w:r w:rsidR="0031779F">
        <w:t xml:space="preserve"> </w:t>
      </w:r>
      <w:r w:rsidR="0031779F" w:rsidRPr="00E517CF">
        <w:t>that preceded an upgrade</w:t>
      </w:r>
      <w:ins w:id="33" w:author="Richard Wen" w:date="2024-05-25T21:20:00Z">
        <w:r w:rsidR="00992CD9">
          <w:t>.</w:t>
        </w:r>
        <w:r w:rsidR="00992CD9" w:rsidDel="00992CD9">
          <w:t xml:space="preserve"> </w:t>
        </w:r>
      </w:ins>
      <w:r w:rsidR="00992CD9">
        <w:t>M</w:t>
      </w:r>
      <w:r w:rsidR="004D3BEA">
        <w:t xml:space="preserve">oreover, this </w:t>
      </w:r>
      <w:ins w:id="34" w:author="Richard Wen" w:date="2024-05-26T01:45:00Z">
        <w:r w:rsidR="00E93485">
          <w:t>examination</w:t>
        </w:r>
      </w:ins>
      <w:ins w:id="35" w:author="Richard Wen" w:date="2024-05-26T01:50:00Z">
        <w:r w:rsidR="00CB7805">
          <w:t xml:space="preserve"> of</w:t>
        </w:r>
      </w:ins>
      <w:commentRangeStart w:id="36"/>
      <w:del w:id="37" w:author="Richard Wen" w:date="2024-05-26T01:50:00Z">
        <w:r w:rsidR="004D3BEA" w:rsidDel="00CB7805">
          <w:delText>s</w:delText>
        </w:r>
      </w:del>
      <w:del w:id="38" w:author="Richard Wen" w:date="2024-05-26T01:45:00Z">
        <w:r w:rsidR="004D3BEA" w:rsidDel="00E93485">
          <w:delText>can</w:delText>
        </w:r>
        <w:commentRangeEnd w:id="36"/>
        <w:r w:rsidDel="00E93485">
          <w:rPr>
            <w:rStyle w:val="CommentReference"/>
          </w:rPr>
          <w:commentReference w:id="36"/>
        </w:r>
        <w:r w:rsidR="004D3BEA" w:rsidDel="00E93485">
          <w:delText xml:space="preserve"> of</w:delText>
        </w:r>
      </w:del>
      <w:r w:rsidR="004D3BEA">
        <w:t xml:space="preserve"> infrastructure</w:t>
      </w:r>
      <w:del w:id="39" w:author="Richard Wen" w:date="2024-05-26T01:50:00Z">
        <w:r w:rsidR="004D3BEA" w:rsidDel="00DF1BFD">
          <w:delText xml:space="preserve"> trends</w:delText>
        </w:r>
      </w:del>
      <w:r w:rsidR="004D3BEA">
        <w:t xml:space="preserve">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38C4F56C" w:rsidR="003D24A1" w:rsidRDefault="00F50FAC" w:rsidP="00FA2130">
      <w:pPr>
        <w:ind w:firstLine="720"/>
      </w:pPr>
      <w:r>
        <w:t>Based on the collected data, the total length of each infrastructure type at the end of each study year</w:t>
      </w:r>
      <w:ins w:id="40" w:author="Brice Kuimi" w:date="2023-08-17T12:05:00Z">
        <w:r w:rsidR="00F60C7F" w:rsidRPr="00F60C7F">
          <w:t xml:space="preserve"> </w:t>
        </w:r>
        <w:r w:rsidR="00F60C7F">
          <w:t xml:space="preserve">was </w:t>
        </w:r>
      </w:ins>
      <w:ins w:id="41" w:author="Brice Kuimi" w:date="2023-08-17T12:06:00Z">
        <w:r w:rsidR="00F60C7F">
          <w:t>computed</w:t>
        </w:r>
      </w:ins>
      <w:r>
        <w:t xml:space="preserve">. </w:t>
      </w:r>
      <w:r w:rsidR="00250867">
        <w:t xml:space="preserve">Using the shapefiles </w:t>
      </w:r>
      <w:ins w:id="42" w:author="Brice Kuimi" w:date="2023-08-17T12:05:00Z">
        <w:r w:rsidR="00F60C7F">
          <w:t xml:space="preserve">downloaded </w:t>
        </w:r>
      </w:ins>
      <w:r w:rsidR="004A2E35">
        <w:t>from</w:t>
      </w:r>
      <w:r w:rsidR="00250867">
        <w:t xml:space="preserve"> each municipality</w:t>
      </w:r>
      <w:r w:rsidR="00FD750D">
        <w:t xml:space="preserve"> </w:t>
      </w:r>
      <w:ins w:id="43" w:author="Brice Kuimi" w:date="2023-08-17T12:05:00Z">
        <w:r w:rsidR="00F60C7F">
          <w:t>open data portal</w:t>
        </w:r>
      </w:ins>
      <w:r w:rsidR="00FD750D">
        <w:fldChar w:fldCharType="begin"/>
      </w:r>
      <w:r w:rsidR="003163FC">
        <w:instrText xml:space="preserve"> ADDIN ZOTERO_ITEM CSL_CITATION {"citationID":"TdA95FL0","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3163FC" w:rsidRPr="003163FC">
        <w:rPr>
          <w:rFonts w:ascii="Calibri" w:hAnsi="Calibri" w:cs="Calibri"/>
          <w:kern w:val="0"/>
          <w:lang w:val="en-US"/>
        </w:rPr>
        <w:t>(28–30)</w:t>
      </w:r>
      <w:r w:rsidR="00FD750D">
        <w:fldChar w:fldCharType="end"/>
      </w:r>
      <w:r w:rsidR="00250867">
        <w:t>, t</w:t>
      </w:r>
      <w:r w:rsidR="00FA5F06" w:rsidRPr="00DD01DB">
        <w:t xml:space="preserve">he length of each route segment was calculated in </w:t>
      </w:r>
      <w:ins w:id="44" w:author="Richard Wen [2]" w:date="2024-05-25T18:39:00Z">
        <w:r w:rsidR="003F6910" w:rsidRPr="00DD01DB">
          <w:t xml:space="preserve">in </w:t>
        </w:r>
        <w:r w:rsidR="003F6910">
          <w:t xml:space="preserve">R using the sf package version 1.0-16 </w:t>
        </w:r>
        <w:r w:rsidR="003F6910">
          <w:fldChar w:fldCharType="begin"/>
        </w:r>
        <w:r w:rsidR="003F6910">
          <w:instrText xml:space="preserve"> ADDIN ZOTERO_ITEM CSL_CITATION {"citationID":"5JwCdBHk","properties":{"formattedCitation":"(32)","plainCitation":"(32)","noteIndex":0},"citationItems":[{"id":2686,"uris":["http://zotero.org/users/6749620/items/85365EDD"],"itemData":{"id":2686,"type":"software","abstract":"Support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3F6910">
          <w:fldChar w:fldCharType="separate"/>
        </w:r>
        <w:r w:rsidR="003F6910">
          <w:rPr>
            <w:noProof/>
          </w:rPr>
          <w:t>(32)</w:t>
        </w:r>
        <w:r w:rsidR="003F6910">
          <w:fldChar w:fldCharType="end"/>
        </w:r>
      </w:ins>
      <w:r w:rsidR="00250867">
        <w:t>.</w:t>
      </w:r>
      <w:r>
        <w:t xml:space="preserve"> The combined information on length, infrastructure types during the study period, and their associated years of implementation were analyzed in </w:t>
      </w:r>
      <w:r w:rsidRPr="00DD01DB">
        <w:t>using R Version 4.</w:t>
      </w:r>
      <w:ins w:id="45" w:author="Richard Wen [2]" w:date="2024-05-25T18:39:00Z">
        <w:r w:rsidR="00400B55">
          <w:t>3</w:t>
        </w:r>
      </w:ins>
      <w:r w:rsidRPr="00DD01DB">
        <w:t>.</w:t>
      </w:r>
      <w:ins w:id="46" w:author="Richard Wen [2]" w:date="2024-05-25T18:39:00Z">
        <w:r w:rsidR="00400B55">
          <w:t>3</w:t>
        </w:r>
      </w:ins>
      <w:del w:id="47" w:author="Richard Wen [2]" w:date="2024-05-25T18:39:00Z">
        <w:r w:rsidRPr="00DD01DB" w:rsidDel="00400B55">
          <w:delText>1</w:delText>
        </w:r>
      </w:del>
      <w:r w:rsidRPr="00DD01DB">
        <w:t xml:space="preserve"> </w:t>
      </w:r>
      <w:r w:rsidRPr="00DD01DB">
        <w:fldChar w:fldCharType="begin"/>
      </w:r>
      <w:r w:rsidR="003163FC">
        <w:instrText xml:space="preserve"> ADDIN ZOTERO_ITEM CSL_CITATION {"citationID":"dlkWMc6o","properties":{"formattedCitation":"(33)","plainCitation":"(33)","noteIndex":0},"citationItems":[{"id":"sgKTIxR4/TohI1cbj","uris":["http://zotero.org/users/6166345/items/KFN3VUGI"],"itemData":{"id":1702,"type":"software","event-place":"Vienna,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3163FC">
        <w:rPr>
          <w:rFonts w:ascii="Calibri" w:hAnsi="Calibri" w:cs="Calibri"/>
        </w:rPr>
        <w:t>(33)</w:t>
      </w:r>
      <w:r w:rsidRPr="00DD01DB">
        <w:fldChar w:fldCharType="end"/>
      </w:r>
      <w:r w:rsidR="00932D0B">
        <w:t xml:space="preserve">. </w:t>
      </w:r>
      <w:r w:rsidR="00FA2130">
        <w:t xml:space="preserve">A series of functions were developed to calculate the yearly trends in the total length of each </w:t>
      </w:r>
      <w:commentRangeStart w:id="48"/>
      <w:r w:rsidR="00FA2130">
        <w:t>bikeway type</w:t>
      </w:r>
      <w:commentRangeEnd w:id="48"/>
      <w:r w:rsidR="00F60C7F">
        <w:rPr>
          <w:rStyle w:val="CommentReference"/>
        </w:rPr>
        <w:commentReference w:id="48"/>
      </w:r>
      <w:r w:rsidR="00FA2130">
        <w:t xml:space="preserve"> across each municipality. The </w:t>
      </w:r>
      <w:ins w:id="49" w:author="Richard Wen [2]" w:date="2024-05-25T18:39:00Z">
        <w:r w:rsidR="00400B55">
          <w:t>code</w:t>
        </w:r>
      </w:ins>
      <w:del w:id="50" w:author="Richard Wen [2]" w:date="2024-05-25T18:39:00Z">
        <w:r w:rsidR="00FA2130" w:rsidDel="00400B55">
          <w:delText>functions</w:delText>
        </w:r>
      </w:del>
      <w:r w:rsidR="00FA2130">
        <w:t xml:space="preserve"> 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w:t>
      </w:r>
      <w:commentRangeStart w:id="51"/>
      <w:r w:rsidR="00EE2133">
        <w:t xml:space="preserve">bikeway infrastructure </w:t>
      </w:r>
      <w:commentRangeEnd w:id="51"/>
      <w:r w:rsidR="00F60C7F">
        <w:rPr>
          <w:rStyle w:val="CommentReference"/>
        </w:rPr>
        <w:commentReference w:id="51"/>
      </w:r>
      <w:r w:rsidR="00EE2133">
        <w:t xml:space="preserve">by road type. </w:t>
      </w:r>
      <w:r w:rsidR="003D24A1" w:rsidRPr="003D24A1">
        <w:t xml:space="preserve">Utilizing </w:t>
      </w:r>
      <w:ins w:id="52" w:author="Richard Wen" w:date="2024-05-25T21:33:00Z">
        <w:r w:rsidR="004754DA" w:rsidRPr="00DD01DB">
          <w:t>ArcGIS Pro</w:t>
        </w:r>
        <w:r w:rsidR="004754DA">
          <w:t xml:space="preserve"> Version 3.1.2</w:t>
        </w:r>
        <w:r w:rsidR="00F31D10">
          <w:t xml:space="preserve"> software</w:t>
        </w:r>
        <w:r w:rsidR="004754DA" w:rsidRPr="00DD01DB">
          <w:t xml:space="preserve"> </w:t>
        </w:r>
        <w:r w:rsidR="004754DA">
          <w:fldChar w:fldCharType="begin"/>
        </w:r>
        <w:r w:rsidR="004754DA">
          <w:instrText xml:space="preserve"> ADDIN ZOTERO_ITEM CSL_CITATION {"citationID":"6arWexem","properties":{"formattedCitation":"(32)","plainCitation":"(32)","noteIndex":0},"citationItems":[{"id":"sgKTIxR4/smxlOfuB","uris":["http://zotero.org/users/6166345/items/EUFH4WG6"],"itemData":{"id":2362,"type":"software","publisher":"ESRI","title":"ArcGIS Pro Mapping Software. Version 3.1.2","URL":"https://www.esri.com/en-us/home","version":"3.1.2","issued":{"date-parts":[["2023"]]}}}],"schema":"https://github.com/citation-style-language/schema/raw/master/csl-citation.json"} </w:instrText>
        </w:r>
        <w:r w:rsidR="004754DA">
          <w:fldChar w:fldCharType="separate"/>
        </w:r>
        <w:r w:rsidR="004754DA">
          <w:rPr>
            <w:rFonts w:ascii="Calibri" w:hAnsi="Calibri" w:cs="Calibri"/>
          </w:rPr>
          <w:t>(32)</w:t>
        </w:r>
        <w:r w:rsidR="004754DA">
          <w:fldChar w:fldCharType="end"/>
        </w:r>
        <w:r w:rsidR="004754DA">
          <w:t xml:space="preserve"> </w:t>
        </w:r>
      </w:ins>
      <w:r w:rsidR="003D24A1" w:rsidRPr="003D24A1">
        <w:t xml:space="preserve">, a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r w:rsidR="00834E04">
        <w:t>considering</w:t>
      </w:r>
      <w:r w:rsidR="003D24A1">
        <w:t xml:space="preserve"> road types, which were classified as either arterial, collector, or local. </w:t>
      </w:r>
      <w:r w:rsidR="006A1A62">
        <w:t>Finally, we mapped</w:t>
      </w:r>
      <w:r w:rsidR="00BA1D99">
        <w:t xml:space="preserve"> </w:t>
      </w:r>
      <w:r w:rsidR="008F4DEE">
        <w:t>th</w:t>
      </w:r>
      <w:r w:rsidR="003A3F47">
        <w:t>e</w:t>
      </w:r>
      <w:r w:rsidR="008F4DEE" w:rsidRPr="008F4DEE">
        <w:t xml:space="preserve"> segments</w:t>
      </w:r>
      <w:r w:rsidR="003A29B5">
        <w:t xml:space="preserve"> identifying the location of new installations and infrastructure </w:t>
      </w:r>
      <w:r w:rsidR="00834E04">
        <w:t>since</w:t>
      </w:r>
      <w:r w:rsidR="003A29B5">
        <w:t xml:space="preserve"> 2020</w:t>
      </w:r>
      <w:ins w:id="53" w:author="Richard Wen [2]" w:date="2024-05-25T18:41:00Z">
        <w:r w:rsidR="00834E04">
          <w:t>.</w:t>
        </w:r>
      </w:ins>
    </w:p>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t>RESULTS</w:t>
      </w:r>
    </w:p>
    <w:p w14:paraId="61B72D43" w14:textId="4A2D2291" w:rsidR="007838C1" w:rsidRDefault="000B529D" w:rsidP="000B529D">
      <w:pPr>
        <w:rPr>
          <w:b/>
          <w:bCs/>
          <w:i/>
          <w:iCs/>
          <w:sz w:val="24"/>
          <w:szCs w:val="24"/>
        </w:rPr>
      </w:pPr>
      <w:r w:rsidRPr="007E1DEB">
        <w:rPr>
          <w:b/>
          <w:bCs/>
          <w:i/>
          <w:iCs/>
          <w:sz w:val="24"/>
          <w:szCs w:val="24"/>
        </w:rPr>
        <w:t>Descriptive Characteristics</w:t>
      </w:r>
      <w:r w:rsidR="00F017BC">
        <w:rPr>
          <w:b/>
          <w:bCs/>
          <w:i/>
          <w:iCs/>
          <w:sz w:val="24"/>
          <w:szCs w:val="24"/>
        </w:rPr>
        <w:t xml:space="preserve"> of Each Municipality</w:t>
      </w:r>
    </w:p>
    <w:p w14:paraId="06A2F929" w14:textId="4180D093"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r w:rsidR="003163FC">
        <w:instrText xml:space="preserve"> ADDIN ZOTERO_ITEM CSL_CITATION {"citationID":"Ez9goHPo","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3163FC" w:rsidRPr="003163FC">
        <w:rPr>
          <w:rFonts w:ascii="Calibri" w:hAnsi="Calibri" w:cs="Calibri"/>
          <w:kern w:val="0"/>
          <w:lang w:val="en-US"/>
        </w:rPr>
        <w:t>(28–30)</w:t>
      </w:r>
      <w:r>
        <w:fldChar w:fldCharType="end"/>
      </w:r>
      <w:r>
        <w:t xml:space="preserve"> and Statistics Canada </w:t>
      </w:r>
      <w:r>
        <w:fldChar w:fldCharType="begin"/>
      </w:r>
      <w:r w:rsidR="003163FC">
        <w:instrText xml:space="preserve"> ADDIN ZOTERO_ITEM CSL_CITATION {"citationID":"Tp5dnww3","properties":{"formattedCitation":"(34)","plainCitation":"(34)","noteIndex":0},"citationItems":[{"id":"sgKTIxR4/Q80bBEly","uris":["http://zotero.org/users/6166345/items/4BCH386G"],"itemData":{"id":2351,"type":"webpage","abstract":"This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3163FC">
        <w:rPr>
          <w:rFonts w:ascii="Calibri" w:hAnsi="Calibri" w:cs="Calibri"/>
        </w:rPr>
        <w:t>(34)</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lastRenderedPageBreak/>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54"/>
      <w:commentRangeStart w:id="55"/>
      <w:commentRangeStart w:id="56"/>
      <w:commentRangeStart w:id="57"/>
      <w:r w:rsidRPr="00D62886">
        <w:t>Calgary</w:t>
      </w:r>
      <w:commentRangeEnd w:id="54"/>
      <w:r>
        <w:rPr>
          <w:rStyle w:val="CommentReference"/>
        </w:rPr>
        <w:commentReference w:id="54"/>
      </w:r>
      <w:commentRangeEnd w:id="55"/>
      <w:r>
        <w:rPr>
          <w:rStyle w:val="CommentReference"/>
        </w:rPr>
        <w:commentReference w:id="55"/>
      </w:r>
      <w:commentRangeEnd w:id="56"/>
      <w:r>
        <w:rPr>
          <w:rStyle w:val="CommentReference"/>
        </w:rPr>
        <w:commentReference w:id="56"/>
      </w:r>
      <w:commentRangeEnd w:id="57"/>
      <w:r w:rsidR="0019715A">
        <w:rPr>
          <w:rStyle w:val="CommentReference"/>
        </w:rPr>
        <w:commentReference w:id="57"/>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E1F2DED" w:rsidR="00F017BC" w:rsidRPr="00F017BC" w:rsidRDefault="00D62886" w:rsidP="00994A3F">
      <w:pPr>
        <w:ind w:firstLine="720"/>
      </w:pPr>
      <w:r>
        <w:t xml:space="preserve">Finally, </w:t>
      </w:r>
      <w:r w:rsidR="006D1BC0" w:rsidRPr="006D1BC0">
        <w:t xml:space="preserve">Toronto, the most populous municipality in the study, </w:t>
      </w:r>
      <w:r w:rsidR="005C69F2">
        <w:t>has</w:t>
      </w:r>
      <w:r w:rsidR="006D1BC0" w:rsidRPr="006D1BC0">
        <w:t xml:space="preserve">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0" w:type="auto"/>
        <w:tblLook w:val="04A0" w:firstRow="1" w:lastRow="0" w:firstColumn="1" w:lastColumn="0" w:noHBand="0" w:noVBand="1"/>
      </w:tblPr>
      <w:tblGrid>
        <w:gridCol w:w="2506"/>
        <w:gridCol w:w="2109"/>
        <w:gridCol w:w="1351"/>
        <w:gridCol w:w="1164"/>
        <w:gridCol w:w="2220"/>
      </w:tblGrid>
      <w:tr w:rsidR="00807DAC" w:rsidRPr="009A5D79" w14:paraId="618DA6DC" w14:textId="77777777" w:rsidTr="00D3759A">
        <w:tc>
          <w:tcPr>
            <w:tcW w:w="4531" w:type="dxa"/>
            <w:gridSpan w:val="2"/>
            <w:shd w:val="clear" w:color="auto" w:fill="2F5496" w:themeFill="accent1" w:themeFillShade="BF"/>
          </w:tcPr>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819" w:type="dxa"/>
            <w:gridSpan w:val="3"/>
            <w:shd w:val="clear" w:color="auto" w:fill="2F5496" w:themeFill="accent1" w:themeFillShade="BF"/>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D3759A">
        <w:tc>
          <w:tcPr>
            <w:tcW w:w="2024" w:type="dxa"/>
            <w:shd w:val="clear" w:color="auto" w:fill="2F5496" w:themeFill="accent1" w:themeFillShade="BF"/>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07" w:type="dxa"/>
            <w:shd w:val="clear" w:color="auto" w:fill="2F5496" w:themeFill="accent1" w:themeFillShade="BF"/>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01" w:type="dxa"/>
            <w:shd w:val="clear" w:color="auto" w:fill="2F5496" w:themeFill="accent1" w:themeFillShade="BF"/>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560" w:type="dxa"/>
            <w:shd w:val="clear" w:color="auto" w:fill="2F5496" w:themeFill="accent1" w:themeFillShade="BF"/>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58" w:type="dxa"/>
            <w:shd w:val="clear" w:color="auto" w:fill="2F5496" w:themeFill="accent1" w:themeFillShade="BF"/>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D3759A">
        <w:tc>
          <w:tcPr>
            <w:tcW w:w="2024" w:type="dxa"/>
            <w:vMerge w:val="restart"/>
          </w:tcPr>
          <w:p w14:paraId="5EC03A3F" w14:textId="77777777" w:rsidR="00157BAB" w:rsidRDefault="00877BB3" w:rsidP="00533347">
            <w:pPr>
              <w:jc w:val="center"/>
              <w:rPr>
                <w:ins w:id="58" w:author="Richard Wen [2]" w:date="2024-05-21T15:15:00Z"/>
                <w:b/>
                <w:bCs/>
                <w:sz w:val="18"/>
                <w:szCs w:val="18"/>
              </w:rPr>
            </w:pPr>
            <w:commentRangeStart w:id="59"/>
            <w:commentRangeStart w:id="60"/>
            <w:ins w:id="61" w:author="Brice Kuimi" w:date="2023-08-17T12:40:00Z">
              <w:del w:id="62" w:author="Richard Wen [2]" w:date="2024-05-21T15:08:00Z">
                <w:r w:rsidDel="00FE7CDD">
                  <w:rPr>
                    <w:b/>
                    <w:bCs/>
                    <w:sz w:val="18"/>
                    <w:szCs w:val="18"/>
                  </w:rPr>
                  <w:delText>M</w:delText>
                </w:r>
              </w:del>
            </w:ins>
            <w:del w:id="63" w:author="Richard Wen [2]" w:date="2024-05-21T15:08:00Z">
              <w:r w:rsidR="00157BAB" w:rsidDel="00FE7CDD">
                <w:rPr>
                  <w:b/>
                  <w:bCs/>
                  <w:sz w:val="18"/>
                  <w:szCs w:val="18"/>
                </w:rPr>
                <w:delText>Demographics</w:delText>
              </w:r>
            </w:del>
            <w:ins w:id="64" w:author="Richard Wen [2]" w:date="2024-05-21T15:08:00Z">
              <w:r w:rsidR="00FE7CDD">
                <w:rPr>
                  <w:b/>
                  <w:bCs/>
                  <w:sz w:val="18"/>
                  <w:szCs w:val="18"/>
                </w:rPr>
                <w:t>Demographics</w:t>
              </w:r>
            </w:ins>
          </w:p>
          <w:p w14:paraId="56111317" w14:textId="2278BBD6" w:rsidR="000A7152" w:rsidRPr="0005527B" w:rsidRDefault="000A7152" w:rsidP="00533347">
            <w:pPr>
              <w:jc w:val="center"/>
              <w:rPr>
                <w:b/>
                <w:bCs/>
                <w:sz w:val="18"/>
                <w:szCs w:val="18"/>
              </w:rPr>
            </w:pPr>
            <w:ins w:id="65" w:author="Richard Wen [2]" w:date="2024-05-21T15:15:00Z">
              <w:r>
                <w:rPr>
                  <w:b/>
                  <w:bCs/>
                  <w:sz w:val="18"/>
                  <w:szCs w:val="18"/>
                </w:rPr>
                <w:t>(2021)</w:t>
              </w:r>
            </w:ins>
          </w:p>
        </w:tc>
        <w:tc>
          <w:tcPr>
            <w:tcW w:w="2507" w:type="dxa"/>
          </w:tcPr>
          <w:p w14:paraId="681631FE" w14:textId="09372C56" w:rsidR="00157BAB" w:rsidRPr="0005527B" w:rsidRDefault="00157BAB" w:rsidP="00533347">
            <w:pPr>
              <w:jc w:val="right"/>
              <w:rPr>
                <w:sz w:val="18"/>
                <w:szCs w:val="18"/>
              </w:rPr>
            </w:pPr>
            <w:commentRangeStart w:id="66"/>
            <w:r>
              <w:rPr>
                <w:sz w:val="18"/>
                <w:szCs w:val="18"/>
              </w:rPr>
              <w:t>Population (202</w:t>
            </w:r>
            <w:r w:rsidR="007E1DEB">
              <w:rPr>
                <w:sz w:val="18"/>
                <w:szCs w:val="18"/>
              </w:rPr>
              <w:t>1</w:t>
            </w:r>
            <w:r>
              <w:rPr>
                <w:sz w:val="18"/>
                <w:szCs w:val="18"/>
              </w:rPr>
              <w:t>)</w:t>
            </w:r>
          </w:p>
        </w:tc>
        <w:tc>
          <w:tcPr>
            <w:tcW w:w="1701" w:type="dxa"/>
            <w:shd w:val="clear" w:color="auto" w:fill="auto"/>
          </w:tcPr>
          <w:p w14:paraId="3688D8E8" w14:textId="2D801500" w:rsidR="00157BAB" w:rsidRPr="0005527B" w:rsidRDefault="007E1DEB" w:rsidP="00533347">
            <w:pPr>
              <w:jc w:val="right"/>
              <w:rPr>
                <w:sz w:val="18"/>
                <w:szCs w:val="18"/>
              </w:rPr>
            </w:pPr>
            <w:r>
              <w:rPr>
                <w:sz w:val="18"/>
                <w:szCs w:val="18"/>
              </w:rPr>
              <w:t>662,248</w:t>
            </w:r>
          </w:p>
        </w:tc>
        <w:tc>
          <w:tcPr>
            <w:tcW w:w="1560" w:type="dxa"/>
            <w:shd w:val="clear" w:color="auto" w:fill="auto"/>
          </w:tcPr>
          <w:p w14:paraId="3AF60AE2" w14:textId="4794C3BA" w:rsidR="00157BAB" w:rsidRPr="0005527B" w:rsidRDefault="007E1DEB" w:rsidP="00533347">
            <w:pPr>
              <w:jc w:val="right"/>
              <w:rPr>
                <w:sz w:val="18"/>
                <w:szCs w:val="18"/>
              </w:rPr>
            </w:pPr>
            <w:r>
              <w:rPr>
                <w:sz w:val="18"/>
                <w:szCs w:val="18"/>
              </w:rPr>
              <w:t>1,306,784</w:t>
            </w:r>
          </w:p>
        </w:tc>
        <w:tc>
          <w:tcPr>
            <w:tcW w:w="1558" w:type="dxa"/>
            <w:shd w:val="clear" w:color="auto" w:fill="auto"/>
          </w:tcPr>
          <w:p w14:paraId="0C0C4856" w14:textId="6B70A6E4" w:rsidR="00157BAB" w:rsidRPr="0005527B" w:rsidRDefault="007E1DEB" w:rsidP="00533347">
            <w:pPr>
              <w:jc w:val="right"/>
              <w:rPr>
                <w:sz w:val="18"/>
                <w:szCs w:val="18"/>
              </w:rPr>
            </w:pPr>
            <w:r>
              <w:rPr>
                <w:sz w:val="18"/>
                <w:szCs w:val="18"/>
              </w:rPr>
              <w:t>2,794,356</w:t>
            </w:r>
            <w:commentRangeEnd w:id="66"/>
            <w:r w:rsidR="00877BB3">
              <w:rPr>
                <w:rStyle w:val="CommentReference"/>
              </w:rPr>
              <w:commentReference w:id="66"/>
            </w:r>
            <w:r w:rsidR="0019715A">
              <w:rPr>
                <w:rStyle w:val="CommentReference"/>
              </w:rPr>
              <w:commentReference w:id="59"/>
            </w:r>
            <w:r w:rsidR="007724D2">
              <w:rPr>
                <w:rStyle w:val="CommentReference"/>
              </w:rPr>
              <w:commentReference w:id="60"/>
            </w:r>
          </w:p>
        </w:tc>
      </w:tr>
      <w:commentRangeEnd w:id="59"/>
      <w:commentRangeEnd w:id="60"/>
      <w:tr w:rsidR="00157BAB" w:rsidRPr="009A5D79" w14:paraId="541D8086" w14:textId="77777777" w:rsidTr="00D3759A">
        <w:tc>
          <w:tcPr>
            <w:tcW w:w="2024" w:type="dxa"/>
            <w:vMerge/>
          </w:tcPr>
          <w:p w14:paraId="7F19E3CA" w14:textId="77777777" w:rsidR="00157BAB" w:rsidRPr="0005527B" w:rsidRDefault="00157BAB" w:rsidP="00533347">
            <w:pPr>
              <w:jc w:val="center"/>
              <w:rPr>
                <w:b/>
                <w:bCs/>
                <w:sz w:val="18"/>
                <w:szCs w:val="18"/>
              </w:rPr>
            </w:pPr>
          </w:p>
        </w:tc>
        <w:tc>
          <w:tcPr>
            <w:tcW w:w="2507" w:type="dxa"/>
          </w:tcPr>
          <w:p w14:paraId="1F44A5A9" w14:textId="3CC8246F" w:rsidR="00157BAB" w:rsidRPr="0005527B" w:rsidRDefault="000D00EC" w:rsidP="00533347">
            <w:pPr>
              <w:jc w:val="right"/>
              <w:rPr>
                <w:sz w:val="18"/>
                <w:szCs w:val="18"/>
              </w:rPr>
            </w:pPr>
            <w:commentRangeStart w:id="67"/>
            <w:commentRangeStart w:id="68"/>
            <w:commentRangeStart w:id="69"/>
            <w:r>
              <w:rPr>
                <w:sz w:val="18"/>
                <w:szCs w:val="18"/>
              </w:rPr>
              <w:t>Area (</w:t>
            </w:r>
            <w:r w:rsidRPr="00157BAB">
              <w:rPr>
                <w:sz w:val="18"/>
                <w:szCs w:val="18"/>
              </w:rPr>
              <w:t>km²</w:t>
            </w:r>
            <w:r>
              <w:rPr>
                <w:sz w:val="18"/>
                <w:szCs w:val="18"/>
              </w:rPr>
              <w:t>)</w:t>
            </w:r>
            <w:commentRangeEnd w:id="67"/>
            <w:r>
              <w:rPr>
                <w:rStyle w:val="CommentReference"/>
              </w:rPr>
              <w:commentReference w:id="67"/>
            </w:r>
            <w:commentRangeEnd w:id="68"/>
            <w:r>
              <w:rPr>
                <w:rStyle w:val="CommentReference"/>
              </w:rPr>
              <w:commentReference w:id="68"/>
            </w:r>
            <w:commentRangeEnd w:id="69"/>
            <w:r w:rsidR="006A1A62">
              <w:rPr>
                <w:rStyle w:val="CommentReference"/>
              </w:rPr>
              <w:commentReference w:id="69"/>
            </w:r>
          </w:p>
        </w:tc>
        <w:tc>
          <w:tcPr>
            <w:tcW w:w="1701" w:type="dxa"/>
            <w:shd w:val="clear" w:color="auto" w:fill="auto"/>
          </w:tcPr>
          <w:p w14:paraId="2793FFD1" w14:textId="1C710B4C" w:rsidR="00157BAB" w:rsidRPr="0005527B" w:rsidRDefault="007E1DEB" w:rsidP="00533347">
            <w:pPr>
              <w:jc w:val="right"/>
              <w:rPr>
                <w:sz w:val="18"/>
                <w:szCs w:val="18"/>
              </w:rPr>
            </w:pPr>
            <w:r>
              <w:rPr>
                <w:sz w:val="18"/>
                <w:szCs w:val="18"/>
              </w:rPr>
              <w:t>115</w:t>
            </w:r>
          </w:p>
        </w:tc>
        <w:tc>
          <w:tcPr>
            <w:tcW w:w="1560" w:type="dxa"/>
            <w:shd w:val="clear" w:color="auto" w:fill="auto"/>
          </w:tcPr>
          <w:p w14:paraId="73C9A9F9" w14:textId="78369201" w:rsidR="00157BAB" w:rsidRPr="0005527B" w:rsidRDefault="007E1DEB" w:rsidP="00533347">
            <w:pPr>
              <w:jc w:val="right"/>
              <w:rPr>
                <w:sz w:val="18"/>
                <w:szCs w:val="18"/>
              </w:rPr>
            </w:pPr>
            <w:r>
              <w:rPr>
                <w:sz w:val="18"/>
                <w:szCs w:val="18"/>
              </w:rPr>
              <w:t>825.3</w:t>
            </w:r>
          </w:p>
        </w:tc>
        <w:tc>
          <w:tcPr>
            <w:tcW w:w="1558" w:type="dxa"/>
            <w:tcBorders>
              <w:bottom w:val="single" w:sz="4" w:space="0" w:color="auto"/>
            </w:tcBorders>
            <w:shd w:val="clear" w:color="auto" w:fill="auto"/>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D3759A">
        <w:tc>
          <w:tcPr>
            <w:tcW w:w="2024" w:type="dxa"/>
            <w:vMerge/>
            <w:tcBorders>
              <w:bottom w:val="double" w:sz="4" w:space="0" w:color="auto"/>
            </w:tcBorders>
          </w:tcPr>
          <w:p w14:paraId="0AD871BF" w14:textId="77777777" w:rsidR="00157BAB" w:rsidRPr="0005527B" w:rsidRDefault="00157BAB" w:rsidP="00533347">
            <w:pPr>
              <w:jc w:val="center"/>
              <w:rPr>
                <w:b/>
                <w:bCs/>
                <w:sz w:val="18"/>
                <w:szCs w:val="18"/>
              </w:rPr>
            </w:pPr>
          </w:p>
        </w:tc>
        <w:tc>
          <w:tcPr>
            <w:tcW w:w="2507" w:type="dxa"/>
            <w:tcBorders>
              <w:bottom w:val="double" w:sz="4" w:space="0" w:color="auto"/>
            </w:tcBorders>
            <w:shd w:val="clear" w:color="auto" w:fill="D9E2F3" w:themeFill="accent1" w:themeFillTint="33"/>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01" w:type="dxa"/>
            <w:tcBorders>
              <w:bottom w:val="double" w:sz="4" w:space="0" w:color="auto"/>
            </w:tcBorders>
            <w:shd w:val="clear" w:color="auto" w:fill="D9E2F3" w:themeFill="accent1" w:themeFillTint="33"/>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560" w:type="dxa"/>
            <w:tcBorders>
              <w:bottom w:val="double" w:sz="4" w:space="0" w:color="auto"/>
            </w:tcBorders>
            <w:shd w:val="clear" w:color="auto" w:fill="D9E2F3" w:themeFill="accent1" w:themeFillTint="33"/>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58" w:type="dxa"/>
            <w:tcBorders>
              <w:bottom w:val="double" w:sz="4" w:space="0" w:color="auto"/>
            </w:tcBorders>
            <w:shd w:val="clear" w:color="auto" w:fill="D9E2F3" w:themeFill="accent1" w:themeFillTint="33"/>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D3759A">
        <w:tc>
          <w:tcPr>
            <w:tcW w:w="2024" w:type="dxa"/>
            <w:vMerge w:val="restart"/>
            <w:tcBorders>
              <w:top w:val="double" w:sz="4" w:space="0" w:color="auto"/>
            </w:tcBorders>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30451BDA" w:rsidR="000B529D" w:rsidRPr="0005527B" w:rsidRDefault="001E0E1C" w:rsidP="00533347">
            <w:pPr>
              <w:jc w:val="center"/>
              <w:rPr>
                <w:sz w:val="18"/>
                <w:szCs w:val="18"/>
              </w:rPr>
            </w:pPr>
            <w:r w:rsidRPr="0005527B">
              <w:rPr>
                <w:sz w:val="18"/>
                <w:szCs w:val="18"/>
              </w:rPr>
              <w:t>(</w:t>
            </w:r>
            <w:ins w:id="70" w:author="Richard Wen [2]" w:date="2024-05-21T15:15:00Z">
              <w:r w:rsidR="000A7152">
                <w:rPr>
                  <w:sz w:val="18"/>
                  <w:szCs w:val="18"/>
                </w:rPr>
                <w:t xml:space="preserve">2022, </w:t>
              </w:r>
            </w:ins>
            <w:commentRangeStart w:id="71"/>
            <w:commentRangeStart w:id="72"/>
            <w:del w:id="73" w:author="Richard Wen" w:date="2024-05-25T21:35:00Z">
              <w:r w:rsidRPr="0005527B" w:rsidDel="004F30A8">
                <w:rPr>
                  <w:sz w:val="18"/>
                  <w:szCs w:val="18"/>
                </w:rPr>
                <w:delText>c-km</w:delText>
              </w:r>
            </w:del>
            <w:commentRangeEnd w:id="71"/>
            <w:ins w:id="74" w:author="Richard Wen" w:date="2024-05-25T21:35:00Z">
              <w:r w:rsidR="004F30A8">
                <w:rPr>
                  <w:sz w:val="18"/>
                  <w:szCs w:val="18"/>
                </w:rPr>
                <w:t>cen-km</w:t>
              </w:r>
            </w:ins>
            <w:r>
              <w:rPr>
                <w:rStyle w:val="CommentReference"/>
              </w:rPr>
              <w:commentReference w:id="71"/>
            </w:r>
            <w:commentRangeEnd w:id="72"/>
            <w:r>
              <w:rPr>
                <w:rStyle w:val="CommentReference"/>
              </w:rPr>
              <w:commentReference w:id="72"/>
            </w:r>
            <w:r w:rsidRPr="0005527B">
              <w:rPr>
                <w:sz w:val="18"/>
                <w:szCs w:val="18"/>
              </w:rPr>
              <w:t>)</w:t>
            </w:r>
          </w:p>
        </w:tc>
        <w:tc>
          <w:tcPr>
            <w:tcW w:w="2507" w:type="dxa"/>
            <w:tcBorders>
              <w:top w:val="double" w:sz="4" w:space="0" w:color="auto"/>
            </w:tcBorders>
          </w:tcPr>
          <w:p w14:paraId="563EC591" w14:textId="77777777" w:rsidR="000B529D" w:rsidRPr="0005527B" w:rsidRDefault="000B529D" w:rsidP="00533347">
            <w:pPr>
              <w:jc w:val="right"/>
              <w:rPr>
                <w:sz w:val="18"/>
                <w:szCs w:val="18"/>
              </w:rPr>
            </w:pPr>
            <w:r w:rsidRPr="0005527B">
              <w:rPr>
                <w:sz w:val="18"/>
                <w:szCs w:val="18"/>
              </w:rPr>
              <w:t>Arterial</w:t>
            </w:r>
          </w:p>
        </w:tc>
        <w:tc>
          <w:tcPr>
            <w:tcW w:w="1701" w:type="dxa"/>
            <w:tcBorders>
              <w:top w:val="double" w:sz="4" w:space="0" w:color="auto"/>
            </w:tcBorders>
            <w:shd w:val="clear" w:color="auto" w:fill="auto"/>
          </w:tcPr>
          <w:p w14:paraId="412E2FC8" w14:textId="77777777" w:rsidR="000B529D" w:rsidRPr="0005527B" w:rsidRDefault="000B529D" w:rsidP="00533347">
            <w:pPr>
              <w:jc w:val="right"/>
              <w:rPr>
                <w:sz w:val="18"/>
                <w:szCs w:val="18"/>
              </w:rPr>
            </w:pPr>
            <w:r w:rsidRPr="0005527B">
              <w:rPr>
                <w:sz w:val="18"/>
                <w:szCs w:val="18"/>
              </w:rPr>
              <w:t>221.6</w:t>
            </w:r>
          </w:p>
        </w:tc>
        <w:tc>
          <w:tcPr>
            <w:tcW w:w="1560" w:type="dxa"/>
            <w:tcBorders>
              <w:top w:val="double" w:sz="4" w:space="0" w:color="auto"/>
            </w:tcBorders>
            <w:shd w:val="clear" w:color="auto" w:fill="auto"/>
          </w:tcPr>
          <w:p w14:paraId="23EBD8E9" w14:textId="77777777" w:rsidR="000B529D" w:rsidRPr="0005527B" w:rsidRDefault="000B529D" w:rsidP="00533347">
            <w:pPr>
              <w:jc w:val="right"/>
              <w:rPr>
                <w:sz w:val="18"/>
                <w:szCs w:val="18"/>
              </w:rPr>
            </w:pPr>
            <w:r w:rsidRPr="0005527B">
              <w:rPr>
                <w:sz w:val="18"/>
                <w:szCs w:val="18"/>
              </w:rPr>
              <w:t>1,402.1</w:t>
            </w:r>
          </w:p>
        </w:tc>
        <w:tc>
          <w:tcPr>
            <w:tcW w:w="1558" w:type="dxa"/>
            <w:tcBorders>
              <w:top w:val="double" w:sz="4" w:space="0" w:color="auto"/>
            </w:tcBorders>
            <w:shd w:val="clear" w:color="auto" w:fill="auto"/>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D3759A">
        <w:tc>
          <w:tcPr>
            <w:tcW w:w="2024" w:type="dxa"/>
            <w:vMerge/>
          </w:tcPr>
          <w:p w14:paraId="46AC4D04" w14:textId="77777777" w:rsidR="000B529D" w:rsidRPr="0005527B" w:rsidRDefault="000B529D" w:rsidP="00533347">
            <w:pPr>
              <w:jc w:val="center"/>
              <w:rPr>
                <w:sz w:val="18"/>
                <w:szCs w:val="18"/>
              </w:rPr>
            </w:pPr>
          </w:p>
        </w:tc>
        <w:tc>
          <w:tcPr>
            <w:tcW w:w="2507" w:type="dxa"/>
          </w:tcPr>
          <w:p w14:paraId="5B136E64" w14:textId="77777777" w:rsidR="000B529D" w:rsidRPr="0005527B" w:rsidRDefault="000B529D" w:rsidP="00533347">
            <w:pPr>
              <w:jc w:val="right"/>
              <w:rPr>
                <w:sz w:val="18"/>
                <w:szCs w:val="18"/>
              </w:rPr>
            </w:pPr>
            <w:r w:rsidRPr="0005527B">
              <w:rPr>
                <w:sz w:val="18"/>
                <w:szCs w:val="18"/>
              </w:rPr>
              <w:t>Collector</w:t>
            </w:r>
          </w:p>
        </w:tc>
        <w:tc>
          <w:tcPr>
            <w:tcW w:w="1701" w:type="dxa"/>
            <w:shd w:val="clear" w:color="auto" w:fill="auto"/>
          </w:tcPr>
          <w:p w14:paraId="137EC74D" w14:textId="77777777" w:rsidR="000B529D" w:rsidRPr="0005527B" w:rsidRDefault="000B529D" w:rsidP="00533347">
            <w:pPr>
              <w:jc w:val="right"/>
              <w:rPr>
                <w:sz w:val="18"/>
                <w:szCs w:val="18"/>
              </w:rPr>
            </w:pPr>
            <w:r w:rsidRPr="0005527B">
              <w:rPr>
                <w:sz w:val="18"/>
                <w:szCs w:val="18"/>
              </w:rPr>
              <w:t>132.7</w:t>
            </w:r>
          </w:p>
        </w:tc>
        <w:tc>
          <w:tcPr>
            <w:tcW w:w="1560" w:type="dxa"/>
            <w:shd w:val="clear" w:color="auto" w:fill="auto"/>
          </w:tcPr>
          <w:p w14:paraId="01B087B4" w14:textId="77777777" w:rsidR="000B529D" w:rsidRPr="0005527B" w:rsidRDefault="000B529D" w:rsidP="00533347">
            <w:pPr>
              <w:jc w:val="right"/>
              <w:rPr>
                <w:sz w:val="18"/>
                <w:szCs w:val="18"/>
              </w:rPr>
            </w:pPr>
            <w:r w:rsidRPr="0005527B">
              <w:rPr>
                <w:sz w:val="18"/>
                <w:szCs w:val="18"/>
              </w:rPr>
              <w:t>1331.9</w:t>
            </w:r>
          </w:p>
        </w:tc>
        <w:tc>
          <w:tcPr>
            <w:tcW w:w="1558" w:type="dxa"/>
            <w:shd w:val="clear" w:color="auto" w:fill="auto"/>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D3759A">
        <w:trPr>
          <w:trHeight w:val="84"/>
        </w:trPr>
        <w:tc>
          <w:tcPr>
            <w:tcW w:w="2024" w:type="dxa"/>
            <w:vMerge/>
          </w:tcPr>
          <w:p w14:paraId="0307B2D3" w14:textId="77777777" w:rsidR="000B529D" w:rsidRPr="0005527B" w:rsidRDefault="000B529D" w:rsidP="00533347">
            <w:pPr>
              <w:jc w:val="center"/>
              <w:rPr>
                <w:sz w:val="18"/>
                <w:szCs w:val="18"/>
              </w:rPr>
            </w:pPr>
          </w:p>
        </w:tc>
        <w:tc>
          <w:tcPr>
            <w:tcW w:w="2507" w:type="dxa"/>
          </w:tcPr>
          <w:p w14:paraId="59640831" w14:textId="77777777" w:rsidR="000B529D" w:rsidRPr="0005527B" w:rsidRDefault="000B529D" w:rsidP="00533347">
            <w:pPr>
              <w:jc w:val="right"/>
              <w:rPr>
                <w:sz w:val="18"/>
                <w:szCs w:val="18"/>
              </w:rPr>
            </w:pPr>
            <w:r w:rsidRPr="0005527B">
              <w:rPr>
                <w:sz w:val="18"/>
                <w:szCs w:val="18"/>
              </w:rPr>
              <w:t>Local</w:t>
            </w:r>
          </w:p>
        </w:tc>
        <w:tc>
          <w:tcPr>
            <w:tcW w:w="1701" w:type="dxa"/>
            <w:shd w:val="clear" w:color="auto" w:fill="auto"/>
          </w:tcPr>
          <w:p w14:paraId="6D9B1AD7" w14:textId="77777777" w:rsidR="000B529D" w:rsidRPr="0005527B" w:rsidRDefault="000B529D" w:rsidP="00533347">
            <w:pPr>
              <w:jc w:val="right"/>
              <w:rPr>
                <w:sz w:val="18"/>
                <w:szCs w:val="18"/>
              </w:rPr>
            </w:pPr>
            <w:r w:rsidRPr="0005527B">
              <w:rPr>
                <w:sz w:val="18"/>
                <w:szCs w:val="18"/>
              </w:rPr>
              <w:t>1869.4</w:t>
            </w:r>
          </w:p>
        </w:tc>
        <w:tc>
          <w:tcPr>
            <w:tcW w:w="1560" w:type="dxa"/>
            <w:shd w:val="clear" w:color="auto" w:fill="auto"/>
          </w:tcPr>
          <w:p w14:paraId="72618F2E" w14:textId="77777777" w:rsidR="000B529D" w:rsidRPr="0005527B" w:rsidRDefault="000B529D" w:rsidP="00533347">
            <w:pPr>
              <w:jc w:val="right"/>
              <w:rPr>
                <w:sz w:val="18"/>
                <w:szCs w:val="18"/>
              </w:rPr>
            </w:pPr>
            <w:r w:rsidRPr="0005527B">
              <w:rPr>
                <w:sz w:val="18"/>
                <w:szCs w:val="18"/>
              </w:rPr>
              <w:t>5197.3</w:t>
            </w:r>
          </w:p>
        </w:tc>
        <w:tc>
          <w:tcPr>
            <w:tcW w:w="1558" w:type="dxa"/>
            <w:shd w:val="clear" w:color="auto" w:fill="auto"/>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D3759A">
        <w:trPr>
          <w:trHeight w:val="300"/>
        </w:trPr>
        <w:tc>
          <w:tcPr>
            <w:tcW w:w="2024" w:type="dxa"/>
            <w:vMerge/>
            <w:tcBorders>
              <w:bottom w:val="double" w:sz="4" w:space="0" w:color="auto"/>
            </w:tcBorders>
          </w:tcPr>
          <w:p w14:paraId="36A02781" w14:textId="77777777" w:rsidR="000B529D" w:rsidRPr="0005527B" w:rsidRDefault="000B529D" w:rsidP="00533347">
            <w:pPr>
              <w:jc w:val="center"/>
              <w:rPr>
                <w:b/>
                <w:bCs/>
                <w:sz w:val="18"/>
                <w:szCs w:val="18"/>
              </w:rPr>
            </w:pPr>
          </w:p>
        </w:tc>
        <w:tc>
          <w:tcPr>
            <w:tcW w:w="2507" w:type="dxa"/>
            <w:tcBorders>
              <w:bottom w:val="double" w:sz="4" w:space="0" w:color="auto"/>
            </w:tcBorders>
            <w:shd w:val="clear" w:color="auto" w:fill="D9E2F3" w:themeFill="accent1" w:themeFillTint="33"/>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01" w:type="dxa"/>
            <w:tcBorders>
              <w:bottom w:val="double" w:sz="4" w:space="0" w:color="auto"/>
            </w:tcBorders>
            <w:shd w:val="clear" w:color="auto" w:fill="D9E2F3" w:themeFill="accent1" w:themeFillTint="33"/>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560" w:type="dxa"/>
            <w:tcBorders>
              <w:bottom w:val="double" w:sz="4" w:space="0" w:color="auto"/>
            </w:tcBorders>
            <w:shd w:val="clear" w:color="auto" w:fill="D9E2F3" w:themeFill="accent1" w:themeFillTint="33"/>
          </w:tcPr>
          <w:p w14:paraId="64773C52" w14:textId="042CDF51" w:rsidR="000B529D" w:rsidRPr="0005527B" w:rsidRDefault="000B529D" w:rsidP="00533347">
            <w:pPr>
              <w:jc w:val="right"/>
              <w:rPr>
                <w:b/>
                <w:bCs/>
                <w:sz w:val="18"/>
                <w:szCs w:val="18"/>
              </w:rPr>
            </w:pPr>
            <w:r w:rsidRPr="0005527B">
              <w:rPr>
                <w:b/>
                <w:bCs/>
                <w:sz w:val="18"/>
                <w:szCs w:val="18"/>
              </w:rPr>
              <w:t>7,931.</w:t>
            </w:r>
            <w:r w:rsidR="008C4DE9">
              <w:rPr>
                <w:b/>
                <w:bCs/>
                <w:sz w:val="18"/>
                <w:szCs w:val="18"/>
              </w:rPr>
              <w:t>3</w:t>
            </w:r>
          </w:p>
        </w:tc>
        <w:tc>
          <w:tcPr>
            <w:tcW w:w="1558" w:type="dxa"/>
            <w:tcBorders>
              <w:bottom w:val="double" w:sz="4" w:space="0" w:color="auto"/>
            </w:tcBorders>
            <w:shd w:val="clear" w:color="auto" w:fill="D9E2F3" w:themeFill="accent1" w:themeFillTint="33"/>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D3759A">
        <w:trPr>
          <w:trHeight w:val="300"/>
        </w:trPr>
        <w:tc>
          <w:tcPr>
            <w:tcW w:w="2024" w:type="dxa"/>
            <w:vMerge w:val="restart"/>
            <w:tcBorders>
              <w:top w:val="double" w:sz="4" w:space="0" w:color="auto"/>
            </w:tcBorders>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664A3B15" w:rsidR="00807DAC" w:rsidRPr="0005527B" w:rsidRDefault="00807DAC" w:rsidP="00807DAC">
            <w:pPr>
              <w:jc w:val="center"/>
              <w:rPr>
                <w:sz w:val="18"/>
                <w:szCs w:val="18"/>
              </w:rPr>
            </w:pPr>
            <w:r w:rsidRPr="0005527B">
              <w:rPr>
                <w:sz w:val="18"/>
                <w:szCs w:val="18"/>
              </w:rPr>
              <w:t>(</w:t>
            </w:r>
            <w:ins w:id="75" w:author="Richard Wen [2]" w:date="2024-05-21T15:15:00Z">
              <w:r w:rsidR="000A7152">
                <w:rPr>
                  <w:sz w:val="18"/>
                  <w:szCs w:val="18"/>
                </w:rPr>
                <w:t xml:space="preserve">2022, </w:t>
              </w:r>
            </w:ins>
            <w:del w:id="76" w:author="Richard Wen" w:date="2024-05-25T21:35:00Z">
              <w:r w:rsidRPr="0005527B" w:rsidDel="004F30A8">
                <w:rPr>
                  <w:sz w:val="18"/>
                  <w:szCs w:val="18"/>
                </w:rPr>
                <w:delText>c-km</w:delText>
              </w:r>
            </w:del>
            <w:ins w:id="77" w:author="Richard Wen" w:date="2024-05-25T21:35:00Z">
              <w:r w:rsidR="004F30A8">
                <w:rPr>
                  <w:sz w:val="18"/>
                  <w:szCs w:val="18"/>
                </w:rPr>
                <w:t>cen-km</w:t>
              </w:r>
            </w:ins>
            <w:r w:rsidRPr="0005527B">
              <w:rPr>
                <w:sz w:val="18"/>
                <w:szCs w:val="18"/>
              </w:rPr>
              <w:t>)</w:t>
            </w:r>
          </w:p>
          <w:p w14:paraId="11E5DDC5" w14:textId="77777777" w:rsidR="00807DAC" w:rsidRPr="0005527B" w:rsidRDefault="00807DAC" w:rsidP="00807DAC">
            <w:pPr>
              <w:jc w:val="center"/>
              <w:rPr>
                <w:sz w:val="18"/>
                <w:szCs w:val="18"/>
              </w:rPr>
            </w:pPr>
          </w:p>
        </w:tc>
        <w:tc>
          <w:tcPr>
            <w:tcW w:w="2507" w:type="dxa"/>
            <w:tcBorders>
              <w:top w:val="double" w:sz="4" w:space="0" w:color="auto"/>
            </w:tcBorders>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01" w:type="dxa"/>
            <w:tcBorders>
              <w:top w:val="double" w:sz="4" w:space="0" w:color="auto"/>
            </w:tcBorders>
          </w:tcPr>
          <w:p w14:paraId="660DE8AB" w14:textId="7C05FD65" w:rsidR="00807DAC" w:rsidRPr="0005527B" w:rsidRDefault="00807DAC" w:rsidP="00807DAC">
            <w:pPr>
              <w:jc w:val="right"/>
              <w:rPr>
                <w:sz w:val="18"/>
                <w:szCs w:val="18"/>
              </w:rPr>
            </w:pPr>
            <w:r w:rsidRPr="0005527B">
              <w:rPr>
                <w:sz w:val="18"/>
                <w:szCs w:val="18"/>
              </w:rPr>
              <w:t>77.5</w:t>
            </w:r>
          </w:p>
        </w:tc>
        <w:tc>
          <w:tcPr>
            <w:tcW w:w="1560" w:type="dxa"/>
            <w:tcBorders>
              <w:top w:val="double" w:sz="4" w:space="0" w:color="auto"/>
            </w:tcBorders>
          </w:tcPr>
          <w:p w14:paraId="3EA3E5DA" w14:textId="302F8A88" w:rsidR="00807DAC" w:rsidRPr="0005527B" w:rsidRDefault="00807DAC" w:rsidP="00807DAC">
            <w:pPr>
              <w:jc w:val="right"/>
              <w:rPr>
                <w:sz w:val="18"/>
                <w:szCs w:val="18"/>
              </w:rPr>
            </w:pPr>
            <w:r w:rsidRPr="0005527B">
              <w:rPr>
                <w:sz w:val="18"/>
                <w:szCs w:val="18"/>
              </w:rPr>
              <w:t>1,012</w:t>
            </w:r>
          </w:p>
        </w:tc>
        <w:tc>
          <w:tcPr>
            <w:tcW w:w="1558" w:type="dxa"/>
            <w:tcBorders>
              <w:top w:val="double" w:sz="4" w:space="0" w:color="auto"/>
            </w:tcBorders>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D3759A">
        <w:trPr>
          <w:trHeight w:val="300"/>
        </w:trPr>
        <w:tc>
          <w:tcPr>
            <w:tcW w:w="2024" w:type="dxa"/>
            <w:vMerge/>
          </w:tcPr>
          <w:p w14:paraId="10744688" w14:textId="77777777" w:rsidR="00807DAC" w:rsidRPr="0005527B" w:rsidRDefault="00807DAC" w:rsidP="00807DAC">
            <w:pPr>
              <w:rPr>
                <w:b/>
                <w:bCs/>
                <w:sz w:val="18"/>
                <w:szCs w:val="18"/>
              </w:rPr>
            </w:pPr>
          </w:p>
        </w:tc>
        <w:tc>
          <w:tcPr>
            <w:tcW w:w="2507" w:type="dxa"/>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5FF25DEE" w14:textId="7934F2DB" w:rsidR="00807DAC" w:rsidRPr="0005527B" w:rsidRDefault="00807DAC" w:rsidP="00807DAC">
            <w:pPr>
              <w:jc w:val="right"/>
              <w:rPr>
                <w:sz w:val="18"/>
                <w:szCs w:val="18"/>
              </w:rPr>
            </w:pPr>
            <w:r w:rsidRPr="0005527B">
              <w:rPr>
                <w:sz w:val="18"/>
                <w:szCs w:val="18"/>
              </w:rPr>
              <w:t>27.4</w:t>
            </w:r>
          </w:p>
        </w:tc>
        <w:tc>
          <w:tcPr>
            <w:tcW w:w="1560" w:type="dxa"/>
          </w:tcPr>
          <w:p w14:paraId="700A6340" w14:textId="17B4D225" w:rsidR="00807DAC" w:rsidRPr="0005527B" w:rsidRDefault="00807DAC" w:rsidP="00807DAC">
            <w:pPr>
              <w:jc w:val="right"/>
              <w:rPr>
                <w:sz w:val="18"/>
                <w:szCs w:val="18"/>
              </w:rPr>
            </w:pPr>
            <w:r w:rsidRPr="0005527B">
              <w:rPr>
                <w:sz w:val="18"/>
                <w:szCs w:val="18"/>
              </w:rPr>
              <w:t>31.7</w:t>
            </w:r>
          </w:p>
        </w:tc>
        <w:tc>
          <w:tcPr>
            <w:tcW w:w="1558" w:type="dxa"/>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D3759A">
        <w:trPr>
          <w:trHeight w:val="300"/>
        </w:trPr>
        <w:tc>
          <w:tcPr>
            <w:tcW w:w="2024" w:type="dxa"/>
            <w:vMerge/>
          </w:tcPr>
          <w:p w14:paraId="2B969163" w14:textId="77777777" w:rsidR="00807DAC" w:rsidRPr="0005527B" w:rsidRDefault="00807DAC" w:rsidP="00807DAC">
            <w:pPr>
              <w:rPr>
                <w:b/>
                <w:bCs/>
                <w:sz w:val="18"/>
                <w:szCs w:val="18"/>
              </w:rPr>
            </w:pPr>
          </w:p>
        </w:tc>
        <w:tc>
          <w:tcPr>
            <w:tcW w:w="2507" w:type="dxa"/>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1F56F515" w14:textId="60003050" w:rsidR="00807DAC" w:rsidRPr="0005527B" w:rsidRDefault="00807DAC" w:rsidP="00807DAC">
            <w:pPr>
              <w:jc w:val="right"/>
              <w:rPr>
                <w:sz w:val="18"/>
                <w:szCs w:val="18"/>
              </w:rPr>
            </w:pPr>
            <w:r w:rsidRPr="0005527B">
              <w:rPr>
                <w:sz w:val="18"/>
                <w:szCs w:val="18"/>
              </w:rPr>
              <w:t>43.8</w:t>
            </w:r>
          </w:p>
        </w:tc>
        <w:tc>
          <w:tcPr>
            <w:tcW w:w="1560" w:type="dxa"/>
          </w:tcPr>
          <w:p w14:paraId="6604E963" w14:textId="7857E906" w:rsidR="00807DAC" w:rsidRPr="0005527B" w:rsidRDefault="00807DAC" w:rsidP="00807DAC">
            <w:pPr>
              <w:jc w:val="right"/>
              <w:rPr>
                <w:sz w:val="18"/>
                <w:szCs w:val="18"/>
              </w:rPr>
            </w:pPr>
            <w:r w:rsidRPr="0005527B">
              <w:rPr>
                <w:sz w:val="18"/>
                <w:szCs w:val="18"/>
              </w:rPr>
              <w:t>57.0</w:t>
            </w:r>
          </w:p>
        </w:tc>
        <w:tc>
          <w:tcPr>
            <w:tcW w:w="1558" w:type="dxa"/>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D3759A">
        <w:trPr>
          <w:trHeight w:val="300"/>
        </w:trPr>
        <w:tc>
          <w:tcPr>
            <w:tcW w:w="2024" w:type="dxa"/>
            <w:vMerge/>
          </w:tcPr>
          <w:p w14:paraId="47BB7F7E" w14:textId="77777777" w:rsidR="00807DAC" w:rsidRPr="0005527B" w:rsidRDefault="00807DAC" w:rsidP="00533347">
            <w:pPr>
              <w:rPr>
                <w:b/>
                <w:bCs/>
                <w:sz w:val="18"/>
                <w:szCs w:val="18"/>
              </w:rPr>
            </w:pPr>
          </w:p>
        </w:tc>
        <w:tc>
          <w:tcPr>
            <w:tcW w:w="2507" w:type="dxa"/>
          </w:tcPr>
          <w:p w14:paraId="7F16DB03" w14:textId="0F378DBD" w:rsidR="00807DAC" w:rsidRPr="0005527B" w:rsidRDefault="00807DAC" w:rsidP="00533347">
            <w:pPr>
              <w:jc w:val="right"/>
              <w:rPr>
                <w:sz w:val="18"/>
                <w:szCs w:val="18"/>
              </w:rPr>
            </w:pPr>
            <w:commentRangeStart w:id="78"/>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commentRangeEnd w:id="78"/>
            <w:r w:rsidR="008C4DE9">
              <w:rPr>
                <w:rStyle w:val="CommentReference"/>
              </w:rPr>
              <w:commentReference w:id="78"/>
            </w:r>
            <w:r w:rsidRPr="00807DAC">
              <w:rPr>
                <w:i/>
                <w:iCs/>
                <w:sz w:val="18"/>
                <w:szCs w:val="18"/>
              </w:rPr>
              <w:t>)</w:t>
            </w:r>
          </w:p>
        </w:tc>
        <w:tc>
          <w:tcPr>
            <w:tcW w:w="1701" w:type="dxa"/>
          </w:tcPr>
          <w:p w14:paraId="2ADD04EB" w14:textId="77777777" w:rsidR="00807DAC" w:rsidRPr="0005527B" w:rsidRDefault="00807DAC" w:rsidP="00533347">
            <w:pPr>
              <w:jc w:val="right"/>
              <w:rPr>
                <w:sz w:val="18"/>
                <w:szCs w:val="18"/>
              </w:rPr>
            </w:pPr>
            <w:r w:rsidRPr="0005527B">
              <w:rPr>
                <w:sz w:val="18"/>
                <w:szCs w:val="18"/>
              </w:rPr>
              <w:t>193.3</w:t>
            </w:r>
          </w:p>
        </w:tc>
        <w:tc>
          <w:tcPr>
            <w:tcW w:w="1560" w:type="dxa"/>
          </w:tcPr>
          <w:p w14:paraId="7C12648A" w14:textId="77777777" w:rsidR="00807DAC" w:rsidRPr="0005527B" w:rsidRDefault="00807DAC" w:rsidP="00533347">
            <w:pPr>
              <w:jc w:val="right"/>
              <w:rPr>
                <w:sz w:val="18"/>
                <w:szCs w:val="18"/>
              </w:rPr>
            </w:pPr>
            <w:r w:rsidRPr="0005527B">
              <w:rPr>
                <w:sz w:val="18"/>
                <w:szCs w:val="18"/>
              </w:rPr>
              <w:t>481.0</w:t>
            </w:r>
          </w:p>
        </w:tc>
        <w:tc>
          <w:tcPr>
            <w:tcW w:w="1558" w:type="dxa"/>
          </w:tcPr>
          <w:p w14:paraId="68A7F2AC" w14:textId="77777777" w:rsidR="00807DAC" w:rsidRPr="0005527B" w:rsidRDefault="00807DAC" w:rsidP="00533347">
            <w:pPr>
              <w:jc w:val="right"/>
              <w:rPr>
                <w:b/>
                <w:bCs/>
                <w:sz w:val="18"/>
                <w:szCs w:val="18"/>
              </w:rPr>
            </w:pPr>
            <w:r w:rsidRPr="0005527B">
              <w:rPr>
                <w:sz w:val="18"/>
                <w:szCs w:val="18"/>
              </w:rPr>
              <w:t>184.4</w:t>
            </w:r>
          </w:p>
        </w:tc>
      </w:tr>
      <w:tr w:rsidR="00901BF8" w:rsidRPr="009A5D79" w14:paraId="11A2D15D" w14:textId="77777777" w:rsidTr="00D3759A">
        <w:trPr>
          <w:trHeight w:val="300"/>
          <w:ins w:id="79" w:author="Richard Wen" w:date="2024-05-25T21:36:00Z"/>
        </w:trPr>
        <w:tc>
          <w:tcPr>
            <w:tcW w:w="2024" w:type="dxa"/>
            <w:vMerge/>
          </w:tcPr>
          <w:p w14:paraId="49A4B177" w14:textId="77777777" w:rsidR="00901BF8" w:rsidRPr="0005527B" w:rsidRDefault="00901BF8" w:rsidP="00533347">
            <w:pPr>
              <w:rPr>
                <w:ins w:id="80" w:author="Richard Wen" w:date="2024-05-25T21:36:00Z"/>
                <w:b/>
                <w:bCs/>
                <w:sz w:val="18"/>
                <w:szCs w:val="18"/>
              </w:rPr>
            </w:pPr>
          </w:p>
        </w:tc>
        <w:tc>
          <w:tcPr>
            <w:tcW w:w="2507" w:type="dxa"/>
          </w:tcPr>
          <w:p w14:paraId="4E38FBD8" w14:textId="021C0185" w:rsidR="00901BF8" w:rsidRPr="0005527B" w:rsidRDefault="00901BF8" w:rsidP="00533347">
            <w:pPr>
              <w:jc w:val="right"/>
              <w:rPr>
                <w:ins w:id="81" w:author="Richard Wen" w:date="2024-05-25T21:36:00Z"/>
                <w:sz w:val="18"/>
                <w:szCs w:val="18"/>
              </w:rPr>
            </w:pPr>
            <w:ins w:id="82" w:author="Richard Wen" w:date="2024-05-25T21:36:00Z">
              <w:r>
                <w:rPr>
                  <w:sz w:val="18"/>
                  <w:szCs w:val="18"/>
                </w:rPr>
                <w:t>Local Street Bikeways (On-Street)</w:t>
              </w:r>
            </w:ins>
          </w:p>
        </w:tc>
        <w:tc>
          <w:tcPr>
            <w:tcW w:w="1701" w:type="dxa"/>
          </w:tcPr>
          <w:p w14:paraId="7B227098" w14:textId="77777777" w:rsidR="00901BF8" w:rsidRPr="0005527B" w:rsidRDefault="00901BF8" w:rsidP="00533347">
            <w:pPr>
              <w:jc w:val="right"/>
              <w:rPr>
                <w:ins w:id="83" w:author="Richard Wen" w:date="2024-05-25T21:36:00Z"/>
                <w:sz w:val="18"/>
                <w:szCs w:val="18"/>
              </w:rPr>
            </w:pPr>
          </w:p>
        </w:tc>
        <w:tc>
          <w:tcPr>
            <w:tcW w:w="1560" w:type="dxa"/>
          </w:tcPr>
          <w:p w14:paraId="73468355" w14:textId="420DA1DF" w:rsidR="00901BF8" w:rsidRPr="00444EB1" w:rsidRDefault="00444EB1" w:rsidP="00533347">
            <w:pPr>
              <w:jc w:val="right"/>
              <w:rPr>
                <w:ins w:id="84" w:author="Richard Wen" w:date="2024-05-25T21:36:00Z"/>
                <w:sz w:val="18"/>
                <w:szCs w:val="18"/>
                <w:vertAlign w:val="superscript"/>
                <w:rPrChange w:id="85" w:author="Richard Wen" w:date="2024-05-25T21:37:00Z">
                  <w:rPr>
                    <w:ins w:id="86" w:author="Richard Wen" w:date="2024-05-25T21:36:00Z"/>
                    <w:sz w:val="18"/>
                    <w:szCs w:val="18"/>
                  </w:rPr>
                </w:rPrChange>
              </w:rPr>
            </w:pPr>
            <w:ins w:id="87" w:author="Richard Wen" w:date="2024-05-25T21:36:00Z">
              <w:r>
                <w:rPr>
                  <w:sz w:val="18"/>
                  <w:szCs w:val="18"/>
                </w:rPr>
                <w:t>N/A</w:t>
              </w:r>
            </w:ins>
            <w:ins w:id="88" w:author="Richard Wen" w:date="2024-05-25T21:37:00Z">
              <w:r>
                <w:rPr>
                  <w:sz w:val="18"/>
                  <w:szCs w:val="18"/>
                  <w:vertAlign w:val="superscript"/>
                </w:rPr>
                <w:t>c</w:t>
              </w:r>
            </w:ins>
          </w:p>
        </w:tc>
        <w:tc>
          <w:tcPr>
            <w:tcW w:w="1558" w:type="dxa"/>
          </w:tcPr>
          <w:p w14:paraId="73294757" w14:textId="115B9A70" w:rsidR="00901BF8" w:rsidRPr="00444EB1" w:rsidRDefault="00444EB1" w:rsidP="00533347">
            <w:pPr>
              <w:jc w:val="right"/>
              <w:rPr>
                <w:ins w:id="89" w:author="Richard Wen" w:date="2024-05-25T21:36:00Z"/>
                <w:sz w:val="18"/>
                <w:szCs w:val="18"/>
                <w:vertAlign w:val="superscript"/>
                <w:rPrChange w:id="90" w:author="Richard Wen" w:date="2024-05-25T21:37:00Z">
                  <w:rPr>
                    <w:ins w:id="91" w:author="Richard Wen" w:date="2024-05-25T21:36:00Z"/>
                    <w:sz w:val="18"/>
                    <w:szCs w:val="18"/>
                  </w:rPr>
                </w:rPrChange>
              </w:rPr>
            </w:pPr>
            <w:ins w:id="92" w:author="Richard Wen" w:date="2024-05-25T21:36:00Z">
              <w:r>
                <w:rPr>
                  <w:sz w:val="18"/>
                  <w:szCs w:val="18"/>
                </w:rPr>
                <w:t>N/A</w:t>
              </w:r>
            </w:ins>
            <w:ins w:id="93" w:author="Richard Wen" w:date="2024-05-25T21:37:00Z">
              <w:r>
                <w:rPr>
                  <w:sz w:val="18"/>
                  <w:szCs w:val="18"/>
                  <w:vertAlign w:val="superscript"/>
                </w:rPr>
                <w:t>c</w:t>
              </w:r>
            </w:ins>
          </w:p>
        </w:tc>
      </w:tr>
      <w:tr w:rsidR="00807DAC" w:rsidRPr="009A5D79" w14:paraId="4FB26C9C" w14:textId="77777777" w:rsidTr="00D3759A">
        <w:trPr>
          <w:trHeight w:val="300"/>
        </w:trPr>
        <w:tc>
          <w:tcPr>
            <w:tcW w:w="2024" w:type="dxa"/>
            <w:vMerge/>
          </w:tcPr>
          <w:p w14:paraId="0381BD1B" w14:textId="77777777" w:rsidR="00807DAC" w:rsidRPr="0005527B" w:rsidRDefault="00807DAC" w:rsidP="00533347">
            <w:pPr>
              <w:rPr>
                <w:b/>
                <w:bCs/>
                <w:sz w:val="18"/>
                <w:szCs w:val="18"/>
              </w:rPr>
            </w:pPr>
          </w:p>
        </w:tc>
        <w:tc>
          <w:tcPr>
            <w:tcW w:w="2507" w:type="dxa"/>
            <w:shd w:val="clear" w:color="auto" w:fill="D9E2F3" w:themeFill="accent1" w:themeFillTint="33"/>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01" w:type="dxa"/>
            <w:shd w:val="clear" w:color="auto" w:fill="D9E2F3" w:themeFill="accent1" w:themeFillTint="33"/>
          </w:tcPr>
          <w:p w14:paraId="7A6EB8DC" w14:textId="112B9A28" w:rsidR="00807DAC" w:rsidRPr="00807DAC" w:rsidRDefault="00807DAC" w:rsidP="00533347">
            <w:pPr>
              <w:jc w:val="right"/>
              <w:rPr>
                <w:b/>
                <w:bCs/>
                <w:sz w:val="18"/>
                <w:szCs w:val="18"/>
              </w:rPr>
            </w:pPr>
            <w:r>
              <w:rPr>
                <w:b/>
                <w:bCs/>
                <w:sz w:val="18"/>
                <w:szCs w:val="18"/>
              </w:rPr>
              <w:t>264.5</w:t>
            </w:r>
          </w:p>
        </w:tc>
        <w:tc>
          <w:tcPr>
            <w:tcW w:w="1560" w:type="dxa"/>
            <w:shd w:val="clear" w:color="auto" w:fill="D9E2F3" w:themeFill="accent1" w:themeFillTint="33"/>
          </w:tcPr>
          <w:p w14:paraId="04B6C08B" w14:textId="3B0C949E" w:rsidR="00807DAC" w:rsidRPr="00807DAC" w:rsidRDefault="00CD402B" w:rsidP="00533347">
            <w:pPr>
              <w:jc w:val="right"/>
              <w:rPr>
                <w:b/>
                <w:bCs/>
                <w:sz w:val="18"/>
                <w:szCs w:val="18"/>
              </w:rPr>
            </w:pPr>
            <w:r>
              <w:rPr>
                <w:b/>
                <w:bCs/>
                <w:sz w:val="18"/>
                <w:szCs w:val="18"/>
              </w:rPr>
              <w:t>569.7</w:t>
            </w:r>
          </w:p>
        </w:tc>
        <w:tc>
          <w:tcPr>
            <w:tcW w:w="1558" w:type="dxa"/>
            <w:shd w:val="clear" w:color="auto" w:fill="D9E2F3" w:themeFill="accent1" w:themeFillTint="33"/>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D3759A">
        <w:trPr>
          <w:trHeight w:val="300"/>
        </w:trPr>
        <w:tc>
          <w:tcPr>
            <w:tcW w:w="2024" w:type="dxa"/>
            <w:vMerge/>
          </w:tcPr>
          <w:p w14:paraId="702B2CFD" w14:textId="77777777" w:rsidR="00807DAC" w:rsidRPr="0005527B" w:rsidRDefault="00807DAC" w:rsidP="00533347">
            <w:pPr>
              <w:rPr>
                <w:b/>
                <w:bCs/>
                <w:sz w:val="18"/>
                <w:szCs w:val="18"/>
              </w:rPr>
            </w:pPr>
          </w:p>
        </w:tc>
        <w:tc>
          <w:tcPr>
            <w:tcW w:w="2507" w:type="dxa"/>
            <w:shd w:val="clear" w:color="auto" w:fill="D9E2F3" w:themeFill="accent1" w:themeFillTint="33"/>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01" w:type="dxa"/>
            <w:shd w:val="clear" w:color="auto" w:fill="D9E2F3" w:themeFill="accent1" w:themeFillTint="33"/>
          </w:tcPr>
          <w:p w14:paraId="4D779D45" w14:textId="23EED1E7" w:rsidR="00807DAC" w:rsidRPr="0005527B" w:rsidRDefault="00807DAC" w:rsidP="00533347">
            <w:pPr>
              <w:jc w:val="right"/>
              <w:rPr>
                <w:sz w:val="18"/>
                <w:szCs w:val="18"/>
              </w:rPr>
            </w:pPr>
            <w:commentRangeStart w:id="94"/>
            <w:r w:rsidRPr="0005527B">
              <w:rPr>
                <w:b/>
                <w:bCs/>
                <w:sz w:val="18"/>
                <w:szCs w:val="18"/>
              </w:rPr>
              <w:t>342.1</w:t>
            </w:r>
            <w:commentRangeEnd w:id="94"/>
            <w:r w:rsidR="008C4DE9">
              <w:rPr>
                <w:rStyle w:val="CommentReference"/>
              </w:rPr>
              <w:commentReference w:id="94"/>
            </w:r>
            <w:ins w:id="95" w:author="Brice Kuimi" w:date="2023-08-17T12:45:00Z">
              <w:r w:rsidR="008C4DE9">
                <w:rPr>
                  <w:b/>
                  <w:bCs/>
                  <w:sz w:val="18"/>
                  <w:szCs w:val="18"/>
                </w:rPr>
                <w:t>p</w:t>
              </w:r>
            </w:ins>
          </w:p>
        </w:tc>
        <w:tc>
          <w:tcPr>
            <w:tcW w:w="1560" w:type="dxa"/>
            <w:shd w:val="clear" w:color="auto" w:fill="D9E2F3" w:themeFill="accent1" w:themeFillTint="33"/>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58" w:type="dxa"/>
            <w:shd w:val="clear" w:color="auto" w:fill="D9E2F3" w:themeFill="accent1" w:themeFillTint="33"/>
          </w:tcPr>
          <w:p w14:paraId="27F13211" w14:textId="77777777" w:rsidR="00807DAC" w:rsidRPr="0005527B" w:rsidRDefault="00807DAC" w:rsidP="00533347">
            <w:pPr>
              <w:jc w:val="right"/>
              <w:rPr>
                <w:b/>
                <w:bCs/>
                <w:sz w:val="18"/>
                <w:szCs w:val="18"/>
              </w:rPr>
            </w:pPr>
            <w:r w:rsidRPr="0005527B">
              <w:rPr>
                <w:b/>
                <w:bCs/>
                <w:sz w:val="18"/>
                <w:szCs w:val="18"/>
              </w:rPr>
              <w:t>755.</w:t>
            </w:r>
            <w:commentRangeStart w:id="96"/>
            <w:r w:rsidRPr="0005527B">
              <w:rPr>
                <w:b/>
                <w:bCs/>
                <w:sz w:val="18"/>
                <w:szCs w:val="18"/>
              </w:rPr>
              <w:t>8</w:t>
            </w:r>
            <w:commentRangeEnd w:id="96"/>
            <w:r w:rsidR="008C4DE9">
              <w:rPr>
                <w:rStyle w:val="CommentReference"/>
              </w:rPr>
              <w:commentReference w:id="96"/>
            </w:r>
          </w:p>
        </w:tc>
      </w:tr>
      <w:tr w:rsidR="00807DAC" w:rsidRPr="009A5D79" w14:paraId="6CC20D48" w14:textId="77777777" w:rsidTr="00D3759A">
        <w:trPr>
          <w:trHeight w:val="300"/>
        </w:trPr>
        <w:tc>
          <w:tcPr>
            <w:tcW w:w="2024" w:type="dxa"/>
          </w:tcPr>
          <w:p w14:paraId="1A1D4A82" w14:textId="48C97A02"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 xml:space="preserve">(by </w:t>
            </w:r>
            <w:del w:id="97" w:author="Richard Wen" w:date="2024-05-25T21:35:00Z">
              <w:r w:rsidRPr="00D008DF" w:rsidDel="004F30A8">
                <w:rPr>
                  <w:sz w:val="18"/>
                  <w:szCs w:val="18"/>
                </w:rPr>
                <w:delText>c-km</w:delText>
              </w:r>
            </w:del>
            <w:ins w:id="98" w:author="Richard Wen" w:date="2024-05-25T21:35:00Z">
              <w:r w:rsidR="004F30A8">
                <w:rPr>
                  <w:sz w:val="18"/>
                  <w:szCs w:val="18"/>
                </w:rPr>
                <w:t>cen-km</w:t>
              </w:r>
            </w:ins>
            <w:r w:rsidRPr="00D008DF">
              <w:rPr>
                <w:sz w:val="18"/>
                <w:szCs w:val="18"/>
              </w:rPr>
              <w:t>)</w:t>
            </w:r>
          </w:p>
        </w:tc>
        <w:tc>
          <w:tcPr>
            <w:tcW w:w="2507" w:type="dxa"/>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01" w:type="dxa"/>
          </w:tcPr>
          <w:p w14:paraId="14840D19" w14:textId="5E948BC7" w:rsidR="00807DAC" w:rsidRPr="0005527B" w:rsidRDefault="00807DAC" w:rsidP="00533347">
            <w:pPr>
              <w:jc w:val="right"/>
              <w:rPr>
                <w:b/>
                <w:bCs/>
                <w:sz w:val="18"/>
                <w:szCs w:val="18"/>
              </w:rPr>
            </w:pPr>
            <w:r>
              <w:rPr>
                <w:b/>
                <w:bCs/>
                <w:sz w:val="18"/>
                <w:szCs w:val="18"/>
              </w:rPr>
              <w:t>11.9%</w:t>
            </w:r>
          </w:p>
        </w:tc>
        <w:tc>
          <w:tcPr>
            <w:tcW w:w="1560" w:type="dxa"/>
          </w:tcPr>
          <w:p w14:paraId="28F73A8C" w14:textId="2D615505" w:rsidR="00807DAC" w:rsidRPr="0005527B" w:rsidRDefault="00CD402B" w:rsidP="00533347">
            <w:pPr>
              <w:jc w:val="right"/>
              <w:rPr>
                <w:b/>
                <w:bCs/>
                <w:sz w:val="18"/>
                <w:szCs w:val="18"/>
              </w:rPr>
            </w:pPr>
            <w:r>
              <w:rPr>
                <w:b/>
                <w:bCs/>
                <w:sz w:val="18"/>
                <w:szCs w:val="18"/>
              </w:rPr>
              <w:t>7.2%</w:t>
            </w:r>
          </w:p>
        </w:tc>
        <w:tc>
          <w:tcPr>
            <w:tcW w:w="1558" w:type="dxa"/>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838C1">
        <w:trPr>
          <w:trHeight w:val="300"/>
        </w:trPr>
        <w:tc>
          <w:tcPr>
            <w:tcW w:w="9350" w:type="dxa"/>
            <w:gridSpan w:val="5"/>
          </w:tcPr>
          <w:p w14:paraId="0339075C" w14:textId="745A6F59" w:rsidR="00693CF2" w:rsidRDefault="00693CF2" w:rsidP="00533347">
            <w:pPr>
              <w:rPr>
                <w:sz w:val="18"/>
                <w:szCs w:val="18"/>
              </w:rPr>
            </w:pPr>
            <w:del w:id="99" w:author="Richard Wen" w:date="2024-05-25T21:35:00Z">
              <w:r w:rsidDel="004F30A8">
                <w:rPr>
                  <w:sz w:val="18"/>
                  <w:szCs w:val="18"/>
                </w:rPr>
                <w:delText>c-km</w:delText>
              </w:r>
            </w:del>
            <w:ins w:id="100" w:author="Richard Wen" w:date="2024-05-25T21:35:00Z">
              <w:r w:rsidR="004F30A8">
                <w:rPr>
                  <w:sz w:val="18"/>
                  <w:szCs w:val="18"/>
                </w:rPr>
                <w:t>cen-km</w:t>
              </w:r>
            </w:ins>
            <w:r>
              <w:rPr>
                <w:sz w:val="18"/>
                <w:szCs w:val="18"/>
              </w:rPr>
              <w:t>: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0D6169BF" w14:textId="77777777" w:rsidR="00444EB1" w:rsidRDefault="000B529D" w:rsidP="00533347">
            <w:pPr>
              <w:rPr>
                <w:ins w:id="101" w:author="Richard Wen" w:date="2024-05-25T21:37:00Z"/>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prior to the exclusion of misclassified segments.</w:t>
            </w:r>
          </w:p>
          <w:p w14:paraId="3E23E412" w14:textId="3EBFF19C" w:rsidR="00551982" w:rsidRPr="00693CF2" w:rsidRDefault="00444EB1" w:rsidP="00533347">
            <w:pPr>
              <w:rPr>
                <w:i/>
                <w:iCs/>
                <w:sz w:val="18"/>
                <w:szCs w:val="18"/>
              </w:rPr>
            </w:pPr>
            <w:ins w:id="102" w:author="Richard Wen" w:date="2024-05-25T21:37:00Z">
              <w:r>
                <w:rPr>
                  <w:i/>
                  <w:iCs/>
                  <w:sz w:val="18"/>
                  <w:szCs w:val="18"/>
                </w:rPr>
                <w:t xml:space="preserve">c: </w:t>
              </w:r>
            </w:ins>
            <w:ins w:id="103" w:author="Richard Wen" w:date="2024-05-25T21:40:00Z">
              <w:r w:rsidR="003A0AF1">
                <w:rPr>
                  <w:i/>
                  <w:iCs/>
                  <w:sz w:val="18"/>
                  <w:szCs w:val="18"/>
                </w:rPr>
                <w:t xml:space="preserve">Local Street Bikeways are not included in totals. </w:t>
              </w:r>
            </w:ins>
            <w:ins w:id="104" w:author="Richard Wen" w:date="2024-05-25T21:37:00Z">
              <w:r>
                <w:rPr>
                  <w:i/>
                  <w:iCs/>
                  <w:sz w:val="18"/>
                  <w:szCs w:val="18"/>
                </w:rPr>
                <w:t>Based on the C</w:t>
              </w:r>
            </w:ins>
            <w:ins w:id="105" w:author="Richard Wen" w:date="2024-05-25T21:39:00Z">
              <w:r w:rsidR="00F7675C">
                <w:rPr>
                  <w:i/>
                  <w:iCs/>
                  <w:sz w:val="18"/>
                  <w:szCs w:val="18"/>
                </w:rPr>
                <w:t>an</w:t>
              </w:r>
            </w:ins>
            <w:ins w:id="106" w:author="Richard Wen" w:date="2024-05-25T21:37:00Z">
              <w:r>
                <w:rPr>
                  <w:i/>
                  <w:iCs/>
                  <w:sz w:val="18"/>
                  <w:szCs w:val="18"/>
                </w:rPr>
                <w:t>-BICS classification, Calgary d</w:t>
              </w:r>
            </w:ins>
            <w:ins w:id="107" w:author="Richard Wen" w:date="2024-05-25T21:38:00Z">
              <w:r>
                <w:rPr>
                  <w:i/>
                  <w:iCs/>
                  <w:sz w:val="18"/>
                  <w:szCs w:val="18"/>
                </w:rPr>
                <w:t xml:space="preserve">oes not have infrastructure fitting the defined Local Street Bikeways. Similarly, </w:t>
              </w:r>
            </w:ins>
            <w:ins w:id="108" w:author="Richard Wen" w:date="2024-05-25T21:37:00Z">
              <w:r>
                <w:rPr>
                  <w:i/>
                  <w:iCs/>
                  <w:sz w:val="18"/>
                  <w:szCs w:val="18"/>
                </w:rPr>
                <w:t>Toronto does not have Local Street Bikeways</w:t>
              </w:r>
            </w:ins>
            <w:ins w:id="109" w:author="Richard Wen" w:date="2024-05-25T21:38:00Z">
              <w:r>
                <w:rPr>
                  <w:i/>
                  <w:iCs/>
                  <w:sz w:val="18"/>
                  <w:szCs w:val="18"/>
                </w:rPr>
                <w:t xml:space="preserve"> according to the</w:t>
              </w:r>
              <w:r w:rsidR="004D1925">
                <w:rPr>
                  <w:i/>
                  <w:iCs/>
                  <w:sz w:val="18"/>
                  <w:szCs w:val="18"/>
                </w:rPr>
                <w:t xml:space="preserve"> C</w:t>
              </w:r>
            </w:ins>
            <w:ins w:id="110" w:author="Richard Wen" w:date="2024-05-25T21:39:00Z">
              <w:r w:rsidR="00F7675C">
                <w:rPr>
                  <w:i/>
                  <w:iCs/>
                  <w:sz w:val="18"/>
                  <w:szCs w:val="18"/>
                </w:rPr>
                <w:t>an</w:t>
              </w:r>
            </w:ins>
            <w:ins w:id="111" w:author="Richard Wen" w:date="2024-05-25T21:38:00Z">
              <w:r w:rsidR="004D1925">
                <w:rPr>
                  <w:i/>
                  <w:iCs/>
                  <w:sz w:val="18"/>
                  <w:szCs w:val="18"/>
                </w:rPr>
                <w:t>-BICS</w:t>
              </w:r>
              <w:r>
                <w:rPr>
                  <w:i/>
                  <w:iCs/>
                  <w:sz w:val="18"/>
                  <w:szCs w:val="18"/>
                </w:rPr>
                <w:t xml:space="preserve"> definition</w:t>
              </w:r>
            </w:ins>
            <w:ins w:id="112" w:author="Richard Wen" w:date="2024-05-25T21:37:00Z">
              <w:r>
                <w:rPr>
                  <w:i/>
                  <w:iCs/>
                  <w:sz w:val="18"/>
                  <w:szCs w:val="18"/>
                </w:rPr>
                <w:t>.</w:t>
              </w:r>
            </w:ins>
            <w:del w:id="113" w:author="Richard Wen" w:date="2024-05-25T21:40:00Z">
              <w:r w:rsidR="00E836A3" w:rsidDel="003A0AF1">
                <w:rPr>
                  <w:i/>
                  <w:iCs/>
                  <w:sz w:val="18"/>
                  <w:szCs w:val="18"/>
                </w:rPr>
                <w:delText xml:space="preserve"> </w:delText>
              </w:r>
            </w:del>
          </w:p>
        </w:tc>
      </w:tr>
    </w:tbl>
    <w:p w14:paraId="1CEC6402" w14:textId="6A5BFEC8" w:rsidR="000B529D" w:rsidRPr="00876D92" w:rsidRDefault="000B529D" w:rsidP="000B529D">
      <w:pPr>
        <w:spacing w:after="0" w:line="240" w:lineRule="auto"/>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w:t>
      </w:r>
      <w:ins w:id="114" w:author="Richard Wen" w:date="2024-05-25T23:09:00Z">
        <w:r w:rsidR="00716B29">
          <w:t>downloaded</w:t>
        </w:r>
      </w:ins>
      <w:del w:id="115" w:author="Richard Wen" w:date="2024-05-25T23:09:00Z">
        <w:r w:rsidDel="00716B29">
          <w:delText>sourced</w:delText>
        </w:r>
      </w:del>
      <w:r>
        <w:t xml:space="preserve"> from municipally maintained open datasets, with records last </w:t>
      </w:r>
      <w:ins w:id="116" w:author="Richard Wen" w:date="2024-05-25T23:09:00Z">
        <w:r w:rsidR="00716B29">
          <w:t>downloaded</w:t>
        </w:r>
      </w:ins>
      <w:del w:id="117" w:author="Richard Wen" w:date="2024-05-25T23:09:00Z">
        <w:r w:rsidDel="00716B29">
          <w:delText>updated</w:delText>
        </w:r>
      </w:del>
      <w:r>
        <w:t xml:space="preserve"> between June 2022 and August 2023. </w:t>
      </w:r>
      <w:commentRangeStart w:id="118"/>
      <w:commentRangeStart w:id="119"/>
      <w:r w:rsidR="001E0E1C">
        <w:t>Analysed prior to the exclusion of misclassifications</w:t>
      </w:r>
      <w:commentRangeEnd w:id="118"/>
      <w:r w:rsidR="008C4DE9">
        <w:rPr>
          <w:rStyle w:val="CommentReference"/>
        </w:rPr>
        <w:commentReference w:id="118"/>
      </w:r>
      <w:commentRangeEnd w:id="119"/>
      <w:r w:rsidR="00E23948">
        <w:rPr>
          <w:rStyle w:val="CommentReference"/>
        </w:rPr>
        <w:commentReference w:id="119"/>
      </w:r>
      <w:r w:rsidR="001E0E1C">
        <w:t xml:space="preserve">. </w:t>
      </w:r>
      <w:r w:rsidR="007449A2">
        <w:t>M</w:t>
      </w:r>
      <w:r>
        <w:t>ethodology</w:t>
      </w:r>
      <w:ins w:id="120" w:author="Richard Wen" w:date="2024-05-25T23:09:00Z">
        <w:r w:rsidR="00F42148">
          <w:t xml:space="preserve"> and detailed download dates</w:t>
        </w:r>
      </w:ins>
      <w:r>
        <w:t xml:space="preserve">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RDefault="000B529D" w:rsidP="000B529D">
      <w:pPr>
        <w:rPr>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r>
        <w:rPr>
          <w:b/>
          <w:bCs/>
          <w:i/>
          <w:iCs/>
          <w:sz w:val="24"/>
          <w:szCs w:val="24"/>
        </w:rPr>
        <w:t xml:space="preserve">Eligibility </w:t>
      </w:r>
      <w:r w:rsidR="00AD5B1E">
        <w:rPr>
          <w:b/>
          <w:bCs/>
          <w:i/>
          <w:iCs/>
          <w:sz w:val="24"/>
          <w:szCs w:val="24"/>
        </w:rPr>
        <w:t>and Inclusions</w:t>
      </w:r>
    </w:p>
    <w:p w14:paraId="765A709F" w14:textId="7D939444" w:rsidR="0008425E" w:rsidRDefault="001E0E1C" w:rsidP="0008425E">
      <w:pPr>
        <w:ind w:firstLine="720"/>
      </w:pPr>
      <w:r>
        <w:lastRenderedPageBreak/>
        <w:t xml:space="preserve">As </w:t>
      </w:r>
      <w:r w:rsidR="00A50AD2">
        <w:t xml:space="preserve">seen in </w:t>
      </w:r>
      <w:r w:rsidR="00A50AD2" w:rsidRPr="00A50AD2">
        <w:rPr>
          <w:b/>
          <w:bCs/>
          <w:i/>
          <w:iCs/>
        </w:rPr>
        <w:t>Figure 1</w:t>
      </w:r>
      <w:r w:rsidR="00A50AD2">
        <w:t>, f</w:t>
      </w:r>
      <w:r w:rsidR="00004653" w:rsidRPr="00004653">
        <w:t>rom a total of 366</w:t>
      </w:r>
      <w:ins w:id="121" w:author="Richard Wen" w:date="2024-05-25T23:09:00Z">
        <w:r w:rsidR="00832E7B">
          <w:t>6</w:t>
        </w:r>
      </w:ins>
      <w:del w:id="122" w:author="Richard Wen" w:date="2024-05-25T23:09:00Z">
        <w:r w:rsidR="00004653" w:rsidRPr="00004653" w:rsidDel="00832E7B">
          <w:delText>4</w:delText>
        </w:r>
      </w:del>
      <w:r w:rsidR="00004653" w:rsidRPr="00004653">
        <w:t xml:space="preserve"> segments in Vancouver's cycling network (</w:t>
      </w:r>
      <w:r w:rsidR="009872CD">
        <w:t xml:space="preserve">total length: </w:t>
      </w:r>
      <w:r w:rsidR="00004653" w:rsidRPr="00004653">
        <w:t>34</w:t>
      </w:r>
      <w:ins w:id="123" w:author="Richard Wen" w:date="2024-05-25T23:10:00Z">
        <w:r w:rsidR="005752D9">
          <w:t>1.7</w:t>
        </w:r>
      </w:ins>
      <w:del w:id="124" w:author="Richard Wen" w:date="2024-05-25T23:10:00Z">
        <w:r w:rsidR="00004653" w:rsidRPr="00004653" w:rsidDel="005752D9">
          <w:delText>2</w:delText>
        </w:r>
      </w:del>
      <w:r w:rsidR="00004653" w:rsidRPr="00004653">
        <w:t xml:space="preserve"> km), </w:t>
      </w:r>
      <w:ins w:id="125" w:author="Richard Wen" w:date="2024-05-26T01:21:00Z">
        <w:r w:rsidR="00063564">
          <w:t>3152</w:t>
        </w:r>
      </w:ins>
      <w:del w:id="126" w:author="Richard Wen" w:date="2024-05-26T01:21:00Z">
        <w:r w:rsidR="00004653" w:rsidRPr="00004653" w:rsidDel="00063564">
          <w:delText>7</w:delText>
        </w:r>
        <w:r w:rsidR="00004653" w:rsidDel="00063564">
          <w:delText>8</w:delText>
        </w:r>
        <w:r w:rsidR="00004653" w:rsidRPr="00004653" w:rsidDel="00063564">
          <w:delText>0</w:delText>
        </w:r>
      </w:del>
      <w:r w:rsidR="00004653" w:rsidRPr="00004653">
        <w:t xml:space="preserve"> segments </w:t>
      </w:r>
      <w:r w:rsidR="00004653">
        <w:t>(</w:t>
      </w:r>
      <w:ins w:id="127" w:author="Richard Wen" w:date="2024-05-26T01:21:00Z">
        <w:r w:rsidR="00063564">
          <w:t>251.6</w:t>
        </w:r>
      </w:ins>
      <w:del w:id="128" w:author="Richard Wen" w:date="2024-05-26T01:21:00Z">
        <w:r w:rsidR="00004653" w:rsidDel="00063564">
          <w:delText>71</w:delText>
        </w:r>
      </w:del>
      <w:r w:rsidR="00004653">
        <w:t xml:space="preserve"> km) </w:t>
      </w:r>
      <w:r w:rsidR="00004653" w:rsidRPr="00004653">
        <w:t xml:space="preserve">were extracted by filtering for </w:t>
      </w:r>
      <w:ins w:id="129" w:author="Richard Wen" w:date="2024-05-26T01:22:00Z">
        <w:r w:rsidR="00063564">
          <w:t xml:space="preserve">local street bikeways (Vancouver only), </w:t>
        </w:r>
      </w:ins>
      <w:r w:rsidR="00004653" w:rsidRPr="00004653">
        <w:t>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ins w:id="130" w:author="Richard Wen" w:date="2024-05-26T01:22:00Z">
        <w:r w:rsidR="00473921">
          <w:t>3118</w:t>
        </w:r>
      </w:ins>
      <w:del w:id="131" w:author="Richard Wen" w:date="2024-05-26T01:22:00Z">
        <w:r w:rsidR="00004653" w:rsidRPr="00004653" w:rsidDel="00473921">
          <w:delText>745</w:delText>
        </w:r>
      </w:del>
      <w:r w:rsidR="00004653" w:rsidRPr="00004653">
        <w:t xml:space="preserve"> segments </w:t>
      </w:r>
      <w:r w:rsidR="00004653">
        <w:t>(</w:t>
      </w:r>
      <w:ins w:id="132" w:author="Richard Wen" w:date="2024-05-26T01:22:00Z">
        <w:r w:rsidR="00473921">
          <w:t>247.1</w:t>
        </w:r>
      </w:ins>
      <w:del w:id="133" w:author="Richard Wen" w:date="2024-05-26T01:22:00Z">
        <w:r w:rsidR="00F87182" w:rsidDel="00473921">
          <w:delText>70</w:delText>
        </w:r>
      </w:del>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 while </w:t>
      </w:r>
      <w:r w:rsidR="00004653">
        <w:t>3</w:t>
      </w:r>
      <w:ins w:id="134" w:author="Richard Wen" w:date="2024-05-25T23:12:00Z">
        <w:r w:rsidR="005752D9">
          <w:t>4</w:t>
        </w:r>
      </w:ins>
      <w:del w:id="135" w:author="Richard Wen" w:date="2024-05-25T23:12:00Z">
        <w:r w:rsidR="00180A82" w:rsidDel="005752D9">
          <w:delText>5</w:delText>
        </w:r>
      </w:del>
      <w:r w:rsidR="00004653" w:rsidRPr="00004653">
        <w:t xml:space="preserve"> were found to be ineligible.</w:t>
      </w:r>
      <w:r w:rsidR="00180A82">
        <w:t xml:space="preserve"> </w:t>
      </w:r>
      <w:r w:rsidR="00BB0E89">
        <w:t xml:space="preserve">Of these </w:t>
      </w:r>
      <w:r w:rsidR="009872CD">
        <w:t>3</w:t>
      </w:r>
      <w:ins w:id="136" w:author="Richard Wen" w:date="2024-05-26T01:22:00Z">
        <w:r w:rsidR="003860FB">
          <w:t>4</w:t>
        </w:r>
      </w:ins>
      <w:del w:id="137" w:author="Richard Wen" w:date="2024-05-26T01:22:00Z">
        <w:r w:rsidR="009872CD" w:rsidDel="003860FB">
          <w:delText>5</w:delText>
        </w:r>
      </w:del>
      <w:r w:rsidR="009872CD">
        <w:t xml:space="preserve"> </w:t>
      </w:r>
      <w:r w:rsidR="00BB0E89">
        <w:t xml:space="preserve">excluded segments, </w:t>
      </w:r>
      <w:commentRangeStart w:id="138"/>
      <w:r w:rsidR="00180A82">
        <w:t>49% were mixed-use pedestrian paths,</w:t>
      </w:r>
      <w:ins w:id="139" w:author="Richard Wen" w:date="2024-05-26T01:23:00Z">
        <w:r w:rsidR="00F62850">
          <w:t xml:space="preserve"> 20% were local shared paths,</w:t>
        </w:r>
      </w:ins>
      <w:r w:rsidR="00180A82">
        <w:t xml:space="preserve"> and 31% were off-road cycling paths</w:t>
      </w:r>
      <w:commentRangeEnd w:id="138"/>
      <w:r w:rsidR="008C4DE9">
        <w:rPr>
          <w:rStyle w:val="CommentReference"/>
        </w:rPr>
        <w:commentReference w:id="138"/>
      </w:r>
      <w:r>
        <w:t xml:space="preserve">. </w:t>
      </w:r>
      <w:commentRangeStart w:id="140"/>
      <w:commentRangeStart w:id="141"/>
      <w:commentRangeStart w:id="142"/>
      <w:commentRangeStart w:id="143"/>
      <w:commentRangeEnd w:id="140"/>
      <w:r>
        <w:rPr>
          <w:rStyle w:val="CommentReference"/>
        </w:rPr>
        <w:commentReference w:id="140"/>
      </w:r>
      <w:commentRangeEnd w:id="141"/>
      <w:r>
        <w:rPr>
          <w:rStyle w:val="CommentReference"/>
        </w:rPr>
        <w:commentReference w:id="141"/>
      </w:r>
      <w:commentRangeEnd w:id="142"/>
      <w:r w:rsidR="00E23948">
        <w:rPr>
          <w:rStyle w:val="CommentReference"/>
        </w:rPr>
        <w:commentReference w:id="142"/>
      </w:r>
      <w:commentRangeEnd w:id="143"/>
      <w:r w:rsidR="007724D2">
        <w:rPr>
          <w:rStyle w:val="CommentReference"/>
        </w:rPr>
        <w:commentReference w:id="143"/>
      </w:r>
    </w:p>
    <w:p w14:paraId="3321D773" w14:textId="2CECD7D1"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w:t>
      </w:r>
      <w:ins w:id="144" w:author="Richard Wen" w:date="2024-05-26T01:25:00Z">
        <w:r w:rsidR="006D1698">
          <w:t>9</w:t>
        </w:r>
      </w:ins>
      <w:del w:id="145" w:author="Richard Wen" w:date="2024-05-26T01:25:00Z">
        <w:r w:rsidR="001403A0" w:rsidRPr="001403A0" w:rsidDel="006D1698">
          <w:delText>6</w:delText>
        </w:r>
      </w:del>
      <w:r w:rsidR="001403A0" w:rsidRPr="001403A0">
        <w:t xml:space="preserve"> segments (5</w:t>
      </w:r>
      <w:r>
        <w:t>7</w:t>
      </w:r>
      <w:ins w:id="146" w:author="Richard Wen" w:date="2024-05-26T01:25:00Z">
        <w:r w:rsidR="006D1698">
          <w:t>1.8</w:t>
        </w:r>
      </w:ins>
      <w:del w:id="147" w:author="Richard Wen" w:date="2024-05-26T01:25:00Z">
        <w:r w:rsidDel="006D1698">
          <w:delText>0</w:delText>
        </w:r>
      </w:del>
      <w:r w:rsidR="001403A0" w:rsidRPr="001403A0">
        <w:t xml:space="preserve"> km)</w:t>
      </w:r>
      <w:r w:rsidR="00BB0E89">
        <w:t xml:space="preserve">, from which </w:t>
      </w:r>
      <w:r w:rsidR="001403A0" w:rsidRPr="001403A0">
        <w:t>78</w:t>
      </w:r>
      <w:ins w:id="148" w:author="Richard Wen" w:date="2024-05-26T01:25:00Z">
        <w:r w:rsidR="006D1698">
          <w:t>4</w:t>
        </w:r>
      </w:ins>
      <w:del w:id="149" w:author="Richard Wen" w:date="2024-05-26T01:25:00Z">
        <w:r w:rsidR="001403A0" w:rsidRPr="001403A0" w:rsidDel="006D1698">
          <w:delText>2</w:delText>
        </w:r>
      </w:del>
      <w:r>
        <w:t xml:space="preserve"> </w:t>
      </w:r>
      <w:r w:rsidR="001403A0" w:rsidRPr="001403A0">
        <w:t>(8</w:t>
      </w:r>
      <w:ins w:id="150" w:author="Richard Wen" w:date="2024-05-26T01:25:00Z">
        <w:r w:rsidR="006D1698">
          <w:t>7.1</w:t>
        </w:r>
      </w:ins>
      <w:del w:id="151" w:author="Richard Wen" w:date="2024-05-26T01:25:00Z">
        <w:r w:rsidDel="006D1698">
          <w:delText>9</w:delText>
        </w:r>
      </w:del>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w:t>
      </w:r>
      <w:ins w:id="152" w:author="Richard Wen" w:date="2024-05-26T01:26:00Z">
        <w:r w:rsidR="00271F48">
          <w:t>2</w:t>
        </w:r>
      </w:ins>
      <w:del w:id="153" w:author="Richard Wen" w:date="2024-05-26T01:26:00Z">
        <w:r w:rsidR="00F93D94" w:rsidRPr="00F93D94" w:rsidDel="00271F48">
          <w:delText>0</w:delText>
        </w:r>
      </w:del>
      <w:r w:rsidR="00F93D94" w:rsidRPr="00F93D94">
        <w:t xml:space="preserve"> segments (85</w:t>
      </w:r>
      <w:ins w:id="154" w:author="Richard Wen" w:date="2024-05-26T01:26:00Z">
        <w:r w:rsidR="00271F48">
          <w:t>.5</w:t>
        </w:r>
      </w:ins>
      <w:r w:rsidR="00F93D94" w:rsidRPr="00F93D94">
        <w:t xml:space="preserve">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ins w:id="155" w:author="Richard Wen" w:date="2024-05-26T01:59:00Z">
        <w:r w:rsidR="00D76C39">
          <w:t xml:space="preserve">, 25% were mixed use routes, and </w:t>
        </w:r>
      </w:ins>
      <w:ins w:id="156" w:author="Richard Wen" w:date="2024-05-26T02:00:00Z">
        <w:r w:rsidR="00D76C39">
          <w:t>28% were inactive temporary infrastructure</w:t>
        </w:r>
      </w:ins>
      <w:r w:rsidR="00711B42">
        <w:t>.</w:t>
      </w:r>
      <w:r w:rsidR="0008425E">
        <w:t xml:space="preserve"> </w:t>
      </w:r>
    </w:p>
    <w:p w14:paraId="678B51D8" w14:textId="0DFF55B7" w:rsidR="00167977" w:rsidRDefault="00F93D94" w:rsidP="001B2482">
      <w:pPr>
        <w:ind w:firstLine="720"/>
      </w:pPr>
      <w:r>
        <w:t>Lastly, for Toronto, the data consisted of 1323 segments (75</w:t>
      </w:r>
      <w:ins w:id="157" w:author="Richard Wen" w:date="2024-05-26T01:26:00Z">
        <w:r w:rsidR="00892E59">
          <w:t>5</w:t>
        </w:r>
      </w:ins>
      <w:del w:id="158" w:author="Richard Wen" w:date="2024-05-26T01:26:00Z">
        <w:r w:rsidR="00F87182" w:rsidDel="00892E59">
          <w:delText>6</w:delText>
        </w:r>
      </w:del>
      <w:r>
        <w:t xml:space="preserve"> km)</w:t>
      </w:r>
      <w:r w:rsidR="001B2482">
        <w:t xml:space="preserve">, of which 331 segments </w:t>
      </w:r>
      <w:r w:rsidR="001B2482" w:rsidRPr="000F2050">
        <w:t>(205</w:t>
      </w:r>
      <w:ins w:id="159" w:author="Richard Wen" w:date="2024-05-26T01:26:00Z">
        <w:r w:rsidR="00892E59">
          <w:t>.3</w:t>
        </w:r>
      </w:ins>
      <w:r w:rsidR="001B2482" w:rsidRPr="000F2050">
        <w:t xml:space="preserve"> km)</w:t>
      </w:r>
      <w:r w:rsidR="001B2482">
        <w:t xml:space="preserve"> met the eligibility criteria. </w:t>
      </w:r>
      <w:r w:rsidR="001B2482" w:rsidRPr="001B2482">
        <w:t xml:space="preserve">Utilizing street imagery to verify classifications, 326 segments </w:t>
      </w:r>
      <w:r w:rsidR="001B2482">
        <w:t>(20</w:t>
      </w:r>
      <w:ins w:id="160" w:author="Richard Wen" w:date="2024-05-26T01:26:00Z">
        <w:r w:rsidR="00892E59">
          <w:t>4</w:t>
        </w:r>
      </w:ins>
      <w:del w:id="161" w:author="Richard Wen" w:date="2024-05-26T01:26:00Z">
        <w:r w:rsidR="001B2482" w:rsidDel="00892E59">
          <w:delText>3</w:delText>
        </w:r>
      </w:del>
      <w:r w:rsidR="001B2482">
        <w:t>.</w:t>
      </w:r>
      <w:ins w:id="162" w:author="Richard Wen" w:date="2024-05-26T01:26:00Z">
        <w:r w:rsidR="00892E59">
          <w:t>3</w:t>
        </w:r>
      </w:ins>
      <w:del w:id="163" w:author="Richard Wen" w:date="2024-05-26T01:26:00Z">
        <w:r w:rsidR="001B2482" w:rsidDel="00892E59">
          <w:delText>5</w:delText>
        </w:r>
      </w:del>
      <w:r w:rsidR="001B2482">
        <w:t xml:space="preserve"> km) </w:t>
      </w:r>
      <w:r w:rsidR="001B2482" w:rsidRPr="001B2482">
        <w:t xml:space="preserve">were confirmed for inclusion, with all five excluded segments being on-street routes shared with motor vehicles. </w:t>
      </w:r>
    </w:p>
    <w:p w14:paraId="0762AD18" w14:textId="463CD2B1" w:rsidR="00A50AD2" w:rsidRDefault="000522F2" w:rsidP="00A50AD2">
      <w:pPr>
        <w:jc w:val="center"/>
      </w:pPr>
      <w:commentRangeStart w:id="164"/>
      <w:commentRangeStart w:id="165"/>
      <w:commentRangeStart w:id="166"/>
      <w:r>
        <w:rPr>
          <w:noProof/>
        </w:rPr>
        <w:drawing>
          <wp:inline distT="0" distB="0" distL="0" distR="0" wp14:anchorId="266BA6D8" wp14:editId="37E1EB42">
            <wp:extent cx="4517759" cy="3666490"/>
            <wp:effectExtent l="0" t="0" r="3810" b="3810"/>
            <wp:docPr id="153742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517759" cy="3666490"/>
                    </a:xfrm>
                    <a:prstGeom prst="rect">
                      <a:avLst/>
                    </a:prstGeom>
                  </pic:spPr>
                </pic:pic>
              </a:graphicData>
            </a:graphic>
          </wp:inline>
        </w:drawing>
      </w:r>
      <w:commentRangeEnd w:id="164"/>
      <w:r w:rsidR="00D45E5D">
        <w:rPr>
          <w:rStyle w:val="CommentReference"/>
        </w:rPr>
        <w:commentReference w:id="164"/>
      </w:r>
      <w:commentRangeEnd w:id="165"/>
      <w:r w:rsidR="00E23948">
        <w:rPr>
          <w:rStyle w:val="CommentReference"/>
        </w:rPr>
        <w:commentReference w:id="165"/>
      </w:r>
      <w:commentRangeEnd w:id="166"/>
      <w:r w:rsidR="007724D2">
        <w:rPr>
          <w:rStyle w:val="CommentReference"/>
        </w:rPr>
        <w:commentReference w:id="166"/>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RDefault="009269F9" w:rsidP="001A15D6">
      <w:pPr>
        <w:rPr>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r>
        <w:rPr>
          <w:b/>
          <w:bCs/>
          <w:i/>
          <w:iCs/>
          <w:sz w:val="24"/>
          <w:szCs w:val="24"/>
        </w:rPr>
        <w:lastRenderedPageBreak/>
        <w:t>Classification of Installation and Upgrade Years</w:t>
      </w:r>
    </w:p>
    <w:p w14:paraId="56DD7733" w14:textId="586BF9D7"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In Vancouver, among segments</w:t>
      </w:r>
      <w:r w:rsidR="00741AA5">
        <w:t xml:space="preserve"> installed or updated </w:t>
      </w:r>
      <w:r w:rsidR="009F4164">
        <w:t>during</w:t>
      </w:r>
      <w:r w:rsidR="00566BFB" w:rsidRPr="00566BFB">
        <w:t xml:space="preserve"> the study period (n = 25</w:t>
      </w:r>
      <w:ins w:id="167" w:author="Richard Wen" w:date="2024-05-26T01:55:00Z">
        <w:r w:rsidR="00E7277C">
          <w:t>1</w:t>
        </w:r>
      </w:ins>
      <w:del w:id="168" w:author="Richard Wen" w:date="2024-05-26T01:55:00Z">
        <w:r w:rsidR="00566BFB" w:rsidRPr="00566BFB" w:rsidDel="00E7277C">
          <w:delText>2</w:delText>
        </w:r>
      </w:del>
      <w:r w:rsidR="00566BFB" w:rsidRPr="00566BFB">
        <w:t>), 83</w:t>
      </w:r>
      <w:ins w:id="169" w:author="Richard Wen" w:date="2024-05-26T01:55:00Z">
        <w:r w:rsidR="00E7277C">
          <w:t>.3</w:t>
        </w:r>
      </w:ins>
      <w:r w:rsidR="00566BFB" w:rsidRPr="00566BFB">
        <w:t>% accurately matched the city's provided installation years, and 9</w:t>
      </w:r>
      <w:ins w:id="170" w:author="Richard Wen" w:date="2024-05-26T01:55:00Z">
        <w:r w:rsidR="00E7277C">
          <w:t>7.2</w:t>
        </w:r>
      </w:ins>
      <w:del w:id="171" w:author="Richard Wen" w:date="2024-05-26T01:55:00Z">
        <w:r w:rsidR="00785653" w:rsidDel="00E7277C">
          <w:delText>8</w:delText>
        </w:r>
      </w:del>
      <w:r w:rsidR="00566BFB" w:rsidRPr="00566BFB">
        <w:t xml:space="preserve">% were </w:t>
      </w:r>
      <w:del w:id="172" w:author="Brice Kuimi" w:date="2023-08-17T13:04:00Z">
        <w:r w:rsidR="00566BFB" w:rsidDel="00741AA5">
          <w:delText>accurate</w:delText>
        </w:r>
        <w:r w:rsidR="00566BFB" w:rsidRPr="00566BFB" w:rsidDel="00741AA5">
          <w:delText xml:space="preserve"> </w:delText>
        </w:r>
      </w:del>
      <w:r w:rsidR="00566BFB" w:rsidRPr="00566BFB">
        <w:t xml:space="preserve">within a ±1-year range. For Calgary, </w:t>
      </w:r>
      <w:r w:rsidR="00566BFB">
        <w:t xml:space="preserve">among </w:t>
      </w:r>
      <w:r w:rsidR="009F4164">
        <w:t>a similar subset of segments (n = 6</w:t>
      </w:r>
      <w:ins w:id="173" w:author="Richard Wen" w:date="2024-05-26T01:56:00Z">
        <w:r w:rsidR="00881355">
          <w:t>68</w:t>
        </w:r>
      </w:ins>
      <w:del w:id="174" w:author="Richard Wen" w:date="2024-05-26T01:56:00Z">
        <w:r w:rsidR="009F4164" w:rsidDel="00881355">
          <w:delText>70</w:delText>
        </w:r>
      </w:del>
      <w:r w:rsidR="009F4164">
        <w:t xml:space="preserve">), </w:t>
      </w:r>
      <w:r w:rsidR="009F4164" w:rsidRPr="00566BFB">
        <w:t>42</w:t>
      </w:r>
      <w:ins w:id="175" w:author="Richard Wen" w:date="2024-05-26T01:56:00Z">
        <w:r w:rsidR="00881355">
          <w:t>.1</w:t>
        </w:r>
      </w:ins>
      <w:r w:rsidR="009F4164" w:rsidRPr="00566BFB">
        <w:t xml:space="preserve">%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ins w:id="176" w:author="Richard Wen" w:date="2024-05-26T01:56:00Z">
        <w:r w:rsidR="00881355">
          <w:t>2.7</w:t>
        </w:r>
      </w:ins>
      <w:del w:id="177" w:author="Richard Wen" w:date="2024-05-26T01:56:00Z">
        <w:r w:rsidR="00785653" w:rsidDel="00881355">
          <w:delText>3</w:delText>
        </w:r>
      </w:del>
      <w:r w:rsidR="009F4164" w:rsidRPr="00566BFB">
        <w:t>% were accurate within ±1 year.</w:t>
      </w:r>
      <w:r w:rsidR="009F4164">
        <w:t xml:space="preserve"> Finally, in Toronto, among 1</w:t>
      </w:r>
      <w:ins w:id="178" w:author="Richard Wen" w:date="2024-05-26T01:56:00Z">
        <w:r w:rsidR="00881355">
          <w:t>88</w:t>
        </w:r>
      </w:ins>
      <w:del w:id="179" w:author="Richard Wen" w:date="2024-05-26T01:56:00Z">
        <w:r w:rsidR="009F4164" w:rsidDel="00881355">
          <w:delText>92</w:delText>
        </w:r>
      </w:del>
      <w:r w:rsidR="009F4164">
        <w:t xml:space="preserve"> eligible segments meeting </w:t>
      </w:r>
      <w:r w:rsidR="006B1711">
        <w:t>this criterion</w:t>
      </w:r>
      <w:r w:rsidR="009F4164">
        <w:t xml:space="preserve">, </w:t>
      </w:r>
      <w:r w:rsidR="009F4164" w:rsidRPr="00566BFB">
        <w:t>7</w:t>
      </w:r>
      <w:ins w:id="180" w:author="Richard Wen" w:date="2024-05-26T01:56:00Z">
        <w:r w:rsidR="00881355">
          <w:t>4.5</w:t>
        </w:r>
      </w:ins>
      <w:del w:id="181" w:author="Richard Wen" w:date="2024-05-26T01:56:00Z">
        <w:r w:rsidR="00785653" w:rsidDel="00881355">
          <w:delText>6</w:delText>
        </w:r>
      </w:del>
      <w:r w:rsidR="009F4164" w:rsidRPr="00566BFB">
        <w:t>% accurately matched with the city's provided installation years, and 78</w:t>
      </w:r>
      <w:ins w:id="182" w:author="Richard Wen" w:date="2024-05-26T01:56:00Z">
        <w:r w:rsidR="00881355">
          <w:t>.2</w:t>
        </w:r>
      </w:ins>
      <w:r w:rsidR="009F4164" w:rsidRPr="00566BFB">
        <w:t>% were accurate within a ±1-year span.</w:t>
      </w:r>
    </w:p>
    <w:p w14:paraId="617BAF8F" w14:textId="66DB892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 xml:space="preserve">up to </w:t>
      </w:r>
      <w:commentRangeStart w:id="183"/>
      <w:r w:rsidR="00C13AD1">
        <w:t>2021</w:t>
      </w:r>
      <w:r w:rsidR="006929EB" w:rsidRPr="006929EB">
        <w:t>.</w:t>
      </w:r>
      <w:r w:rsidR="00C632CC" w:rsidRPr="00C632CC">
        <w:t xml:space="preserve"> </w:t>
      </w:r>
      <w:r w:rsidR="00B67C5E">
        <w:t xml:space="preserve">Through the exploration of street imagery, it was </w:t>
      </w:r>
      <w:r w:rsidR="00B67C5E" w:rsidRPr="00C632CC">
        <w:t>revealed that several changes made in 2022</w:t>
      </w:r>
      <w:r w:rsidR="00B67C5E">
        <w:t xml:space="preserve"> in Vancouver</w:t>
      </w:r>
      <w:r w:rsidR="00B67C5E" w:rsidRPr="00C632CC">
        <w:t xml:space="preserve"> were left undocumented.</w:t>
      </w:r>
      <w:r w:rsidR="00B67C5E">
        <w:t xml:space="preserve"> Overall, this</w:t>
      </w:r>
      <w:r w:rsidR="00B67C5E" w:rsidRPr="006929EB">
        <w:t xml:space="preserve"> adjustment ensures the accurate representation of infrastructure changes occurring up until the end of each calendar year.</w:t>
      </w:r>
      <w:ins w:id="184" w:author="Brice Kuimi" w:date="2023-08-17T13:07:00Z">
        <w:r w:rsidR="00B67C5E">
          <w:t xml:space="preserve"> </w:t>
        </w:r>
      </w:ins>
      <w:r w:rsidR="00C632CC" w:rsidRPr="00C632CC">
        <w:t>The study period for Vancouver was</w:t>
      </w:r>
      <w:r w:rsidR="00741AA5">
        <w:t xml:space="preserve"> then</w:t>
      </w:r>
      <w:r w:rsidR="00C632CC" w:rsidRPr="00C632CC">
        <w:t xml:space="preserve"> adjusted </w:t>
      </w:r>
      <w:r w:rsidR="00741AA5">
        <w:t>accordingly</w:t>
      </w:r>
      <w:r w:rsidR="00C632CC" w:rsidRPr="00C632CC">
        <w:t>.</w:t>
      </w:r>
      <w:r w:rsidR="00C632CC">
        <w:t xml:space="preserve"> </w:t>
      </w:r>
      <w:commentRangeEnd w:id="183"/>
      <w:r w:rsidR="00B67C5E">
        <w:rPr>
          <w:rStyle w:val="CommentReference"/>
        </w:rPr>
        <w:commentReference w:id="183"/>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5AF6C3D8" w:rsidR="00411C3D" w:rsidRDefault="00411C3D" w:rsidP="00576038">
      <w:pPr>
        <w:ind w:firstLine="720"/>
      </w:pPr>
      <w:r w:rsidRPr="00411C3D">
        <w:t xml:space="preserve">The standardized criteria enabled a detailed comparison between </w:t>
      </w:r>
      <w:r w:rsidR="00B67C5E">
        <w:t>cities</w:t>
      </w:r>
      <w:r>
        <w:t xml:space="preserve">. For Vancouver, by </w:t>
      </w:r>
      <w:r w:rsidR="00B67C5E">
        <w:t xml:space="preserve">December </w:t>
      </w:r>
      <w:r w:rsidR="007C0912" w:rsidRPr="007C0912">
        <w:t xml:space="preserve">2021, there were </w:t>
      </w:r>
      <w:r w:rsidR="00F14B43">
        <w:t>41.6 km of painted infrastructure (</w:t>
      </w:r>
      <w:r w:rsidR="007C0912" w:rsidRPr="00F14B43">
        <w:rPr>
          <w:i/>
          <w:iCs/>
        </w:rPr>
        <w:t>32.6 km painted lanes</w:t>
      </w:r>
      <w:r w:rsidR="00F14B43" w:rsidRPr="00F14B43">
        <w:rPr>
          <w:i/>
          <w:iCs/>
        </w:rPr>
        <w:t xml:space="preserve"> + </w:t>
      </w:r>
      <w:r w:rsidR="007C0912" w:rsidRPr="00F14B43">
        <w:rPr>
          <w:i/>
          <w:iCs/>
        </w:rPr>
        <w:t>9.0 km buffered lanes</w:t>
      </w:r>
      <w:r w:rsidR="00F14B43">
        <w:t>)</w:t>
      </w:r>
      <w:r w:rsidR="007C0912" w:rsidRPr="007C0912">
        <w:t xml:space="preserve"> and 28.3</w:t>
      </w:r>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w:t>
      </w:r>
      <w:r w:rsidR="00B67C5E">
        <w:t xml:space="preserve"> (the one provided by the city)</w:t>
      </w:r>
      <w:r w:rsidR="00362920">
        <w:t xml:space="preserve">, </w:t>
      </w:r>
      <w:r w:rsidR="00362920" w:rsidRPr="00362920">
        <w:t xml:space="preserve">the </w:t>
      </w:r>
      <w:r w:rsidR="00B67C5E" w:rsidRPr="00411C3D">
        <w:t xml:space="preserve">standardized </w:t>
      </w:r>
      <w:r w:rsidR="00362920" w:rsidRPr="00362920">
        <w:t xml:space="preserve">data </w:t>
      </w:r>
      <w:r w:rsidR="00362920">
        <w:t>comparatively had</w:t>
      </w:r>
      <w:r w:rsidR="00362920" w:rsidRPr="00362920">
        <w:t xml:space="preserve"> 0.9 km more cycle tracks and 2.2 km less painted </w:t>
      </w:r>
      <w:r w:rsidR="00B67C5E" w:rsidRPr="00362920">
        <w:t>infrastructure</w:t>
      </w:r>
      <w:r w:rsidR="00B67C5E">
        <w:t xml:space="preserve"> (</w:t>
      </w:r>
      <w:r w:rsidR="00B67C5E" w:rsidRPr="0093251A">
        <w:rPr>
          <w:b/>
          <w:bCs/>
          <w:i/>
          <w:iCs/>
        </w:rPr>
        <w:t>Table 1</w:t>
      </w:r>
      <w:r w:rsidR="00B67C5E">
        <w:t>)</w:t>
      </w:r>
      <w:r>
        <w:t>.</w:t>
      </w:r>
      <w:r w:rsidR="00362920" w:rsidRPr="00362920">
        <w:t xml:space="preserve"> In Calgary, verified data for 2022 included </w:t>
      </w:r>
      <w:r w:rsidR="00F14B43">
        <w:t>60.5 km of painted infrastructure (</w:t>
      </w:r>
      <w:r w:rsidR="00F14B43" w:rsidRPr="006C7A7E">
        <w:rPr>
          <w:i/>
          <w:iCs/>
        </w:rPr>
        <w:t>55.7 km painted lanes + 4.8 km buffered lanes</w:t>
      </w:r>
      <w:r w:rsidR="00F14B43">
        <w:t>) and 24.5 km cycle tracks. Accordingly</w:t>
      </w:r>
      <w:r w:rsidR="00362920" w:rsidRPr="00362920">
        <w:t>, the verified data had 3.5 km more painted lanes and 7.2</w:t>
      </w:r>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135.8 km of painted infrastructure (</w:t>
      </w:r>
      <w:r w:rsidR="00F14B43" w:rsidRPr="006C7A7E">
        <w:rPr>
          <w:i/>
          <w:iCs/>
        </w:rPr>
        <w:t xml:space="preserve">123.6 </w:t>
      </w:r>
      <w:r w:rsidR="005F0E39">
        <w:rPr>
          <w:i/>
          <w:iCs/>
        </w:rPr>
        <w:t xml:space="preserve">km </w:t>
      </w:r>
      <w:r w:rsidR="00F14B43" w:rsidRPr="006C7A7E">
        <w:rPr>
          <w:i/>
          <w:iCs/>
        </w:rPr>
        <w:t>painted lanes + 12.2 km buffered lanes</w:t>
      </w:r>
      <w:r w:rsidR="00F14B43">
        <w:t xml:space="preserve">) and 67.6 km of cycle tracks, with </w:t>
      </w:r>
      <w:r w:rsidR="00F14B43" w:rsidRPr="00F14B43">
        <w:t xml:space="preserve">4.3 km more painted </w:t>
      </w:r>
      <w:r w:rsidR="00F14B43">
        <w:t xml:space="preserve">infrastructure </w:t>
      </w:r>
      <w:r w:rsidR="00F14B43" w:rsidRPr="00F14B43">
        <w:t>and 6.3</w:t>
      </w:r>
      <w:r w:rsidR="00550609">
        <w:t xml:space="preserve"> </w:t>
      </w:r>
      <w:r w:rsidR="00F14B43" w:rsidRPr="00F14B43">
        <w:t>km fewer cycle tracks compared to the original municipal records</w:t>
      </w:r>
      <w:r w:rsidR="00F14B43">
        <w:t xml:space="preserve">. </w:t>
      </w:r>
      <w:commentRangeStart w:id="185"/>
      <w:commentRangeStart w:id="186"/>
      <w:del w:id="187" w:author="Richard Wen" w:date="2024-05-26T02:04:00Z">
        <w:r w:rsidR="00A10B68" w:rsidRPr="00A10B68" w:rsidDel="00822A1B">
          <w:delText>Overall, these</w:delText>
        </w:r>
        <w:r w:rsidR="00A10B68" w:rsidRPr="00A10B68" w:rsidDel="00D5635F">
          <w:delText xml:space="preserve"> </w:delText>
        </w:r>
        <w:r w:rsidR="0093251A" w:rsidRPr="00A10B68" w:rsidDel="007F19ED">
          <w:delText>results</w:delText>
        </w:r>
        <w:r w:rsidR="00A10B68" w:rsidRPr="00A10B68" w:rsidDel="007F19ED">
          <w:delText xml:space="preserve"> highlight the degree of misclassification in regard to current infrastructure types; specifically, </w:delText>
        </w:r>
        <w:r w:rsidR="00550609" w:rsidDel="007F19ED">
          <w:delText>Calgary and Toronto</w:delText>
        </w:r>
        <w:r w:rsidR="00A10B68" w:rsidRPr="00A10B68" w:rsidDel="007F19ED">
          <w:delText xml:space="preserve"> tended to misclassify infrastructure as cycle tracks, despite not meeting the Can-BICS definition</w:delText>
        </w:r>
        <w:commentRangeEnd w:id="185"/>
        <w:r w:rsidR="00B67C5E" w:rsidDel="007F19ED">
          <w:rPr>
            <w:rStyle w:val="CommentReference"/>
          </w:rPr>
          <w:commentReference w:id="185"/>
        </w:r>
        <w:commentRangeEnd w:id="186"/>
        <w:r w:rsidR="00E23948" w:rsidDel="007F19ED">
          <w:rPr>
            <w:rStyle w:val="CommentReference"/>
          </w:rPr>
          <w:commentReference w:id="186"/>
        </w:r>
        <w:r w:rsidR="00A10B68" w:rsidRPr="00A10B68" w:rsidDel="007F19ED">
          <w:delText>.</w:delText>
        </w:r>
      </w:del>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19EA3DC4" w:rsidR="00EC0E6F" w:rsidRDefault="007F3864" w:rsidP="000B325E">
      <w:pPr>
        <w:ind w:firstLine="720"/>
      </w:pPr>
      <w:r w:rsidRPr="007F3864">
        <w:t xml:space="preserve">An examination of the cycling infrastructure </w:t>
      </w:r>
      <w:ins w:id="188" w:author="Brice Kuimi" w:date="2023-08-17T13:12:00Z">
        <w:r w:rsidR="00B67C5E">
          <w:t xml:space="preserve">implementation </w:t>
        </w:r>
      </w:ins>
      <w:r w:rsidRPr="007F3864">
        <w:t xml:space="preserve">trends across Vancouver, Calgary, and Toronto reveals </w:t>
      </w:r>
      <w:commentRangeStart w:id="189"/>
      <w:r w:rsidRPr="007F3864">
        <w:t xml:space="preserve">significant </w:t>
      </w:r>
      <w:commentRangeEnd w:id="189"/>
      <w:r w:rsidR="00B67C5E">
        <w:rPr>
          <w:rStyle w:val="CommentReference"/>
        </w:rPr>
        <w:commentReference w:id="189"/>
      </w:r>
      <w:ins w:id="190" w:author="Brice Kuimi" w:date="2023-08-17T13:14:00Z">
        <w:r w:rsidR="00B67C5E">
          <w:t xml:space="preserve">large </w:t>
        </w:r>
      </w:ins>
      <w:r w:rsidRPr="007F3864">
        <w:t>growth in dedicated on-street cycling networks since 2009. At the beginning of the study, these cities had 43</w:t>
      </w:r>
      <w:r w:rsidR="00EC0E6F">
        <w:t xml:space="preserve"> </w:t>
      </w:r>
      <w:r w:rsidRPr="007F3864">
        <w:t>km, 8</w:t>
      </w:r>
      <w:r w:rsidR="00EC0E6F">
        <w:t xml:space="preserve"> </w:t>
      </w:r>
      <w:r w:rsidRPr="007F3864">
        <w:t>km, and 103</w:t>
      </w:r>
      <w:r w:rsidR="00EC0E6F">
        <w:t xml:space="preserve"> </w:t>
      </w:r>
      <w:r w:rsidRPr="007F3864">
        <w:t>km of such infrastructure, respectively. By the conclusion of the study period, Vancouver added 27</w:t>
      </w:r>
      <w:r w:rsidR="00EC0E6F">
        <w:t xml:space="preserve"> </w:t>
      </w:r>
      <w:r w:rsidRPr="007F3864">
        <w:t>km (64% increase), Calgary 77</w:t>
      </w:r>
      <w:r w:rsidR="00EC0E6F">
        <w:t xml:space="preserve"> </w:t>
      </w:r>
      <w:r w:rsidRPr="007F3864">
        <w:t>km (</w:t>
      </w:r>
      <w:commentRangeStart w:id="191"/>
      <w:r w:rsidRPr="007F3864">
        <w:t>1014% increase</w:t>
      </w:r>
      <w:commentRangeEnd w:id="191"/>
      <w:r w:rsidR="00FC1B67">
        <w:rPr>
          <w:rStyle w:val="CommentReference"/>
        </w:rPr>
        <w:commentReference w:id="191"/>
      </w:r>
      <w:r w:rsidRPr="007F3864">
        <w:t>), and Toronto 101</w:t>
      </w:r>
      <w:r w:rsidR="00EC0E6F">
        <w:t xml:space="preserve"> </w:t>
      </w:r>
      <w:r w:rsidRPr="007F3864">
        <w:t xml:space="preserve">km (98% increase) </w:t>
      </w:r>
      <w:r w:rsidR="00550609">
        <w:t xml:space="preserve">of dedicated cycling infrastructure </w:t>
      </w:r>
      <w:r w:rsidRPr="007F3864">
        <w:t>to their roadways.</w:t>
      </w:r>
      <w:r>
        <w:t xml:space="preserve"> Moreover, a growing proportion of infrastructure </w:t>
      </w:r>
      <w:r w:rsidR="007E0666">
        <w:t>is</w:t>
      </w:r>
      <w:r>
        <w:t xml:space="preserve"> </w:t>
      </w:r>
      <w:r w:rsidR="00EC0E6F">
        <w:t xml:space="preserve">composed of </w:t>
      </w:r>
      <w:r>
        <w:t>cycle tracks</w:t>
      </w:r>
      <w:r w:rsidR="0099481D">
        <w:t xml:space="preserve">. </w:t>
      </w:r>
      <w:r w:rsidR="00EC0E6F" w:rsidRPr="00EC0E6F">
        <w:t>While in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 of Vancouver's, 29% of Calgary's, and 33% of Toronto's dedicated on-street infrastructure</w:t>
      </w:r>
      <w:r w:rsidR="00EC0E6F">
        <w:t xml:space="preserve"> (</w:t>
      </w:r>
      <w:r w:rsidR="00EC0E6F" w:rsidRPr="00EC0E6F">
        <w:rPr>
          <w:b/>
          <w:bCs/>
          <w:i/>
          <w:iCs/>
        </w:rPr>
        <w:t>Figure 2</w:t>
      </w:r>
      <w:r w:rsidR="00EC0E6F">
        <w:t xml:space="preserve">). </w:t>
      </w:r>
      <w:del w:id="192" w:author="Brice Kuimi" w:date="2023-08-17T13:16:00Z">
        <w:r w:rsidR="0073778E" w:rsidDel="00FC1B67">
          <w:delText xml:space="preserve">Moreover, as seen in </w:delText>
        </w:r>
        <w:r w:rsidR="0073778E" w:rsidRPr="00550609" w:rsidDel="00FC1B67">
          <w:rPr>
            <w:b/>
            <w:bCs/>
            <w:i/>
            <w:iCs/>
          </w:rPr>
          <w:delText>Figure 3</w:delText>
        </w:r>
        <w:r w:rsidR="0073778E" w:rsidDel="00FC1B67">
          <w:delText xml:space="preserve">, the </w:delText>
        </w:r>
      </w:del>
      <w:ins w:id="193" w:author="Brice Kuimi" w:date="2023-08-17T13:16:00Z">
        <w:r w:rsidR="00FC1B67">
          <w:t xml:space="preserve">This </w:t>
        </w:r>
      </w:ins>
      <w:r w:rsidR="0073778E">
        <w:t>increase in cycle tracks has partly been driven by upgrades of existing painted lane infrastructure</w:t>
      </w:r>
      <w:ins w:id="194" w:author="Brice Kuimi" w:date="2023-08-17T13:16:00Z">
        <w:r w:rsidR="00FC1B67" w:rsidRPr="00FC1B67">
          <w:rPr>
            <w:b/>
            <w:bCs/>
            <w:i/>
            <w:iCs/>
          </w:rPr>
          <w:t xml:space="preserve"> </w:t>
        </w:r>
        <w:r w:rsidR="00FC1B67" w:rsidRPr="00550609">
          <w:rPr>
            <w:b/>
            <w:bCs/>
            <w:i/>
            <w:iCs/>
          </w:rPr>
          <w:t>Figure 3</w:t>
        </w:r>
      </w:ins>
      <w:r w:rsidR="0073778E">
        <w:t xml:space="preserve">. This is </w:t>
      </w:r>
      <w:r w:rsidR="0073778E">
        <w:lastRenderedPageBreak/>
        <w:t xml:space="preserve">particularly </w:t>
      </w:r>
      <w:del w:id="195" w:author="Brice Kuimi" w:date="2023-08-17T13:16:00Z">
        <w:r w:rsidR="0073778E" w:rsidDel="00FC1B67">
          <w:delText xml:space="preserve">evident </w:delText>
        </w:r>
      </w:del>
      <w:ins w:id="196" w:author="Brice Kuimi" w:date="2023-08-17T13:16:00Z">
        <w:r w:rsidR="00FC1B67">
          <w:t xml:space="preserve">salient </w:t>
        </w:r>
      </w:ins>
      <w:r w:rsidR="0073778E">
        <w:t xml:space="preserve">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w:t>
      </w:r>
      <w:del w:id="197" w:author="Brice Kuimi" w:date="2023-08-17T13:17:00Z">
        <w:r w:rsidR="007E0666" w:rsidDel="00FC1B67">
          <w:delText xml:space="preserve"> </w:delText>
        </w:r>
      </w:del>
      <w:del w:id="198" w:author="Brice Kuimi" w:date="2023-08-17T13:16:00Z">
        <w:r w:rsidR="007E0666" w:rsidDel="00FC1B67">
          <w:delText xml:space="preserve"> </w:delText>
        </w:r>
      </w:del>
    </w:p>
    <w:p w14:paraId="052F402E" w14:textId="18C3F2C5" w:rsidR="00166BBC" w:rsidRDefault="00C56C8A" w:rsidP="00166BBC">
      <w:pPr>
        <w:ind w:firstLine="720"/>
      </w:pPr>
      <w:commentRangeStart w:id="199"/>
      <w:del w:id="200" w:author="Linda Rothman" w:date="2023-08-17T21:44:00Z">
        <w:r w:rsidRPr="00C56C8A" w:rsidDel="00E23948">
          <w:delText xml:space="preserve">This analysis of infrastructure trends </w:delText>
        </w:r>
      </w:del>
      <w:ins w:id="201" w:author="Brice Kuimi" w:date="2023-08-17T13:17:00Z">
        <w:del w:id="202" w:author="Linda Rothman" w:date="2023-08-17T21:44:00Z">
          <w:r w:rsidR="0065611C" w:rsidDel="00E23948">
            <w:delText xml:space="preserve">also </w:delText>
          </w:r>
        </w:del>
      </w:ins>
      <w:del w:id="203" w:author="Linda Rothman" w:date="2023-08-17T21:44:00Z">
        <w:r w:rsidRPr="00C56C8A" w:rsidDel="00E23948">
          <w:delText>highlights how different municipalities responded to the public health and urban mobility challenges brought forward by the COVID-19 pandemic</w:delText>
        </w:r>
      </w:del>
      <w:r w:rsidRPr="00C56C8A">
        <w:t xml:space="preserve">. </w:t>
      </w:r>
      <w:commentRangeEnd w:id="199"/>
      <w:r w:rsidR="00E23948">
        <w:rPr>
          <w:rStyle w:val="CommentReference"/>
        </w:rPr>
        <w:commentReference w:id="199"/>
      </w:r>
      <w:r w:rsidRPr="00C56C8A">
        <w:t>In particular, Calgary and Toronto showed an upward trend in the installation of dedicated on-street cycling infrastructure since the pandemic</w:t>
      </w:r>
      <w:del w:id="204" w:author="Brice Kuimi" w:date="2023-08-17T13:17:00Z">
        <w:r w:rsidRPr="00C56C8A" w:rsidDel="0065611C">
          <w:delText>'</w:delText>
        </w:r>
      </w:del>
      <w:ins w:id="205" w:author="Brice Kuimi" w:date="2023-08-17T13:17:00Z">
        <w:r w:rsidR="0065611C">
          <w:t>’</w:t>
        </w:r>
      </w:ins>
      <w:r w:rsidRPr="00C56C8A">
        <w:t xml:space="preserve">s onset. As illustrated in </w:t>
      </w:r>
      <w:r w:rsidRPr="00C56C8A">
        <w:rPr>
          <w:b/>
          <w:bCs/>
          <w:i/>
          <w:iCs/>
        </w:rPr>
        <w:t>Figure 3</w:t>
      </w:r>
      <w:r w:rsidRPr="00C56C8A">
        <w:t xml:space="preserve">, </w:t>
      </w:r>
      <w:r w:rsidR="00CC00B5">
        <w:t xml:space="preserve">the growth in Toronto’s infrastructure was </w:t>
      </w:r>
      <w:ins w:id="206" w:author="Brice Kuimi" w:date="2023-08-17T13:17:00Z">
        <w:r w:rsidR="0065611C">
          <w:t>at it highest</w:t>
        </w:r>
      </w:ins>
      <w:del w:id="207" w:author="Brice Kuimi" w:date="2023-08-17T13:17:00Z">
        <w:r w:rsidR="00CC00B5" w:rsidDel="0065611C">
          <w:delText>greatest</w:delText>
        </w:r>
      </w:del>
      <w:r w:rsidR="00CC00B5">
        <w:t xml:space="preserve"> in 2020, with 4.7 km of new infrastructure per 1000 </w:t>
      </w:r>
      <w:commentRangeStart w:id="208"/>
      <w:del w:id="209" w:author="Richard Wen" w:date="2024-05-25T21:35:00Z">
        <w:r w:rsidR="00CC00B5" w:rsidDel="004F30A8">
          <w:delText>c-km</w:delText>
        </w:r>
      </w:del>
      <w:ins w:id="210" w:author="Richard Wen" w:date="2024-05-25T21:35:00Z">
        <w:r w:rsidR="004F30A8">
          <w:t>cen-km</w:t>
        </w:r>
      </w:ins>
      <w:r w:rsidR="00CC00B5">
        <w:t xml:space="preserve"> </w:t>
      </w:r>
      <w:commentRangeEnd w:id="208"/>
      <w:r w:rsidR="0065611C">
        <w:rPr>
          <w:rStyle w:val="CommentReference"/>
        </w:rPr>
        <w:commentReference w:id="208"/>
      </w:r>
      <w:r w:rsidR="00CC00B5">
        <w:t>of roadway, while Calgary</w:t>
      </w:r>
      <w:r>
        <w:t xml:space="preserve">’s peak occurred in 2021, with </w:t>
      </w:r>
      <w:r w:rsidR="00CC00B5">
        <w:t xml:space="preserve">1.0km of new infrastructure built per 1000 </w:t>
      </w:r>
      <w:del w:id="211" w:author="Richard Wen" w:date="2024-05-25T21:35:00Z">
        <w:r w:rsidR="00CC00B5" w:rsidDel="004F30A8">
          <w:delText>c-km</w:delText>
        </w:r>
      </w:del>
      <w:ins w:id="212" w:author="Richard Wen" w:date="2024-05-25T21:35:00Z">
        <w:r w:rsidR="004F30A8">
          <w:t>cen-km</w:t>
        </w:r>
      </w:ins>
      <w:r w:rsidR="00CC00B5">
        <w:t xml:space="preserve"> of roadway.</w:t>
      </w:r>
      <w:r>
        <w:t xml:space="preserve"> </w:t>
      </w:r>
      <w:r w:rsidR="00166BBC">
        <w:t>For both cities, this</w:t>
      </w:r>
      <w:r w:rsidR="00166BBC" w:rsidRPr="00166BBC">
        <w:t xml:space="preserve"> growth of on-street </w:t>
      </w:r>
      <w:commentRangeStart w:id="213"/>
      <w:r w:rsidR="00166BBC" w:rsidRPr="00166BBC">
        <w:t xml:space="preserve">cycleways </w:t>
      </w:r>
      <w:commentRangeEnd w:id="213"/>
      <w:r w:rsidR="0065611C">
        <w:rPr>
          <w:rStyle w:val="CommentReference"/>
        </w:rPr>
        <w:commentReference w:id="213"/>
      </w:r>
      <w:r w:rsidR="00166BBC" w:rsidRPr="00166BBC">
        <w:t xml:space="preserve">is primarily attributed to the increase in cycle track infrastructure, as depicted in </w:t>
      </w:r>
      <w:r w:rsidR="00166BBC" w:rsidRPr="00166BBC">
        <w:rPr>
          <w:b/>
          <w:bCs/>
          <w:i/>
          <w:iCs/>
        </w:rPr>
        <w:t>Figures 2 and 3</w:t>
      </w:r>
      <w:r w:rsidR="00166BBC">
        <w:t xml:space="preserve">. </w:t>
      </w:r>
      <w:r>
        <w:t>In contrast</w:t>
      </w:r>
      <w:r w:rsidRPr="00C56C8A">
        <w:t xml:space="preserve">, </w:t>
      </w:r>
      <w:r>
        <w:t xml:space="preserve">the installation of infrastructure within Vancouver </w:t>
      </w:r>
      <w:del w:id="214" w:author="Brice Kuimi" w:date="2023-08-17T13:19:00Z">
        <w:r w:rsidDel="0065611C">
          <w:delText>was highest</w:delText>
        </w:r>
      </w:del>
      <w:ins w:id="215" w:author="Brice Kuimi" w:date="2023-08-17T13:19:00Z">
        <w:r w:rsidR="0065611C">
          <w:t>peaked</w:t>
        </w:r>
      </w:ins>
      <w:r>
        <w:t xml:space="preserve"> in 2016, with its post-pandemic infrastructure growth remaining in line with previous levels. </w:t>
      </w:r>
    </w:p>
    <w:p w14:paraId="3607448E" w14:textId="3847EEED"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w:t>
      </w:r>
      <w:ins w:id="216" w:author="Brice Kuimi" w:date="2023-08-17T13:23:00Z">
        <w:r w:rsidR="0065611C">
          <w:t>N(</w:t>
        </w:r>
      </w:ins>
      <w:r>
        <w:t>4%</w:t>
      </w:r>
      <w:ins w:id="217" w:author="Brice Kuimi" w:date="2023-08-17T13:23:00Z">
        <w:r w:rsidR="0065611C">
          <w:t>)</w:t>
        </w:r>
      </w:ins>
      <w:r>
        <w:t xml:space="preserve"> of the existing infrastructure </w:t>
      </w:r>
      <w:del w:id="218" w:author="Brice Kuimi" w:date="2023-08-17T13:23:00Z">
        <w:r w:rsidDel="0065611C">
          <w:delText xml:space="preserve">was </w:delText>
        </w:r>
      </w:del>
      <w:ins w:id="219" w:author="Brice Kuimi" w:date="2023-08-17T13:23:00Z">
        <w:r w:rsidR="0065611C">
          <w:t xml:space="preserve">were </w:t>
        </w:r>
      </w:ins>
      <w:r>
        <w:t xml:space="preserve">upgraded and </w:t>
      </w:r>
      <w:ins w:id="220" w:author="Brice Kuimi" w:date="2023-08-17T13:23:00Z">
        <w:r w:rsidR="0065611C">
          <w:t>N</w:t>
        </w:r>
      </w:ins>
      <w:del w:id="221" w:author="Brice Kuimi" w:date="2023-08-17T13:23:00Z">
        <w:r w:rsidDel="0065611C">
          <w:delText>8%</w:delText>
        </w:r>
      </w:del>
      <w:r>
        <w:t xml:space="preserve"> was newly installed since the start of 2020. </w:t>
      </w:r>
      <w:commentRangeStart w:id="222"/>
      <w:commentRangeStart w:id="223"/>
      <w:r>
        <w:t xml:space="preserve">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during this time and 24% was newly installed</w:t>
      </w:r>
      <w:commentRangeEnd w:id="222"/>
      <w:r w:rsidR="0065611C">
        <w:rPr>
          <w:rStyle w:val="CommentReference"/>
        </w:rPr>
        <w:commentReference w:id="222"/>
      </w:r>
      <w:commentRangeEnd w:id="223"/>
      <w:r w:rsidR="00E23948">
        <w:rPr>
          <w:rStyle w:val="CommentReference"/>
        </w:rPr>
        <w:commentReference w:id="223"/>
      </w:r>
      <w:r>
        <w:t xml:space="preserve">. </w:t>
      </w:r>
    </w:p>
    <w:p w14:paraId="14CE0C83" w14:textId="77EF2A84" w:rsidR="00A30006" w:rsidRDefault="00A30006" w:rsidP="007E0666">
      <w:pPr>
        <w:ind w:firstLine="720"/>
      </w:pPr>
      <w:commentRangeStart w:id="224"/>
      <w:r w:rsidRPr="00A30006">
        <w:t>A secondary analysis was conducted to identify the</w:t>
      </w:r>
      <w:ins w:id="225" w:author="Brice Kuimi" w:date="2023-08-17T13:24:00Z">
        <w:r w:rsidR="0065611C">
          <w:t xml:space="preserve"> ty</w:t>
        </w:r>
      </w:ins>
      <w:ins w:id="226" w:author="Brice Kuimi" w:date="2023-08-17T13:25:00Z">
        <w:r w:rsidR="0065611C">
          <w:t>pe of</w:t>
        </w:r>
      </w:ins>
      <w:r w:rsidRPr="00A30006">
        <w:t xml:space="preserv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commentRangeEnd w:id="224"/>
      <w:r w:rsidR="00E23948">
        <w:rPr>
          <w:rStyle w:val="CommentReference"/>
        </w:rPr>
        <w:commentReference w:id="224"/>
      </w:r>
      <w:commentRangeStart w:id="227"/>
      <w:commentRangeStart w:id="228"/>
      <w:r w:rsidR="007E0666">
        <w:t>These results underscore</w:t>
      </w:r>
      <w:r w:rsidR="00C50957">
        <w:t xml:space="preserve"> the need for investments in infrastructure across all road types in order to foster a more inclusive and connected cycling network. </w:t>
      </w:r>
      <w:commentRangeEnd w:id="227"/>
      <w:r w:rsidR="0040190F">
        <w:rPr>
          <w:rStyle w:val="CommentReference"/>
        </w:rPr>
        <w:commentReference w:id="227"/>
      </w:r>
      <w:commentRangeEnd w:id="228"/>
      <w:r w:rsidR="00E23948">
        <w:rPr>
          <w:rStyle w:val="CommentReference"/>
        </w:rPr>
        <w:commentReference w:id="228"/>
      </w:r>
    </w:p>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5CE2DD5D">
            <wp:extent cx="5384950" cy="7210425"/>
            <wp:effectExtent l="19050" t="19050" r="25400" b="9525"/>
            <wp:docPr id="1238270791"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descr="A graph of a number of peop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392204" cy="7220138"/>
                    </a:xfrm>
                    <a:prstGeom prst="rect">
                      <a:avLst/>
                    </a:prstGeom>
                    <a:ln>
                      <a:solidFill>
                        <a:schemeClr val="bg1">
                          <a:lumMod val="85000"/>
                        </a:schemeClr>
                      </a:solidFill>
                    </a:ln>
                  </pic:spPr>
                </pic:pic>
              </a:graphicData>
            </a:graphic>
          </wp:inline>
        </w:drawing>
      </w:r>
    </w:p>
    <w:p w14:paraId="39F9CAE9" w14:textId="5021A2A4" w:rsidR="006F13FA" w:rsidRDefault="006F13FA" w:rsidP="006F13FA">
      <w:pPr>
        <w:rPr>
          <w:i/>
          <w:iCs/>
          <w:sz w:val="24"/>
          <w:szCs w:val="24"/>
        </w:rPr>
      </w:pPr>
      <w:commentRangeStart w:id="229"/>
      <w:commentRangeStart w:id="230"/>
      <w:r w:rsidRPr="00D56089">
        <w:rPr>
          <w:b/>
          <w:bCs/>
          <w:i/>
          <w:iCs/>
          <w:sz w:val="24"/>
          <w:szCs w:val="24"/>
        </w:rPr>
        <w:t xml:space="preserve">Figure </w:t>
      </w:r>
      <w:r w:rsidR="00D2660C">
        <w:rPr>
          <w:b/>
          <w:bCs/>
          <w:i/>
          <w:iCs/>
          <w:sz w:val="24"/>
          <w:szCs w:val="24"/>
        </w:rPr>
        <w:t>2</w:t>
      </w:r>
      <w:commentRangeEnd w:id="229"/>
      <w:r w:rsidR="00057E77">
        <w:rPr>
          <w:rStyle w:val="CommentReference"/>
        </w:rPr>
        <w:commentReference w:id="229"/>
      </w:r>
      <w:commentRangeEnd w:id="230"/>
      <w:r w:rsidR="0065611C">
        <w:rPr>
          <w:rStyle w:val="CommentReference"/>
        </w:rPr>
        <w:commentReference w:id="230"/>
      </w:r>
      <w:r w:rsidRPr="00D56089">
        <w:rPr>
          <w:b/>
          <w:bCs/>
          <w:i/>
          <w:iCs/>
          <w:sz w:val="24"/>
          <w:szCs w:val="24"/>
        </w:rPr>
        <w:t xml:space="preserve">: Changes in dedicated </w:t>
      </w:r>
      <w:r>
        <w:rPr>
          <w:b/>
          <w:bCs/>
          <w:i/>
          <w:iCs/>
          <w:sz w:val="24"/>
          <w:szCs w:val="24"/>
        </w:rPr>
        <w:t xml:space="preserve">cycling </w:t>
      </w:r>
      <w:r w:rsidRPr="00D56089">
        <w:rPr>
          <w:b/>
          <w:bCs/>
          <w:i/>
          <w:iCs/>
          <w:sz w:val="24"/>
          <w:szCs w:val="24"/>
        </w:rPr>
        <w:t xml:space="preserve">infrastructure between 2009 and 2021 for </w:t>
      </w:r>
      <w:r>
        <w:rPr>
          <w:b/>
          <w:bCs/>
          <w:i/>
          <w:iCs/>
          <w:sz w:val="24"/>
          <w:szCs w:val="24"/>
        </w:rPr>
        <w:t>Vancouver, Calgary, and Toronto based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0DBB7220">
            <wp:extent cx="4962601" cy="6802370"/>
            <wp:effectExtent l="19050" t="19050" r="9525" b="17780"/>
            <wp:docPr id="9984175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descr="A screenshot of a graph&#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71273" cy="6814257"/>
                    </a:xfrm>
                    <a:prstGeom prst="rect">
                      <a:avLst/>
                    </a:prstGeom>
                    <a:ln>
                      <a:solidFill>
                        <a:schemeClr val="bg1">
                          <a:lumMod val="85000"/>
                        </a:schemeClr>
                      </a:solidFill>
                    </a:ln>
                  </pic:spPr>
                </pic:pic>
              </a:graphicData>
            </a:graphic>
          </wp:inline>
        </w:drawing>
      </w:r>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231"/>
      <w:commentRangeStart w:id="232"/>
      <w:r>
        <w:rPr>
          <w:b/>
          <w:bCs/>
          <w:i/>
          <w:iCs/>
          <w:sz w:val="24"/>
          <w:szCs w:val="24"/>
        </w:rPr>
        <w:t xml:space="preserve">Yearly net change </w:t>
      </w:r>
      <w:commentRangeEnd w:id="231"/>
      <w:r w:rsidR="00FC26E2">
        <w:rPr>
          <w:rStyle w:val="CommentReference"/>
        </w:rPr>
        <w:commentReference w:id="231"/>
      </w:r>
      <w:commentRangeEnd w:id="232"/>
      <w:r w:rsidR="0065611C">
        <w:rPr>
          <w:rStyle w:val="CommentReference"/>
        </w:rPr>
        <w:commentReference w:id="232"/>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0B19C58A" w:rsidR="002A69F1" w:rsidRDefault="000E1F4A" w:rsidP="002A69F1">
      <w:pPr>
        <w:spacing w:after="0"/>
        <w:jc w:val="center"/>
        <w:rPr>
          <w:i/>
          <w:iCs/>
          <w:sz w:val="24"/>
          <w:szCs w:val="24"/>
        </w:rPr>
      </w:pPr>
      <w:r>
        <w:rPr>
          <w:i/>
          <w:iCs/>
          <w:noProof/>
          <w:sz w:val="24"/>
          <w:szCs w:val="24"/>
        </w:rPr>
        <mc:AlternateContent>
          <mc:Choice Requires="wps">
            <w:drawing>
              <wp:anchor distT="0" distB="0" distL="114300" distR="114300" simplePos="0" relativeHeight="251763712" behindDoc="0" locked="0" layoutInCell="1" allowOverlap="1" wp14:anchorId="76BBFBD2" wp14:editId="6E59AC30">
                <wp:simplePos x="0" y="0"/>
                <wp:positionH relativeFrom="column">
                  <wp:posOffset>-54591</wp:posOffset>
                </wp:positionH>
                <wp:positionV relativeFrom="paragraph">
                  <wp:posOffset>143301</wp:posOffset>
                </wp:positionV>
                <wp:extent cx="6041382" cy="6858000"/>
                <wp:effectExtent l="0" t="0" r="17145" b="19050"/>
                <wp:wrapNone/>
                <wp:docPr id="1128532485" name="Rectangle 4"/>
                <wp:cNvGraphicFramePr/>
                <a:graphic xmlns:a="http://schemas.openxmlformats.org/drawingml/2006/main">
                  <a:graphicData uri="http://schemas.microsoft.com/office/word/2010/wordprocessingShape">
                    <wps:wsp>
                      <wps:cNvSpPr/>
                      <wps:spPr>
                        <a:xfrm>
                          <a:off x="0" y="0"/>
                          <a:ext cx="6041382" cy="6858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743D5" id="Rectangle 4" o:spid="_x0000_s1026" style="position:absolute;margin-left:-4.3pt;margin-top:11.3pt;width:475.7pt;height:54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" filled="f" strokecolor="#09101d [484]" strokeweight="1pt"/>
            </w:pict>
          </mc:Fallback>
        </mc:AlternateContent>
      </w:r>
    </w:p>
    <w:p w14:paraId="03EA61D3" w14:textId="6BFB9C40" w:rsidR="002A69F1" w:rsidRDefault="00123041" w:rsidP="006A447D">
      <w:pPr>
        <w:spacing w:after="0"/>
        <w:jc w:val="center"/>
        <w:rPr>
          <w:i/>
          <w:iCs/>
          <w:sz w:val="24"/>
          <w:szCs w:val="24"/>
        </w:rPr>
      </w:pPr>
      <w:r>
        <w:rPr>
          <w:i/>
          <w:iCs/>
          <w:noProof/>
          <w:sz w:val="24"/>
          <w:szCs w:val="24"/>
        </w:rPr>
        <mc:AlternateContent>
          <mc:Choice Requires="wps">
            <w:drawing>
              <wp:anchor distT="0" distB="0" distL="114300" distR="114300" simplePos="0" relativeHeight="251773952" behindDoc="0" locked="0" layoutInCell="1" allowOverlap="1" wp14:anchorId="4A8CAD07" wp14:editId="4F437B88">
                <wp:simplePos x="0" y="0"/>
                <wp:positionH relativeFrom="column">
                  <wp:posOffset>4770120</wp:posOffset>
                </wp:positionH>
                <wp:positionV relativeFrom="paragraph">
                  <wp:posOffset>1788160</wp:posOffset>
                </wp:positionV>
                <wp:extent cx="1127760" cy="228600"/>
                <wp:effectExtent l="0" t="0" r="0" b="0"/>
                <wp:wrapNone/>
                <wp:docPr id="311232778"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2F12AC27" w14:textId="76E13C6E"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CAD07" id="_x0000_t202" coordsize="21600,21600" o:spt="202" path="m,l,21600r21600,l21600,xe">
                <v:stroke joinstyle="miter"/>
                <v:path gradientshapeok="t" o:connecttype="rect"/>
              </v:shapetype>
              <v:shape id="Text Box 5" o:spid="_x0000_s1026" type="#_x0000_t202" style="position:absolute;left:0;text-align:left;margin-left:375.6pt;margin-top:140.8pt;width:88.8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" filled="f" stroked="f" strokeweight=".5pt">
                <v:textbox>
                  <w:txbxContent>
                    <w:p w14:paraId="2F12AC27" w14:textId="76E13C6E"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4736" behindDoc="0" locked="0" layoutInCell="1" allowOverlap="1" wp14:anchorId="13761E04" wp14:editId="554FA947">
                <wp:simplePos x="0" y="0"/>
                <wp:positionH relativeFrom="column">
                  <wp:posOffset>1801058</wp:posOffset>
                </wp:positionH>
                <wp:positionV relativeFrom="paragraph">
                  <wp:posOffset>57785</wp:posOffset>
                </wp:positionV>
                <wp:extent cx="1205105" cy="317133"/>
                <wp:effectExtent l="0" t="0" r="0" b="6985"/>
                <wp:wrapNone/>
                <wp:docPr id="780217499"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3BF3FD71" w14:textId="2FBDA43E" w:rsidR="000E1F4A" w:rsidRPr="000E1F4A" w:rsidRDefault="000E1F4A" w:rsidP="000E1F4A">
                            <w:pPr>
                              <w:jc w:val="right"/>
                              <w:rPr>
                                <w:rFonts w:ascii="Arial" w:hAnsi="Arial" w:cs="Arial"/>
                              </w:rPr>
                            </w:pPr>
                            <w:r w:rsidRPr="000E1F4A">
                              <w:rPr>
                                <w:rFonts w:ascii="Arial" w:hAnsi="Arial" w:cs="Arial"/>
                              </w:rPr>
                              <w:t>Vancouver,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61E04" id="_x0000_s1027" type="#_x0000_t202" style="position:absolute;left:0;text-align:left;margin-left:141.8pt;margin-top:4.55pt;width:94.9pt;height:24.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" filled="f" stroked="f" strokeweight=".5pt">
                <v:textbox>
                  <w:txbxContent>
                    <w:p w14:paraId="3BF3FD71" w14:textId="2FBDA43E" w:rsidR="000E1F4A" w:rsidRPr="000E1F4A" w:rsidRDefault="000E1F4A" w:rsidP="000E1F4A">
                      <w:pPr>
                        <w:jc w:val="right"/>
                        <w:rPr>
                          <w:rFonts w:ascii="Arial" w:hAnsi="Arial" w:cs="Arial"/>
                        </w:rPr>
                      </w:pPr>
                      <w:r w:rsidRPr="000E1F4A">
                        <w:rPr>
                          <w:rFonts w:ascii="Arial" w:hAnsi="Arial" w:cs="Arial"/>
                        </w:rPr>
                        <w:t>Vancouver, CA</w:t>
                      </w:r>
                    </w:p>
                  </w:txbxContent>
                </v:textbox>
              </v:shape>
            </w:pict>
          </mc:Fallback>
        </mc:AlternateContent>
      </w:r>
      <w:r w:rsidR="000D2EE5" w:rsidRPr="000D2EE5">
        <w:rPr>
          <w:i/>
          <w:iCs/>
          <w:noProof/>
          <w:sz w:val="24"/>
          <w:szCs w:val="24"/>
        </w:rPr>
        <w:drawing>
          <wp:inline distT="0" distB="0" distL="0" distR="0" wp14:anchorId="2880D72E" wp14:editId="49B21CD4">
            <wp:extent cx="5943600" cy="2063115"/>
            <wp:effectExtent l="0" t="0" r="0" b="0"/>
            <wp:docPr id="157167258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descr="A map of a city&#10;&#10;Description automatically generated"/>
                    <pic:cNvPicPr/>
                  </pic:nvPicPr>
                  <pic:blipFill>
                    <a:blip r:embed="rId16"/>
                    <a:stretch>
                      <a:fillRect/>
                    </a:stretch>
                  </pic:blipFill>
                  <pic:spPr>
                    <a:xfrm>
                      <a:off x="0" y="0"/>
                      <a:ext cx="5943600" cy="2063115"/>
                    </a:xfrm>
                    <a:prstGeom prst="rect">
                      <a:avLst/>
                    </a:prstGeom>
                  </pic:spPr>
                </pic:pic>
              </a:graphicData>
            </a:graphic>
          </wp:inline>
        </w:drawing>
      </w:r>
    </w:p>
    <w:p w14:paraId="6A7E59ED" w14:textId="16287A35" w:rsidR="006A447D" w:rsidRDefault="00123041" w:rsidP="00446FF8">
      <w:pPr>
        <w:spacing w:after="0"/>
        <w:jc w:val="center"/>
        <w:rPr>
          <w:i/>
          <w:iCs/>
          <w:sz w:val="24"/>
          <w:szCs w:val="24"/>
        </w:rPr>
      </w:pPr>
      <w:r>
        <w:rPr>
          <w:i/>
          <w:iCs/>
          <w:noProof/>
          <w:sz w:val="24"/>
          <w:szCs w:val="24"/>
        </w:rPr>
        <mc:AlternateContent>
          <mc:Choice Requires="wps">
            <w:drawing>
              <wp:anchor distT="0" distB="0" distL="114300" distR="114300" simplePos="0" relativeHeight="251776000" behindDoc="0" locked="0" layoutInCell="1" allowOverlap="1" wp14:anchorId="6D94D928" wp14:editId="5A16C3A1">
                <wp:simplePos x="0" y="0"/>
                <wp:positionH relativeFrom="column">
                  <wp:posOffset>4765040</wp:posOffset>
                </wp:positionH>
                <wp:positionV relativeFrom="paragraph">
                  <wp:posOffset>1731645</wp:posOffset>
                </wp:positionV>
                <wp:extent cx="1127760" cy="228600"/>
                <wp:effectExtent l="0" t="0" r="0" b="0"/>
                <wp:wrapNone/>
                <wp:docPr id="124920932"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337771BB"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D928" id="_x0000_s1028" type="#_x0000_t202" style="position:absolute;left:0;text-align:left;margin-left:375.2pt;margin-top:136.35pt;width:88.8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" filled="f" stroked="f" strokeweight=".5pt">
                <v:textbox>
                  <w:txbxContent>
                    <w:p w14:paraId="337771BB"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6784" behindDoc="0" locked="0" layoutInCell="1" allowOverlap="1" wp14:anchorId="3A93F707" wp14:editId="4343221C">
                <wp:simplePos x="0" y="0"/>
                <wp:positionH relativeFrom="column">
                  <wp:posOffset>1805386</wp:posOffset>
                </wp:positionH>
                <wp:positionV relativeFrom="paragraph">
                  <wp:posOffset>56236</wp:posOffset>
                </wp:positionV>
                <wp:extent cx="1205105" cy="317133"/>
                <wp:effectExtent l="0" t="0" r="0" b="6985"/>
                <wp:wrapNone/>
                <wp:docPr id="1703234649"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188E022A" w14:textId="2E3606D5" w:rsidR="000E1F4A" w:rsidRPr="000E1F4A" w:rsidRDefault="000E1F4A" w:rsidP="000E1F4A">
                            <w:pPr>
                              <w:jc w:val="right"/>
                              <w:rPr>
                                <w:rFonts w:ascii="Arial" w:hAnsi="Arial" w:cs="Arial"/>
                              </w:rPr>
                            </w:pPr>
                            <w:r>
                              <w:rPr>
                                <w:rFonts w:ascii="Arial" w:hAnsi="Arial" w:cs="Arial"/>
                              </w:rPr>
                              <w:t>Calgary</w:t>
                            </w:r>
                            <w:r w:rsidRPr="000E1F4A">
                              <w:rPr>
                                <w:rFonts w:ascii="Arial" w:hAnsi="Arial" w:cs="Arial"/>
                              </w:rPr>
                              <w:t>,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3F707" id="_x0000_s1029" type="#_x0000_t202" style="position:absolute;left:0;text-align:left;margin-left:142.15pt;margin-top:4.45pt;width:94.9pt;height:24.9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" filled="f" stroked="f" strokeweight=".5pt">
                <v:textbox>
                  <w:txbxContent>
                    <w:p w14:paraId="188E022A" w14:textId="2E3606D5" w:rsidR="000E1F4A" w:rsidRPr="000E1F4A" w:rsidRDefault="000E1F4A" w:rsidP="000E1F4A">
                      <w:pPr>
                        <w:jc w:val="right"/>
                        <w:rPr>
                          <w:rFonts w:ascii="Arial" w:hAnsi="Arial" w:cs="Arial"/>
                        </w:rPr>
                      </w:pPr>
                      <w:r>
                        <w:rPr>
                          <w:rFonts w:ascii="Arial" w:hAnsi="Arial" w:cs="Arial"/>
                        </w:rPr>
                        <w:t>Calgary</w:t>
                      </w:r>
                      <w:r w:rsidRPr="000E1F4A">
                        <w:rPr>
                          <w:rFonts w:ascii="Arial" w:hAnsi="Arial" w:cs="Arial"/>
                        </w:rPr>
                        <w:t>, CA</w:t>
                      </w:r>
                    </w:p>
                  </w:txbxContent>
                </v:textbox>
              </v:shape>
            </w:pict>
          </mc:Fallback>
        </mc:AlternateContent>
      </w:r>
      <w:r w:rsidR="006A447D" w:rsidRPr="006A447D">
        <w:rPr>
          <w:i/>
          <w:iCs/>
          <w:noProof/>
          <w:sz w:val="24"/>
          <w:szCs w:val="24"/>
        </w:rPr>
        <w:drawing>
          <wp:inline distT="0" distB="0" distL="0" distR="0" wp14:anchorId="02754306" wp14:editId="68FDBC33">
            <wp:extent cx="5901673" cy="1984888"/>
            <wp:effectExtent l="0" t="0" r="4445" b="0"/>
            <wp:docPr id="182286557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5574" name="Picture 1" descr="A screenshot of a map&#10;&#10;Description automatically generated"/>
                    <pic:cNvPicPr/>
                  </pic:nvPicPr>
                  <pic:blipFill rotWithShape="1">
                    <a:blip r:embed="rId17"/>
                    <a:srcRect l="382"/>
                    <a:stretch/>
                  </pic:blipFill>
                  <pic:spPr bwMode="auto">
                    <a:xfrm>
                      <a:off x="0" y="0"/>
                      <a:ext cx="5927720" cy="1993648"/>
                    </a:xfrm>
                    <a:prstGeom prst="rect">
                      <a:avLst/>
                    </a:prstGeom>
                    <a:ln>
                      <a:noFill/>
                    </a:ln>
                    <a:extLst>
                      <a:ext uri="{53640926-AAD7-44D8-BBD7-CCE9431645EC}">
                        <a14:shadowObscured xmlns:a14="http://schemas.microsoft.com/office/drawing/2010/main"/>
                      </a:ext>
                    </a:extLst>
                  </pic:spPr>
                </pic:pic>
              </a:graphicData>
            </a:graphic>
          </wp:inline>
        </w:drawing>
      </w:r>
    </w:p>
    <w:p w14:paraId="3DA72CD4" w14:textId="300F734A" w:rsidR="002A69F1" w:rsidRDefault="00432CD8" w:rsidP="006F13FA">
      <w:pPr>
        <w:rPr>
          <w:i/>
          <w:iCs/>
          <w:sz w:val="24"/>
          <w:szCs w:val="24"/>
        </w:rPr>
      </w:pPr>
      <w:r>
        <w:rPr>
          <w:noProof/>
        </w:rPr>
        <mc:AlternateContent>
          <mc:Choice Requires="wps">
            <w:drawing>
              <wp:anchor distT="0" distB="0" distL="114300" distR="114300" simplePos="0" relativeHeight="251770880" behindDoc="0" locked="0" layoutInCell="1" allowOverlap="1" wp14:anchorId="0A3A6164" wp14:editId="242EFFD0">
                <wp:simplePos x="0" y="0"/>
                <wp:positionH relativeFrom="margin">
                  <wp:posOffset>51206</wp:posOffset>
                </wp:positionH>
                <wp:positionV relativeFrom="paragraph">
                  <wp:posOffset>1974164</wp:posOffset>
                </wp:positionV>
                <wp:extent cx="2684679" cy="689610"/>
                <wp:effectExtent l="0" t="0" r="20955" b="15240"/>
                <wp:wrapNone/>
                <wp:docPr id="400355103" name="Text Box 2"/>
                <wp:cNvGraphicFramePr/>
                <a:graphic xmlns:a="http://schemas.openxmlformats.org/drawingml/2006/main">
                  <a:graphicData uri="http://schemas.microsoft.com/office/word/2010/wordprocessingShape">
                    <wps:wsp>
                      <wps:cNvSpPr txBox="1"/>
                      <wps:spPr>
                        <a:xfrm>
                          <a:off x="0" y="0"/>
                          <a:ext cx="2684679" cy="689610"/>
                        </a:xfrm>
                        <a:prstGeom prst="rect">
                          <a:avLst/>
                        </a:prstGeom>
                        <a:solidFill>
                          <a:srgbClr val="FFFFFF">
                            <a:alpha val="52941"/>
                          </a:srgbClr>
                        </a:solidFill>
                        <a:ln w="6350">
                          <a:solidFill>
                            <a:prstClr val="black"/>
                          </a:solidFill>
                        </a:ln>
                      </wps:spPr>
                      <wps:txbx>
                        <w:txbxContent>
                          <w:p w14:paraId="598428B4" w14:textId="77777777" w:rsidR="000E1F4A" w:rsidRPr="004864BE" w:rsidRDefault="000E1F4A" w:rsidP="000E1F4A">
                            <w:pPr>
                              <w:spacing w:after="0"/>
                              <w:rPr>
                                <w:sz w:val="24"/>
                                <w:szCs w:val="24"/>
                              </w:rPr>
                            </w:pPr>
                            <w:r w:rsidRPr="004864BE">
                              <w:rPr>
                                <w:sz w:val="24"/>
                                <w:szCs w:val="24"/>
                              </w:rPr>
                              <w:t>Legend</w:t>
                            </w:r>
                          </w:p>
                          <w:p w14:paraId="3E1A5F6D" w14:textId="5BC6BBB1" w:rsidR="000E1F4A" w:rsidRPr="004864BE" w:rsidRDefault="000E1F4A" w:rsidP="000E1F4A">
                            <w:pPr>
                              <w:spacing w:after="0"/>
                              <w:rPr>
                                <w:sz w:val="16"/>
                                <w:szCs w:val="16"/>
                              </w:rPr>
                            </w:pPr>
                            <w:r w:rsidRPr="004864BE">
                              <w:rPr>
                                <w:sz w:val="16"/>
                                <w:szCs w:val="16"/>
                              </w:rPr>
                              <w:t xml:space="preserve">--- New Infrastructure </w:t>
                            </w:r>
                            <w:r w:rsidR="00432CD8">
                              <w:rPr>
                                <w:sz w:val="16"/>
                                <w:szCs w:val="16"/>
                              </w:rPr>
                              <w:t>Since Jan. 2020</w:t>
                            </w:r>
                          </w:p>
                          <w:p w14:paraId="14CBB0DE" w14:textId="08706582" w:rsidR="000E1F4A" w:rsidRPr="004864BE" w:rsidRDefault="000E1F4A" w:rsidP="000E1F4A">
                            <w:pPr>
                              <w:spacing w:after="0"/>
                              <w:rPr>
                                <w:sz w:val="16"/>
                                <w:szCs w:val="16"/>
                              </w:rPr>
                            </w:pPr>
                            <w:r w:rsidRPr="004864BE">
                              <w:rPr>
                                <w:sz w:val="16"/>
                                <w:szCs w:val="16"/>
                              </w:rPr>
                              <w:t xml:space="preserve">--- Upgraded Infrastructure </w:t>
                            </w:r>
                            <w:r w:rsidR="00432CD8">
                              <w:rPr>
                                <w:sz w:val="16"/>
                                <w:szCs w:val="16"/>
                              </w:rPr>
                              <w:t>Since Jan. 2020</w:t>
                            </w:r>
                          </w:p>
                          <w:p w14:paraId="654CE713" w14:textId="6B356B16" w:rsidR="000E1F4A" w:rsidRPr="004864BE" w:rsidRDefault="000E1F4A" w:rsidP="000E1F4A">
                            <w:pPr>
                              <w:spacing w:after="0"/>
                              <w:rPr>
                                <w:sz w:val="16"/>
                                <w:szCs w:val="16"/>
                              </w:rPr>
                            </w:pPr>
                            <w:r w:rsidRPr="004864BE">
                              <w:rPr>
                                <w:sz w:val="16"/>
                                <w:szCs w:val="16"/>
                              </w:rPr>
                              <w:t>--- Unchanged Infrastructure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A6164" id="Text Box 2" o:spid="_x0000_s1030" type="#_x0000_t202" style="position:absolute;margin-left:4.05pt;margin-top:155.45pt;width:211.4pt;height:54.3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" strokeweight=".5pt">
                <v:fill opacity="34695f"/>
                <v:textbox>
                  <w:txbxContent>
                    <w:p w14:paraId="598428B4" w14:textId="77777777" w:rsidR="000E1F4A" w:rsidRPr="004864BE" w:rsidRDefault="000E1F4A" w:rsidP="000E1F4A">
                      <w:pPr>
                        <w:spacing w:after="0"/>
                        <w:rPr>
                          <w:sz w:val="24"/>
                          <w:szCs w:val="24"/>
                        </w:rPr>
                      </w:pPr>
                      <w:r w:rsidRPr="004864BE">
                        <w:rPr>
                          <w:sz w:val="24"/>
                          <w:szCs w:val="24"/>
                        </w:rPr>
                        <w:t>Legend</w:t>
                      </w:r>
                    </w:p>
                    <w:p w14:paraId="3E1A5F6D" w14:textId="5BC6BBB1" w:rsidR="000E1F4A" w:rsidRPr="004864BE" w:rsidRDefault="000E1F4A" w:rsidP="000E1F4A">
                      <w:pPr>
                        <w:spacing w:after="0"/>
                        <w:rPr>
                          <w:sz w:val="16"/>
                          <w:szCs w:val="16"/>
                        </w:rPr>
                      </w:pPr>
                      <w:r w:rsidRPr="004864BE">
                        <w:rPr>
                          <w:sz w:val="16"/>
                          <w:szCs w:val="16"/>
                        </w:rPr>
                        <w:t xml:space="preserve">--- New Infrastructure </w:t>
                      </w:r>
                      <w:r w:rsidR="00432CD8">
                        <w:rPr>
                          <w:sz w:val="16"/>
                          <w:szCs w:val="16"/>
                        </w:rPr>
                        <w:t>Since Jan. 2020</w:t>
                      </w:r>
                    </w:p>
                    <w:p w14:paraId="14CBB0DE" w14:textId="08706582" w:rsidR="000E1F4A" w:rsidRPr="004864BE" w:rsidRDefault="000E1F4A" w:rsidP="000E1F4A">
                      <w:pPr>
                        <w:spacing w:after="0"/>
                        <w:rPr>
                          <w:sz w:val="16"/>
                          <w:szCs w:val="16"/>
                        </w:rPr>
                      </w:pPr>
                      <w:r w:rsidRPr="004864BE">
                        <w:rPr>
                          <w:sz w:val="16"/>
                          <w:szCs w:val="16"/>
                        </w:rPr>
                        <w:t xml:space="preserve">--- Upgraded Infrastructure </w:t>
                      </w:r>
                      <w:r w:rsidR="00432CD8">
                        <w:rPr>
                          <w:sz w:val="16"/>
                          <w:szCs w:val="16"/>
                        </w:rPr>
                        <w:t>Since Jan. 2020</w:t>
                      </w:r>
                    </w:p>
                    <w:p w14:paraId="654CE713" w14:textId="6B356B16" w:rsidR="000E1F4A" w:rsidRPr="004864BE" w:rsidRDefault="000E1F4A" w:rsidP="000E1F4A">
                      <w:pPr>
                        <w:spacing w:after="0"/>
                        <w:rPr>
                          <w:sz w:val="16"/>
                          <w:szCs w:val="16"/>
                        </w:rPr>
                      </w:pPr>
                      <w:r w:rsidRPr="004864BE">
                        <w:rPr>
                          <w:sz w:val="16"/>
                          <w:szCs w:val="16"/>
                        </w:rPr>
                        <w:t>--- Unchanged Infrastructure</w:t>
                      </w:r>
                    </w:p>
                  </w:txbxContent>
                </v:textbox>
                <w10:wrap anchorx="margin"/>
              </v:shape>
            </w:pict>
          </mc:Fallback>
        </mc:AlternateContent>
      </w:r>
      <w:r w:rsidR="00123041">
        <w:rPr>
          <w:i/>
          <w:iCs/>
          <w:noProof/>
          <w:sz w:val="24"/>
          <w:szCs w:val="24"/>
        </w:rPr>
        <mc:AlternateContent>
          <mc:Choice Requires="wps">
            <w:drawing>
              <wp:anchor distT="0" distB="0" distL="114300" distR="114300" simplePos="0" relativeHeight="251778048" behindDoc="0" locked="0" layoutInCell="1" allowOverlap="1" wp14:anchorId="7ED464BB" wp14:editId="322951C8">
                <wp:simplePos x="0" y="0"/>
                <wp:positionH relativeFrom="column">
                  <wp:posOffset>4759960</wp:posOffset>
                </wp:positionH>
                <wp:positionV relativeFrom="paragraph">
                  <wp:posOffset>1729105</wp:posOffset>
                </wp:positionV>
                <wp:extent cx="1127760" cy="228600"/>
                <wp:effectExtent l="0" t="0" r="0" b="0"/>
                <wp:wrapNone/>
                <wp:docPr id="1967554254"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035F9E72"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64BB" id="_x0000_s1031" type="#_x0000_t202" style="position:absolute;margin-left:374.8pt;margin-top:136.15pt;width:88.8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" filled="f" stroked="f" strokeweight=".5pt">
                <v:textbox>
                  <w:txbxContent>
                    <w:p w14:paraId="035F9E72"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8832" behindDoc="0" locked="0" layoutInCell="1" allowOverlap="1" wp14:anchorId="2A592FB2" wp14:editId="1D13D8A6">
                <wp:simplePos x="0" y="0"/>
                <wp:positionH relativeFrom="column">
                  <wp:posOffset>1804424</wp:posOffset>
                </wp:positionH>
                <wp:positionV relativeFrom="paragraph">
                  <wp:posOffset>48036</wp:posOffset>
                </wp:positionV>
                <wp:extent cx="1205105" cy="317133"/>
                <wp:effectExtent l="0" t="0" r="0" b="6985"/>
                <wp:wrapNone/>
                <wp:docPr id="1382055772"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3D87A0B6" w14:textId="6F880FD3" w:rsidR="000E1F4A" w:rsidRPr="000E1F4A" w:rsidRDefault="000E1F4A" w:rsidP="000E1F4A">
                            <w:pPr>
                              <w:jc w:val="right"/>
                              <w:rPr>
                                <w:rFonts w:ascii="Arial" w:hAnsi="Arial" w:cs="Arial"/>
                              </w:rPr>
                            </w:pPr>
                            <w:r>
                              <w:rPr>
                                <w:rFonts w:ascii="Arial" w:hAnsi="Arial" w:cs="Arial"/>
                              </w:rPr>
                              <w:t>Toronto</w:t>
                            </w:r>
                            <w:r w:rsidRPr="000E1F4A">
                              <w:rPr>
                                <w:rFonts w:ascii="Arial" w:hAnsi="Arial" w:cs="Arial"/>
                              </w:rPr>
                              <w:t>,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92FB2" id="_x0000_s1032" type="#_x0000_t202" style="position:absolute;margin-left:142.1pt;margin-top:3.8pt;width:94.9pt;height:2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" filled="f" stroked="f" strokeweight=".5pt">
                <v:textbox>
                  <w:txbxContent>
                    <w:p w14:paraId="3D87A0B6" w14:textId="6F880FD3" w:rsidR="000E1F4A" w:rsidRPr="000E1F4A" w:rsidRDefault="000E1F4A" w:rsidP="000E1F4A">
                      <w:pPr>
                        <w:jc w:val="right"/>
                        <w:rPr>
                          <w:rFonts w:ascii="Arial" w:hAnsi="Arial" w:cs="Arial"/>
                        </w:rPr>
                      </w:pPr>
                      <w:r>
                        <w:rPr>
                          <w:rFonts w:ascii="Arial" w:hAnsi="Arial" w:cs="Arial"/>
                        </w:rPr>
                        <w:t>Toronto</w:t>
                      </w:r>
                      <w:r w:rsidRPr="000E1F4A">
                        <w:rPr>
                          <w:rFonts w:ascii="Arial" w:hAnsi="Arial" w:cs="Arial"/>
                        </w:rPr>
                        <w:t>, CA</w:t>
                      </w:r>
                    </w:p>
                  </w:txbxContent>
                </v:textbox>
              </v:shape>
            </w:pict>
          </mc:Fallback>
        </mc:AlternateContent>
      </w:r>
      <w:r w:rsidR="00446FF8" w:rsidRPr="00446FF8">
        <w:rPr>
          <w:i/>
          <w:iCs/>
          <w:noProof/>
          <w:sz w:val="24"/>
          <w:szCs w:val="24"/>
        </w:rPr>
        <w:drawing>
          <wp:inline distT="0" distB="0" distL="0" distR="0" wp14:anchorId="54D1B5CE" wp14:editId="1D6B1F44">
            <wp:extent cx="5941391" cy="2015464"/>
            <wp:effectExtent l="0" t="0" r="2540" b="4445"/>
            <wp:docPr id="153206634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6347" name="Picture 1" descr="A map of a city&#10;&#10;Description automatically generated"/>
                    <pic:cNvPicPr/>
                  </pic:nvPicPr>
                  <pic:blipFill rotWithShape="1">
                    <a:blip r:embed="rId18"/>
                    <a:srcRect l="36" r="1"/>
                    <a:stretch/>
                  </pic:blipFill>
                  <pic:spPr bwMode="auto">
                    <a:xfrm>
                      <a:off x="0" y="0"/>
                      <a:ext cx="5966385" cy="2023943"/>
                    </a:xfrm>
                    <a:prstGeom prst="rect">
                      <a:avLst/>
                    </a:prstGeom>
                    <a:ln>
                      <a:noFill/>
                    </a:ln>
                    <a:extLst>
                      <a:ext uri="{53640926-AAD7-44D8-BBD7-CCE9431645EC}">
                        <a14:shadowObscured xmlns:a14="http://schemas.microsoft.com/office/drawing/2010/main"/>
                      </a:ext>
                    </a:extLst>
                  </pic:spPr>
                </pic:pic>
              </a:graphicData>
            </a:graphic>
          </wp:inline>
        </w:drawing>
      </w:r>
    </w:p>
    <w:p w14:paraId="0DB6098E" w14:textId="77EDE64E" w:rsidR="00E0003F" w:rsidRDefault="000E1F4A" w:rsidP="00A50AD2">
      <w:pPr>
        <w:rPr>
          <w:sz w:val="24"/>
          <w:szCs w:val="24"/>
        </w:rPr>
      </w:pPr>
      <w:r>
        <w:rPr>
          <w:noProof/>
        </w:rPr>
        <mc:AlternateContent>
          <mc:Choice Requires="wpg">
            <w:drawing>
              <wp:anchor distT="0" distB="0" distL="114300" distR="114300" simplePos="0" relativeHeight="251771904" behindDoc="0" locked="0" layoutInCell="1" allowOverlap="1" wp14:anchorId="103471AF" wp14:editId="07E8B0EA">
                <wp:simplePos x="0" y="0"/>
                <wp:positionH relativeFrom="column">
                  <wp:posOffset>104282</wp:posOffset>
                </wp:positionH>
                <wp:positionV relativeFrom="paragraph">
                  <wp:posOffset>145945</wp:posOffset>
                </wp:positionV>
                <wp:extent cx="150495" cy="312420"/>
                <wp:effectExtent l="0" t="0" r="1905" b="0"/>
                <wp:wrapNone/>
                <wp:docPr id="102285540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32455234"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62549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5067764"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CB832" id="Group 4" o:spid="_x0000_s1026" style="position:absolute;margin-left:8.2pt;margin-top:11.5pt;width:11.85pt;height:24.6pt;z-index:25177190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" fillcolor="#7f7f7f [1612]" stroked="f" strokeweight="1pt"/>
              </v:group>
            </w:pict>
          </mc:Fallback>
        </mc:AlternateContent>
      </w:r>
    </w:p>
    <w:p w14:paraId="62E4E458" w14:textId="77777777" w:rsidR="00E0003F" w:rsidRDefault="00E0003F" w:rsidP="00A50AD2">
      <w:pPr>
        <w:rPr>
          <w:sz w:val="24"/>
          <w:szCs w:val="24"/>
        </w:rPr>
      </w:pPr>
    </w:p>
    <w:p w14:paraId="0C6EFB0F" w14:textId="6996042E"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w:t>
      </w:r>
      <w:del w:id="233" w:author="Linda Rothman" w:date="2023-08-17T21:49:00Z">
        <w:r w:rsidDel="00E86B10">
          <w:rPr>
            <w:b/>
            <w:bCs/>
            <w:i/>
            <w:iCs/>
            <w:sz w:val="24"/>
            <w:szCs w:val="24"/>
          </w:rPr>
          <w:delText xml:space="preserve">. </w:delText>
        </w:r>
        <w:r w:rsidDel="00E86B10">
          <w:rPr>
            <w:i/>
            <w:iCs/>
            <w:sz w:val="24"/>
            <w:szCs w:val="24"/>
          </w:rPr>
          <w:delText xml:space="preserve">New installations of dedicated infrastructure are denoted in green, upgrades from a previous dedicated infrastructure type are denoted in orange. </w:delText>
        </w:r>
      </w:del>
      <w:r>
        <w:rPr>
          <w:i/>
          <w:iCs/>
          <w:sz w:val="24"/>
          <w:szCs w:val="24"/>
        </w:rPr>
        <w:t>Mapped in ArcGIS Pro 3.0.</w:t>
      </w:r>
      <w:commentRangeStart w:id="234"/>
      <w:r>
        <w:rPr>
          <w:i/>
          <w:iCs/>
          <w:sz w:val="24"/>
          <w:szCs w:val="24"/>
        </w:rPr>
        <w:t>1</w:t>
      </w:r>
      <w:commentRangeEnd w:id="234"/>
      <w:r w:rsidR="00E86B10">
        <w:rPr>
          <w:rStyle w:val="CommentReference"/>
        </w:rPr>
        <w:commentReference w:id="234"/>
      </w:r>
      <w:r>
        <w:rPr>
          <w:i/>
          <w:iCs/>
          <w:sz w:val="24"/>
          <w:szCs w:val="24"/>
        </w:rPr>
        <w:t>.</w:t>
      </w:r>
    </w:p>
    <w:p w14:paraId="64C32207" w14:textId="1FC082EE" w:rsidR="000B529D" w:rsidRPr="00570C48" w:rsidRDefault="000B529D" w:rsidP="000B529D">
      <w:pPr>
        <w:rPr>
          <w:b/>
          <w:bCs/>
          <w:sz w:val="24"/>
          <w:szCs w:val="24"/>
        </w:rPr>
      </w:pPr>
      <w:commentRangeStart w:id="235"/>
      <w:commentRangeStart w:id="236"/>
      <w:r w:rsidRPr="00570C48">
        <w:rPr>
          <w:b/>
          <w:bCs/>
          <w:sz w:val="24"/>
          <w:szCs w:val="24"/>
        </w:rPr>
        <w:t>DISCUSSION</w:t>
      </w:r>
      <w:commentRangeEnd w:id="235"/>
      <w:r w:rsidR="00E86B10">
        <w:rPr>
          <w:rStyle w:val="CommentReference"/>
        </w:rPr>
        <w:commentReference w:id="235"/>
      </w:r>
      <w:commentRangeEnd w:id="236"/>
      <w:r w:rsidR="00D63A8B">
        <w:rPr>
          <w:rStyle w:val="CommentReference"/>
        </w:rPr>
        <w:commentReference w:id="236"/>
      </w:r>
    </w:p>
    <w:p w14:paraId="248C09E1" w14:textId="01DE21A7" w:rsidR="00E86B10" w:rsidRDefault="00570C48" w:rsidP="00DB49A8">
      <w:pPr>
        <w:ind w:firstLine="720"/>
        <w:rPr>
          <w:ins w:id="237" w:author="Linda Rothman" w:date="2023-08-17T21:52:00Z"/>
        </w:rPr>
      </w:pPr>
      <w:commentRangeStart w:id="238"/>
      <w:r w:rsidRPr="00570C48">
        <w:lastRenderedPageBreak/>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 xml:space="preserve">By </w:t>
      </w:r>
      <w:commentRangeEnd w:id="238"/>
      <w:r w:rsidR="00E86B10">
        <w:rPr>
          <w:rStyle w:val="CommentReference"/>
        </w:rPr>
        <w:commentReference w:id="238"/>
      </w:r>
      <w:del w:id="239" w:author="Brice Kuimi" w:date="2023-08-17T13:27:00Z">
        <w:r w:rsidR="008C610B" w:rsidDel="00633050">
          <w:delText>l</w:delText>
        </w:r>
        <w:r w:rsidR="006C37EC" w:rsidDel="00633050">
          <w:delText xml:space="preserve">everaging </w:delText>
        </w:r>
      </w:del>
      <w:ins w:id="240" w:author="Brice Kuimi" w:date="2023-08-17T13:27:00Z">
        <w:r w:rsidR="00633050">
          <w:t xml:space="preserve">using </w:t>
        </w:r>
      </w:ins>
      <w:r w:rsidR="006C37EC">
        <w:t xml:space="preserve">standardized criteria for classifying cycling </w:t>
      </w:r>
      <w:del w:id="241" w:author="Brice Kuimi" w:date="2023-08-17T13:29:00Z">
        <w:r w:rsidR="006C37EC" w:rsidDel="00633050">
          <w:delText xml:space="preserve">infrastructure, </w:delText>
        </w:r>
      </w:del>
      <w:ins w:id="242" w:author="Brice Kuimi" w:date="2023-08-17T13:29:00Z">
        <w:r w:rsidR="00633050">
          <w:t>infrastructure and</w:t>
        </w:r>
      </w:ins>
      <w:ins w:id="243" w:author="Brice Kuimi" w:date="2023-08-17T13:27:00Z">
        <w:r w:rsidR="00633050">
          <w:t xml:space="preserve"> leveraging street view imagery services</w:t>
        </w:r>
      </w:ins>
      <w:ins w:id="244" w:author="Brice Kuimi" w:date="2023-08-17T13:38:00Z">
        <w:r w:rsidR="005C69F2">
          <w:t>,</w:t>
        </w:r>
      </w:ins>
      <w:ins w:id="245" w:author="Brice Kuimi" w:date="2023-08-17T13:27:00Z">
        <w:r w:rsidR="00633050">
          <w:t xml:space="preserve"> </w:t>
        </w:r>
      </w:ins>
      <w:r w:rsidR="006C37EC">
        <w:t xml:space="preserve">this work allowed for </w:t>
      </w:r>
      <w:del w:id="246" w:author="Linda Rothman" w:date="2023-08-17T21:50:00Z">
        <w:r w:rsidR="006C37EC" w:rsidDel="00E86B10">
          <w:delText xml:space="preserve">an effective </w:delText>
        </w:r>
      </w:del>
      <w:ins w:id="247" w:author="Linda Rothman" w:date="2023-08-17T21:50:00Z">
        <w:r w:rsidR="00E86B10">
          <w:t xml:space="preserve"> a </w:t>
        </w:r>
      </w:ins>
      <w:r w:rsidR="006C37EC">
        <w:t xml:space="preserve">comparison </w:t>
      </w:r>
      <w:r w:rsidR="004D3010">
        <w:t>of trends and classifications between municipalities</w:t>
      </w:r>
      <w:r w:rsidR="006C37EC">
        <w:t xml:space="preserve">. Overall, </w:t>
      </w:r>
      <w:r w:rsidR="00DB49A8">
        <w:t xml:space="preserve">a </w:t>
      </w:r>
      <w:r w:rsidR="006C37EC">
        <w:t xml:space="preserve">consistent </w:t>
      </w:r>
      <w:del w:id="248" w:author="Brice Kuimi" w:date="2023-08-17T13:27:00Z">
        <w:r w:rsidR="006C37EC" w:rsidDel="00633050">
          <w:delText xml:space="preserve">trajectory </w:delText>
        </w:r>
      </w:del>
      <w:ins w:id="249" w:author="Brice Kuimi" w:date="2023-08-17T13:27:00Z">
        <w:r w:rsidR="00633050">
          <w:t xml:space="preserve">increase </w:t>
        </w:r>
      </w:ins>
      <w:r w:rsidR="006C37EC">
        <w:t>of cycling network growth</w:t>
      </w:r>
      <w:r w:rsidR="00DB49A8">
        <w:t xml:space="preserve"> occurred</w:t>
      </w:r>
      <w:r w:rsidR="006C37EC">
        <w:t xml:space="preserve"> in all three cities, with a </w:t>
      </w:r>
      <w:del w:id="250" w:author="Linda Rothman" w:date="2023-08-17T21:51:00Z">
        <w:r w:rsidR="006C37EC" w:rsidDel="00E86B10">
          <w:delText xml:space="preserve">marked </w:delText>
        </w:r>
      </w:del>
      <w:r w:rsidR="006C37EC">
        <w:t>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ins w:id="251" w:author="Linda Rothman" w:date="2023-08-17T21:51:00Z">
        <w:r w:rsidR="00E86B10">
          <w:t xml:space="preserve"> as opposed to…</w:t>
        </w:r>
      </w:ins>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w:t>
      </w:r>
      <w:ins w:id="252" w:author="Linda Rothman" w:date="2023-08-17T21:52:00Z">
        <w:r w:rsidR="00E86B10">
          <w:t>.</w:t>
        </w:r>
      </w:ins>
    </w:p>
    <w:p w14:paraId="2C08BC3C" w14:textId="6B00432B" w:rsidR="00DB49A8" w:rsidRDefault="00E86B10" w:rsidP="00DB49A8">
      <w:pPr>
        <w:ind w:firstLine="720"/>
      </w:pPr>
      <w:ins w:id="253" w:author="Linda Rothman" w:date="2023-08-17T21:52:00Z">
        <w:r>
          <w:t>This belongs in the new paragraph.</w:t>
        </w:r>
      </w:ins>
      <w:r w:rsidR="00DB49A8">
        <w:t xml:space="preserve">, likely </w:t>
      </w:r>
      <w:r w:rsidR="008C610B">
        <w:t>attributed</w:t>
      </w:r>
      <w:r w:rsidR="00DB49A8">
        <w:t xml:space="preserve"> to an already extensive network of cycling routes and numerous local </w:t>
      </w:r>
      <w:commentRangeStart w:id="254"/>
      <w:commentRangeStart w:id="255"/>
      <w:r w:rsidR="00DB49A8">
        <w:t>roadways</w:t>
      </w:r>
      <w:commentRangeEnd w:id="254"/>
      <w:r>
        <w:rPr>
          <w:rStyle w:val="CommentReference"/>
        </w:rPr>
        <w:commentReference w:id="254"/>
      </w:r>
      <w:commentRangeEnd w:id="255"/>
      <w:r>
        <w:rPr>
          <w:rStyle w:val="CommentReference"/>
        </w:rPr>
        <w:commentReference w:id="255"/>
      </w:r>
      <w:r w:rsidR="00DB49A8">
        <w:t xml:space="preserve">. </w:t>
      </w:r>
    </w:p>
    <w:p w14:paraId="3BCBC6C5" w14:textId="37CBE921" w:rsidR="00BF15FF" w:rsidRDefault="00634DB9" w:rsidP="006B2D5A">
      <w:pPr>
        <w:ind w:firstLine="720"/>
      </w:pPr>
      <w:bookmarkStart w:id="256"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3163FC">
        <w:instrText xml:space="preserve"> ADDIN ZOTERO_ITEM CSL_CITATION {"citationID":"BagKVVj5","properties":{"formattedCitation":"(35)","plainCitation":"(35)","noteIndex":0},"citationItems":[{"id":"sgKTIxR4/uh3w2ilq","uris":["http://zotero.org/users/6166345/items/G83MGV4W"],"itemData":{"id":2402,"type":"article-journal","abstract":"This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3163FC">
        <w:rPr>
          <w:rFonts w:ascii="Calibri" w:hAnsi="Calibri" w:cs="Calibri"/>
        </w:rPr>
        <w:t>(35)</w:t>
      </w:r>
      <w:r w:rsidR="00654A47">
        <w:fldChar w:fldCharType="end"/>
      </w:r>
      <w:r w:rsidR="00654A47">
        <w:t>, and investments in infrastructure have played a key role in supporting this upward trend</w:t>
      </w:r>
      <w:r w:rsidR="00697CB4">
        <w:t xml:space="preserve"> </w:t>
      </w:r>
      <w:r w:rsidR="00697CB4">
        <w:fldChar w:fldCharType="begin"/>
      </w:r>
      <w:r w:rsidR="003163FC">
        <w:instrText xml:space="preserve"> ADDIN ZOTERO_ITEM CSL_CITATION {"citationID":"u4gPtjkR","properties":{"formattedCitation":"(36)","plainCitation":"(36)","noteIndex":0},"citationItems":[{"id":"sgKTIxR4/FdwLYUU0","uris":["http://zotero.org/users/6166345/items/7KFBU8QZ"],"itemData":{"id":2404,"type":"article-journal","abstract":"Previous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3163FC">
        <w:rPr>
          <w:rFonts w:ascii="Calibri" w:hAnsi="Calibri" w:cs="Calibri"/>
        </w:rPr>
        <w:t>(36)</w:t>
      </w:r>
      <w:r w:rsidR="00697CB4">
        <w:fldChar w:fldCharType="end"/>
      </w:r>
      <w:r w:rsidR="00654A47">
        <w:t>.</w:t>
      </w:r>
      <w:del w:id="257" w:author="Brice Kuimi" w:date="2023-08-17T13:29:00Z">
        <w:r w:rsidR="00654A47" w:rsidDel="00633050">
          <w:delText xml:space="preserve"> </w:delText>
        </w:r>
      </w:del>
      <w:r w:rsidR="00654A47">
        <w:t xml:space="preserve"> Despite these advances, the adoption of cycling has not grown equally among all groups, with ridership levels among females and children often being lower </w:t>
      </w:r>
      <w:r w:rsidR="00654A47">
        <w:fldChar w:fldCharType="begin"/>
      </w:r>
      <w:r w:rsidR="003163FC">
        <w:instrText xml:space="preserve"> ADDIN ZOTERO_ITEM CSL_CITATION {"citationID":"k645KRzE","properties":{"formattedCitation":"(35)","plainCitation":"(35)","noteIndex":0},"citationItems":[{"id":"sgKTIxR4/uh3w2ilq","uris":["http://zotero.org/users/6166345/items/G83MGV4W"],"itemData":{"id":2402,"type":"article-journal","abstract":"This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3163FC">
        <w:rPr>
          <w:rFonts w:ascii="Calibri" w:hAnsi="Calibri" w:cs="Calibri"/>
        </w:rPr>
        <w:t>(35)</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ins w:id="258" w:author="Linda Rothman" w:date="2023-08-17T21:53:00Z">
        <w:r w:rsidR="00E86B10">
          <w:t xml:space="preserve">Research has found that women ride lesss – less  protected…. (refs).  </w:t>
        </w:r>
      </w:ins>
      <w:commentRangeStart w:id="259"/>
      <w:r w:rsidR="00697CB4" w:rsidRPr="00697CB4">
        <w:t xml:space="preserve">This research reveals that municipalities have </w:t>
      </w:r>
      <w:r w:rsidR="00697CB4">
        <w:t>prioritized investments in safer and more infrastructure</w:t>
      </w:r>
      <w:r w:rsidR="00697CB4" w:rsidRPr="00697CB4">
        <w:t xml:space="preserve">, </w:t>
      </w:r>
      <w:r w:rsidR="006B2D5A">
        <w:t>yet the opportunity still exists to bridge remaining infrastructure gaps.</w:t>
      </w:r>
      <w:commentRangeEnd w:id="259"/>
      <w:r w:rsidR="00E86B10">
        <w:rPr>
          <w:rStyle w:val="CommentReference"/>
        </w:rPr>
        <w:commentReference w:id="259"/>
      </w:r>
      <w:r w:rsidR="006B2D5A">
        <w:t xml:space="preserve"> </w:t>
      </w:r>
      <w:commentRangeStart w:id="260"/>
      <w:r w:rsidR="006B2D5A">
        <w:t xml:space="preserve">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3163FC">
        <w:instrText xml:space="preserve"> ADDIN ZOTERO_ITEM CSL_CITATION {"citationID":"5ahFeJ9U","properties":{"formattedCitation":"(37)","plainCitation":"(37)","noteIndex":0},"citationItems":[{"id":"sgKTIxR4/Z8GctXBu","uris":["http://zotero.org/users/6166345/items/L7YWIN6Z"],"itemData":{"id":2396,"type":"article-journal","abstract":"This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3163FC">
        <w:rPr>
          <w:rFonts w:ascii="Calibri" w:hAnsi="Calibri" w:cs="Calibri"/>
        </w:rPr>
        <w:t>(37)</w:t>
      </w:r>
      <w:r w:rsidR="00A4248F">
        <w:fldChar w:fldCharType="end"/>
      </w:r>
      <w:commentRangeEnd w:id="260"/>
      <w:r w:rsidR="00E86B10">
        <w:rPr>
          <w:rStyle w:val="CommentReference"/>
        </w:rPr>
        <w:commentReference w:id="260"/>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3163FC">
        <w:instrText xml:space="preserve"> ADDIN ZOTERO_ITEM CSL_CITATION {"citationID":"QlKSNigO","properties":{"formattedCitation":"(38)","plainCitation":"(38)","noteIndex":0},"citationItems":[{"id":"sgKTIxR4/lvQ1Vx0x","uris":["http://zotero.org/users/6166345/items/YVBCYDAZ"],"itemData":{"id":2400,"type":"article-journal","abstract":"The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3163FC">
        <w:rPr>
          <w:rFonts w:ascii="Calibri" w:hAnsi="Calibri" w:cs="Calibri"/>
        </w:rPr>
        <w:t>(38)</w:t>
      </w:r>
      <w:r w:rsidR="00BF15FF">
        <w:fldChar w:fldCharType="end"/>
      </w:r>
      <w:r w:rsidR="00BF15FF">
        <w:t xml:space="preserve">. </w:t>
      </w:r>
    </w:p>
    <w:bookmarkEnd w:id="256"/>
    <w:p w14:paraId="59E11780" w14:textId="76BE792C" w:rsidR="006278F8" w:rsidRDefault="00F52143" w:rsidP="000B529D">
      <w:r>
        <w:tab/>
      </w:r>
      <w:r w:rsidR="006278F8" w:rsidRPr="006278F8">
        <w:t xml:space="preserve">This study offers valuable insights into cycling infrastructure </w:t>
      </w:r>
      <w:ins w:id="261" w:author="Brice Kuimi" w:date="2023-08-17T13:30:00Z">
        <w:r w:rsidR="00633050">
          <w:t xml:space="preserve">implementation </w:t>
        </w:r>
      </w:ins>
      <w:r w:rsidR="006278F8" w:rsidRPr="006278F8">
        <w:t>trends, with key strengths including the use of standardized criteria for classifying infrastructure and an innovative visual approach to confirm changes over time.</w:t>
      </w:r>
      <w:r w:rsidR="006278F8">
        <w:t xml:space="preserve"> </w:t>
      </w:r>
      <w:r>
        <w:t>The incorporation of information pertaining to infrastructure updates also ensures th</w:t>
      </w:r>
      <w:r w:rsidR="006278F8">
        <w:t xml:space="preserve">at the resulting trends accurately reflect the evolution of on-street cycling infrastructure. </w:t>
      </w:r>
      <w:r w:rsidR="006278F8" w:rsidRPr="006278F8">
        <w:t xml:space="preserve">However, there are some limitations to consider. By defining infrastructure based on </w:t>
      </w:r>
      <w:del w:id="262" w:author="Brice Kuimi" w:date="2023-08-17T13:31:00Z">
        <w:r w:rsidR="006278F8" w:rsidRPr="006278F8" w:rsidDel="00633050">
          <w:delText xml:space="preserve">street centerlines and focusing on </w:delText>
        </w:r>
      </w:del>
      <w:r w:rsidR="006278F8" w:rsidRPr="006278F8">
        <w:t>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w:t>
      </w:r>
      <w:ins w:id="263" w:author="Brice Kuimi" w:date="2023-08-17T13:31:00Z">
        <w:r w:rsidR="00633050">
          <w:t>, particularly</w:t>
        </w:r>
      </w:ins>
      <w:r w:rsidR="006278F8" w:rsidRPr="006278F8">
        <w:t xml:space="preserve"> during the pandemic.</w:t>
      </w:r>
    </w:p>
    <w:p w14:paraId="297BC844" w14:textId="6370D0DF"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w:t>
      </w:r>
      <w:del w:id="264" w:author="Linda Rothman" w:date="2023-08-17T21:57:00Z">
        <w:r w:rsidR="000F427D" w:rsidRPr="000F427D" w:rsidDel="00E86B10">
          <w:delText xml:space="preserve">population characteristics </w:delText>
        </w:r>
      </w:del>
      <w:ins w:id="265" w:author="Linda Rothman" w:date="2023-08-17T21:57:00Z">
        <w:r w:rsidR="00E86B10">
          <w:t xml:space="preserve">equity </w:t>
        </w:r>
      </w:ins>
      <w:r w:rsidR="000F427D" w:rsidRPr="000F427D">
        <w:t>and road safety.</w:t>
      </w:r>
      <w:r w:rsidR="00B06AE8">
        <w:t xml:space="preserve"> </w:t>
      </w:r>
      <w:del w:id="266" w:author="Brice Kuimi" w:date="2023-08-17T13:32:00Z">
        <w:r w:rsidR="00B06AE8" w:rsidDel="00633050">
          <w:delText xml:space="preserve">There remains a need to identify </w:delText>
        </w:r>
      </w:del>
      <w:ins w:id="267" w:author="Brice Kuimi" w:date="2023-08-17T13:32:00Z">
        <w:r w:rsidR="00633050">
          <w:t xml:space="preserve">Identifying </w:t>
        </w:r>
      </w:ins>
      <w:r w:rsidR="00B06AE8">
        <w:t>how municipalities have responded to existing gaps in cycling networks,</w:t>
      </w:r>
      <w:r w:rsidR="00C82702">
        <w:t xml:space="preserve"> particularly in relation to factors such as population density and neighbourhood marginalization, </w:t>
      </w:r>
      <w:ins w:id="268" w:author="Brice Kuimi" w:date="2023-08-17T13:32:00Z">
        <w:r w:rsidR="00633050">
          <w:t>is i</w:t>
        </w:r>
      </w:ins>
      <w:ins w:id="269" w:author="Brice Kuimi" w:date="2023-08-17T13:33:00Z">
        <w:r w:rsidR="00633050">
          <w:t xml:space="preserve">mportant </w:t>
        </w:r>
      </w:ins>
      <w:r w:rsidR="00C82702">
        <w:t xml:space="preserve">to </w:t>
      </w:r>
      <w:del w:id="270" w:author="Brice Kuimi" w:date="2023-08-17T13:33:00Z">
        <w:r w:rsidR="00C82702" w:rsidDel="00633050">
          <w:delText xml:space="preserve">yield actionable insights that </w:delText>
        </w:r>
      </w:del>
      <w:r w:rsidR="00C82702">
        <w:t xml:space="preserve">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p>
    <w:p w14:paraId="0C8D0AE7" w14:textId="77777777" w:rsidR="000B529D" w:rsidRPr="00CF4B2F" w:rsidRDefault="000B529D" w:rsidP="000B529D">
      <w:pPr>
        <w:rPr>
          <w:b/>
          <w:bCs/>
          <w:sz w:val="24"/>
          <w:szCs w:val="24"/>
        </w:rPr>
      </w:pPr>
      <w:r w:rsidRPr="00CF4B2F">
        <w:rPr>
          <w:b/>
          <w:bCs/>
          <w:sz w:val="24"/>
          <w:szCs w:val="24"/>
        </w:rPr>
        <w:t>CONCLUSION</w:t>
      </w:r>
    </w:p>
    <w:p w14:paraId="070EB150" w14:textId="4E1FFAC2" w:rsidR="00187AFA" w:rsidRDefault="00EC4689" w:rsidP="000B529D">
      <w:r>
        <w:lastRenderedPageBreak/>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commentRangeStart w:id="271"/>
      <w:r w:rsidR="00D625EA">
        <w:t xml:space="preserve">how municipalities have prioritised active </w:t>
      </w:r>
      <w:commentRangeEnd w:id="271"/>
      <w:r w:rsidR="0006611F">
        <w:rPr>
          <w:rStyle w:val="CommentReference"/>
        </w:rPr>
        <w:commentReference w:id="271"/>
      </w:r>
      <w:r w:rsidR="00D625EA">
        <w:t xml:space="preserve">transportation options. </w:t>
      </w:r>
      <w:r>
        <w:t xml:space="preserve">The study reveals </w:t>
      </w:r>
      <w:del w:id="272" w:author="Linda Rothman" w:date="2023-08-17T22:00:00Z">
        <w:r w:rsidDel="0006611F">
          <w:delText xml:space="preserve">a significant </w:delText>
        </w:r>
      </w:del>
      <w:ins w:id="273" w:author="Linda Rothman" w:date="2023-08-17T22:00:00Z">
        <w:r w:rsidR="0006611F">
          <w:t xml:space="preserve"> an</w:t>
        </w:r>
      </w:ins>
      <w:r>
        <w:t xml:space="preserve">expansion in dedicated cycling networks, particularly in the form of cycle tracks, reflecting a conscious shift toward safer and more comfortable cycling </w:t>
      </w:r>
      <w:r w:rsidR="00187AFA">
        <w:t xml:space="preserve">facilities. </w:t>
      </w:r>
      <w:commentRangeStart w:id="274"/>
      <w:r w:rsidR="00187AFA" w:rsidRPr="00187AFA">
        <w:t>The</w:t>
      </w:r>
      <w:commentRangeEnd w:id="274"/>
      <w:r w:rsidR="0006611F">
        <w:rPr>
          <w:rStyle w:val="CommentReference"/>
        </w:rPr>
        <w:commentReference w:id="274"/>
      </w:r>
      <w:r w:rsidR="00187AFA" w:rsidRPr="00187AFA">
        <w:t xml:space="preserv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ins w:id="275" w:author="Linda Rothman" w:date="2023-08-17T22:00:00Z">
        <w:r w:rsidR="0006611F">
          <w:t>p</w:t>
        </w:r>
      </w:ins>
      <w:ins w:id="276" w:author="Linda Rothman" w:date="2023-08-17T22:01:00Z">
        <w:r w:rsidR="0006611F">
          <w:t xml:space="preserve">oints to the fact that these data were not collected for the purpose of evaluation or research.  This </w:t>
        </w:r>
      </w:ins>
      <w:r w:rsidR="00187AFA">
        <w:t>underscore</w:t>
      </w:r>
      <w:ins w:id="277" w:author="Linda Rothman" w:date="2023-08-17T22:01:00Z">
        <w:r w:rsidR="0006611F">
          <w:t>s</w:t>
        </w:r>
      </w:ins>
      <w:r w:rsidR="00187AFA">
        <w:t xml:space="preserve"> the need for</w:t>
      </w:r>
      <w:ins w:id="278" w:author="Linda Rothman" w:date="2023-08-17T22:01:00Z">
        <w:r w:rsidR="0006611F">
          <w:t xml:space="preserve"> an effort to introduce</w:t>
        </w:r>
      </w:ins>
      <w:del w:id="279" w:author="Linda Rothman" w:date="2023-08-17T22:01:00Z">
        <w:r w:rsidR="00187AFA" w:rsidDel="0006611F">
          <w:delText xml:space="preserve"> </w:delText>
        </w:r>
      </w:del>
      <w:r w:rsidR="00187AFA">
        <w:t>standardized classifications</w:t>
      </w:r>
      <w:ins w:id="280" w:author="Linda Rothman" w:date="2023-08-17T22:02:00Z">
        <w:r w:rsidR="0006611F">
          <w:t xml:space="preserve"> for infrastruture</w:t>
        </w:r>
      </w:ins>
      <w:r w:rsidR="00187AFA">
        <w:t xml:space="preserve"> to </w:t>
      </w:r>
      <w:ins w:id="281" w:author="Linda Rothman" w:date="2023-08-17T22:02:00Z">
        <w:r w:rsidR="0006611F">
          <w:t xml:space="preserve">facilitate </w:t>
        </w:r>
      </w:ins>
      <w:del w:id="282" w:author="Linda Rothman" w:date="2023-08-17T22:02:00Z">
        <w:r w:rsidR="00187AFA" w:rsidDel="0006611F">
          <w:delText>ensure</w:delText>
        </w:r>
      </w:del>
      <w:r w:rsidR="00187AFA">
        <w:t xml:space="preserve"> effective urban planning and </w:t>
      </w:r>
      <w:r w:rsidR="00CF4B2F">
        <w:t>policymaking</w:t>
      </w:r>
      <w:r w:rsidR="00187AFA">
        <w:t xml:space="preserve">. </w:t>
      </w:r>
      <w:r w:rsidR="00CF4B2F" w:rsidRPr="00CF4B2F">
        <w:t xml:space="preserve">Despite </w:t>
      </w:r>
      <w:del w:id="283" w:author="Linda Rothman" w:date="2023-08-17T22:02:00Z">
        <w:r w:rsidR="00CF4B2F" w:rsidRPr="00CF4B2F" w:rsidDel="0006611F">
          <w:delText xml:space="preserve">remarkable </w:delText>
        </w:r>
      </w:del>
      <w:ins w:id="284" w:author="Linda Rothman" w:date="2023-08-17T22:02:00Z">
        <w:r w:rsidR="0006611F">
          <w:t xml:space="preserve">some </w:t>
        </w:r>
      </w:ins>
      <w:r w:rsidR="00CF4B2F" w:rsidRPr="00CF4B2F">
        <w:t>progress, the findings also point to a need for continued investment</w:t>
      </w:r>
      <w:r w:rsidR="00CF4B2F">
        <w:t xml:space="preserve"> to </w:t>
      </w:r>
      <w:commentRangeStart w:id="285"/>
      <w:r w:rsidR="00CF4B2F">
        <w:t>address potential gaps in cycling networks</w:t>
      </w:r>
      <w:commentRangeEnd w:id="285"/>
      <w:r w:rsidR="0006611F">
        <w:rPr>
          <w:rStyle w:val="CommentReference"/>
        </w:rPr>
        <w:commentReference w:id="285"/>
      </w:r>
      <w:r w:rsidR="00CF4B2F">
        <w:t xml:space="preserve">, particularly as protected facilities were often less prioritized along medium-traffic roads. </w:t>
      </w:r>
      <w:r w:rsidR="00280D84" w:rsidRPr="00280D84">
        <w:t>By investing in more inclusive and connected cycling networks that align</w:t>
      </w:r>
      <w:del w:id="286" w:author="Brice Kuimi" w:date="2023-08-17T13:38:00Z">
        <w:r w:rsidR="00D625EA" w:rsidDel="005C69F2">
          <w:delText>s</w:delText>
        </w:r>
      </w:del>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RDefault="001D40DD"/>
    <w:p w14:paraId="59B2DB06" w14:textId="77777777" w:rsidR="001D40DD" w:rsidRDefault="001D40DD"/>
    <w:p w14:paraId="588C5A45" w14:textId="77777777" w:rsidR="001D40DD" w:rsidRDefault="001D40DD"/>
    <w:p w14:paraId="31436EB8" w14:textId="77777777" w:rsidR="001D40DD" w:rsidRDefault="001D40DD"/>
    <w:p w14:paraId="7D766E3D" w14:textId="77777777" w:rsidR="001D40DD" w:rsidRDefault="001D40DD"/>
    <w:p w14:paraId="3EECA7D2" w14:textId="77777777" w:rsidR="001D40DD" w:rsidRDefault="001D40DD"/>
    <w:p w14:paraId="44976200" w14:textId="77777777" w:rsidR="001D40DD" w:rsidRDefault="001D40DD"/>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lastRenderedPageBreak/>
        <w:t xml:space="preserve">REFERENCES: </w:t>
      </w:r>
    </w:p>
    <w:p w14:paraId="6C5EC41C" w14:textId="77777777" w:rsidR="001F3096" w:rsidRDefault="001F3096"/>
    <w:p w14:paraId="0E0D7CF5" w14:textId="77777777" w:rsidR="009712CB" w:rsidRPr="009712CB" w:rsidRDefault="001F3096" w:rsidP="009712CB">
      <w:pPr>
        <w:pStyle w:val="Bibliography"/>
        <w:rPr>
          <w:rFonts w:ascii="Calibri" w:hAnsi="Calibri" w:cs="Calibri"/>
          <w:lang w:val="en-US"/>
        </w:rPr>
      </w:pPr>
      <w:r>
        <w:fldChar w:fldCharType="begin"/>
      </w:r>
      <w:r w:rsidR="009712CB">
        <w:instrText xml:space="preserve"> ADDIN ZOTERO_BIBL {"uncited":[],"omitted":[],"custom":[]} CSL_BIBLIOGRAPHY </w:instrText>
      </w:r>
      <w:r>
        <w:fldChar w:fldCharType="separate"/>
      </w:r>
      <w:r w:rsidR="009712CB" w:rsidRPr="009712CB">
        <w:rPr>
          <w:rFonts w:ascii="Calibri" w:hAnsi="Calibri" w:cs="Calibri"/>
          <w:lang w:val="en-US"/>
        </w:rPr>
        <w:t xml:space="preserve">1. </w:t>
      </w:r>
      <w:r w:rsidR="009712CB" w:rsidRPr="009712CB">
        <w:rPr>
          <w:rFonts w:ascii="Calibri" w:hAnsi="Calibri" w:cs="Calibri"/>
          <w:lang w:val="en-US"/>
        </w:rPr>
        <w:tab/>
        <w:t xml:space="preserve">Gordon C. Economic Benefits of Active Transportation. In: Larouche R, ed. </w:t>
      </w:r>
      <w:r w:rsidR="009712CB" w:rsidRPr="009712CB">
        <w:rPr>
          <w:rFonts w:ascii="Calibri" w:hAnsi="Calibri" w:cs="Calibri"/>
          <w:i/>
          <w:iCs/>
          <w:lang w:val="en-US"/>
        </w:rPr>
        <w:t>Children’s Active Transportation</w:t>
      </w:r>
      <w:r w:rsidR="009712CB" w:rsidRPr="009712CB">
        <w:rPr>
          <w:rFonts w:ascii="Calibri" w:hAnsi="Calibri" w:cs="Calibri"/>
          <w:lang w:val="en-US"/>
        </w:rPr>
        <w:t>. Elsevier; 2018 (Accessed August 15, 2023):39–52.(https://www.sciencedirect.com/science/article/pii/B978012811931000003X). (Accessed August 15, 2023)</w:t>
      </w:r>
    </w:p>
    <w:p w14:paraId="367F69BE"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 </w:t>
      </w:r>
      <w:r w:rsidRPr="009712CB">
        <w:rPr>
          <w:rFonts w:ascii="Calibri" w:hAnsi="Calibri" w:cs="Calibri"/>
          <w:lang w:val="en-US"/>
        </w:rPr>
        <w:tab/>
        <w:t xml:space="preserve">Pucher J, Buehler R. Cycling towards a more sustainable transport future. </w:t>
      </w:r>
      <w:r w:rsidRPr="009712CB">
        <w:rPr>
          <w:rFonts w:ascii="Calibri" w:hAnsi="Calibri" w:cs="Calibri"/>
          <w:i/>
          <w:iCs/>
          <w:lang w:val="en-US"/>
        </w:rPr>
        <w:t>Transport Reviews</w:t>
      </w:r>
      <w:r w:rsidRPr="009712CB">
        <w:rPr>
          <w:rFonts w:ascii="Calibri" w:hAnsi="Calibri" w:cs="Calibri"/>
          <w:lang w:val="en-US"/>
        </w:rPr>
        <w:t xml:space="preserve"> [electronic article]. 2017;37(6):689–694. (https://doi.org/10.1080/01441647.2017.1340234). (Accessed August 15, 2023)</w:t>
      </w:r>
    </w:p>
    <w:p w14:paraId="51087457"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 </w:t>
      </w:r>
      <w:r w:rsidRPr="009712CB">
        <w:rPr>
          <w:rFonts w:ascii="Calibri" w:hAnsi="Calibri" w:cs="Calibri"/>
          <w:lang w:val="en-US"/>
        </w:rPr>
        <w:tab/>
        <w:t xml:space="preserve">Brand C, Dons E, Anaya-Boig E, et al. The climate change mitigation effects of daily active travel in cities. </w:t>
      </w:r>
      <w:r w:rsidRPr="009712CB">
        <w:rPr>
          <w:rFonts w:ascii="Calibri" w:hAnsi="Calibri" w:cs="Calibri"/>
          <w:i/>
          <w:iCs/>
          <w:lang w:val="en-US"/>
        </w:rPr>
        <w:t>Transportation Research Part D: Transport and Environment</w:t>
      </w:r>
      <w:r w:rsidRPr="009712CB">
        <w:rPr>
          <w:rFonts w:ascii="Calibri" w:hAnsi="Calibri" w:cs="Calibri"/>
          <w:lang w:val="en-US"/>
        </w:rPr>
        <w:t xml:space="preserve"> [electronic article]. 2021;93:102764. (https://www.sciencedirect.com/science/article/pii/S1361920921000687). (Accessed August 15, 2023)</w:t>
      </w:r>
    </w:p>
    <w:p w14:paraId="4C64110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4. </w:t>
      </w:r>
      <w:r w:rsidRPr="009712CB">
        <w:rPr>
          <w:rFonts w:ascii="Calibri" w:hAnsi="Calibri" w:cs="Calibri"/>
          <w:lang w:val="en-US"/>
        </w:rPr>
        <w:tab/>
        <w:t xml:space="preserve">Pucher J, Dill J, Handy S. Infrastructure, programs, and policies to increase bicycling: An international review. </w:t>
      </w:r>
      <w:r w:rsidRPr="009712CB">
        <w:rPr>
          <w:rFonts w:ascii="Calibri" w:hAnsi="Calibri" w:cs="Calibri"/>
          <w:i/>
          <w:iCs/>
          <w:lang w:val="en-US"/>
        </w:rPr>
        <w:t>Preventive Medicine</w:t>
      </w:r>
      <w:r w:rsidRPr="009712CB">
        <w:rPr>
          <w:rFonts w:ascii="Calibri" w:hAnsi="Calibri" w:cs="Calibri"/>
          <w:lang w:val="en-US"/>
        </w:rPr>
        <w:t xml:space="preserve"> [electronic article]. 2010;50:S106–S125. (https://www.sciencedirect.com/science/article/pii/S0091743509004344). (Accessed August 15, 2023)</w:t>
      </w:r>
    </w:p>
    <w:p w14:paraId="35EE6188"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5. </w:t>
      </w:r>
      <w:r w:rsidRPr="009712CB">
        <w:rPr>
          <w:rFonts w:ascii="Calibri" w:hAnsi="Calibri" w:cs="Calibri"/>
          <w:lang w:val="en-US"/>
        </w:rPr>
        <w:tab/>
        <w:t xml:space="preserve">Aboelata M, Yanez E, Kharrazi R. Vision Zero: a health equity road map for getting to zero in every community. </w:t>
      </w:r>
      <w:r w:rsidRPr="009712CB">
        <w:rPr>
          <w:rFonts w:ascii="Calibri" w:hAnsi="Calibri" w:cs="Calibri"/>
          <w:i/>
          <w:iCs/>
          <w:lang w:val="en-US"/>
        </w:rPr>
        <w:t>Prevention Institute</w:t>
      </w:r>
      <w:r w:rsidRPr="009712CB">
        <w:rPr>
          <w:rFonts w:ascii="Calibri" w:hAnsi="Calibri" w:cs="Calibri"/>
          <w:lang w:val="en-US"/>
        </w:rPr>
        <w:t xml:space="preserve">. 2017;1–11. </w:t>
      </w:r>
    </w:p>
    <w:p w14:paraId="1520816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6. </w:t>
      </w:r>
      <w:r w:rsidRPr="009712CB">
        <w:rPr>
          <w:rFonts w:ascii="Calibri" w:hAnsi="Calibri" w:cs="Calibri"/>
          <w:lang w:val="en-US"/>
        </w:rPr>
        <w:tab/>
        <w:t>Stephanie Cowle, Pamela Fuselli, Fahra Rajabali, et al. The Cost of Transport Injuries in Canada. Sudbury, Ontario: 2022:7.(https://carsp.ca/en/presentations-and-papers/carsp-hybrid-conference-sudbury-2022/the-cost-of-transport-injuries-in-canada-2/)</w:t>
      </w:r>
    </w:p>
    <w:p w14:paraId="1B108AC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7. </w:t>
      </w:r>
      <w:r w:rsidRPr="009712CB">
        <w:rPr>
          <w:rFonts w:ascii="Calibri" w:hAnsi="Calibri" w:cs="Calibri"/>
          <w:lang w:val="en-US"/>
        </w:rPr>
        <w:tab/>
        <w:t xml:space="preserve">Doran A, El-Geneidy A, Manaugh K. The pursuit of cycling equity: A review of Canadian transport plans. </w:t>
      </w:r>
      <w:r w:rsidRPr="009712CB">
        <w:rPr>
          <w:rFonts w:ascii="Calibri" w:hAnsi="Calibri" w:cs="Calibri"/>
          <w:i/>
          <w:iCs/>
          <w:lang w:val="en-US"/>
        </w:rPr>
        <w:t>Journal of Transport Geography</w:t>
      </w:r>
      <w:r w:rsidRPr="009712CB">
        <w:rPr>
          <w:rFonts w:ascii="Calibri" w:hAnsi="Calibri" w:cs="Calibri"/>
          <w:lang w:val="en-US"/>
        </w:rPr>
        <w:t xml:space="preserve"> [electronic article]. 2021;90:102927. (https://www.sciencedirect.com/science/article/pii/S0966692320310048). (Accessed August 15, 2023)</w:t>
      </w:r>
    </w:p>
    <w:p w14:paraId="64A8EFFF"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8. </w:t>
      </w:r>
      <w:r w:rsidRPr="009712CB">
        <w:rPr>
          <w:rFonts w:ascii="Calibri" w:hAnsi="Calibri" w:cs="Calibri"/>
          <w:lang w:val="en-US"/>
        </w:rPr>
        <w:tab/>
        <w:t xml:space="preserve">Winters M, Zanotto M, Butler G. At-a-glance - The Canadian Bikeway Comfort and Safety (Can-BICS) Classification System: a common naming convention for cycling infrastructure. </w:t>
      </w:r>
      <w:r w:rsidRPr="009712CB">
        <w:rPr>
          <w:rFonts w:ascii="Calibri" w:hAnsi="Calibri" w:cs="Calibri"/>
          <w:i/>
          <w:iCs/>
          <w:lang w:val="en-US"/>
        </w:rPr>
        <w:t>Health Promot Chronic Dis Prev Can</w:t>
      </w:r>
      <w:r w:rsidRPr="009712CB">
        <w:rPr>
          <w:rFonts w:ascii="Calibri" w:hAnsi="Calibri" w:cs="Calibri"/>
          <w:lang w:val="en-US"/>
        </w:rPr>
        <w:t xml:space="preserve"> [electronic article]. 2020;40(9):288–293. (https://www.ncbi.nlm.nih.gov/pmc/articles/PMC7534561/). (Accessed August 10, 2023)</w:t>
      </w:r>
    </w:p>
    <w:p w14:paraId="400C0592"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9. </w:t>
      </w:r>
      <w:r w:rsidRPr="009712CB">
        <w:rPr>
          <w:rFonts w:ascii="Calibri" w:hAnsi="Calibri" w:cs="Calibri"/>
          <w:lang w:val="en-US"/>
        </w:rPr>
        <w:tab/>
        <w:t xml:space="preserve">Gössling S, McRae S. Subjectively safe cycling infrastructure: New insights for urban designs. </w:t>
      </w:r>
      <w:r w:rsidRPr="009712CB">
        <w:rPr>
          <w:rFonts w:ascii="Calibri" w:hAnsi="Calibri" w:cs="Calibri"/>
          <w:i/>
          <w:iCs/>
          <w:lang w:val="en-US"/>
        </w:rPr>
        <w:t>Journal of Transport Geography</w:t>
      </w:r>
      <w:r w:rsidRPr="009712CB">
        <w:rPr>
          <w:rFonts w:ascii="Calibri" w:hAnsi="Calibri" w:cs="Calibri"/>
          <w:lang w:val="en-US"/>
        </w:rPr>
        <w:t xml:space="preserve"> [electronic article]. 2022;101:103340. (https://www.sciencedirect.com/science/article/pii/S0966692322000631). (Accessed August 15, 2023)</w:t>
      </w:r>
    </w:p>
    <w:p w14:paraId="283E7627"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10. </w:t>
      </w:r>
      <w:r w:rsidRPr="009712CB">
        <w:rPr>
          <w:rFonts w:ascii="Calibri" w:hAnsi="Calibri" w:cs="Calibri"/>
          <w:lang w:val="en-US"/>
        </w:rPr>
        <w:tab/>
        <w:t xml:space="preserve">Fischer J, Winters M. COVID-19 street reallocation in mid-sized Canadian cities: socio-spatial equity patterns. </w:t>
      </w:r>
      <w:r w:rsidRPr="009712CB">
        <w:rPr>
          <w:rFonts w:ascii="Calibri" w:hAnsi="Calibri" w:cs="Calibri"/>
          <w:i/>
          <w:iCs/>
          <w:lang w:val="en-US"/>
        </w:rPr>
        <w:t>Can J Public Health</w:t>
      </w:r>
      <w:r w:rsidRPr="009712CB">
        <w:rPr>
          <w:rFonts w:ascii="Calibri" w:hAnsi="Calibri" w:cs="Calibri"/>
          <w:lang w:val="en-US"/>
        </w:rPr>
        <w:t xml:space="preserve"> [electronic article]. 2021;112(3):376–390. (https://doi.org/10.17269/s41997-020-00467-3). (Accessed August 15, 2023)</w:t>
      </w:r>
    </w:p>
    <w:p w14:paraId="7F476DE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lastRenderedPageBreak/>
        <w:t xml:space="preserve">11. </w:t>
      </w:r>
      <w:r w:rsidRPr="009712CB">
        <w:rPr>
          <w:rFonts w:ascii="Calibri" w:hAnsi="Calibri" w:cs="Calibri"/>
          <w:lang w:val="en-US"/>
        </w:rPr>
        <w:tab/>
        <w:t>CIHI. Injury and Trauma Emergency Department and Hospitalization Statistics, 2020–2021. 2022;(https://www.cihi.ca/sites/default/files/document/injury-trauma-emergency-dept-hospitalizations-2020-2021-data-tables-en.xlsx). (Accessed April 26, 2023)</w:t>
      </w:r>
    </w:p>
    <w:p w14:paraId="7250893D"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12. </w:t>
      </w:r>
      <w:r w:rsidRPr="009712CB">
        <w:rPr>
          <w:rFonts w:ascii="Calibri" w:hAnsi="Calibri" w:cs="Calibri"/>
          <w:lang w:val="en-US"/>
        </w:rPr>
        <w:tab/>
        <w:t>Canadian Institute for Health Information (CIHI). National Ambulatory Care Reporting System metadata (NACRS). 2023;(www.cihi.ca/en/national-ambulatory-care-reporting-system-metadata-nacrs). (Accessed April 27, 2023)</w:t>
      </w:r>
    </w:p>
    <w:p w14:paraId="16ADE445"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13. </w:t>
      </w:r>
      <w:r w:rsidRPr="009712CB">
        <w:rPr>
          <w:rFonts w:ascii="Calibri" w:hAnsi="Calibri" w:cs="Calibri"/>
          <w:lang w:val="en-US"/>
        </w:rPr>
        <w:tab/>
        <w:t xml:space="preserve">Batomen B, Cloutier M-S, Palm M, et al. Frequent public transit users views and attitudes toward cycling in Canada in the context of the COVID-19 pandemic. </w:t>
      </w:r>
      <w:r w:rsidRPr="009712CB">
        <w:rPr>
          <w:rFonts w:ascii="Calibri" w:hAnsi="Calibri" w:cs="Calibri"/>
          <w:i/>
          <w:iCs/>
          <w:lang w:val="en-US"/>
        </w:rPr>
        <w:t>Multimodal Transportation</w:t>
      </w:r>
      <w:r w:rsidRPr="009712CB">
        <w:rPr>
          <w:rFonts w:ascii="Calibri" w:hAnsi="Calibri" w:cs="Calibri"/>
          <w:lang w:val="en-US"/>
        </w:rPr>
        <w:t xml:space="preserve"> [electronic article]. 2023;2(2):100067. (https://www.sciencedirect.com/science/article/pii/S2772586322000673). (Accessed April 28, 2023)</w:t>
      </w:r>
    </w:p>
    <w:p w14:paraId="281AEF5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14. </w:t>
      </w:r>
      <w:r w:rsidRPr="009712CB">
        <w:rPr>
          <w:rFonts w:ascii="Calibri" w:hAnsi="Calibri" w:cs="Calibri"/>
          <w:lang w:val="en-US"/>
        </w:rPr>
        <w:tab/>
        <w:t xml:space="preserve">Ferster C, Fischer J, Manaugh K, et al. Using OpenStreetMap to inventory bicycle infrastructure: A comparison with open data from cities. </w:t>
      </w:r>
      <w:r w:rsidRPr="009712CB">
        <w:rPr>
          <w:rFonts w:ascii="Calibri" w:hAnsi="Calibri" w:cs="Calibri"/>
          <w:i/>
          <w:iCs/>
          <w:lang w:val="en-US"/>
        </w:rPr>
        <w:t>International Journal of Sustainable Transportation</w:t>
      </w:r>
      <w:r w:rsidRPr="009712CB">
        <w:rPr>
          <w:rFonts w:ascii="Calibri" w:hAnsi="Calibri" w:cs="Calibri"/>
          <w:lang w:val="en-US"/>
        </w:rPr>
        <w:t xml:space="preserve">. 2020;14(1):64–73. </w:t>
      </w:r>
    </w:p>
    <w:p w14:paraId="2C5C2F33"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15. </w:t>
      </w:r>
      <w:r w:rsidRPr="009712CB">
        <w:rPr>
          <w:rFonts w:ascii="Calibri" w:hAnsi="Calibri" w:cs="Calibri"/>
          <w:lang w:val="en-US"/>
        </w:rPr>
        <w:tab/>
        <w:t xml:space="preserve">Ferster C, Nelson T, Manaugh K, et al. Developing a national dataset of bicycle infrastructure for Canada using open data sources. </w:t>
      </w:r>
      <w:r w:rsidRPr="009712CB">
        <w:rPr>
          <w:rFonts w:ascii="Calibri" w:hAnsi="Calibri" w:cs="Calibri"/>
          <w:i/>
          <w:iCs/>
          <w:lang w:val="en-US"/>
        </w:rPr>
        <w:t>Environment and Planning B: Urban Analytics and City Science</w:t>
      </w:r>
      <w:r w:rsidRPr="009712CB">
        <w:rPr>
          <w:rFonts w:ascii="Calibri" w:hAnsi="Calibri" w:cs="Calibri"/>
          <w:lang w:val="en-US"/>
        </w:rPr>
        <w:t xml:space="preserve">. 2023;50(9):2543–2559. </w:t>
      </w:r>
    </w:p>
    <w:p w14:paraId="678B8E8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16. </w:t>
      </w:r>
      <w:r w:rsidRPr="009712CB">
        <w:rPr>
          <w:rFonts w:ascii="Calibri" w:hAnsi="Calibri" w:cs="Calibri"/>
          <w:lang w:val="en-US"/>
        </w:rPr>
        <w:tab/>
        <w:t xml:space="preserve">Winters M, Beairsto J, Ferster C, et al. The Canadian Bikeway Comfort and Safety metrics (Can-BICS): National measures of the bicycling environment for use in research and policy. </w:t>
      </w:r>
      <w:r w:rsidRPr="009712CB">
        <w:rPr>
          <w:rFonts w:ascii="Calibri" w:hAnsi="Calibri" w:cs="Calibri"/>
          <w:i/>
          <w:iCs/>
          <w:lang w:val="en-US"/>
        </w:rPr>
        <w:t>Health reports</w:t>
      </w:r>
      <w:r w:rsidRPr="009712CB">
        <w:rPr>
          <w:rFonts w:ascii="Calibri" w:hAnsi="Calibri" w:cs="Calibri"/>
          <w:lang w:val="en-US"/>
        </w:rPr>
        <w:t xml:space="preserve">. 2022;33(10):3–13. </w:t>
      </w:r>
    </w:p>
    <w:p w14:paraId="6FE759BB"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17. </w:t>
      </w:r>
      <w:r w:rsidRPr="009712CB">
        <w:rPr>
          <w:rFonts w:ascii="Calibri" w:hAnsi="Calibri" w:cs="Calibri"/>
          <w:lang w:val="en-US"/>
        </w:rPr>
        <w:tab/>
        <w:t xml:space="preserve">Nelson T, Ferster C, Laberee K, et al. Crowdsourced data for bicycling research and practice. </w:t>
      </w:r>
      <w:r w:rsidRPr="009712CB">
        <w:rPr>
          <w:rFonts w:ascii="Calibri" w:hAnsi="Calibri" w:cs="Calibri"/>
          <w:i/>
          <w:iCs/>
          <w:lang w:val="en-US"/>
        </w:rPr>
        <w:t>Transport Reviews</w:t>
      </w:r>
      <w:r w:rsidRPr="009712CB">
        <w:rPr>
          <w:rFonts w:ascii="Calibri" w:hAnsi="Calibri" w:cs="Calibri"/>
          <w:lang w:val="en-US"/>
        </w:rPr>
        <w:t xml:space="preserve">. 2021;41(1):97–114. </w:t>
      </w:r>
    </w:p>
    <w:p w14:paraId="196A5DD6"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18. </w:t>
      </w:r>
      <w:r w:rsidRPr="009712CB">
        <w:rPr>
          <w:rFonts w:ascii="Calibri" w:hAnsi="Calibri" w:cs="Calibri"/>
          <w:lang w:val="en-US"/>
        </w:rPr>
        <w:tab/>
        <w:t xml:space="preserve">Teschke K, Harris MA, Reynolds CCO, et al. Route Infrastructure and the Risk of Injuries to Bicyclists: A Case-Crossover Study. </w:t>
      </w:r>
      <w:r w:rsidRPr="009712CB">
        <w:rPr>
          <w:rFonts w:ascii="Calibri" w:hAnsi="Calibri" w:cs="Calibri"/>
          <w:i/>
          <w:iCs/>
          <w:lang w:val="en-US"/>
        </w:rPr>
        <w:t>Am J Public Health</w:t>
      </w:r>
      <w:r w:rsidRPr="009712CB">
        <w:rPr>
          <w:rFonts w:ascii="Calibri" w:hAnsi="Calibri" w:cs="Calibri"/>
          <w:lang w:val="en-US"/>
        </w:rPr>
        <w:t xml:space="preserve">. 2012;102(12):2336–2343. </w:t>
      </w:r>
    </w:p>
    <w:p w14:paraId="209E9ACF"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19. </w:t>
      </w:r>
      <w:r w:rsidRPr="009712CB">
        <w:rPr>
          <w:rFonts w:ascii="Calibri" w:hAnsi="Calibri" w:cs="Calibri"/>
          <w:lang w:val="en-US"/>
        </w:rPr>
        <w:tab/>
        <w:t xml:space="preserve">Boss D, Nelson T, Winters M. Monitoring city wide patterns of cycling safety. </w:t>
      </w:r>
      <w:r w:rsidRPr="009712CB">
        <w:rPr>
          <w:rFonts w:ascii="Calibri" w:hAnsi="Calibri" w:cs="Calibri"/>
          <w:i/>
          <w:iCs/>
          <w:lang w:val="en-US"/>
        </w:rPr>
        <w:t>Accident Analysis &amp; Prevention</w:t>
      </w:r>
      <w:r w:rsidRPr="009712CB">
        <w:rPr>
          <w:rFonts w:ascii="Calibri" w:hAnsi="Calibri" w:cs="Calibri"/>
          <w:lang w:val="en-US"/>
        </w:rPr>
        <w:t xml:space="preserve">. 2018;111:101–108. </w:t>
      </w:r>
    </w:p>
    <w:p w14:paraId="7FA5B64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20. </w:t>
      </w:r>
      <w:r w:rsidRPr="009712CB">
        <w:rPr>
          <w:rFonts w:ascii="Calibri" w:hAnsi="Calibri" w:cs="Calibri"/>
          <w:lang w:val="en-US"/>
        </w:rPr>
        <w:tab/>
        <w:t xml:space="preserve">Ravensbergen L, Buliung R, Laliberté N. Fear of cycling: Social, spatial, and temporal dimensions. </w:t>
      </w:r>
      <w:r w:rsidRPr="009712CB">
        <w:rPr>
          <w:rFonts w:ascii="Calibri" w:hAnsi="Calibri" w:cs="Calibri"/>
          <w:i/>
          <w:iCs/>
          <w:lang w:val="en-US"/>
        </w:rPr>
        <w:t>Journal of Transport Geography</w:t>
      </w:r>
      <w:r w:rsidRPr="009712CB">
        <w:rPr>
          <w:rFonts w:ascii="Calibri" w:hAnsi="Calibri" w:cs="Calibri"/>
          <w:lang w:val="en-US"/>
        </w:rPr>
        <w:t xml:space="preserve">. 2020;87:102813. </w:t>
      </w:r>
    </w:p>
    <w:p w14:paraId="134F0C7A"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21. </w:t>
      </w:r>
      <w:r w:rsidRPr="009712CB">
        <w:rPr>
          <w:rFonts w:ascii="Calibri" w:hAnsi="Calibri" w:cs="Calibri"/>
          <w:lang w:val="en-US"/>
        </w:rPr>
        <w:tab/>
        <w:t xml:space="preserve">Zhao Q, Winters M, Nelson T, et al. Who has access to cycling infrastructure in Canada? A social equity analysis. </w:t>
      </w:r>
      <w:r w:rsidRPr="009712CB">
        <w:rPr>
          <w:rFonts w:ascii="Calibri" w:hAnsi="Calibri" w:cs="Calibri"/>
          <w:i/>
          <w:iCs/>
          <w:lang w:val="en-US"/>
        </w:rPr>
        <w:t>Computers, Environment and Urban Systems</w:t>
      </w:r>
      <w:r w:rsidRPr="009712CB">
        <w:rPr>
          <w:rFonts w:ascii="Calibri" w:hAnsi="Calibri" w:cs="Calibri"/>
          <w:lang w:val="en-US"/>
        </w:rPr>
        <w:t xml:space="preserve">. 2024;110:102109. </w:t>
      </w:r>
    </w:p>
    <w:p w14:paraId="5A9E64D5"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22. </w:t>
      </w:r>
      <w:r w:rsidRPr="009712CB">
        <w:rPr>
          <w:rFonts w:ascii="Calibri" w:hAnsi="Calibri" w:cs="Calibri"/>
          <w:lang w:val="en-US"/>
        </w:rPr>
        <w:tab/>
        <w:t xml:space="preserve">Winters M, Branion-Calles M, Therrien S, et al. Impacts of Bicycle Infrastructure in Mid-Sized Cities (IBIMS): protocol for a natural experiment study in three Canadian cities. </w:t>
      </w:r>
      <w:r w:rsidRPr="009712CB">
        <w:rPr>
          <w:rFonts w:ascii="Calibri" w:hAnsi="Calibri" w:cs="Calibri"/>
          <w:i/>
          <w:iCs/>
          <w:lang w:val="en-US"/>
        </w:rPr>
        <w:t>BMJ Open</w:t>
      </w:r>
      <w:r w:rsidRPr="009712CB">
        <w:rPr>
          <w:rFonts w:ascii="Calibri" w:hAnsi="Calibri" w:cs="Calibri"/>
          <w:lang w:val="en-US"/>
        </w:rPr>
        <w:t xml:space="preserve">. 2018;8(1):e019130. </w:t>
      </w:r>
    </w:p>
    <w:p w14:paraId="098F2848"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23. </w:t>
      </w:r>
      <w:r w:rsidRPr="009712CB">
        <w:rPr>
          <w:rFonts w:ascii="Calibri" w:hAnsi="Calibri" w:cs="Calibri"/>
          <w:lang w:val="en-US"/>
        </w:rPr>
        <w:tab/>
        <w:t xml:space="preserve">Tabascio A, Tiznado-Aitken I, Harris D, et al. Assessing the potential of cycling growth in Toronto, Canada. </w:t>
      </w:r>
      <w:r w:rsidRPr="009712CB">
        <w:rPr>
          <w:rFonts w:ascii="Calibri" w:hAnsi="Calibri" w:cs="Calibri"/>
          <w:i/>
          <w:iCs/>
          <w:lang w:val="en-US"/>
        </w:rPr>
        <w:t>International Journal of Sustainable Transportation</w:t>
      </w:r>
      <w:r w:rsidRPr="009712CB">
        <w:rPr>
          <w:rFonts w:ascii="Calibri" w:hAnsi="Calibri" w:cs="Calibri"/>
          <w:lang w:val="en-US"/>
        </w:rPr>
        <w:t xml:space="preserve">. 2023;17(12):1370–1383. </w:t>
      </w:r>
    </w:p>
    <w:p w14:paraId="54091105"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24. </w:t>
      </w:r>
      <w:r w:rsidRPr="009712CB">
        <w:rPr>
          <w:rFonts w:ascii="Calibri" w:hAnsi="Calibri" w:cs="Calibri"/>
          <w:lang w:val="en-US"/>
        </w:rPr>
        <w:tab/>
        <w:t xml:space="preserve">Branion-Calles M, Nelson T, Fuller D, et al. Associations between individual characteristics, availability of bicycle infrastructure, and city-wide safety perceptions of bicycling: A cross-sectional </w:t>
      </w:r>
      <w:r w:rsidRPr="009712CB">
        <w:rPr>
          <w:rFonts w:ascii="Calibri" w:hAnsi="Calibri" w:cs="Calibri"/>
          <w:lang w:val="en-US"/>
        </w:rPr>
        <w:lastRenderedPageBreak/>
        <w:t xml:space="preserve">survey of bicyclists in 6 Canadian and U.S. cities. </w:t>
      </w:r>
      <w:r w:rsidRPr="009712CB">
        <w:rPr>
          <w:rFonts w:ascii="Calibri" w:hAnsi="Calibri" w:cs="Calibri"/>
          <w:i/>
          <w:iCs/>
          <w:lang w:val="en-US"/>
        </w:rPr>
        <w:t>Transportation Research Part A: Policy and Practice</w:t>
      </w:r>
      <w:r w:rsidRPr="009712CB">
        <w:rPr>
          <w:rFonts w:ascii="Calibri" w:hAnsi="Calibri" w:cs="Calibri"/>
          <w:lang w:val="en-US"/>
        </w:rPr>
        <w:t xml:space="preserve">. 2019;123:229–239. </w:t>
      </w:r>
    </w:p>
    <w:p w14:paraId="7ADED5DD"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25. </w:t>
      </w:r>
      <w:r w:rsidRPr="009712CB">
        <w:rPr>
          <w:rFonts w:ascii="Calibri" w:hAnsi="Calibri" w:cs="Calibri"/>
          <w:lang w:val="en-US"/>
        </w:rPr>
        <w:tab/>
        <w:t xml:space="preserve">Berghoefer FL, Vollrath M. Prefer what you like? Evaluation and preference of cycling infrastructures in a bicycle simulator. </w:t>
      </w:r>
      <w:r w:rsidRPr="009712CB">
        <w:rPr>
          <w:rFonts w:ascii="Calibri" w:hAnsi="Calibri" w:cs="Calibri"/>
          <w:i/>
          <w:iCs/>
          <w:lang w:val="en-US"/>
        </w:rPr>
        <w:t>Journal of Safety Research</w:t>
      </w:r>
      <w:r w:rsidRPr="009712CB">
        <w:rPr>
          <w:rFonts w:ascii="Calibri" w:hAnsi="Calibri" w:cs="Calibri"/>
          <w:lang w:val="en-US"/>
        </w:rPr>
        <w:t xml:space="preserve">. 2023;87:157–167. </w:t>
      </w:r>
    </w:p>
    <w:p w14:paraId="51BF7273"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26. </w:t>
      </w:r>
      <w:r w:rsidRPr="009712CB">
        <w:rPr>
          <w:rFonts w:ascii="Calibri" w:hAnsi="Calibri" w:cs="Calibri"/>
          <w:lang w:val="en-US"/>
        </w:rPr>
        <w:tab/>
        <w:t xml:space="preserve">Assunçao-Denis M-È, Tomalty R. Increasing cycling for transportation in Canadian communities: Understanding what works. </w:t>
      </w:r>
      <w:r w:rsidRPr="009712CB">
        <w:rPr>
          <w:rFonts w:ascii="Calibri" w:hAnsi="Calibri" w:cs="Calibri"/>
          <w:i/>
          <w:iCs/>
          <w:lang w:val="en-US"/>
        </w:rPr>
        <w:t>Transportation Research Part A: Policy and Practice</w:t>
      </w:r>
      <w:r w:rsidRPr="009712CB">
        <w:rPr>
          <w:rFonts w:ascii="Calibri" w:hAnsi="Calibri" w:cs="Calibri"/>
          <w:lang w:val="en-US"/>
        </w:rPr>
        <w:t xml:space="preserve">. 2019;123:288–304. </w:t>
      </w:r>
    </w:p>
    <w:p w14:paraId="389686A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27. </w:t>
      </w:r>
      <w:r w:rsidRPr="009712CB">
        <w:rPr>
          <w:rFonts w:ascii="Calibri" w:hAnsi="Calibri" w:cs="Calibri"/>
          <w:lang w:val="en-US"/>
        </w:rPr>
        <w:tab/>
        <w:t xml:space="preserve">Orvin MM, Fatmi MR, Chowdhury S. Taking another look at cycling demand modeling: A comparison between two cities in Canada and New Zealand. </w:t>
      </w:r>
      <w:r w:rsidRPr="009712CB">
        <w:rPr>
          <w:rFonts w:ascii="Calibri" w:hAnsi="Calibri" w:cs="Calibri"/>
          <w:i/>
          <w:iCs/>
          <w:lang w:val="en-US"/>
        </w:rPr>
        <w:t>Journal of Transport Geography</w:t>
      </w:r>
      <w:r w:rsidRPr="009712CB">
        <w:rPr>
          <w:rFonts w:ascii="Calibri" w:hAnsi="Calibri" w:cs="Calibri"/>
          <w:lang w:val="en-US"/>
        </w:rPr>
        <w:t xml:space="preserve">. 2021;97:103220. </w:t>
      </w:r>
    </w:p>
    <w:p w14:paraId="01B8D5EB"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28. </w:t>
      </w:r>
      <w:r w:rsidRPr="009712CB">
        <w:rPr>
          <w:rFonts w:ascii="Calibri" w:hAnsi="Calibri" w:cs="Calibri"/>
          <w:lang w:val="en-US"/>
        </w:rPr>
        <w:tab/>
        <w:t>Toronto Transportation Services. Cycling Network - Open Data. 2023;(https://open.toronto.ca/dataset/)</w:t>
      </w:r>
    </w:p>
    <w:p w14:paraId="2AF347A7"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29. </w:t>
      </w:r>
      <w:r w:rsidRPr="009712CB">
        <w:rPr>
          <w:rFonts w:ascii="Calibri" w:hAnsi="Calibri" w:cs="Calibri"/>
          <w:lang w:val="en-US"/>
        </w:rPr>
        <w:tab/>
        <w:t>City of Vancouver Engineering Services. Bikeways - Open Data Portal. (https://opendata.vancouver.ca/explore/dataset/bikeways/information)</w:t>
      </w:r>
    </w:p>
    <w:p w14:paraId="52109CBF"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30. </w:t>
      </w:r>
      <w:r w:rsidRPr="009712CB">
        <w:rPr>
          <w:rFonts w:ascii="Calibri" w:hAnsi="Calibri" w:cs="Calibri"/>
          <w:lang w:val="en-US"/>
        </w:rPr>
        <w:tab/>
        <w:t>City of Calgary Cap Priorities and Invstmnt. Calgary Bikeways | Open Calgary. (https://data.calgary.ca/Transportation-Transit/Calgary-Bikeways/jjqk-9b73). (Accessed August 10, 2023)</w:t>
      </w:r>
    </w:p>
    <w:p w14:paraId="625A3C60"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31. </w:t>
      </w:r>
      <w:r w:rsidRPr="009712CB">
        <w:rPr>
          <w:rFonts w:ascii="Calibri" w:hAnsi="Calibri" w:cs="Calibri"/>
          <w:lang w:val="en-US"/>
        </w:rPr>
        <w:tab/>
        <w:t xml:space="preserve">Nolan J, Sinclair J, Savage J. Are bicycle lanes effective? The relationship between passing distance and road characteristics. </w:t>
      </w:r>
      <w:r w:rsidRPr="009712CB">
        <w:rPr>
          <w:rFonts w:ascii="Calibri" w:hAnsi="Calibri" w:cs="Calibri"/>
          <w:i/>
          <w:iCs/>
          <w:lang w:val="en-US"/>
        </w:rPr>
        <w:t>Accident Analysis &amp; Prevention</w:t>
      </w:r>
      <w:r w:rsidRPr="009712CB">
        <w:rPr>
          <w:rFonts w:ascii="Calibri" w:hAnsi="Calibri" w:cs="Calibri"/>
          <w:lang w:val="en-US"/>
        </w:rPr>
        <w:t xml:space="preserve"> [electronic article]. 2021;159:106184. (https://www.sciencedirect.com/science/article/pii/S0001457521002153). (Accessed August 13, 2023)</w:t>
      </w:r>
    </w:p>
    <w:p w14:paraId="3ACB2BC8"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32. </w:t>
      </w:r>
      <w:r w:rsidRPr="009712CB">
        <w:rPr>
          <w:rFonts w:ascii="Calibri" w:hAnsi="Calibri" w:cs="Calibri"/>
          <w:lang w:val="en-US"/>
        </w:rPr>
        <w:tab/>
        <w:t>Pebesma E, Bivand R, Racine E, et al. sf: Simple Features for R. 2024;(https://cran.r-project.org/package=sf). (Accessed May 16, 2024)</w:t>
      </w:r>
    </w:p>
    <w:p w14:paraId="1F5B69A1"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33. </w:t>
      </w:r>
      <w:r w:rsidRPr="009712CB">
        <w:rPr>
          <w:rFonts w:ascii="Calibri" w:hAnsi="Calibri" w:cs="Calibri"/>
          <w:lang w:val="en-US"/>
        </w:rPr>
        <w:tab/>
        <w:t>R Core Team. R: A language and environment for statistical computing. 2022;(https://www.R-project.org/)</w:t>
      </w:r>
    </w:p>
    <w:p w14:paraId="10F0146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34. </w:t>
      </w:r>
      <w:r w:rsidRPr="009712CB">
        <w:rPr>
          <w:rFonts w:ascii="Calibri" w:hAnsi="Calibri" w:cs="Calibri"/>
          <w:lang w:val="en-US"/>
        </w:rPr>
        <w:tab/>
        <w:t>Government of Canada SC. Census Profile, 2021 Census of Population. 2022;(https://www12.statcan.gc.ca/census-recensement/2021/dp-pd/prof/index.cfm?Lang=E). (Accessed August 10, 2023)</w:t>
      </w:r>
    </w:p>
    <w:p w14:paraId="654AFE11"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35. </w:t>
      </w:r>
      <w:r w:rsidRPr="009712CB">
        <w:rPr>
          <w:rFonts w:ascii="Calibri" w:hAnsi="Calibri" w:cs="Calibri"/>
          <w:lang w:val="en-US"/>
        </w:rPr>
        <w:tab/>
        <w:t xml:space="preserve">Pucher J, Buehler R, Seinen M. Bicycling renaissance in North America? An update and re-appraisal of cycling trends and policies. </w:t>
      </w:r>
      <w:r w:rsidRPr="009712CB">
        <w:rPr>
          <w:rFonts w:ascii="Calibri" w:hAnsi="Calibri" w:cs="Calibri"/>
          <w:i/>
          <w:iCs/>
          <w:lang w:val="en-US"/>
        </w:rPr>
        <w:t>Transportation Research Part A: Policy and Practice</w:t>
      </w:r>
      <w:r w:rsidRPr="009712CB">
        <w:rPr>
          <w:rFonts w:ascii="Calibri" w:hAnsi="Calibri" w:cs="Calibri"/>
          <w:lang w:val="en-US"/>
        </w:rPr>
        <w:t xml:space="preserve"> [electronic article]. 2011;45(6):451–475. (https://www.sciencedirect.com/science/article/pii/S0965856411000474). (Accessed August 17, 2023)</w:t>
      </w:r>
    </w:p>
    <w:p w14:paraId="0901C5CB"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36. </w:t>
      </w:r>
      <w:r w:rsidRPr="009712CB">
        <w:rPr>
          <w:rFonts w:ascii="Calibri" w:hAnsi="Calibri" w:cs="Calibri"/>
          <w:lang w:val="en-US"/>
        </w:rPr>
        <w:tab/>
        <w:t xml:space="preserve">Mölenberg FJM, Panter J, Burdorf A, et al. A systematic review of the effect of infrastructural interventions to promote cycling: strengthening causal inference from observational data. </w:t>
      </w:r>
      <w:r w:rsidRPr="009712CB">
        <w:rPr>
          <w:rFonts w:ascii="Calibri" w:hAnsi="Calibri" w:cs="Calibri"/>
          <w:i/>
          <w:iCs/>
          <w:lang w:val="en-US"/>
        </w:rPr>
        <w:t>International Journal of Behavioral Nutrition and Physical Activity</w:t>
      </w:r>
      <w:r w:rsidRPr="009712CB">
        <w:rPr>
          <w:rFonts w:ascii="Calibri" w:hAnsi="Calibri" w:cs="Calibri"/>
          <w:lang w:val="en-US"/>
        </w:rPr>
        <w:t xml:space="preserve"> [electronic article]. 2019;16(1):93. (https://doi.org/10.1186/s12966-019-0850-1). (Accessed August 17, 2023)</w:t>
      </w:r>
    </w:p>
    <w:p w14:paraId="240DBAA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37. </w:t>
      </w:r>
      <w:r w:rsidRPr="009712CB">
        <w:rPr>
          <w:rFonts w:ascii="Calibri" w:hAnsi="Calibri" w:cs="Calibri"/>
          <w:lang w:val="en-US"/>
        </w:rPr>
        <w:tab/>
        <w:t xml:space="preserve">Buehler R, Pucher J. Cycling through the COVID-19 Pandemic to a More Sustainable Transport Future: Evidence from Case Studies of 14 Large Bicycle-Friendly Cities in Europe and North America. </w:t>
      </w:r>
      <w:r w:rsidRPr="009712CB">
        <w:rPr>
          <w:rFonts w:ascii="Calibri" w:hAnsi="Calibri" w:cs="Calibri"/>
          <w:i/>
          <w:iCs/>
          <w:lang w:val="en-US"/>
        </w:rPr>
        <w:lastRenderedPageBreak/>
        <w:t>Sustainability</w:t>
      </w:r>
      <w:r w:rsidRPr="009712CB">
        <w:rPr>
          <w:rFonts w:ascii="Calibri" w:hAnsi="Calibri" w:cs="Calibri"/>
          <w:lang w:val="en-US"/>
        </w:rPr>
        <w:t xml:space="preserve"> [electronic article]. 2022;14(12):7293. (https://www.mdpi.com/2071-1050/14/12/7293). (Accessed August 17, 2023)</w:t>
      </w:r>
    </w:p>
    <w:p w14:paraId="3DBDDA67"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38. </w:t>
      </w:r>
      <w:r w:rsidRPr="009712CB">
        <w:rPr>
          <w:rFonts w:ascii="Calibri" w:hAnsi="Calibri" w:cs="Calibri"/>
          <w:lang w:val="en-US"/>
        </w:rPr>
        <w:tab/>
        <w:t xml:space="preserve">Nikitas A, Tsigdinos S, Karolemeas C, et al. Cycling in the Era of COVID-19: Lessons Learnt and Best Practice Policy Recommendations for a More Bike-Centric Future. </w:t>
      </w:r>
      <w:r w:rsidRPr="009712CB">
        <w:rPr>
          <w:rFonts w:ascii="Calibri" w:hAnsi="Calibri" w:cs="Calibri"/>
          <w:i/>
          <w:iCs/>
          <w:lang w:val="en-US"/>
        </w:rPr>
        <w:t>Sustainability</w:t>
      </w:r>
      <w:r w:rsidRPr="009712CB">
        <w:rPr>
          <w:rFonts w:ascii="Calibri" w:hAnsi="Calibri" w:cs="Calibri"/>
          <w:lang w:val="en-US"/>
        </w:rPr>
        <w:t xml:space="preserve"> [electronic article]. 2021;13(9):4620. (https://www.mdpi.com/2071-1050/13/9/4620). (Accessed August 17, 2023)</w:t>
      </w:r>
    </w:p>
    <w:p w14:paraId="68AA0876" w14:textId="7188C0E5" w:rsidR="001F3096" w:rsidRDefault="001F3096">
      <w:pPr>
        <w:sectPr w:rsidR="001F3096">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4C73CBCE" w:rsidR="000B529D" w:rsidRDefault="000B529D" w:rsidP="000B529D">
      <w:pPr>
        <w:rPr>
          <w:sz w:val="24"/>
          <w:szCs w:val="24"/>
        </w:rPr>
      </w:pPr>
      <w:r>
        <w:rPr>
          <w:noProof/>
        </w:rPr>
        <mc:AlternateContent>
          <mc:Choice Requires="wps">
            <w:drawing>
              <wp:anchor distT="0" distB="0" distL="114300" distR="114300" simplePos="0" relativeHeight="251658240" behindDoc="0" locked="0" layoutInCell="1" allowOverlap="1" wp14:anchorId="5D052E3F" wp14:editId="311717DD">
                <wp:simplePos x="0" y="0"/>
                <wp:positionH relativeFrom="column">
                  <wp:posOffset>340995</wp:posOffset>
                </wp:positionH>
                <wp:positionV relativeFrom="paragraph">
                  <wp:posOffset>370840</wp:posOffset>
                </wp:positionV>
                <wp:extent cx="2235835" cy="723900"/>
                <wp:effectExtent l="0" t="0" r="12065" b="19050"/>
                <wp:wrapNone/>
                <wp:docPr id="934531707"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52E3F" id="_x0000_s1033" type="#_x0000_t202" style="position:absolute;margin-left:26.85pt;margin-top:29.2pt;width:176.05pt;height: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" strokeweight=".5pt">
                <v:fill opacity="34695f"/>
                <v:textbo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v:textbox>
              </v:shape>
            </w:pict>
          </mc:Fallback>
        </mc:AlternateContent>
      </w:r>
      <w:r>
        <w:rPr>
          <w:noProof/>
        </w:rPr>
        <mc:AlternateContent>
          <mc:Choice Requires="wpg">
            <w:drawing>
              <wp:anchor distT="0" distB="0" distL="114300" distR="114300" simplePos="0" relativeHeight="251659264" behindDoc="0" locked="0" layoutInCell="1" allowOverlap="1" wp14:anchorId="718F16DB" wp14:editId="5DFB3886">
                <wp:simplePos x="0" y="0"/>
                <wp:positionH relativeFrom="column">
                  <wp:posOffset>396545</wp:posOffset>
                </wp:positionH>
                <wp:positionV relativeFrom="paragraph">
                  <wp:posOffset>668782</wp:posOffset>
                </wp:positionV>
                <wp:extent cx="150495" cy="312420"/>
                <wp:effectExtent l="0" t="0" r="1905" b="0"/>
                <wp:wrapNone/>
                <wp:docPr id="12849659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75288214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144573"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4680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925CFE" id="Group 4" o:spid="_x0000_s1026" style="position:absolute;margin-left:31.2pt;margin-top:52.65pt;width:11.85pt;height:24.6pt;z-index:2516592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" fillcolor="#7f7f7f [1612]" stroked="f" strokeweight="1pt"/>
              </v:group>
            </w:pict>
          </mc:Fallback>
        </mc:AlternateContent>
      </w:r>
      <w:r w:rsidRPr="00401A3F">
        <w:rPr>
          <w:noProof/>
        </w:rPr>
        <w:drawing>
          <wp:inline distT="0" distB="0" distL="0" distR="0" wp14:anchorId="7ED878AB" wp14:editId="77FE1AD1">
            <wp:extent cx="8280806" cy="5486919"/>
            <wp:effectExtent l="0" t="0" r="6350" b="0"/>
            <wp:docPr id="143678524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descr="A map of a city&#10;&#10;Description automatically generated"/>
                    <pic:cNvPicPr/>
                  </pic:nvPicPr>
                  <pic:blipFill>
                    <a:blip r:embed="rId19"/>
                    <a:stretch>
                      <a:fillRect/>
                    </a:stretch>
                  </pic:blipFill>
                  <pic:spPr>
                    <a:xfrm>
                      <a:off x="0" y="0"/>
                      <a:ext cx="8335491" cy="5523153"/>
                    </a:xfrm>
                    <a:prstGeom prst="rect">
                      <a:avLst/>
                    </a:prstGeom>
                  </pic:spPr>
                </pic:pic>
              </a:graphicData>
            </a:graphic>
          </wp:inline>
        </w:drawing>
      </w:r>
    </w:p>
    <w:p w14:paraId="08592EF0" w14:textId="1ABFDCA1"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 Mapped in ArcGIS Pro 3.0.1.</w:t>
      </w:r>
    </w:p>
    <w:p w14:paraId="606A7352" w14:textId="73BEAED4" w:rsidR="000B529D" w:rsidRDefault="000B529D" w:rsidP="000B529D">
      <w:pPr>
        <w:rPr>
          <w:i/>
          <w:iCs/>
          <w:sz w:val="24"/>
          <w:szCs w:val="24"/>
        </w:rPr>
      </w:pPr>
      <w:r>
        <w:rPr>
          <w:noProof/>
        </w:rPr>
        <w:lastRenderedPageBreak/>
        <mc:AlternateContent>
          <mc:Choice Requires="wpg">
            <w:drawing>
              <wp:anchor distT="0" distB="0" distL="114300" distR="114300" simplePos="0" relativeHeight="251682816" behindDoc="0" locked="0" layoutInCell="1" allowOverlap="1" wp14:anchorId="3FE2D0A2" wp14:editId="3F627516">
                <wp:simplePos x="0" y="0"/>
                <wp:positionH relativeFrom="column">
                  <wp:posOffset>332740</wp:posOffset>
                </wp:positionH>
                <wp:positionV relativeFrom="paragraph">
                  <wp:posOffset>5010150</wp:posOffset>
                </wp:positionV>
                <wp:extent cx="150495" cy="312420"/>
                <wp:effectExtent l="0" t="0" r="1905" b="0"/>
                <wp:wrapNone/>
                <wp:docPr id="70878394"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95351337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04550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9719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1F25DA" id="Group 4" o:spid="_x0000_s1026" style="position:absolute;margin-left:26.2pt;margin-top:394.5pt;width:11.85pt;height:24.6pt;z-index:251682816;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" fillcolor="#7f7f7f [1612]" stroked="f" strokeweight="1pt"/>
              </v:group>
            </w:pict>
          </mc:Fallback>
        </mc:AlternateContent>
      </w:r>
      <w:r>
        <w:rPr>
          <w:noProof/>
        </w:rPr>
        <mc:AlternateContent>
          <mc:Choice Requires="wps">
            <w:drawing>
              <wp:anchor distT="0" distB="0" distL="114300" distR="114300" simplePos="0" relativeHeight="251681792" behindDoc="0" locked="0" layoutInCell="1" allowOverlap="1" wp14:anchorId="493CAEA0" wp14:editId="413C57D3">
                <wp:simplePos x="0" y="0"/>
                <wp:positionH relativeFrom="column">
                  <wp:posOffset>286994</wp:posOffset>
                </wp:positionH>
                <wp:positionV relativeFrom="paragraph">
                  <wp:posOffset>4721225</wp:posOffset>
                </wp:positionV>
                <wp:extent cx="2235835" cy="723900"/>
                <wp:effectExtent l="0" t="0" r="12065" b="19050"/>
                <wp:wrapNone/>
                <wp:docPr id="1753806026"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AEA0" id="_x0000_s1034" type="#_x0000_t202" style="position:absolute;margin-left:22.6pt;margin-top:371.75pt;width:176.05pt;height: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" strokeweight=".5pt">
                <v:fill opacity="34695f"/>
                <v:textbo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v:shape>
            </w:pict>
          </mc:Fallback>
        </mc:AlternateContent>
      </w:r>
      <w:r w:rsidRPr="00401A3F">
        <w:rPr>
          <w:i/>
          <w:iCs/>
          <w:noProof/>
          <w:sz w:val="24"/>
          <w:szCs w:val="24"/>
        </w:rPr>
        <w:drawing>
          <wp:inline distT="0" distB="0" distL="0" distR="0" wp14:anchorId="0DA31E8B" wp14:editId="4AD86379">
            <wp:extent cx="8339328" cy="5533715"/>
            <wp:effectExtent l="0" t="0" r="5080" b="0"/>
            <wp:docPr id="564765767" name="Picture 1" descr="A map with green lin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descr="A map with green lines and red lines&#10;&#10;Description automatically generated"/>
                    <pic:cNvPicPr/>
                  </pic:nvPicPr>
                  <pic:blipFill>
                    <a:blip r:embed="rId20"/>
                    <a:stretch>
                      <a:fillRect/>
                    </a:stretch>
                  </pic:blipFill>
                  <pic:spPr>
                    <a:xfrm>
                      <a:off x="0" y="0"/>
                      <a:ext cx="8386888" cy="5565274"/>
                    </a:xfrm>
                    <a:prstGeom prst="rect">
                      <a:avLst/>
                    </a:prstGeom>
                  </pic:spPr>
                </pic:pic>
              </a:graphicData>
            </a:graphic>
          </wp:inline>
        </w:drawing>
      </w:r>
    </w:p>
    <w:p w14:paraId="2D1DF190" w14:textId="7760EFF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p w14:paraId="70C8DA1B" w14:textId="38C35922" w:rsidR="000B529D" w:rsidRDefault="000B529D" w:rsidP="000B529D">
      <w:pPr>
        <w:rPr>
          <w:i/>
          <w:iCs/>
          <w:sz w:val="24"/>
          <w:szCs w:val="24"/>
        </w:rPr>
      </w:pPr>
      <w:r>
        <w:rPr>
          <w:noProof/>
        </w:rPr>
        <w:lastRenderedPageBreak/>
        <mc:AlternateContent>
          <mc:Choice Requires="wpg">
            <w:drawing>
              <wp:anchor distT="0" distB="0" distL="114300" distR="114300" simplePos="0" relativeHeight="251684864" behindDoc="0" locked="0" layoutInCell="1" allowOverlap="1" wp14:anchorId="77155EEF" wp14:editId="7AB15078">
                <wp:simplePos x="0" y="0"/>
                <wp:positionH relativeFrom="column">
                  <wp:posOffset>6116955</wp:posOffset>
                </wp:positionH>
                <wp:positionV relativeFrom="paragraph">
                  <wp:posOffset>4298950</wp:posOffset>
                </wp:positionV>
                <wp:extent cx="150495" cy="312420"/>
                <wp:effectExtent l="0" t="0" r="1905" b="0"/>
                <wp:wrapNone/>
                <wp:docPr id="1813016688"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294763612"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997122"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85687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EFC0D" id="Group 4" o:spid="_x0000_s1026" style="position:absolute;margin-left:481.65pt;margin-top:338.5pt;width:11.85pt;height:24.6pt;z-index:2516848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" fillcolor="#7f7f7f [1612]" stroked="f" strokeweight="1pt"/>
              </v:group>
            </w:pict>
          </mc:Fallback>
        </mc:AlternateContent>
      </w:r>
      <w:r>
        <w:rPr>
          <w:noProof/>
        </w:rPr>
        <mc:AlternateContent>
          <mc:Choice Requires="wps">
            <w:drawing>
              <wp:anchor distT="0" distB="0" distL="114300" distR="114300" simplePos="0" relativeHeight="251683840" behindDoc="0" locked="0" layoutInCell="1" allowOverlap="1" wp14:anchorId="208435BE" wp14:editId="2D32A455">
                <wp:simplePos x="0" y="0"/>
                <wp:positionH relativeFrom="margin">
                  <wp:posOffset>6060846</wp:posOffset>
                </wp:positionH>
                <wp:positionV relativeFrom="paragraph">
                  <wp:posOffset>3995497</wp:posOffset>
                </wp:positionV>
                <wp:extent cx="2236206" cy="690113"/>
                <wp:effectExtent l="0" t="0" r="12065" b="15240"/>
                <wp:wrapNone/>
                <wp:docPr id="1031528508" name="Text Box 2"/>
                <wp:cNvGraphicFramePr/>
                <a:graphic xmlns:a="http://schemas.openxmlformats.org/drawingml/2006/main">
                  <a:graphicData uri="http://schemas.microsoft.com/office/word/2010/wordprocessingShape">
                    <wps:wsp>
                      <wps:cNvSpPr txBox="1"/>
                      <wps:spPr>
                        <a:xfrm>
                          <a:off x="0" y="0"/>
                          <a:ext cx="2236206" cy="690113"/>
                        </a:xfrm>
                        <a:prstGeom prst="rect">
                          <a:avLst/>
                        </a:prstGeom>
                        <a:solidFill>
                          <a:srgbClr val="FFFFFF">
                            <a:alpha val="52941"/>
                          </a:srgbClr>
                        </a:solidFill>
                        <a:ln w="6350">
                          <a:solidFill>
                            <a:prstClr val="black"/>
                          </a:solidFill>
                        </a:ln>
                      </wps:spPr>
                      <wps:txb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435BE" id="_x0000_s1035" type="#_x0000_t202" style="position:absolute;margin-left:477.25pt;margin-top:314.6pt;width:176.1pt;height:54.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" strokeweight=".5pt">
                <v:fill opacity="34695f"/>
                <v:textbo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w10:wrap anchorx="margin"/>
              </v:shape>
            </w:pict>
          </mc:Fallback>
        </mc:AlternateContent>
      </w:r>
      <w:r w:rsidRPr="005A66DB">
        <w:rPr>
          <w:i/>
          <w:iCs/>
          <w:noProof/>
          <w:sz w:val="24"/>
          <w:szCs w:val="24"/>
        </w:rPr>
        <w:drawing>
          <wp:inline distT="0" distB="0" distL="0" distR="0" wp14:anchorId="48290405" wp14:editId="7BEDBBDD">
            <wp:extent cx="8485632" cy="5541952"/>
            <wp:effectExtent l="0" t="0" r="0" b="1905"/>
            <wp:docPr id="201140395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descr="A map of a city&#10;&#10;Description automatically generated"/>
                    <pic:cNvPicPr/>
                  </pic:nvPicPr>
                  <pic:blipFill>
                    <a:blip r:embed="rId21"/>
                    <a:stretch>
                      <a:fillRect/>
                    </a:stretch>
                  </pic:blipFill>
                  <pic:spPr>
                    <a:xfrm>
                      <a:off x="0" y="0"/>
                      <a:ext cx="8514179" cy="5560596"/>
                    </a:xfrm>
                    <a:prstGeom prst="rect">
                      <a:avLst/>
                    </a:prstGeom>
                  </pic:spPr>
                </pic:pic>
              </a:graphicData>
            </a:graphic>
          </wp:inline>
        </w:drawing>
      </w:r>
    </w:p>
    <w:p w14:paraId="350251D0" w14:textId="29CB4D4B"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77777777"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lastRenderedPageBreak/>
              <w:t>Year</w:t>
            </w: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77777777" w:rsidR="007033C9" w:rsidRDefault="007033C9" w:rsidP="00533347">
            <w:pPr>
              <w:rPr>
                <w:rFonts w:cstheme="minorHAnsi"/>
                <w:sz w:val="20"/>
                <w:szCs w:val="20"/>
              </w:rPr>
            </w:pPr>
            <w:r>
              <w:rPr>
                <w:rFonts w:cstheme="minorHAnsi"/>
                <w:sz w:val="20"/>
                <w:szCs w:val="20"/>
              </w:rPr>
              <w:t>Type</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7033C9" w14:paraId="3C4D1D30" w14:textId="4984272E" w:rsidTr="007F7E17">
        <w:tc>
          <w:tcPr>
            <w:tcW w:w="891" w:type="dxa"/>
          </w:tcPr>
          <w:p w14:paraId="0A1C874E" w14:textId="77777777" w:rsidR="007033C9" w:rsidRPr="004B51C3" w:rsidRDefault="007033C9" w:rsidP="00533347">
            <w:pPr>
              <w:rPr>
                <w:rFonts w:cstheme="minorHAnsi"/>
                <w:sz w:val="20"/>
                <w:szCs w:val="20"/>
              </w:rPr>
            </w:pPr>
            <w:r>
              <w:rPr>
                <w:rFonts w:cstheme="minorHAnsi"/>
                <w:sz w:val="20"/>
                <w:szCs w:val="20"/>
              </w:rPr>
              <w:t>2009</w:t>
            </w:r>
          </w:p>
        </w:tc>
        <w:tc>
          <w:tcPr>
            <w:tcW w:w="896" w:type="dxa"/>
          </w:tcPr>
          <w:p w14:paraId="037F63BA" w14:textId="1E34A0A3" w:rsidR="007033C9" w:rsidRPr="00E323AC" w:rsidRDefault="007033C9" w:rsidP="00533347">
            <w:pPr>
              <w:rPr>
                <w:rFonts w:cstheme="minorHAnsi"/>
                <w:sz w:val="18"/>
                <w:szCs w:val="18"/>
              </w:rPr>
            </w:pPr>
            <w:r>
              <w:rPr>
                <w:rFonts w:cstheme="minorHAnsi"/>
                <w:sz w:val="18"/>
                <w:szCs w:val="18"/>
              </w:rPr>
              <w:t>39.81</w:t>
            </w:r>
          </w:p>
        </w:tc>
        <w:tc>
          <w:tcPr>
            <w:tcW w:w="859" w:type="dxa"/>
          </w:tcPr>
          <w:p w14:paraId="49218660"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62CE65F" w14:textId="779C5ECE" w:rsidR="007033C9" w:rsidRPr="00E323AC" w:rsidRDefault="007033C9" w:rsidP="00533347">
            <w:pPr>
              <w:rPr>
                <w:rFonts w:cstheme="minorHAnsi"/>
                <w:sz w:val="18"/>
                <w:szCs w:val="18"/>
              </w:rPr>
            </w:pPr>
            <w:r>
              <w:rPr>
                <w:rFonts w:cstheme="minorHAnsi"/>
                <w:sz w:val="18"/>
                <w:szCs w:val="18"/>
              </w:rPr>
              <w:t>2.84</w:t>
            </w:r>
          </w:p>
        </w:tc>
        <w:tc>
          <w:tcPr>
            <w:tcW w:w="940" w:type="dxa"/>
            <w:shd w:val="clear" w:color="auto" w:fill="D9E2F3" w:themeFill="accent1" w:themeFillTint="33"/>
          </w:tcPr>
          <w:p w14:paraId="238E87A8" w14:textId="1AB7EF5B"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2.65</w:t>
            </w:r>
          </w:p>
        </w:tc>
        <w:tc>
          <w:tcPr>
            <w:tcW w:w="928" w:type="dxa"/>
            <w:tcBorders>
              <w:tl2br w:val="single" w:sz="4" w:space="0" w:color="auto"/>
            </w:tcBorders>
            <w:shd w:val="clear" w:color="auto" w:fill="D9E2F3" w:themeFill="accent1" w:themeFillTint="33"/>
          </w:tcPr>
          <w:p w14:paraId="3221DDA0" w14:textId="77777777" w:rsidR="007033C9" w:rsidRPr="00E323AC" w:rsidRDefault="007033C9" w:rsidP="00533347">
            <w:pPr>
              <w:rPr>
                <w:rFonts w:cstheme="minorHAnsi"/>
                <w:sz w:val="18"/>
                <w:szCs w:val="18"/>
              </w:rPr>
            </w:pPr>
          </w:p>
        </w:tc>
        <w:tc>
          <w:tcPr>
            <w:tcW w:w="895" w:type="dxa"/>
          </w:tcPr>
          <w:p w14:paraId="2DF6F3E6" w14:textId="3897C9B4" w:rsidR="007033C9" w:rsidRPr="00E323AC" w:rsidRDefault="007033C9" w:rsidP="00533347">
            <w:pPr>
              <w:rPr>
                <w:rFonts w:cstheme="minorHAnsi"/>
                <w:sz w:val="18"/>
                <w:szCs w:val="18"/>
              </w:rPr>
            </w:pPr>
            <w:r w:rsidRPr="00E323AC">
              <w:rPr>
                <w:rFonts w:cstheme="minorHAnsi"/>
                <w:sz w:val="18"/>
                <w:szCs w:val="18"/>
              </w:rPr>
              <w:t>7.63</w:t>
            </w:r>
          </w:p>
        </w:tc>
        <w:tc>
          <w:tcPr>
            <w:tcW w:w="859" w:type="dxa"/>
          </w:tcPr>
          <w:p w14:paraId="75F79D69" w14:textId="77777777" w:rsidR="007033C9" w:rsidRPr="00E323AC" w:rsidRDefault="007033C9" w:rsidP="00533347">
            <w:pPr>
              <w:rPr>
                <w:rFonts w:cstheme="minorHAnsi"/>
                <w:sz w:val="18"/>
                <w:szCs w:val="18"/>
              </w:rPr>
            </w:pPr>
            <w:r w:rsidRPr="00E323AC">
              <w:rPr>
                <w:rFonts w:cstheme="minorHAnsi"/>
                <w:sz w:val="18"/>
                <w:szCs w:val="18"/>
              </w:rPr>
              <w:t>0</w:t>
            </w:r>
          </w:p>
        </w:tc>
        <w:tc>
          <w:tcPr>
            <w:tcW w:w="895" w:type="dxa"/>
          </w:tcPr>
          <w:p w14:paraId="375EC3B3"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9867BEC" w14:textId="77777777" w:rsidR="007033C9" w:rsidRPr="00E323AC" w:rsidRDefault="007033C9" w:rsidP="00533347">
            <w:pPr>
              <w:rPr>
                <w:rFonts w:cstheme="minorHAnsi"/>
                <w:b/>
                <w:bCs/>
                <w:sz w:val="18"/>
                <w:szCs w:val="18"/>
              </w:rPr>
            </w:pPr>
            <w:r w:rsidRPr="00E323AC">
              <w:rPr>
                <w:rFonts w:cstheme="minorHAnsi"/>
                <w:b/>
                <w:bCs/>
                <w:sz w:val="18"/>
                <w:szCs w:val="18"/>
              </w:rPr>
              <w:t>7.63</w:t>
            </w:r>
          </w:p>
        </w:tc>
        <w:tc>
          <w:tcPr>
            <w:tcW w:w="885" w:type="dxa"/>
            <w:tcBorders>
              <w:tl2br w:val="single" w:sz="4" w:space="0" w:color="auto"/>
            </w:tcBorders>
            <w:shd w:val="clear" w:color="auto" w:fill="D9E2F3" w:themeFill="accent1" w:themeFillTint="33"/>
          </w:tcPr>
          <w:p w14:paraId="1DDDB822" w14:textId="77777777" w:rsidR="007033C9" w:rsidRPr="007033C9" w:rsidRDefault="007033C9" w:rsidP="00533347">
            <w:pPr>
              <w:rPr>
                <w:rFonts w:cstheme="minorHAnsi"/>
                <w:b/>
                <w:bCs/>
                <w:i/>
                <w:iCs/>
                <w:sz w:val="18"/>
                <w:szCs w:val="18"/>
              </w:rPr>
            </w:pPr>
          </w:p>
        </w:tc>
        <w:tc>
          <w:tcPr>
            <w:tcW w:w="935" w:type="dxa"/>
          </w:tcPr>
          <w:p w14:paraId="474CFB07" w14:textId="09F1D74F" w:rsidR="007033C9" w:rsidRPr="00E323AC" w:rsidRDefault="007033C9" w:rsidP="00533347">
            <w:pPr>
              <w:rPr>
                <w:rFonts w:cstheme="minorHAnsi"/>
                <w:sz w:val="18"/>
                <w:szCs w:val="18"/>
              </w:rPr>
            </w:pPr>
            <w:r w:rsidRPr="00E323AC">
              <w:rPr>
                <w:rFonts w:cstheme="minorHAnsi"/>
                <w:sz w:val="18"/>
                <w:szCs w:val="18"/>
              </w:rPr>
              <w:t xml:space="preserve">101.91 </w:t>
            </w:r>
          </w:p>
        </w:tc>
        <w:tc>
          <w:tcPr>
            <w:tcW w:w="895" w:type="dxa"/>
          </w:tcPr>
          <w:p w14:paraId="6F4723C4" w14:textId="77777777" w:rsidR="007033C9" w:rsidRPr="00E323AC" w:rsidRDefault="007033C9" w:rsidP="00533347">
            <w:pPr>
              <w:rPr>
                <w:rFonts w:cstheme="minorHAnsi"/>
                <w:sz w:val="18"/>
                <w:szCs w:val="18"/>
              </w:rPr>
            </w:pPr>
            <w:r w:rsidRPr="00E323AC">
              <w:rPr>
                <w:rFonts w:cstheme="minorHAnsi"/>
                <w:sz w:val="18"/>
                <w:szCs w:val="18"/>
              </w:rPr>
              <w:t>1.03</w:t>
            </w:r>
          </w:p>
        </w:tc>
        <w:tc>
          <w:tcPr>
            <w:tcW w:w="895" w:type="dxa"/>
          </w:tcPr>
          <w:p w14:paraId="17340972"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25B1BFA" w14:textId="77777777" w:rsidR="007033C9" w:rsidRPr="00E323AC" w:rsidRDefault="007033C9" w:rsidP="00533347">
            <w:pPr>
              <w:rPr>
                <w:rFonts w:cstheme="minorHAnsi"/>
                <w:b/>
                <w:bCs/>
                <w:sz w:val="18"/>
                <w:szCs w:val="18"/>
              </w:rPr>
            </w:pPr>
            <w:r w:rsidRPr="00E323AC">
              <w:rPr>
                <w:rFonts w:cstheme="minorHAnsi"/>
                <w:b/>
                <w:bCs/>
                <w:sz w:val="18"/>
                <w:szCs w:val="18"/>
              </w:rPr>
              <w:t>102.94</w:t>
            </w:r>
          </w:p>
        </w:tc>
        <w:tc>
          <w:tcPr>
            <w:tcW w:w="842" w:type="dxa"/>
            <w:tcBorders>
              <w:tl2br w:val="single" w:sz="4" w:space="0" w:color="auto"/>
            </w:tcBorders>
            <w:shd w:val="clear" w:color="auto" w:fill="D9E2F3" w:themeFill="accent1" w:themeFillTint="33"/>
          </w:tcPr>
          <w:p w14:paraId="6DDFE3C7" w14:textId="77777777" w:rsidR="007033C9" w:rsidRPr="00E323AC" w:rsidRDefault="007033C9" w:rsidP="00533347">
            <w:pPr>
              <w:rPr>
                <w:rFonts w:cstheme="minorHAnsi"/>
                <w:b/>
                <w:bCs/>
                <w:sz w:val="18"/>
                <w:szCs w:val="18"/>
              </w:rPr>
            </w:pPr>
          </w:p>
        </w:tc>
      </w:tr>
      <w:tr w:rsidR="007033C9" w14:paraId="63362AEB" w14:textId="413241DA" w:rsidTr="007033C9">
        <w:tc>
          <w:tcPr>
            <w:tcW w:w="891" w:type="dxa"/>
          </w:tcPr>
          <w:p w14:paraId="75658C55" w14:textId="77777777" w:rsidR="007033C9" w:rsidRPr="004B51C3" w:rsidRDefault="007033C9" w:rsidP="00533347">
            <w:pPr>
              <w:rPr>
                <w:rFonts w:cstheme="minorHAnsi"/>
                <w:sz w:val="20"/>
                <w:szCs w:val="20"/>
              </w:rPr>
            </w:pPr>
            <w:r>
              <w:rPr>
                <w:rFonts w:cstheme="minorHAnsi"/>
                <w:sz w:val="20"/>
                <w:szCs w:val="20"/>
              </w:rPr>
              <w:t>2010</w:t>
            </w:r>
          </w:p>
        </w:tc>
        <w:tc>
          <w:tcPr>
            <w:tcW w:w="896" w:type="dxa"/>
          </w:tcPr>
          <w:p w14:paraId="53C5872C" w14:textId="47744318" w:rsidR="007033C9" w:rsidRPr="00E323AC" w:rsidRDefault="007033C9" w:rsidP="00533347">
            <w:pPr>
              <w:rPr>
                <w:rFonts w:cstheme="minorHAnsi"/>
                <w:sz w:val="18"/>
                <w:szCs w:val="18"/>
              </w:rPr>
            </w:pPr>
            <w:r>
              <w:rPr>
                <w:rFonts w:cstheme="minorHAnsi"/>
                <w:sz w:val="18"/>
                <w:szCs w:val="18"/>
              </w:rPr>
              <w:t>39.31</w:t>
            </w:r>
          </w:p>
        </w:tc>
        <w:tc>
          <w:tcPr>
            <w:tcW w:w="859" w:type="dxa"/>
          </w:tcPr>
          <w:p w14:paraId="5BDF8B35"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9EC637F" w14:textId="31994CE3" w:rsidR="007033C9" w:rsidRPr="00E323AC" w:rsidRDefault="007033C9" w:rsidP="00533347">
            <w:pPr>
              <w:rPr>
                <w:rFonts w:cstheme="minorHAnsi"/>
                <w:sz w:val="18"/>
                <w:szCs w:val="18"/>
              </w:rPr>
            </w:pPr>
            <w:r>
              <w:rPr>
                <w:rFonts w:cstheme="minorHAnsi"/>
                <w:sz w:val="18"/>
                <w:szCs w:val="18"/>
              </w:rPr>
              <w:t>6.34</w:t>
            </w:r>
          </w:p>
        </w:tc>
        <w:tc>
          <w:tcPr>
            <w:tcW w:w="940" w:type="dxa"/>
            <w:shd w:val="clear" w:color="auto" w:fill="D9E2F3" w:themeFill="accent1" w:themeFillTint="33"/>
          </w:tcPr>
          <w:p w14:paraId="6CB1C08C" w14:textId="2C817104"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5.64</w:t>
            </w:r>
          </w:p>
        </w:tc>
        <w:tc>
          <w:tcPr>
            <w:tcW w:w="928" w:type="dxa"/>
            <w:shd w:val="clear" w:color="auto" w:fill="D9E2F3" w:themeFill="accent1" w:themeFillTint="33"/>
          </w:tcPr>
          <w:p w14:paraId="2DDDAA54" w14:textId="1DC0031B" w:rsidR="007033C9" w:rsidRPr="007033C9" w:rsidRDefault="007033C9" w:rsidP="00533347">
            <w:pPr>
              <w:rPr>
                <w:rFonts w:cstheme="minorHAnsi"/>
                <w:i/>
                <w:iCs/>
                <w:sz w:val="18"/>
                <w:szCs w:val="18"/>
              </w:rPr>
            </w:pPr>
            <w:r w:rsidRPr="007033C9">
              <w:rPr>
                <w:rFonts w:cstheme="minorHAnsi"/>
                <w:i/>
                <w:iCs/>
                <w:sz w:val="18"/>
                <w:szCs w:val="18"/>
              </w:rPr>
              <w:t>+2.99</w:t>
            </w:r>
          </w:p>
        </w:tc>
        <w:tc>
          <w:tcPr>
            <w:tcW w:w="895" w:type="dxa"/>
          </w:tcPr>
          <w:p w14:paraId="7A34AAA6" w14:textId="584017CB" w:rsidR="007033C9" w:rsidRPr="00E323AC" w:rsidRDefault="007033C9" w:rsidP="00533347">
            <w:pPr>
              <w:rPr>
                <w:rFonts w:cstheme="minorHAnsi"/>
                <w:sz w:val="18"/>
                <w:szCs w:val="18"/>
              </w:rPr>
            </w:pPr>
            <w:r w:rsidRPr="00E323AC">
              <w:rPr>
                <w:rFonts w:cstheme="minorHAnsi"/>
                <w:sz w:val="18"/>
                <w:szCs w:val="18"/>
              </w:rPr>
              <w:t>12.28</w:t>
            </w:r>
          </w:p>
        </w:tc>
        <w:tc>
          <w:tcPr>
            <w:tcW w:w="859" w:type="dxa"/>
          </w:tcPr>
          <w:p w14:paraId="5183A2CE" w14:textId="77777777" w:rsidR="007033C9" w:rsidRPr="00E323AC" w:rsidRDefault="007033C9" w:rsidP="00533347">
            <w:pPr>
              <w:rPr>
                <w:rFonts w:cstheme="minorHAnsi"/>
                <w:sz w:val="18"/>
                <w:szCs w:val="18"/>
              </w:rPr>
            </w:pPr>
            <w:r w:rsidRPr="00E323AC">
              <w:rPr>
                <w:rFonts w:cstheme="minorHAnsi"/>
                <w:sz w:val="18"/>
                <w:szCs w:val="18"/>
              </w:rPr>
              <w:t>0</w:t>
            </w:r>
          </w:p>
        </w:tc>
        <w:tc>
          <w:tcPr>
            <w:tcW w:w="895" w:type="dxa"/>
          </w:tcPr>
          <w:p w14:paraId="4209A675"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0743A662" w14:textId="77777777" w:rsidR="007033C9" w:rsidRPr="00E323AC" w:rsidRDefault="007033C9" w:rsidP="00533347">
            <w:pPr>
              <w:rPr>
                <w:rFonts w:cstheme="minorHAnsi"/>
                <w:b/>
                <w:bCs/>
                <w:sz w:val="18"/>
                <w:szCs w:val="18"/>
              </w:rPr>
            </w:pPr>
            <w:r w:rsidRPr="00E323AC">
              <w:rPr>
                <w:rFonts w:cstheme="minorHAnsi"/>
                <w:b/>
                <w:bCs/>
                <w:sz w:val="18"/>
                <w:szCs w:val="18"/>
              </w:rPr>
              <w:t>12.28</w:t>
            </w:r>
          </w:p>
        </w:tc>
        <w:tc>
          <w:tcPr>
            <w:tcW w:w="885" w:type="dxa"/>
            <w:shd w:val="clear" w:color="auto" w:fill="D9E2F3" w:themeFill="accent1" w:themeFillTint="33"/>
          </w:tcPr>
          <w:p w14:paraId="04F71C8C" w14:textId="26477855" w:rsidR="007033C9" w:rsidRPr="007033C9" w:rsidRDefault="007033C9" w:rsidP="00533347">
            <w:pPr>
              <w:rPr>
                <w:rFonts w:cstheme="minorHAnsi"/>
                <w:i/>
                <w:iCs/>
                <w:sz w:val="18"/>
                <w:szCs w:val="18"/>
              </w:rPr>
            </w:pPr>
            <w:r w:rsidRPr="007033C9">
              <w:rPr>
                <w:rFonts w:cstheme="minorHAnsi"/>
                <w:i/>
                <w:iCs/>
                <w:sz w:val="18"/>
                <w:szCs w:val="18"/>
              </w:rPr>
              <w:t>+4.65</w:t>
            </w:r>
          </w:p>
        </w:tc>
        <w:tc>
          <w:tcPr>
            <w:tcW w:w="935" w:type="dxa"/>
          </w:tcPr>
          <w:p w14:paraId="4952A2D7" w14:textId="5DEDC04C" w:rsidR="007033C9" w:rsidRPr="00E323AC" w:rsidRDefault="007033C9" w:rsidP="00533347">
            <w:pPr>
              <w:rPr>
                <w:rFonts w:cstheme="minorHAnsi"/>
                <w:sz w:val="18"/>
                <w:szCs w:val="18"/>
              </w:rPr>
            </w:pPr>
            <w:r w:rsidRPr="00E323AC">
              <w:rPr>
                <w:rFonts w:cstheme="minorHAnsi"/>
                <w:sz w:val="18"/>
                <w:szCs w:val="18"/>
              </w:rPr>
              <w:t xml:space="preserve">106.51 </w:t>
            </w:r>
          </w:p>
        </w:tc>
        <w:tc>
          <w:tcPr>
            <w:tcW w:w="895" w:type="dxa"/>
          </w:tcPr>
          <w:p w14:paraId="023DF683" w14:textId="77777777" w:rsidR="007033C9" w:rsidRPr="00E323AC" w:rsidRDefault="007033C9" w:rsidP="00533347">
            <w:pPr>
              <w:rPr>
                <w:rFonts w:cstheme="minorHAnsi"/>
                <w:sz w:val="18"/>
                <w:szCs w:val="18"/>
              </w:rPr>
            </w:pPr>
            <w:r w:rsidRPr="00E323AC">
              <w:rPr>
                <w:rFonts w:cstheme="minorHAnsi"/>
                <w:sz w:val="18"/>
                <w:szCs w:val="18"/>
              </w:rPr>
              <w:t>1.03</w:t>
            </w:r>
          </w:p>
        </w:tc>
        <w:tc>
          <w:tcPr>
            <w:tcW w:w="895" w:type="dxa"/>
          </w:tcPr>
          <w:p w14:paraId="1E26C25A"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FFACA78" w14:textId="77777777" w:rsidR="007033C9" w:rsidRPr="00E323AC" w:rsidRDefault="007033C9" w:rsidP="00533347">
            <w:pPr>
              <w:rPr>
                <w:rFonts w:cstheme="minorHAnsi"/>
                <w:b/>
                <w:bCs/>
                <w:sz w:val="18"/>
                <w:szCs w:val="18"/>
              </w:rPr>
            </w:pPr>
            <w:r w:rsidRPr="00E323AC">
              <w:rPr>
                <w:rFonts w:cstheme="minorHAnsi"/>
                <w:b/>
                <w:bCs/>
                <w:sz w:val="18"/>
                <w:szCs w:val="18"/>
              </w:rPr>
              <w:t>107.54</w:t>
            </w:r>
          </w:p>
        </w:tc>
        <w:tc>
          <w:tcPr>
            <w:tcW w:w="842" w:type="dxa"/>
            <w:shd w:val="clear" w:color="auto" w:fill="D9E2F3" w:themeFill="accent1" w:themeFillTint="33"/>
          </w:tcPr>
          <w:p w14:paraId="40152C13" w14:textId="280AFA91"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4.60</w:t>
            </w:r>
          </w:p>
        </w:tc>
      </w:tr>
      <w:tr w:rsidR="007033C9" w14:paraId="6832456F" w14:textId="0748B39E" w:rsidTr="007033C9">
        <w:tc>
          <w:tcPr>
            <w:tcW w:w="891" w:type="dxa"/>
          </w:tcPr>
          <w:p w14:paraId="30196498" w14:textId="77777777" w:rsidR="007033C9" w:rsidRPr="004B51C3" w:rsidRDefault="007033C9" w:rsidP="00533347">
            <w:pPr>
              <w:rPr>
                <w:rFonts w:cstheme="minorHAnsi"/>
                <w:sz w:val="20"/>
                <w:szCs w:val="20"/>
              </w:rPr>
            </w:pPr>
            <w:r>
              <w:rPr>
                <w:rFonts w:cstheme="minorHAnsi"/>
                <w:sz w:val="20"/>
                <w:szCs w:val="20"/>
              </w:rPr>
              <w:t>2011</w:t>
            </w:r>
          </w:p>
        </w:tc>
        <w:tc>
          <w:tcPr>
            <w:tcW w:w="896" w:type="dxa"/>
          </w:tcPr>
          <w:p w14:paraId="5934F249" w14:textId="34A16917" w:rsidR="007033C9" w:rsidRPr="00E323AC" w:rsidRDefault="007033C9" w:rsidP="00533347">
            <w:pPr>
              <w:rPr>
                <w:rFonts w:cstheme="minorHAnsi"/>
                <w:sz w:val="18"/>
                <w:szCs w:val="18"/>
              </w:rPr>
            </w:pPr>
            <w:r>
              <w:rPr>
                <w:rFonts w:cstheme="minorHAnsi"/>
                <w:sz w:val="18"/>
                <w:szCs w:val="18"/>
              </w:rPr>
              <w:t>39.37</w:t>
            </w:r>
          </w:p>
        </w:tc>
        <w:tc>
          <w:tcPr>
            <w:tcW w:w="859" w:type="dxa"/>
          </w:tcPr>
          <w:p w14:paraId="5F3FB6E8"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A58BAB3" w14:textId="1A65EBED" w:rsidR="007033C9" w:rsidRPr="00E323AC" w:rsidRDefault="007033C9" w:rsidP="00533347">
            <w:pPr>
              <w:rPr>
                <w:rFonts w:cstheme="minorHAnsi"/>
                <w:sz w:val="18"/>
                <w:szCs w:val="18"/>
              </w:rPr>
            </w:pPr>
            <w:r>
              <w:rPr>
                <w:rFonts w:cstheme="minorHAnsi"/>
                <w:sz w:val="18"/>
                <w:szCs w:val="18"/>
              </w:rPr>
              <w:t>6.65</w:t>
            </w:r>
          </w:p>
        </w:tc>
        <w:tc>
          <w:tcPr>
            <w:tcW w:w="940" w:type="dxa"/>
            <w:shd w:val="clear" w:color="auto" w:fill="D9E2F3" w:themeFill="accent1" w:themeFillTint="33"/>
          </w:tcPr>
          <w:p w14:paraId="28FF2564" w14:textId="1B792101"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6.02</w:t>
            </w:r>
          </w:p>
        </w:tc>
        <w:tc>
          <w:tcPr>
            <w:tcW w:w="928" w:type="dxa"/>
            <w:shd w:val="clear" w:color="auto" w:fill="D9E2F3" w:themeFill="accent1" w:themeFillTint="33"/>
          </w:tcPr>
          <w:p w14:paraId="3612266F" w14:textId="4EDD6030" w:rsidR="007033C9" w:rsidRPr="007033C9" w:rsidRDefault="007033C9" w:rsidP="00533347">
            <w:pPr>
              <w:rPr>
                <w:rFonts w:cstheme="minorHAnsi"/>
                <w:i/>
                <w:iCs/>
                <w:sz w:val="18"/>
                <w:szCs w:val="18"/>
              </w:rPr>
            </w:pPr>
            <w:r w:rsidRPr="007033C9">
              <w:rPr>
                <w:rFonts w:cstheme="minorHAnsi"/>
                <w:i/>
                <w:iCs/>
                <w:sz w:val="18"/>
                <w:szCs w:val="18"/>
              </w:rPr>
              <w:t>+0.38</w:t>
            </w:r>
          </w:p>
        </w:tc>
        <w:tc>
          <w:tcPr>
            <w:tcW w:w="895" w:type="dxa"/>
          </w:tcPr>
          <w:p w14:paraId="5F4A484A" w14:textId="2BDC1B5A" w:rsidR="007033C9" w:rsidRPr="00E323AC" w:rsidRDefault="007033C9" w:rsidP="00533347">
            <w:pPr>
              <w:rPr>
                <w:rFonts w:cstheme="minorHAnsi"/>
                <w:sz w:val="18"/>
                <w:szCs w:val="18"/>
              </w:rPr>
            </w:pPr>
            <w:r w:rsidRPr="00E323AC">
              <w:rPr>
                <w:rFonts w:cstheme="minorHAnsi"/>
                <w:sz w:val="18"/>
                <w:szCs w:val="18"/>
              </w:rPr>
              <w:t>19.18</w:t>
            </w:r>
          </w:p>
        </w:tc>
        <w:tc>
          <w:tcPr>
            <w:tcW w:w="859" w:type="dxa"/>
          </w:tcPr>
          <w:p w14:paraId="3FC42C5A"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63E660FE"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1823EA7C" w14:textId="77777777" w:rsidR="007033C9" w:rsidRPr="00E323AC" w:rsidRDefault="007033C9" w:rsidP="00533347">
            <w:pPr>
              <w:rPr>
                <w:rFonts w:cstheme="minorHAnsi"/>
                <w:b/>
                <w:bCs/>
                <w:sz w:val="18"/>
                <w:szCs w:val="18"/>
              </w:rPr>
            </w:pPr>
            <w:r w:rsidRPr="00E323AC">
              <w:rPr>
                <w:rFonts w:cstheme="minorHAnsi"/>
                <w:b/>
                <w:bCs/>
                <w:sz w:val="18"/>
                <w:szCs w:val="18"/>
              </w:rPr>
              <w:t>19.73</w:t>
            </w:r>
          </w:p>
        </w:tc>
        <w:tc>
          <w:tcPr>
            <w:tcW w:w="885" w:type="dxa"/>
            <w:shd w:val="clear" w:color="auto" w:fill="D9E2F3" w:themeFill="accent1" w:themeFillTint="33"/>
          </w:tcPr>
          <w:p w14:paraId="30D21BCB" w14:textId="4229CE5F" w:rsidR="007033C9" w:rsidRPr="007033C9" w:rsidRDefault="007033C9" w:rsidP="00533347">
            <w:pPr>
              <w:rPr>
                <w:rFonts w:cstheme="minorHAnsi"/>
                <w:i/>
                <w:iCs/>
                <w:sz w:val="18"/>
                <w:szCs w:val="18"/>
              </w:rPr>
            </w:pPr>
            <w:r w:rsidRPr="007033C9">
              <w:rPr>
                <w:rFonts w:cstheme="minorHAnsi"/>
                <w:i/>
                <w:iCs/>
                <w:sz w:val="18"/>
                <w:szCs w:val="18"/>
              </w:rPr>
              <w:t>+7.45</w:t>
            </w:r>
          </w:p>
        </w:tc>
        <w:tc>
          <w:tcPr>
            <w:tcW w:w="935" w:type="dxa"/>
          </w:tcPr>
          <w:p w14:paraId="34E75457" w14:textId="170EE0C8" w:rsidR="007033C9" w:rsidRPr="00E323AC" w:rsidRDefault="007033C9" w:rsidP="00533347">
            <w:pPr>
              <w:rPr>
                <w:rFonts w:cstheme="minorHAnsi"/>
                <w:sz w:val="18"/>
                <w:szCs w:val="18"/>
              </w:rPr>
            </w:pPr>
            <w:r w:rsidRPr="00E323AC">
              <w:rPr>
                <w:rFonts w:cstheme="minorHAnsi"/>
                <w:sz w:val="18"/>
                <w:szCs w:val="18"/>
              </w:rPr>
              <w:t xml:space="preserve">108.06 </w:t>
            </w:r>
          </w:p>
        </w:tc>
        <w:tc>
          <w:tcPr>
            <w:tcW w:w="895" w:type="dxa"/>
          </w:tcPr>
          <w:p w14:paraId="299B5769" w14:textId="77777777" w:rsidR="007033C9" w:rsidRPr="00E323AC" w:rsidRDefault="007033C9" w:rsidP="00533347">
            <w:pPr>
              <w:rPr>
                <w:rFonts w:cstheme="minorHAnsi"/>
                <w:sz w:val="18"/>
                <w:szCs w:val="18"/>
              </w:rPr>
            </w:pPr>
            <w:r w:rsidRPr="00E323AC">
              <w:rPr>
                <w:rFonts w:cstheme="minorHAnsi"/>
                <w:sz w:val="18"/>
                <w:szCs w:val="18"/>
              </w:rPr>
              <w:t>1.56</w:t>
            </w:r>
          </w:p>
        </w:tc>
        <w:tc>
          <w:tcPr>
            <w:tcW w:w="895" w:type="dxa"/>
          </w:tcPr>
          <w:p w14:paraId="47752DC3"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75696AC7" w14:textId="77777777" w:rsidR="007033C9" w:rsidRPr="00E323AC" w:rsidRDefault="007033C9" w:rsidP="00533347">
            <w:pPr>
              <w:rPr>
                <w:rFonts w:cstheme="minorHAnsi"/>
                <w:b/>
                <w:bCs/>
                <w:sz w:val="18"/>
                <w:szCs w:val="18"/>
              </w:rPr>
            </w:pPr>
            <w:r w:rsidRPr="00E323AC">
              <w:rPr>
                <w:rFonts w:cstheme="minorHAnsi"/>
                <w:b/>
                <w:bCs/>
                <w:sz w:val="18"/>
                <w:szCs w:val="18"/>
              </w:rPr>
              <w:t>109.63</w:t>
            </w:r>
          </w:p>
        </w:tc>
        <w:tc>
          <w:tcPr>
            <w:tcW w:w="842" w:type="dxa"/>
            <w:shd w:val="clear" w:color="auto" w:fill="D9E2F3" w:themeFill="accent1" w:themeFillTint="33"/>
          </w:tcPr>
          <w:p w14:paraId="0B1F584B" w14:textId="7CDC8E96"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2.09</w:t>
            </w:r>
          </w:p>
        </w:tc>
      </w:tr>
      <w:tr w:rsidR="007033C9" w14:paraId="7C7BECAD" w14:textId="4C8AE8F2" w:rsidTr="007033C9">
        <w:tc>
          <w:tcPr>
            <w:tcW w:w="891" w:type="dxa"/>
          </w:tcPr>
          <w:p w14:paraId="6B9E97F3" w14:textId="77777777" w:rsidR="007033C9" w:rsidRPr="004B51C3" w:rsidRDefault="007033C9" w:rsidP="00533347">
            <w:pPr>
              <w:rPr>
                <w:rFonts w:cstheme="minorHAnsi"/>
                <w:sz w:val="20"/>
                <w:szCs w:val="20"/>
              </w:rPr>
            </w:pPr>
            <w:r>
              <w:rPr>
                <w:rFonts w:cstheme="minorHAnsi"/>
                <w:sz w:val="20"/>
                <w:szCs w:val="20"/>
              </w:rPr>
              <w:t>2012</w:t>
            </w:r>
          </w:p>
        </w:tc>
        <w:tc>
          <w:tcPr>
            <w:tcW w:w="896" w:type="dxa"/>
          </w:tcPr>
          <w:p w14:paraId="3E38434F" w14:textId="07571DEA" w:rsidR="007033C9" w:rsidRPr="00E323AC" w:rsidRDefault="007033C9" w:rsidP="00533347">
            <w:pPr>
              <w:rPr>
                <w:rFonts w:cstheme="minorHAnsi"/>
                <w:sz w:val="18"/>
                <w:szCs w:val="18"/>
              </w:rPr>
            </w:pPr>
            <w:r>
              <w:rPr>
                <w:rFonts w:cstheme="minorHAnsi"/>
                <w:sz w:val="18"/>
                <w:szCs w:val="18"/>
              </w:rPr>
              <w:t>41.56</w:t>
            </w:r>
          </w:p>
        </w:tc>
        <w:tc>
          <w:tcPr>
            <w:tcW w:w="859" w:type="dxa"/>
          </w:tcPr>
          <w:p w14:paraId="0F7AF542"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7B1FAA5B" w14:textId="29C609F4" w:rsidR="007033C9" w:rsidRPr="00E323AC" w:rsidRDefault="007033C9" w:rsidP="00533347">
            <w:pPr>
              <w:rPr>
                <w:rFonts w:cstheme="minorHAnsi"/>
                <w:sz w:val="18"/>
                <w:szCs w:val="18"/>
              </w:rPr>
            </w:pPr>
            <w:r>
              <w:rPr>
                <w:rFonts w:cstheme="minorHAnsi"/>
                <w:sz w:val="18"/>
                <w:szCs w:val="18"/>
              </w:rPr>
              <w:t>6.81</w:t>
            </w:r>
          </w:p>
        </w:tc>
        <w:tc>
          <w:tcPr>
            <w:tcW w:w="940" w:type="dxa"/>
            <w:shd w:val="clear" w:color="auto" w:fill="D9E2F3" w:themeFill="accent1" w:themeFillTint="33"/>
          </w:tcPr>
          <w:p w14:paraId="08D76CE8" w14:textId="257B05E6"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8.37</w:t>
            </w:r>
          </w:p>
        </w:tc>
        <w:tc>
          <w:tcPr>
            <w:tcW w:w="928" w:type="dxa"/>
            <w:shd w:val="clear" w:color="auto" w:fill="D9E2F3" w:themeFill="accent1" w:themeFillTint="33"/>
          </w:tcPr>
          <w:p w14:paraId="094E2122" w14:textId="30B946C9" w:rsidR="007033C9" w:rsidRPr="007033C9" w:rsidRDefault="007033C9" w:rsidP="00533347">
            <w:pPr>
              <w:rPr>
                <w:rFonts w:cstheme="minorHAnsi"/>
                <w:i/>
                <w:iCs/>
                <w:sz w:val="18"/>
                <w:szCs w:val="18"/>
              </w:rPr>
            </w:pPr>
            <w:r w:rsidRPr="007033C9">
              <w:rPr>
                <w:rFonts w:cstheme="minorHAnsi"/>
                <w:i/>
                <w:iCs/>
                <w:sz w:val="18"/>
                <w:szCs w:val="18"/>
              </w:rPr>
              <w:t>+2.35</w:t>
            </w:r>
          </w:p>
        </w:tc>
        <w:tc>
          <w:tcPr>
            <w:tcW w:w="895" w:type="dxa"/>
          </w:tcPr>
          <w:p w14:paraId="4B79BFE5" w14:textId="715948E3" w:rsidR="007033C9" w:rsidRPr="00E323AC" w:rsidRDefault="007033C9" w:rsidP="00533347">
            <w:pPr>
              <w:rPr>
                <w:rFonts w:cstheme="minorHAnsi"/>
                <w:sz w:val="18"/>
                <w:szCs w:val="18"/>
              </w:rPr>
            </w:pPr>
            <w:r w:rsidRPr="00E323AC">
              <w:rPr>
                <w:rFonts w:cstheme="minorHAnsi"/>
                <w:sz w:val="18"/>
                <w:szCs w:val="18"/>
              </w:rPr>
              <w:t>23.90</w:t>
            </w:r>
          </w:p>
        </w:tc>
        <w:tc>
          <w:tcPr>
            <w:tcW w:w="859" w:type="dxa"/>
          </w:tcPr>
          <w:p w14:paraId="18C39633"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2265EC7C" w14:textId="77777777" w:rsidR="007033C9" w:rsidRPr="00E323AC" w:rsidRDefault="007033C9" w:rsidP="00533347">
            <w:pPr>
              <w:rPr>
                <w:rFonts w:cstheme="minorHAnsi"/>
                <w:sz w:val="18"/>
                <w:szCs w:val="18"/>
              </w:rPr>
            </w:pPr>
            <w:r w:rsidRPr="00E323AC">
              <w:rPr>
                <w:rFonts w:cstheme="minorHAnsi"/>
                <w:sz w:val="18"/>
                <w:szCs w:val="18"/>
              </w:rPr>
              <w:t>0.56</w:t>
            </w:r>
          </w:p>
        </w:tc>
        <w:tc>
          <w:tcPr>
            <w:tcW w:w="940" w:type="dxa"/>
            <w:shd w:val="clear" w:color="auto" w:fill="D9E2F3" w:themeFill="accent1" w:themeFillTint="33"/>
          </w:tcPr>
          <w:p w14:paraId="3B2E0F3D" w14:textId="77777777" w:rsidR="007033C9" w:rsidRPr="00E323AC" w:rsidRDefault="007033C9" w:rsidP="00533347">
            <w:pPr>
              <w:rPr>
                <w:rFonts w:cstheme="minorHAnsi"/>
                <w:b/>
                <w:bCs/>
                <w:sz w:val="18"/>
                <w:szCs w:val="18"/>
              </w:rPr>
            </w:pPr>
            <w:r w:rsidRPr="00E323AC">
              <w:rPr>
                <w:rFonts w:cstheme="minorHAnsi"/>
                <w:b/>
                <w:bCs/>
                <w:sz w:val="18"/>
                <w:szCs w:val="18"/>
              </w:rPr>
              <w:t>25.02</w:t>
            </w:r>
          </w:p>
        </w:tc>
        <w:tc>
          <w:tcPr>
            <w:tcW w:w="885" w:type="dxa"/>
            <w:shd w:val="clear" w:color="auto" w:fill="D9E2F3" w:themeFill="accent1" w:themeFillTint="33"/>
          </w:tcPr>
          <w:p w14:paraId="7C8FA0B7" w14:textId="7AD09F01" w:rsidR="007033C9" w:rsidRPr="007033C9" w:rsidRDefault="007033C9" w:rsidP="00533347">
            <w:pPr>
              <w:rPr>
                <w:rFonts w:cstheme="minorHAnsi"/>
                <w:i/>
                <w:iCs/>
                <w:sz w:val="18"/>
                <w:szCs w:val="18"/>
              </w:rPr>
            </w:pPr>
            <w:r w:rsidRPr="007033C9">
              <w:rPr>
                <w:rFonts w:cstheme="minorHAnsi"/>
                <w:i/>
                <w:iCs/>
                <w:sz w:val="18"/>
                <w:szCs w:val="18"/>
              </w:rPr>
              <w:t>+5.29</w:t>
            </w:r>
          </w:p>
        </w:tc>
        <w:tc>
          <w:tcPr>
            <w:tcW w:w="935" w:type="dxa"/>
          </w:tcPr>
          <w:p w14:paraId="710B67DB" w14:textId="07810B00" w:rsidR="007033C9" w:rsidRPr="00E323AC" w:rsidRDefault="007033C9" w:rsidP="00533347">
            <w:pPr>
              <w:rPr>
                <w:rFonts w:cstheme="minorHAnsi"/>
                <w:sz w:val="18"/>
                <w:szCs w:val="18"/>
              </w:rPr>
            </w:pPr>
            <w:r w:rsidRPr="00E323AC">
              <w:rPr>
                <w:rFonts w:cstheme="minorHAnsi"/>
                <w:sz w:val="18"/>
                <w:szCs w:val="18"/>
              </w:rPr>
              <w:t>108.82</w:t>
            </w:r>
          </w:p>
        </w:tc>
        <w:tc>
          <w:tcPr>
            <w:tcW w:w="895" w:type="dxa"/>
          </w:tcPr>
          <w:p w14:paraId="5D9C2E73" w14:textId="77777777" w:rsidR="007033C9" w:rsidRPr="00E323AC" w:rsidRDefault="007033C9" w:rsidP="00533347">
            <w:pPr>
              <w:rPr>
                <w:rFonts w:cstheme="minorHAnsi"/>
                <w:sz w:val="18"/>
                <w:szCs w:val="18"/>
              </w:rPr>
            </w:pPr>
            <w:r w:rsidRPr="00E323AC">
              <w:rPr>
                <w:rFonts w:cstheme="minorHAnsi"/>
                <w:sz w:val="18"/>
                <w:szCs w:val="18"/>
              </w:rPr>
              <w:t>1.56</w:t>
            </w:r>
          </w:p>
        </w:tc>
        <w:tc>
          <w:tcPr>
            <w:tcW w:w="895" w:type="dxa"/>
          </w:tcPr>
          <w:p w14:paraId="4BAECF36"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0C5037DE" w14:textId="77777777" w:rsidR="007033C9" w:rsidRPr="00E323AC" w:rsidRDefault="007033C9" w:rsidP="00533347">
            <w:pPr>
              <w:rPr>
                <w:rFonts w:cstheme="minorHAnsi"/>
                <w:b/>
                <w:bCs/>
                <w:sz w:val="18"/>
                <w:szCs w:val="18"/>
              </w:rPr>
            </w:pPr>
            <w:r w:rsidRPr="00E323AC">
              <w:rPr>
                <w:rFonts w:cstheme="minorHAnsi"/>
                <w:b/>
                <w:bCs/>
                <w:sz w:val="18"/>
                <w:szCs w:val="18"/>
              </w:rPr>
              <w:t>110.37</w:t>
            </w:r>
          </w:p>
        </w:tc>
        <w:tc>
          <w:tcPr>
            <w:tcW w:w="842" w:type="dxa"/>
            <w:shd w:val="clear" w:color="auto" w:fill="D9E2F3" w:themeFill="accent1" w:themeFillTint="33"/>
          </w:tcPr>
          <w:p w14:paraId="0817727F" w14:textId="48BEF569"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0.74</w:t>
            </w:r>
          </w:p>
        </w:tc>
      </w:tr>
      <w:tr w:rsidR="007033C9" w14:paraId="45A1DBF8" w14:textId="069018CE" w:rsidTr="007033C9">
        <w:tc>
          <w:tcPr>
            <w:tcW w:w="891" w:type="dxa"/>
          </w:tcPr>
          <w:p w14:paraId="3933AF6B" w14:textId="77777777" w:rsidR="007033C9" w:rsidRPr="004B51C3" w:rsidRDefault="007033C9" w:rsidP="00533347">
            <w:pPr>
              <w:rPr>
                <w:rFonts w:cstheme="minorHAnsi"/>
                <w:sz w:val="20"/>
                <w:szCs w:val="20"/>
              </w:rPr>
            </w:pPr>
            <w:r>
              <w:rPr>
                <w:rFonts w:cstheme="minorHAnsi"/>
                <w:sz w:val="20"/>
                <w:szCs w:val="20"/>
              </w:rPr>
              <w:t>2013</w:t>
            </w:r>
          </w:p>
        </w:tc>
        <w:tc>
          <w:tcPr>
            <w:tcW w:w="896" w:type="dxa"/>
          </w:tcPr>
          <w:p w14:paraId="0EDD7E68" w14:textId="0EF45EF8" w:rsidR="007033C9" w:rsidRPr="00E323AC" w:rsidRDefault="007033C9" w:rsidP="00533347">
            <w:pPr>
              <w:rPr>
                <w:rFonts w:cstheme="minorHAnsi"/>
                <w:sz w:val="18"/>
                <w:szCs w:val="18"/>
              </w:rPr>
            </w:pPr>
            <w:r>
              <w:rPr>
                <w:rFonts w:cstheme="minorHAnsi"/>
                <w:sz w:val="18"/>
                <w:szCs w:val="18"/>
              </w:rPr>
              <w:t>39.47</w:t>
            </w:r>
          </w:p>
        </w:tc>
        <w:tc>
          <w:tcPr>
            <w:tcW w:w="859" w:type="dxa"/>
          </w:tcPr>
          <w:p w14:paraId="624709C9"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A4F5217" w14:textId="6E58328F" w:rsidR="007033C9" w:rsidRPr="00E323AC" w:rsidRDefault="007033C9" w:rsidP="00533347">
            <w:pPr>
              <w:rPr>
                <w:rFonts w:cstheme="minorHAnsi"/>
                <w:sz w:val="18"/>
                <w:szCs w:val="18"/>
              </w:rPr>
            </w:pPr>
            <w:r>
              <w:rPr>
                <w:rFonts w:cstheme="minorHAnsi"/>
                <w:sz w:val="18"/>
                <w:szCs w:val="18"/>
              </w:rPr>
              <w:t>8.60</w:t>
            </w:r>
          </w:p>
        </w:tc>
        <w:tc>
          <w:tcPr>
            <w:tcW w:w="940" w:type="dxa"/>
            <w:shd w:val="clear" w:color="auto" w:fill="D9E2F3" w:themeFill="accent1" w:themeFillTint="33"/>
          </w:tcPr>
          <w:p w14:paraId="300D0FAD" w14:textId="09D5DB2D" w:rsidR="007033C9" w:rsidRPr="00B26296" w:rsidRDefault="007033C9" w:rsidP="00533347">
            <w:pPr>
              <w:rPr>
                <w:rFonts w:cstheme="minorHAnsi"/>
                <w:b/>
                <w:bCs/>
                <w:sz w:val="18"/>
                <w:szCs w:val="18"/>
              </w:rPr>
            </w:pPr>
            <w:r>
              <w:rPr>
                <w:rFonts w:cstheme="minorHAnsi"/>
                <w:b/>
                <w:bCs/>
                <w:sz w:val="18"/>
                <w:szCs w:val="18"/>
              </w:rPr>
              <w:t>49.58</w:t>
            </w:r>
          </w:p>
        </w:tc>
        <w:tc>
          <w:tcPr>
            <w:tcW w:w="928" w:type="dxa"/>
            <w:shd w:val="clear" w:color="auto" w:fill="D9E2F3" w:themeFill="accent1" w:themeFillTint="33"/>
          </w:tcPr>
          <w:p w14:paraId="2F6C0AD8" w14:textId="0E0A0046" w:rsidR="007033C9" w:rsidRPr="007033C9" w:rsidRDefault="007033C9" w:rsidP="00533347">
            <w:pPr>
              <w:rPr>
                <w:rFonts w:cstheme="minorHAnsi"/>
                <w:i/>
                <w:iCs/>
                <w:sz w:val="18"/>
                <w:szCs w:val="18"/>
              </w:rPr>
            </w:pPr>
            <w:r w:rsidRPr="007033C9">
              <w:rPr>
                <w:rFonts w:cstheme="minorHAnsi"/>
                <w:i/>
                <w:iCs/>
                <w:sz w:val="18"/>
                <w:szCs w:val="18"/>
              </w:rPr>
              <w:t>+1.21</w:t>
            </w:r>
          </w:p>
        </w:tc>
        <w:tc>
          <w:tcPr>
            <w:tcW w:w="895" w:type="dxa"/>
          </w:tcPr>
          <w:p w14:paraId="001F3917" w14:textId="1559C1C9" w:rsidR="007033C9" w:rsidRPr="00E323AC" w:rsidRDefault="007033C9" w:rsidP="00533347">
            <w:pPr>
              <w:rPr>
                <w:rFonts w:cstheme="minorHAnsi"/>
                <w:sz w:val="18"/>
                <w:szCs w:val="18"/>
              </w:rPr>
            </w:pPr>
            <w:r w:rsidRPr="00E323AC">
              <w:rPr>
                <w:rFonts w:cstheme="minorHAnsi"/>
                <w:sz w:val="18"/>
                <w:szCs w:val="18"/>
              </w:rPr>
              <w:t>26.35</w:t>
            </w:r>
          </w:p>
        </w:tc>
        <w:tc>
          <w:tcPr>
            <w:tcW w:w="859" w:type="dxa"/>
          </w:tcPr>
          <w:p w14:paraId="48DDE7A5"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040C78F1" w14:textId="77777777" w:rsidR="007033C9" w:rsidRPr="00E323AC" w:rsidRDefault="007033C9" w:rsidP="00533347">
            <w:pPr>
              <w:rPr>
                <w:rFonts w:cstheme="minorHAnsi"/>
                <w:sz w:val="18"/>
                <w:szCs w:val="18"/>
              </w:rPr>
            </w:pPr>
            <w:r w:rsidRPr="00E323AC">
              <w:rPr>
                <w:rFonts w:cstheme="minorHAnsi"/>
                <w:sz w:val="18"/>
                <w:szCs w:val="18"/>
              </w:rPr>
              <w:t>0.70</w:t>
            </w:r>
          </w:p>
        </w:tc>
        <w:tc>
          <w:tcPr>
            <w:tcW w:w="940" w:type="dxa"/>
            <w:shd w:val="clear" w:color="auto" w:fill="D9E2F3" w:themeFill="accent1" w:themeFillTint="33"/>
          </w:tcPr>
          <w:p w14:paraId="6D8868CD" w14:textId="77777777" w:rsidR="007033C9" w:rsidRPr="00E323AC" w:rsidRDefault="007033C9" w:rsidP="00533347">
            <w:pPr>
              <w:rPr>
                <w:rFonts w:cstheme="minorHAnsi"/>
                <w:b/>
                <w:bCs/>
                <w:sz w:val="18"/>
                <w:szCs w:val="18"/>
              </w:rPr>
            </w:pPr>
            <w:r w:rsidRPr="00E323AC">
              <w:rPr>
                <w:rFonts w:cstheme="minorHAnsi"/>
                <w:b/>
                <w:bCs/>
                <w:sz w:val="18"/>
                <w:szCs w:val="18"/>
              </w:rPr>
              <w:t>27.60</w:t>
            </w:r>
          </w:p>
        </w:tc>
        <w:tc>
          <w:tcPr>
            <w:tcW w:w="885" w:type="dxa"/>
            <w:shd w:val="clear" w:color="auto" w:fill="D9E2F3" w:themeFill="accent1" w:themeFillTint="33"/>
          </w:tcPr>
          <w:p w14:paraId="2D41B8A7" w14:textId="330E38C9" w:rsidR="007033C9" w:rsidRPr="007033C9" w:rsidRDefault="007033C9" w:rsidP="00533347">
            <w:pPr>
              <w:rPr>
                <w:rFonts w:cstheme="minorHAnsi"/>
                <w:i/>
                <w:iCs/>
                <w:sz w:val="18"/>
                <w:szCs w:val="18"/>
              </w:rPr>
            </w:pPr>
            <w:r w:rsidRPr="007033C9">
              <w:rPr>
                <w:rFonts w:cstheme="minorHAnsi"/>
                <w:i/>
                <w:iCs/>
                <w:sz w:val="18"/>
                <w:szCs w:val="18"/>
              </w:rPr>
              <w:t>+2.58</w:t>
            </w:r>
          </w:p>
        </w:tc>
        <w:tc>
          <w:tcPr>
            <w:tcW w:w="935" w:type="dxa"/>
          </w:tcPr>
          <w:p w14:paraId="2529639B" w14:textId="2D1582A5" w:rsidR="007033C9" w:rsidRPr="00E323AC" w:rsidRDefault="007033C9" w:rsidP="00533347">
            <w:pPr>
              <w:rPr>
                <w:rFonts w:cstheme="minorHAnsi"/>
                <w:sz w:val="18"/>
                <w:szCs w:val="18"/>
              </w:rPr>
            </w:pPr>
            <w:r w:rsidRPr="00E323AC">
              <w:rPr>
                <w:rFonts w:cstheme="minorHAnsi"/>
                <w:sz w:val="18"/>
                <w:szCs w:val="18"/>
              </w:rPr>
              <w:t>108.30</w:t>
            </w:r>
          </w:p>
        </w:tc>
        <w:tc>
          <w:tcPr>
            <w:tcW w:w="895" w:type="dxa"/>
          </w:tcPr>
          <w:p w14:paraId="3FDEF0C6" w14:textId="77777777" w:rsidR="007033C9" w:rsidRPr="00E323AC" w:rsidRDefault="007033C9" w:rsidP="00533347">
            <w:pPr>
              <w:rPr>
                <w:rFonts w:cstheme="minorHAnsi"/>
                <w:sz w:val="18"/>
                <w:szCs w:val="18"/>
              </w:rPr>
            </w:pPr>
            <w:r w:rsidRPr="00E323AC">
              <w:rPr>
                <w:rFonts w:cstheme="minorHAnsi"/>
                <w:sz w:val="18"/>
                <w:szCs w:val="18"/>
              </w:rPr>
              <w:t>2.02</w:t>
            </w:r>
          </w:p>
        </w:tc>
        <w:tc>
          <w:tcPr>
            <w:tcW w:w="895" w:type="dxa"/>
          </w:tcPr>
          <w:p w14:paraId="66C7AFFF" w14:textId="77777777" w:rsidR="007033C9" w:rsidRPr="00E323AC" w:rsidRDefault="007033C9" w:rsidP="00533347">
            <w:pPr>
              <w:rPr>
                <w:rFonts w:cstheme="minorHAnsi"/>
                <w:sz w:val="18"/>
                <w:szCs w:val="18"/>
              </w:rPr>
            </w:pPr>
            <w:r w:rsidRPr="00E323AC">
              <w:rPr>
                <w:rFonts w:cstheme="minorHAnsi"/>
                <w:sz w:val="18"/>
                <w:szCs w:val="18"/>
              </w:rPr>
              <w:t>2.55</w:t>
            </w:r>
          </w:p>
        </w:tc>
        <w:tc>
          <w:tcPr>
            <w:tcW w:w="940" w:type="dxa"/>
            <w:shd w:val="clear" w:color="auto" w:fill="D9E2F3" w:themeFill="accent1" w:themeFillTint="33"/>
          </w:tcPr>
          <w:p w14:paraId="15B7C233" w14:textId="77777777" w:rsidR="007033C9" w:rsidRPr="00E323AC" w:rsidRDefault="007033C9" w:rsidP="00533347">
            <w:pPr>
              <w:rPr>
                <w:rFonts w:cstheme="minorHAnsi"/>
                <w:b/>
                <w:bCs/>
                <w:sz w:val="18"/>
                <w:szCs w:val="18"/>
              </w:rPr>
            </w:pPr>
            <w:r w:rsidRPr="00E323AC">
              <w:rPr>
                <w:rFonts w:cstheme="minorHAnsi"/>
                <w:b/>
                <w:bCs/>
                <w:sz w:val="18"/>
                <w:szCs w:val="18"/>
              </w:rPr>
              <w:t>112.86</w:t>
            </w:r>
          </w:p>
        </w:tc>
        <w:tc>
          <w:tcPr>
            <w:tcW w:w="842" w:type="dxa"/>
            <w:shd w:val="clear" w:color="auto" w:fill="D9E2F3" w:themeFill="accent1" w:themeFillTint="33"/>
          </w:tcPr>
          <w:p w14:paraId="61143FD2" w14:textId="5323BDE3"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2.49</w:t>
            </w:r>
          </w:p>
        </w:tc>
      </w:tr>
      <w:tr w:rsidR="007033C9" w14:paraId="1EA63327" w14:textId="60E142D7" w:rsidTr="007033C9">
        <w:tc>
          <w:tcPr>
            <w:tcW w:w="891" w:type="dxa"/>
          </w:tcPr>
          <w:p w14:paraId="6D8090D5" w14:textId="77777777" w:rsidR="007033C9" w:rsidRPr="004B51C3" w:rsidRDefault="007033C9" w:rsidP="00533347">
            <w:pPr>
              <w:rPr>
                <w:rFonts w:cstheme="minorHAnsi"/>
                <w:sz w:val="20"/>
                <w:szCs w:val="20"/>
              </w:rPr>
            </w:pPr>
            <w:r>
              <w:rPr>
                <w:rFonts w:cstheme="minorHAnsi"/>
                <w:sz w:val="20"/>
                <w:szCs w:val="20"/>
              </w:rPr>
              <w:t>2014</w:t>
            </w:r>
          </w:p>
        </w:tc>
        <w:tc>
          <w:tcPr>
            <w:tcW w:w="896" w:type="dxa"/>
          </w:tcPr>
          <w:p w14:paraId="7841301D" w14:textId="0CAB5EBF" w:rsidR="007033C9" w:rsidRPr="00E323AC" w:rsidRDefault="007033C9" w:rsidP="00533347">
            <w:pPr>
              <w:rPr>
                <w:rFonts w:cstheme="minorHAnsi"/>
                <w:sz w:val="18"/>
                <w:szCs w:val="18"/>
              </w:rPr>
            </w:pPr>
            <w:r>
              <w:rPr>
                <w:rFonts w:cstheme="minorHAnsi"/>
                <w:sz w:val="18"/>
                <w:szCs w:val="18"/>
              </w:rPr>
              <w:t>39.05</w:t>
            </w:r>
          </w:p>
        </w:tc>
        <w:tc>
          <w:tcPr>
            <w:tcW w:w="859" w:type="dxa"/>
          </w:tcPr>
          <w:p w14:paraId="77DFC8BC"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F24CC68" w14:textId="7C796264" w:rsidR="007033C9" w:rsidRPr="00E323AC" w:rsidRDefault="007033C9" w:rsidP="00533347">
            <w:pPr>
              <w:rPr>
                <w:rFonts w:cstheme="minorHAnsi"/>
                <w:sz w:val="18"/>
                <w:szCs w:val="18"/>
              </w:rPr>
            </w:pPr>
            <w:r>
              <w:rPr>
                <w:rFonts w:cstheme="minorHAnsi"/>
                <w:sz w:val="18"/>
                <w:szCs w:val="18"/>
              </w:rPr>
              <w:t>11.02</w:t>
            </w:r>
          </w:p>
        </w:tc>
        <w:tc>
          <w:tcPr>
            <w:tcW w:w="940" w:type="dxa"/>
            <w:shd w:val="clear" w:color="auto" w:fill="D9E2F3" w:themeFill="accent1" w:themeFillTint="33"/>
          </w:tcPr>
          <w:p w14:paraId="21C29237" w14:textId="1FDD5257" w:rsidR="007033C9" w:rsidRPr="00B26296" w:rsidRDefault="007033C9" w:rsidP="00533347">
            <w:pPr>
              <w:rPr>
                <w:rFonts w:cstheme="minorHAnsi"/>
                <w:b/>
                <w:bCs/>
                <w:sz w:val="18"/>
                <w:szCs w:val="18"/>
              </w:rPr>
            </w:pPr>
            <w:r>
              <w:rPr>
                <w:rFonts w:cstheme="minorHAnsi"/>
                <w:b/>
                <w:bCs/>
                <w:sz w:val="18"/>
                <w:szCs w:val="18"/>
              </w:rPr>
              <w:t>51.58</w:t>
            </w:r>
          </w:p>
        </w:tc>
        <w:tc>
          <w:tcPr>
            <w:tcW w:w="928" w:type="dxa"/>
            <w:shd w:val="clear" w:color="auto" w:fill="D9E2F3" w:themeFill="accent1" w:themeFillTint="33"/>
          </w:tcPr>
          <w:p w14:paraId="268A54AF" w14:textId="78A932AD" w:rsidR="007033C9" w:rsidRPr="007033C9" w:rsidRDefault="007033C9" w:rsidP="00533347">
            <w:pPr>
              <w:rPr>
                <w:rFonts w:cstheme="minorHAnsi"/>
                <w:i/>
                <w:iCs/>
                <w:sz w:val="18"/>
                <w:szCs w:val="18"/>
              </w:rPr>
            </w:pPr>
            <w:r w:rsidRPr="007033C9">
              <w:rPr>
                <w:rFonts w:cstheme="minorHAnsi"/>
                <w:i/>
                <w:iCs/>
                <w:sz w:val="18"/>
                <w:szCs w:val="18"/>
              </w:rPr>
              <w:t>+2.00</w:t>
            </w:r>
          </w:p>
        </w:tc>
        <w:tc>
          <w:tcPr>
            <w:tcW w:w="895" w:type="dxa"/>
          </w:tcPr>
          <w:p w14:paraId="4070190E" w14:textId="5EE8DD9A" w:rsidR="007033C9" w:rsidRPr="00E323AC" w:rsidRDefault="007033C9" w:rsidP="00533347">
            <w:pPr>
              <w:rPr>
                <w:rFonts w:cstheme="minorHAnsi"/>
                <w:sz w:val="18"/>
                <w:szCs w:val="18"/>
              </w:rPr>
            </w:pPr>
            <w:r w:rsidRPr="00E323AC">
              <w:rPr>
                <w:rFonts w:cstheme="minorHAnsi"/>
                <w:sz w:val="18"/>
                <w:szCs w:val="18"/>
              </w:rPr>
              <w:t>34.52</w:t>
            </w:r>
          </w:p>
        </w:tc>
        <w:tc>
          <w:tcPr>
            <w:tcW w:w="859" w:type="dxa"/>
          </w:tcPr>
          <w:p w14:paraId="277DF618" w14:textId="77777777" w:rsidR="007033C9" w:rsidRPr="00E323AC" w:rsidRDefault="007033C9" w:rsidP="00533347">
            <w:pPr>
              <w:rPr>
                <w:rFonts w:cstheme="minorHAnsi"/>
                <w:sz w:val="18"/>
                <w:szCs w:val="18"/>
              </w:rPr>
            </w:pPr>
            <w:r w:rsidRPr="00E323AC">
              <w:rPr>
                <w:rFonts w:cstheme="minorHAnsi"/>
                <w:sz w:val="18"/>
                <w:szCs w:val="18"/>
              </w:rPr>
              <w:t>0.73</w:t>
            </w:r>
          </w:p>
        </w:tc>
        <w:tc>
          <w:tcPr>
            <w:tcW w:w="895" w:type="dxa"/>
          </w:tcPr>
          <w:p w14:paraId="2656BF8D" w14:textId="77777777" w:rsidR="007033C9" w:rsidRPr="00E323AC" w:rsidRDefault="007033C9" w:rsidP="00533347">
            <w:pPr>
              <w:rPr>
                <w:rFonts w:cstheme="minorHAnsi"/>
                <w:sz w:val="18"/>
                <w:szCs w:val="18"/>
              </w:rPr>
            </w:pPr>
            <w:r w:rsidRPr="00E323AC">
              <w:rPr>
                <w:rFonts w:cstheme="minorHAnsi"/>
                <w:sz w:val="18"/>
                <w:szCs w:val="18"/>
              </w:rPr>
              <w:t>1.25</w:t>
            </w:r>
          </w:p>
        </w:tc>
        <w:tc>
          <w:tcPr>
            <w:tcW w:w="940" w:type="dxa"/>
            <w:shd w:val="clear" w:color="auto" w:fill="D9E2F3" w:themeFill="accent1" w:themeFillTint="33"/>
          </w:tcPr>
          <w:p w14:paraId="68FF4CFA" w14:textId="77777777" w:rsidR="007033C9" w:rsidRPr="00E323AC" w:rsidRDefault="007033C9" w:rsidP="00533347">
            <w:pPr>
              <w:rPr>
                <w:rFonts w:cstheme="minorHAnsi"/>
                <w:b/>
                <w:bCs/>
                <w:sz w:val="18"/>
                <w:szCs w:val="18"/>
              </w:rPr>
            </w:pPr>
            <w:r w:rsidRPr="00E323AC">
              <w:rPr>
                <w:rFonts w:cstheme="minorHAnsi"/>
                <w:b/>
                <w:bCs/>
                <w:sz w:val="18"/>
                <w:szCs w:val="18"/>
              </w:rPr>
              <w:t>36.50</w:t>
            </w:r>
          </w:p>
        </w:tc>
        <w:tc>
          <w:tcPr>
            <w:tcW w:w="885" w:type="dxa"/>
            <w:shd w:val="clear" w:color="auto" w:fill="D9E2F3" w:themeFill="accent1" w:themeFillTint="33"/>
          </w:tcPr>
          <w:p w14:paraId="6A1321BC" w14:textId="06B49849" w:rsidR="007033C9" w:rsidRPr="007033C9" w:rsidRDefault="007033C9" w:rsidP="00533347">
            <w:pPr>
              <w:rPr>
                <w:rFonts w:cstheme="minorHAnsi"/>
                <w:i/>
                <w:iCs/>
                <w:sz w:val="18"/>
                <w:szCs w:val="18"/>
              </w:rPr>
            </w:pPr>
            <w:r w:rsidRPr="007033C9">
              <w:rPr>
                <w:rFonts w:cstheme="minorHAnsi"/>
                <w:i/>
                <w:iCs/>
                <w:sz w:val="18"/>
                <w:szCs w:val="18"/>
              </w:rPr>
              <w:t>+8.90</w:t>
            </w:r>
          </w:p>
        </w:tc>
        <w:tc>
          <w:tcPr>
            <w:tcW w:w="935" w:type="dxa"/>
          </w:tcPr>
          <w:p w14:paraId="2538FAF9" w14:textId="4D55A7CC" w:rsidR="007033C9" w:rsidRPr="00E323AC" w:rsidRDefault="007033C9" w:rsidP="00533347">
            <w:pPr>
              <w:rPr>
                <w:rFonts w:cstheme="minorHAnsi"/>
                <w:sz w:val="18"/>
                <w:szCs w:val="18"/>
              </w:rPr>
            </w:pPr>
            <w:r w:rsidRPr="00E323AC">
              <w:rPr>
                <w:rFonts w:cstheme="minorHAnsi"/>
                <w:sz w:val="18"/>
                <w:szCs w:val="18"/>
              </w:rPr>
              <w:t>108.47</w:t>
            </w:r>
          </w:p>
        </w:tc>
        <w:tc>
          <w:tcPr>
            <w:tcW w:w="895" w:type="dxa"/>
          </w:tcPr>
          <w:p w14:paraId="1600E85E" w14:textId="77777777" w:rsidR="007033C9" w:rsidRPr="00E323AC" w:rsidRDefault="007033C9" w:rsidP="00533347">
            <w:pPr>
              <w:rPr>
                <w:rFonts w:cstheme="minorHAnsi"/>
                <w:sz w:val="18"/>
                <w:szCs w:val="18"/>
              </w:rPr>
            </w:pPr>
            <w:r w:rsidRPr="00E323AC">
              <w:rPr>
                <w:rFonts w:cstheme="minorHAnsi"/>
                <w:sz w:val="18"/>
                <w:szCs w:val="18"/>
              </w:rPr>
              <w:t>5.91</w:t>
            </w:r>
          </w:p>
        </w:tc>
        <w:tc>
          <w:tcPr>
            <w:tcW w:w="895" w:type="dxa"/>
          </w:tcPr>
          <w:p w14:paraId="3BDF23AF" w14:textId="77777777" w:rsidR="007033C9" w:rsidRPr="00E323AC" w:rsidRDefault="007033C9" w:rsidP="00533347">
            <w:pPr>
              <w:rPr>
                <w:rFonts w:cstheme="minorHAnsi"/>
                <w:sz w:val="18"/>
                <w:szCs w:val="18"/>
              </w:rPr>
            </w:pPr>
            <w:r w:rsidRPr="00E323AC">
              <w:rPr>
                <w:rFonts w:cstheme="minorHAnsi"/>
                <w:sz w:val="18"/>
                <w:szCs w:val="18"/>
              </w:rPr>
              <w:t>7.75</w:t>
            </w:r>
          </w:p>
        </w:tc>
        <w:tc>
          <w:tcPr>
            <w:tcW w:w="940" w:type="dxa"/>
            <w:shd w:val="clear" w:color="auto" w:fill="D9E2F3" w:themeFill="accent1" w:themeFillTint="33"/>
          </w:tcPr>
          <w:p w14:paraId="7A68B9A0" w14:textId="77777777" w:rsidR="007033C9" w:rsidRPr="00E323AC" w:rsidRDefault="007033C9" w:rsidP="00533347">
            <w:pPr>
              <w:rPr>
                <w:rFonts w:cstheme="minorHAnsi"/>
                <w:b/>
                <w:bCs/>
                <w:sz w:val="18"/>
                <w:szCs w:val="18"/>
              </w:rPr>
            </w:pPr>
            <w:r w:rsidRPr="00E323AC">
              <w:rPr>
                <w:rFonts w:cstheme="minorHAnsi"/>
                <w:b/>
                <w:bCs/>
                <w:sz w:val="18"/>
                <w:szCs w:val="18"/>
              </w:rPr>
              <w:t>122.13</w:t>
            </w:r>
          </w:p>
        </w:tc>
        <w:tc>
          <w:tcPr>
            <w:tcW w:w="842" w:type="dxa"/>
            <w:shd w:val="clear" w:color="auto" w:fill="D9E2F3" w:themeFill="accent1" w:themeFillTint="33"/>
          </w:tcPr>
          <w:p w14:paraId="3CCE0CFE" w14:textId="362BF3BB"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9.27</w:t>
            </w:r>
          </w:p>
        </w:tc>
      </w:tr>
      <w:tr w:rsidR="007033C9" w14:paraId="0B9FA499" w14:textId="47D552C6" w:rsidTr="007033C9">
        <w:tc>
          <w:tcPr>
            <w:tcW w:w="891" w:type="dxa"/>
          </w:tcPr>
          <w:p w14:paraId="690514BD" w14:textId="77777777" w:rsidR="007033C9" w:rsidRDefault="007033C9" w:rsidP="00533347">
            <w:pPr>
              <w:rPr>
                <w:rFonts w:cstheme="minorHAnsi"/>
                <w:sz w:val="20"/>
                <w:szCs w:val="20"/>
              </w:rPr>
            </w:pPr>
            <w:r>
              <w:rPr>
                <w:rFonts w:cstheme="minorHAnsi"/>
                <w:sz w:val="20"/>
                <w:szCs w:val="20"/>
              </w:rPr>
              <w:t>2015</w:t>
            </w:r>
          </w:p>
        </w:tc>
        <w:tc>
          <w:tcPr>
            <w:tcW w:w="896" w:type="dxa"/>
          </w:tcPr>
          <w:p w14:paraId="02F991FF" w14:textId="160C1AB9" w:rsidR="007033C9" w:rsidRPr="00E323AC" w:rsidRDefault="007033C9" w:rsidP="00533347">
            <w:pPr>
              <w:rPr>
                <w:rFonts w:cstheme="minorHAnsi"/>
                <w:sz w:val="18"/>
                <w:szCs w:val="18"/>
              </w:rPr>
            </w:pPr>
            <w:r>
              <w:rPr>
                <w:rFonts w:cstheme="minorHAnsi"/>
                <w:sz w:val="18"/>
                <w:szCs w:val="18"/>
              </w:rPr>
              <w:t>41.20</w:t>
            </w:r>
          </w:p>
        </w:tc>
        <w:tc>
          <w:tcPr>
            <w:tcW w:w="859" w:type="dxa"/>
          </w:tcPr>
          <w:p w14:paraId="3B62965D"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02F4680" w14:textId="158DC83F" w:rsidR="007033C9" w:rsidRPr="00E323AC" w:rsidRDefault="007033C9" w:rsidP="00533347">
            <w:pPr>
              <w:rPr>
                <w:rFonts w:cstheme="minorHAnsi"/>
                <w:sz w:val="18"/>
                <w:szCs w:val="18"/>
              </w:rPr>
            </w:pPr>
            <w:r>
              <w:rPr>
                <w:rFonts w:cstheme="minorHAnsi"/>
                <w:sz w:val="18"/>
                <w:szCs w:val="18"/>
              </w:rPr>
              <w:t>11.95</w:t>
            </w:r>
          </w:p>
        </w:tc>
        <w:tc>
          <w:tcPr>
            <w:tcW w:w="940" w:type="dxa"/>
            <w:shd w:val="clear" w:color="auto" w:fill="D9E2F3" w:themeFill="accent1" w:themeFillTint="33"/>
          </w:tcPr>
          <w:p w14:paraId="40B08FBD" w14:textId="308FE743" w:rsidR="007033C9" w:rsidRPr="00B26296" w:rsidRDefault="007033C9" w:rsidP="00533347">
            <w:pPr>
              <w:rPr>
                <w:rFonts w:cstheme="minorHAnsi"/>
                <w:b/>
                <w:bCs/>
                <w:sz w:val="18"/>
                <w:szCs w:val="18"/>
              </w:rPr>
            </w:pPr>
            <w:r>
              <w:rPr>
                <w:rFonts w:cstheme="minorHAnsi"/>
                <w:b/>
                <w:bCs/>
                <w:sz w:val="18"/>
                <w:szCs w:val="18"/>
              </w:rPr>
              <w:t>54.65</w:t>
            </w:r>
          </w:p>
        </w:tc>
        <w:tc>
          <w:tcPr>
            <w:tcW w:w="928" w:type="dxa"/>
            <w:shd w:val="clear" w:color="auto" w:fill="D9E2F3" w:themeFill="accent1" w:themeFillTint="33"/>
          </w:tcPr>
          <w:p w14:paraId="4F820010" w14:textId="391A05FC" w:rsidR="007033C9" w:rsidRPr="007033C9" w:rsidRDefault="007033C9" w:rsidP="00533347">
            <w:pPr>
              <w:rPr>
                <w:rFonts w:cstheme="minorHAnsi"/>
                <w:i/>
                <w:iCs/>
                <w:sz w:val="18"/>
                <w:szCs w:val="18"/>
              </w:rPr>
            </w:pPr>
            <w:r w:rsidRPr="007033C9">
              <w:rPr>
                <w:rFonts w:cstheme="minorHAnsi"/>
                <w:i/>
                <w:iCs/>
                <w:sz w:val="18"/>
                <w:szCs w:val="18"/>
              </w:rPr>
              <w:t>+3.07</w:t>
            </w:r>
          </w:p>
        </w:tc>
        <w:tc>
          <w:tcPr>
            <w:tcW w:w="895" w:type="dxa"/>
          </w:tcPr>
          <w:p w14:paraId="50872D6F" w14:textId="23DF7B18" w:rsidR="007033C9" w:rsidRPr="00E323AC" w:rsidRDefault="007033C9" w:rsidP="00533347">
            <w:pPr>
              <w:rPr>
                <w:rFonts w:cstheme="minorHAnsi"/>
                <w:sz w:val="18"/>
                <w:szCs w:val="18"/>
              </w:rPr>
            </w:pPr>
            <w:r w:rsidRPr="00E323AC">
              <w:rPr>
                <w:rFonts w:cstheme="minorHAnsi"/>
                <w:sz w:val="18"/>
                <w:szCs w:val="18"/>
              </w:rPr>
              <w:t>34.82</w:t>
            </w:r>
          </w:p>
        </w:tc>
        <w:tc>
          <w:tcPr>
            <w:tcW w:w="859" w:type="dxa"/>
          </w:tcPr>
          <w:p w14:paraId="6CE6EB1D" w14:textId="77777777" w:rsidR="007033C9" w:rsidRPr="00E323AC" w:rsidRDefault="007033C9" w:rsidP="00533347">
            <w:pPr>
              <w:rPr>
                <w:rFonts w:cstheme="minorHAnsi"/>
                <w:sz w:val="18"/>
                <w:szCs w:val="18"/>
              </w:rPr>
            </w:pPr>
            <w:r w:rsidRPr="00E323AC">
              <w:rPr>
                <w:rFonts w:cstheme="minorHAnsi"/>
                <w:sz w:val="18"/>
                <w:szCs w:val="18"/>
              </w:rPr>
              <w:t>0.73</w:t>
            </w:r>
          </w:p>
        </w:tc>
        <w:tc>
          <w:tcPr>
            <w:tcW w:w="895" w:type="dxa"/>
          </w:tcPr>
          <w:p w14:paraId="71D6B809" w14:textId="77777777" w:rsidR="007033C9" w:rsidRPr="00E323AC" w:rsidRDefault="007033C9" w:rsidP="00533347">
            <w:pPr>
              <w:rPr>
                <w:rFonts w:cstheme="minorHAnsi"/>
                <w:sz w:val="18"/>
                <w:szCs w:val="18"/>
              </w:rPr>
            </w:pPr>
            <w:r w:rsidRPr="00E323AC">
              <w:rPr>
                <w:rFonts w:cstheme="minorHAnsi"/>
                <w:sz w:val="18"/>
                <w:szCs w:val="18"/>
              </w:rPr>
              <w:t>6.62</w:t>
            </w:r>
          </w:p>
        </w:tc>
        <w:tc>
          <w:tcPr>
            <w:tcW w:w="940" w:type="dxa"/>
            <w:shd w:val="clear" w:color="auto" w:fill="D9E2F3" w:themeFill="accent1" w:themeFillTint="33"/>
          </w:tcPr>
          <w:p w14:paraId="555F1EE3" w14:textId="77777777" w:rsidR="007033C9" w:rsidRPr="00E323AC" w:rsidRDefault="007033C9" w:rsidP="00533347">
            <w:pPr>
              <w:rPr>
                <w:rFonts w:cstheme="minorHAnsi"/>
                <w:b/>
                <w:bCs/>
                <w:sz w:val="18"/>
                <w:szCs w:val="18"/>
              </w:rPr>
            </w:pPr>
            <w:r w:rsidRPr="00E323AC">
              <w:rPr>
                <w:rFonts w:cstheme="minorHAnsi"/>
                <w:b/>
                <w:bCs/>
                <w:sz w:val="18"/>
                <w:szCs w:val="18"/>
              </w:rPr>
              <w:t>42.16</w:t>
            </w:r>
          </w:p>
        </w:tc>
        <w:tc>
          <w:tcPr>
            <w:tcW w:w="885" w:type="dxa"/>
            <w:shd w:val="clear" w:color="auto" w:fill="D9E2F3" w:themeFill="accent1" w:themeFillTint="33"/>
          </w:tcPr>
          <w:p w14:paraId="1CAB88ED" w14:textId="6C1C1EE5" w:rsidR="007033C9" w:rsidRPr="007033C9" w:rsidRDefault="007033C9" w:rsidP="00533347">
            <w:pPr>
              <w:rPr>
                <w:rFonts w:cstheme="minorHAnsi"/>
                <w:i/>
                <w:iCs/>
                <w:sz w:val="18"/>
                <w:szCs w:val="18"/>
              </w:rPr>
            </w:pPr>
            <w:r w:rsidRPr="007033C9">
              <w:rPr>
                <w:rFonts w:cstheme="minorHAnsi"/>
                <w:i/>
                <w:iCs/>
                <w:sz w:val="18"/>
                <w:szCs w:val="18"/>
              </w:rPr>
              <w:t>+5.66</w:t>
            </w:r>
          </w:p>
        </w:tc>
        <w:tc>
          <w:tcPr>
            <w:tcW w:w="935" w:type="dxa"/>
          </w:tcPr>
          <w:p w14:paraId="3D30E0C7" w14:textId="7B022753" w:rsidR="007033C9" w:rsidRPr="00E323AC" w:rsidRDefault="007033C9" w:rsidP="00533347">
            <w:pPr>
              <w:rPr>
                <w:rFonts w:cstheme="minorHAnsi"/>
                <w:sz w:val="18"/>
                <w:szCs w:val="18"/>
              </w:rPr>
            </w:pPr>
            <w:r w:rsidRPr="00E323AC">
              <w:rPr>
                <w:rFonts w:cstheme="minorHAnsi"/>
                <w:sz w:val="18"/>
                <w:szCs w:val="18"/>
              </w:rPr>
              <w:t>111.95</w:t>
            </w:r>
          </w:p>
        </w:tc>
        <w:tc>
          <w:tcPr>
            <w:tcW w:w="895" w:type="dxa"/>
          </w:tcPr>
          <w:p w14:paraId="172C04DE" w14:textId="77777777" w:rsidR="007033C9" w:rsidRPr="00E323AC" w:rsidRDefault="007033C9" w:rsidP="00533347">
            <w:pPr>
              <w:rPr>
                <w:rFonts w:cstheme="minorHAnsi"/>
                <w:sz w:val="18"/>
                <w:szCs w:val="18"/>
              </w:rPr>
            </w:pPr>
            <w:r w:rsidRPr="00E323AC">
              <w:rPr>
                <w:rFonts w:cstheme="minorHAnsi"/>
                <w:sz w:val="18"/>
                <w:szCs w:val="18"/>
              </w:rPr>
              <w:t>5.75</w:t>
            </w:r>
          </w:p>
        </w:tc>
        <w:tc>
          <w:tcPr>
            <w:tcW w:w="895" w:type="dxa"/>
          </w:tcPr>
          <w:p w14:paraId="0EC37292" w14:textId="77777777" w:rsidR="007033C9" w:rsidRPr="00E323AC" w:rsidRDefault="007033C9" w:rsidP="00533347">
            <w:pPr>
              <w:rPr>
                <w:rFonts w:cstheme="minorHAnsi"/>
                <w:sz w:val="18"/>
                <w:szCs w:val="18"/>
              </w:rPr>
            </w:pPr>
            <w:r w:rsidRPr="00E323AC">
              <w:rPr>
                <w:rFonts w:cstheme="minorHAnsi"/>
                <w:sz w:val="18"/>
                <w:szCs w:val="18"/>
              </w:rPr>
              <w:t>13.18</w:t>
            </w:r>
          </w:p>
        </w:tc>
        <w:tc>
          <w:tcPr>
            <w:tcW w:w="940" w:type="dxa"/>
            <w:shd w:val="clear" w:color="auto" w:fill="D9E2F3" w:themeFill="accent1" w:themeFillTint="33"/>
          </w:tcPr>
          <w:p w14:paraId="7B0F0E2C" w14:textId="77777777" w:rsidR="007033C9" w:rsidRPr="00E323AC" w:rsidRDefault="007033C9" w:rsidP="00533347">
            <w:pPr>
              <w:rPr>
                <w:rFonts w:cstheme="minorHAnsi"/>
                <w:b/>
                <w:bCs/>
                <w:sz w:val="18"/>
                <w:szCs w:val="18"/>
              </w:rPr>
            </w:pPr>
            <w:r w:rsidRPr="00E323AC">
              <w:rPr>
                <w:rFonts w:cstheme="minorHAnsi"/>
                <w:b/>
                <w:bCs/>
                <w:sz w:val="18"/>
                <w:szCs w:val="18"/>
              </w:rPr>
              <w:t>130.88</w:t>
            </w:r>
          </w:p>
        </w:tc>
        <w:tc>
          <w:tcPr>
            <w:tcW w:w="842" w:type="dxa"/>
            <w:shd w:val="clear" w:color="auto" w:fill="D9E2F3" w:themeFill="accent1" w:themeFillTint="33"/>
          </w:tcPr>
          <w:p w14:paraId="5DD56259" w14:textId="649C03EB"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8.75</w:t>
            </w:r>
          </w:p>
        </w:tc>
      </w:tr>
      <w:tr w:rsidR="007033C9" w14:paraId="627243C1" w14:textId="5E2AEA2A" w:rsidTr="007033C9">
        <w:tc>
          <w:tcPr>
            <w:tcW w:w="891" w:type="dxa"/>
          </w:tcPr>
          <w:p w14:paraId="067A49BE" w14:textId="77777777" w:rsidR="007033C9" w:rsidRDefault="007033C9" w:rsidP="00533347">
            <w:pPr>
              <w:rPr>
                <w:rFonts w:cstheme="minorHAnsi"/>
                <w:sz w:val="20"/>
                <w:szCs w:val="20"/>
              </w:rPr>
            </w:pPr>
            <w:r>
              <w:rPr>
                <w:rFonts w:cstheme="minorHAnsi"/>
                <w:sz w:val="20"/>
                <w:szCs w:val="20"/>
              </w:rPr>
              <w:t>2016</w:t>
            </w:r>
          </w:p>
        </w:tc>
        <w:tc>
          <w:tcPr>
            <w:tcW w:w="896" w:type="dxa"/>
          </w:tcPr>
          <w:p w14:paraId="1C6BAE6E" w14:textId="6C949A58" w:rsidR="007033C9" w:rsidRPr="00E323AC" w:rsidRDefault="007033C9" w:rsidP="00533347">
            <w:pPr>
              <w:rPr>
                <w:rFonts w:cstheme="minorHAnsi"/>
                <w:sz w:val="18"/>
                <w:szCs w:val="18"/>
              </w:rPr>
            </w:pPr>
            <w:r>
              <w:rPr>
                <w:rFonts w:cstheme="minorHAnsi"/>
                <w:sz w:val="18"/>
                <w:szCs w:val="18"/>
              </w:rPr>
              <w:t>40.08</w:t>
            </w:r>
          </w:p>
        </w:tc>
        <w:tc>
          <w:tcPr>
            <w:tcW w:w="859" w:type="dxa"/>
          </w:tcPr>
          <w:p w14:paraId="6A0F7279" w14:textId="77777777" w:rsidR="007033C9" w:rsidRPr="00E323AC" w:rsidRDefault="007033C9" w:rsidP="00533347">
            <w:pPr>
              <w:rPr>
                <w:rFonts w:cstheme="minorHAnsi"/>
                <w:sz w:val="18"/>
                <w:szCs w:val="18"/>
              </w:rPr>
            </w:pPr>
            <w:r>
              <w:rPr>
                <w:rFonts w:cstheme="minorHAnsi"/>
                <w:sz w:val="18"/>
                <w:szCs w:val="18"/>
              </w:rPr>
              <w:t>1.86</w:t>
            </w:r>
          </w:p>
        </w:tc>
        <w:tc>
          <w:tcPr>
            <w:tcW w:w="895" w:type="dxa"/>
          </w:tcPr>
          <w:p w14:paraId="6DA774DB" w14:textId="66DC9B5B" w:rsidR="007033C9" w:rsidRPr="00E323AC" w:rsidRDefault="007033C9" w:rsidP="00533347">
            <w:pPr>
              <w:rPr>
                <w:rFonts w:cstheme="minorHAnsi"/>
                <w:sz w:val="18"/>
                <w:szCs w:val="18"/>
              </w:rPr>
            </w:pPr>
            <w:r>
              <w:rPr>
                <w:rFonts w:cstheme="minorHAnsi"/>
                <w:sz w:val="18"/>
                <w:szCs w:val="18"/>
              </w:rPr>
              <w:t>17.11</w:t>
            </w:r>
          </w:p>
        </w:tc>
        <w:tc>
          <w:tcPr>
            <w:tcW w:w="940" w:type="dxa"/>
            <w:shd w:val="clear" w:color="auto" w:fill="D9E2F3" w:themeFill="accent1" w:themeFillTint="33"/>
          </w:tcPr>
          <w:p w14:paraId="4C3ADAC9" w14:textId="14D73141" w:rsidR="007033C9" w:rsidRPr="00B26296" w:rsidRDefault="007033C9" w:rsidP="00533347">
            <w:pPr>
              <w:rPr>
                <w:rFonts w:cstheme="minorHAnsi"/>
                <w:b/>
                <w:bCs/>
                <w:sz w:val="18"/>
                <w:szCs w:val="18"/>
              </w:rPr>
            </w:pPr>
            <w:r w:rsidRPr="00B26296">
              <w:rPr>
                <w:rFonts w:cstheme="minorHAnsi"/>
                <w:b/>
                <w:bCs/>
                <w:sz w:val="18"/>
                <w:szCs w:val="18"/>
              </w:rPr>
              <w:t>5</w:t>
            </w:r>
            <w:r>
              <w:rPr>
                <w:rFonts w:cstheme="minorHAnsi"/>
                <w:b/>
                <w:bCs/>
                <w:sz w:val="18"/>
                <w:szCs w:val="18"/>
              </w:rPr>
              <w:t>9.05</w:t>
            </w:r>
          </w:p>
        </w:tc>
        <w:tc>
          <w:tcPr>
            <w:tcW w:w="928" w:type="dxa"/>
            <w:shd w:val="clear" w:color="auto" w:fill="D9E2F3" w:themeFill="accent1" w:themeFillTint="33"/>
          </w:tcPr>
          <w:p w14:paraId="1D859407" w14:textId="3664634C" w:rsidR="007033C9" w:rsidRPr="007F7E17" w:rsidRDefault="007033C9" w:rsidP="00533347">
            <w:pPr>
              <w:rPr>
                <w:rFonts w:cstheme="minorHAnsi"/>
                <w:i/>
                <w:iCs/>
                <w:sz w:val="18"/>
                <w:szCs w:val="18"/>
              </w:rPr>
            </w:pPr>
            <w:r w:rsidRPr="007F7E17">
              <w:rPr>
                <w:rFonts w:cstheme="minorHAnsi"/>
                <w:i/>
                <w:iCs/>
                <w:sz w:val="18"/>
                <w:szCs w:val="18"/>
              </w:rPr>
              <w:t>+4.40</w:t>
            </w:r>
          </w:p>
        </w:tc>
        <w:tc>
          <w:tcPr>
            <w:tcW w:w="895" w:type="dxa"/>
          </w:tcPr>
          <w:p w14:paraId="08E83A26" w14:textId="4949566E" w:rsidR="007033C9" w:rsidRPr="00E323AC" w:rsidRDefault="007033C9" w:rsidP="00533347">
            <w:pPr>
              <w:rPr>
                <w:rFonts w:cstheme="minorHAnsi"/>
                <w:sz w:val="18"/>
                <w:szCs w:val="18"/>
              </w:rPr>
            </w:pPr>
            <w:r w:rsidRPr="00E323AC">
              <w:rPr>
                <w:rFonts w:cstheme="minorHAnsi"/>
                <w:sz w:val="18"/>
                <w:szCs w:val="18"/>
              </w:rPr>
              <w:t>40.41</w:t>
            </w:r>
          </w:p>
        </w:tc>
        <w:tc>
          <w:tcPr>
            <w:tcW w:w="859" w:type="dxa"/>
          </w:tcPr>
          <w:p w14:paraId="500B7136"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6203014D" w14:textId="77777777" w:rsidR="007033C9" w:rsidRPr="00E323AC" w:rsidRDefault="007033C9" w:rsidP="00533347">
            <w:pPr>
              <w:rPr>
                <w:rFonts w:cstheme="minorHAnsi"/>
                <w:sz w:val="18"/>
                <w:szCs w:val="18"/>
              </w:rPr>
            </w:pPr>
            <w:r w:rsidRPr="00E323AC">
              <w:rPr>
                <w:rFonts w:cstheme="minorHAnsi"/>
                <w:sz w:val="18"/>
                <w:szCs w:val="18"/>
              </w:rPr>
              <w:t>7.89</w:t>
            </w:r>
          </w:p>
        </w:tc>
        <w:tc>
          <w:tcPr>
            <w:tcW w:w="940" w:type="dxa"/>
            <w:shd w:val="clear" w:color="auto" w:fill="D9E2F3" w:themeFill="accent1" w:themeFillTint="33"/>
          </w:tcPr>
          <w:p w14:paraId="2855DB43" w14:textId="77777777" w:rsidR="007033C9" w:rsidRPr="00E323AC" w:rsidRDefault="007033C9" w:rsidP="00533347">
            <w:pPr>
              <w:rPr>
                <w:rFonts w:cstheme="minorHAnsi"/>
                <w:b/>
                <w:bCs/>
                <w:sz w:val="18"/>
                <w:szCs w:val="18"/>
              </w:rPr>
            </w:pPr>
            <w:r w:rsidRPr="00E323AC">
              <w:rPr>
                <w:rFonts w:cstheme="minorHAnsi"/>
                <w:b/>
                <w:bCs/>
                <w:sz w:val="18"/>
                <w:szCs w:val="18"/>
              </w:rPr>
              <w:t>49.05</w:t>
            </w:r>
          </w:p>
        </w:tc>
        <w:tc>
          <w:tcPr>
            <w:tcW w:w="885" w:type="dxa"/>
            <w:shd w:val="clear" w:color="auto" w:fill="D9E2F3" w:themeFill="accent1" w:themeFillTint="33"/>
          </w:tcPr>
          <w:p w14:paraId="4281D517" w14:textId="088029D0" w:rsidR="007033C9" w:rsidRPr="007033C9" w:rsidRDefault="007033C9" w:rsidP="00533347">
            <w:pPr>
              <w:rPr>
                <w:rFonts w:cstheme="minorHAnsi"/>
                <w:i/>
                <w:iCs/>
                <w:sz w:val="18"/>
                <w:szCs w:val="18"/>
              </w:rPr>
            </w:pPr>
            <w:r w:rsidRPr="007033C9">
              <w:rPr>
                <w:rFonts w:cstheme="minorHAnsi"/>
                <w:i/>
                <w:iCs/>
                <w:sz w:val="18"/>
                <w:szCs w:val="18"/>
              </w:rPr>
              <w:t>+6.89</w:t>
            </w:r>
          </w:p>
        </w:tc>
        <w:tc>
          <w:tcPr>
            <w:tcW w:w="935" w:type="dxa"/>
          </w:tcPr>
          <w:p w14:paraId="00C96F96" w14:textId="7BB0A39E" w:rsidR="007033C9" w:rsidRPr="00E323AC" w:rsidRDefault="007033C9" w:rsidP="00533347">
            <w:pPr>
              <w:rPr>
                <w:rFonts w:cstheme="minorHAnsi"/>
                <w:sz w:val="18"/>
                <w:szCs w:val="18"/>
              </w:rPr>
            </w:pPr>
            <w:r w:rsidRPr="00E323AC">
              <w:rPr>
                <w:rFonts w:cstheme="minorHAnsi"/>
                <w:sz w:val="18"/>
                <w:szCs w:val="18"/>
              </w:rPr>
              <w:t>114.66</w:t>
            </w:r>
          </w:p>
        </w:tc>
        <w:tc>
          <w:tcPr>
            <w:tcW w:w="895" w:type="dxa"/>
          </w:tcPr>
          <w:p w14:paraId="4ACA8397" w14:textId="77777777" w:rsidR="007033C9" w:rsidRPr="00E323AC" w:rsidRDefault="007033C9" w:rsidP="00533347">
            <w:pPr>
              <w:rPr>
                <w:rFonts w:cstheme="minorHAnsi"/>
                <w:sz w:val="18"/>
                <w:szCs w:val="18"/>
              </w:rPr>
            </w:pPr>
            <w:r w:rsidRPr="00E323AC">
              <w:rPr>
                <w:rFonts w:cstheme="minorHAnsi"/>
                <w:sz w:val="18"/>
                <w:szCs w:val="18"/>
              </w:rPr>
              <w:t>6.04</w:t>
            </w:r>
          </w:p>
        </w:tc>
        <w:tc>
          <w:tcPr>
            <w:tcW w:w="895" w:type="dxa"/>
          </w:tcPr>
          <w:p w14:paraId="5627173D" w14:textId="77777777" w:rsidR="007033C9" w:rsidRPr="00E323AC" w:rsidRDefault="007033C9" w:rsidP="00533347">
            <w:pPr>
              <w:rPr>
                <w:rFonts w:cstheme="minorHAnsi"/>
                <w:sz w:val="18"/>
                <w:szCs w:val="18"/>
              </w:rPr>
            </w:pPr>
            <w:r w:rsidRPr="00E323AC">
              <w:rPr>
                <w:rFonts w:cstheme="minorHAnsi"/>
                <w:sz w:val="18"/>
                <w:szCs w:val="18"/>
              </w:rPr>
              <w:t>16.06</w:t>
            </w:r>
          </w:p>
        </w:tc>
        <w:tc>
          <w:tcPr>
            <w:tcW w:w="940" w:type="dxa"/>
            <w:shd w:val="clear" w:color="auto" w:fill="D9E2F3" w:themeFill="accent1" w:themeFillTint="33"/>
          </w:tcPr>
          <w:p w14:paraId="34B36D3B" w14:textId="77777777" w:rsidR="007033C9" w:rsidRPr="00E323AC" w:rsidRDefault="007033C9" w:rsidP="00533347">
            <w:pPr>
              <w:rPr>
                <w:rFonts w:cstheme="minorHAnsi"/>
                <w:b/>
                <w:bCs/>
                <w:sz w:val="18"/>
                <w:szCs w:val="18"/>
              </w:rPr>
            </w:pPr>
            <w:r w:rsidRPr="00E323AC">
              <w:rPr>
                <w:rFonts w:cstheme="minorHAnsi"/>
                <w:b/>
                <w:bCs/>
                <w:sz w:val="18"/>
                <w:szCs w:val="18"/>
              </w:rPr>
              <w:t>136.75</w:t>
            </w:r>
          </w:p>
        </w:tc>
        <w:tc>
          <w:tcPr>
            <w:tcW w:w="842" w:type="dxa"/>
            <w:shd w:val="clear" w:color="auto" w:fill="D9E2F3" w:themeFill="accent1" w:themeFillTint="33"/>
          </w:tcPr>
          <w:p w14:paraId="2F66346F" w14:textId="3B65E6F0"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5.87</w:t>
            </w:r>
          </w:p>
        </w:tc>
      </w:tr>
      <w:tr w:rsidR="007033C9" w14:paraId="0F3925F7" w14:textId="7EF664BB" w:rsidTr="007033C9">
        <w:tc>
          <w:tcPr>
            <w:tcW w:w="891" w:type="dxa"/>
          </w:tcPr>
          <w:p w14:paraId="549E1C5A" w14:textId="77777777" w:rsidR="007033C9" w:rsidRDefault="007033C9" w:rsidP="00533347">
            <w:pPr>
              <w:rPr>
                <w:rFonts w:cstheme="minorHAnsi"/>
                <w:sz w:val="20"/>
                <w:szCs w:val="20"/>
              </w:rPr>
            </w:pPr>
            <w:r>
              <w:rPr>
                <w:rFonts w:cstheme="minorHAnsi"/>
                <w:sz w:val="20"/>
                <w:szCs w:val="20"/>
              </w:rPr>
              <w:t>2017</w:t>
            </w:r>
          </w:p>
        </w:tc>
        <w:tc>
          <w:tcPr>
            <w:tcW w:w="896" w:type="dxa"/>
          </w:tcPr>
          <w:p w14:paraId="50B28F59" w14:textId="47A9B708" w:rsidR="007033C9" w:rsidRPr="00E323AC" w:rsidRDefault="007033C9" w:rsidP="00533347">
            <w:pPr>
              <w:rPr>
                <w:rFonts w:cstheme="minorHAnsi"/>
                <w:sz w:val="18"/>
                <w:szCs w:val="18"/>
              </w:rPr>
            </w:pPr>
            <w:r>
              <w:rPr>
                <w:rFonts w:cstheme="minorHAnsi"/>
                <w:sz w:val="18"/>
                <w:szCs w:val="18"/>
              </w:rPr>
              <w:t>36.42</w:t>
            </w:r>
          </w:p>
        </w:tc>
        <w:tc>
          <w:tcPr>
            <w:tcW w:w="859" w:type="dxa"/>
          </w:tcPr>
          <w:p w14:paraId="6D321D53" w14:textId="77777777" w:rsidR="007033C9" w:rsidRPr="00E323AC" w:rsidRDefault="007033C9" w:rsidP="00533347">
            <w:pPr>
              <w:rPr>
                <w:rFonts w:cstheme="minorHAnsi"/>
                <w:sz w:val="18"/>
                <w:szCs w:val="18"/>
              </w:rPr>
            </w:pPr>
            <w:r>
              <w:rPr>
                <w:rFonts w:cstheme="minorHAnsi"/>
                <w:sz w:val="18"/>
                <w:szCs w:val="18"/>
              </w:rPr>
              <w:t>7.10</w:t>
            </w:r>
          </w:p>
        </w:tc>
        <w:tc>
          <w:tcPr>
            <w:tcW w:w="895" w:type="dxa"/>
          </w:tcPr>
          <w:p w14:paraId="369BEABF" w14:textId="57396BA1" w:rsidR="007033C9" w:rsidRPr="00E323AC" w:rsidRDefault="007033C9" w:rsidP="00533347">
            <w:pPr>
              <w:rPr>
                <w:rFonts w:cstheme="minorHAnsi"/>
                <w:sz w:val="18"/>
                <w:szCs w:val="18"/>
              </w:rPr>
            </w:pPr>
            <w:r>
              <w:rPr>
                <w:rFonts w:cstheme="minorHAnsi"/>
                <w:sz w:val="18"/>
                <w:szCs w:val="18"/>
              </w:rPr>
              <w:t>17.79</w:t>
            </w:r>
          </w:p>
        </w:tc>
        <w:tc>
          <w:tcPr>
            <w:tcW w:w="940" w:type="dxa"/>
            <w:shd w:val="clear" w:color="auto" w:fill="D9E2F3" w:themeFill="accent1" w:themeFillTint="33"/>
          </w:tcPr>
          <w:p w14:paraId="168962F4" w14:textId="223B1B8C" w:rsidR="007033C9" w:rsidRPr="00B26296" w:rsidRDefault="007033C9" w:rsidP="00533347">
            <w:pPr>
              <w:rPr>
                <w:rFonts w:cstheme="minorHAnsi"/>
                <w:b/>
                <w:bCs/>
                <w:sz w:val="18"/>
                <w:szCs w:val="18"/>
              </w:rPr>
            </w:pPr>
            <w:r>
              <w:rPr>
                <w:rFonts w:cstheme="minorHAnsi"/>
                <w:b/>
                <w:bCs/>
                <w:sz w:val="18"/>
                <w:szCs w:val="18"/>
              </w:rPr>
              <w:t>61.31</w:t>
            </w:r>
          </w:p>
        </w:tc>
        <w:tc>
          <w:tcPr>
            <w:tcW w:w="928" w:type="dxa"/>
            <w:shd w:val="clear" w:color="auto" w:fill="D9E2F3" w:themeFill="accent1" w:themeFillTint="33"/>
          </w:tcPr>
          <w:p w14:paraId="339A2F81" w14:textId="444230C7" w:rsidR="007033C9" w:rsidRPr="007033C9" w:rsidRDefault="007033C9" w:rsidP="00533347">
            <w:pPr>
              <w:rPr>
                <w:rFonts w:cstheme="minorHAnsi"/>
                <w:i/>
                <w:iCs/>
                <w:sz w:val="18"/>
                <w:szCs w:val="18"/>
              </w:rPr>
            </w:pPr>
            <w:r w:rsidRPr="007033C9">
              <w:rPr>
                <w:rFonts w:cstheme="minorHAnsi"/>
                <w:i/>
                <w:iCs/>
                <w:sz w:val="18"/>
                <w:szCs w:val="18"/>
              </w:rPr>
              <w:t>+2.26</w:t>
            </w:r>
          </w:p>
        </w:tc>
        <w:tc>
          <w:tcPr>
            <w:tcW w:w="895" w:type="dxa"/>
          </w:tcPr>
          <w:p w14:paraId="2FA5DBA5" w14:textId="288C90C2" w:rsidR="007033C9" w:rsidRPr="00E323AC" w:rsidRDefault="007033C9" w:rsidP="00533347">
            <w:pPr>
              <w:rPr>
                <w:rFonts w:cstheme="minorHAnsi"/>
                <w:sz w:val="18"/>
                <w:szCs w:val="18"/>
              </w:rPr>
            </w:pPr>
            <w:r w:rsidRPr="00E323AC">
              <w:rPr>
                <w:rFonts w:cstheme="minorHAnsi"/>
                <w:sz w:val="18"/>
                <w:szCs w:val="18"/>
              </w:rPr>
              <w:t>49.83</w:t>
            </w:r>
          </w:p>
        </w:tc>
        <w:tc>
          <w:tcPr>
            <w:tcW w:w="859" w:type="dxa"/>
          </w:tcPr>
          <w:p w14:paraId="08E81AD7"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4B5A7209" w14:textId="77777777" w:rsidR="007033C9" w:rsidRPr="00E323AC" w:rsidRDefault="007033C9" w:rsidP="00533347">
            <w:pPr>
              <w:rPr>
                <w:rFonts w:cstheme="minorHAnsi"/>
                <w:sz w:val="18"/>
                <w:szCs w:val="18"/>
              </w:rPr>
            </w:pPr>
            <w:r w:rsidRPr="00E323AC">
              <w:rPr>
                <w:rFonts w:cstheme="minorHAnsi"/>
                <w:sz w:val="18"/>
                <w:szCs w:val="18"/>
              </w:rPr>
              <w:t>8.04</w:t>
            </w:r>
          </w:p>
        </w:tc>
        <w:tc>
          <w:tcPr>
            <w:tcW w:w="940" w:type="dxa"/>
            <w:shd w:val="clear" w:color="auto" w:fill="D9E2F3" w:themeFill="accent1" w:themeFillTint="33"/>
          </w:tcPr>
          <w:p w14:paraId="67D5AB7E" w14:textId="77777777" w:rsidR="007033C9" w:rsidRPr="00E323AC" w:rsidRDefault="007033C9" w:rsidP="00533347">
            <w:pPr>
              <w:rPr>
                <w:rFonts w:cstheme="minorHAnsi"/>
                <w:b/>
                <w:bCs/>
                <w:sz w:val="18"/>
                <w:szCs w:val="18"/>
              </w:rPr>
            </w:pPr>
            <w:r w:rsidRPr="00E323AC">
              <w:rPr>
                <w:rFonts w:cstheme="minorHAnsi"/>
                <w:b/>
                <w:bCs/>
                <w:sz w:val="18"/>
                <w:szCs w:val="18"/>
              </w:rPr>
              <w:t>58.61</w:t>
            </w:r>
          </w:p>
        </w:tc>
        <w:tc>
          <w:tcPr>
            <w:tcW w:w="885" w:type="dxa"/>
            <w:shd w:val="clear" w:color="auto" w:fill="D9E2F3" w:themeFill="accent1" w:themeFillTint="33"/>
          </w:tcPr>
          <w:p w14:paraId="598D1C6B" w14:textId="4FB8BB55" w:rsidR="007033C9" w:rsidRPr="007033C9" w:rsidRDefault="007033C9" w:rsidP="00533347">
            <w:pPr>
              <w:rPr>
                <w:rFonts w:cstheme="minorHAnsi"/>
                <w:i/>
                <w:iCs/>
                <w:sz w:val="18"/>
                <w:szCs w:val="18"/>
              </w:rPr>
            </w:pPr>
            <w:r w:rsidRPr="007033C9">
              <w:rPr>
                <w:rFonts w:cstheme="minorHAnsi"/>
                <w:i/>
                <w:iCs/>
                <w:sz w:val="18"/>
                <w:szCs w:val="18"/>
              </w:rPr>
              <w:t>+9.56</w:t>
            </w:r>
          </w:p>
        </w:tc>
        <w:tc>
          <w:tcPr>
            <w:tcW w:w="935" w:type="dxa"/>
          </w:tcPr>
          <w:p w14:paraId="0B20F404" w14:textId="09D8B464" w:rsidR="007033C9" w:rsidRPr="00E323AC" w:rsidRDefault="007033C9" w:rsidP="00533347">
            <w:pPr>
              <w:rPr>
                <w:rFonts w:cstheme="minorHAnsi"/>
                <w:sz w:val="18"/>
                <w:szCs w:val="18"/>
              </w:rPr>
            </w:pPr>
            <w:r w:rsidRPr="00E323AC">
              <w:rPr>
                <w:rFonts w:cstheme="minorHAnsi"/>
                <w:sz w:val="18"/>
                <w:szCs w:val="18"/>
              </w:rPr>
              <w:t>119.13</w:t>
            </w:r>
          </w:p>
        </w:tc>
        <w:tc>
          <w:tcPr>
            <w:tcW w:w="895" w:type="dxa"/>
          </w:tcPr>
          <w:p w14:paraId="0A3DFEDE" w14:textId="77777777" w:rsidR="007033C9" w:rsidRPr="00E323AC" w:rsidRDefault="007033C9" w:rsidP="00533347">
            <w:pPr>
              <w:rPr>
                <w:rFonts w:cstheme="minorHAnsi"/>
                <w:sz w:val="18"/>
                <w:szCs w:val="18"/>
              </w:rPr>
            </w:pPr>
            <w:r w:rsidRPr="00E323AC">
              <w:rPr>
                <w:rFonts w:cstheme="minorHAnsi"/>
                <w:sz w:val="18"/>
                <w:szCs w:val="18"/>
              </w:rPr>
              <w:t>5.51</w:t>
            </w:r>
          </w:p>
        </w:tc>
        <w:tc>
          <w:tcPr>
            <w:tcW w:w="895" w:type="dxa"/>
          </w:tcPr>
          <w:p w14:paraId="07675415" w14:textId="77777777" w:rsidR="007033C9" w:rsidRPr="00E323AC" w:rsidRDefault="007033C9" w:rsidP="00533347">
            <w:pPr>
              <w:rPr>
                <w:rFonts w:cstheme="minorHAnsi"/>
                <w:sz w:val="18"/>
                <w:szCs w:val="18"/>
              </w:rPr>
            </w:pPr>
            <w:r w:rsidRPr="00E323AC">
              <w:rPr>
                <w:rFonts w:cstheme="minorHAnsi"/>
                <w:sz w:val="18"/>
                <w:szCs w:val="18"/>
              </w:rPr>
              <w:t>19.96</w:t>
            </w:r>
          </w:p>
        </w:tc>
        <w:tc>
          <w:tcPr>
            <w:tcW w:w="940" w:type="dxa"/>
            <w:shd w:val="clear" w:color="auto" w:fill="D9E2F3" w:themeFill="accent1" w:themeFillTint="33"/>
          </w:tcPr>
          <w:p w14:paraId="22115D68" w14:textId="77777777" w:rsidR="007033C9" w:rsidRPr="00E323AC" w:rsidRDefault="007033C9" w:rsidP="00533347">
            <w:pPr>
              <w:rPr>
                <w:rFonts w:cstheme="minorHAnsi"/>
                <w:b/>
                <w:bCs/>
                <w:sz w:val="18"/>
                <w:szCs w:val="18"/>
              </w:rPr>
            </w:pPr>
            <w:r w:rsidRPr="00E323AC">
              <w:rPr>
                <w:rFonts w:cstheme="minorHAnsi"/>
                <w:b/>
                <w:bCs/>
                <w:sz w:val="18"/>
                <w:szCs w:val="18"/>
              </w:rPr>
              <w:t>144.60</w:t>
            </w:r>
          </w:p>
        </w:tc>
        <w:tc>
          <w:tcPr>
            <w:tcW w:w="842" w:type="dxa"/>
            <w:shd w:val="clear" w:color="auto" w:fill="D9E2F3" w:themeFill="accent1" w:themeFillTint="33"/>
          </w:tcPr>
          <w:p w14:paraId="4D83550A" w14:textId="05134574"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7.85</w:t>
            </w:r>
          </w:p>
        </w:tc>
      </w:tr>
      <w:tr w:rsidR="007033C9" w14:paraId="0A477B0D" w14:textId="42624B42" w:rsidTr="007033C9">
        <w:tc>
          <w:tcPr>
            <w:tcW w:w="891" w:type="dxa"/>
          </w:tcPr>
          <w:p w14:paraId="1E723DA3" w14:textId="77777777" w:rsidR="007033C9" w:rsidRDefault="007033C9" w:rsidP="00533347">
            <w:pPr>
              <w:rPr>
                <w:rFonts w:cstheme="minorHAnsi"/>
                <w:sz w:val="20"/>
                <w:szCs w:val="20"/>
              </w:rPr>
            </w:pPr>
            <w:r>
              <w:rPr>
                <w:rFonts w:cstheme="minorHAnsi"/>
                <w:sz w:val="20"/>
                <w:szCs w:val="20"/>
              </w:rPr>
              <w:t>2018</w:t>
            </w:r>
          </w:p>
        </w:tc>
        <w:tc>
          <w:tcPr>
            <w:tcW w:w="896" w:type="dxa"/>
          </w:tcPr>
          <w:p w14:paraId="1FB365F1" w14:textId="0CDADBF0" w:rsidR="007033C9" w:rsidRPr="00E323AC" w:rsidRDefault="007033C9" w:rsidP="00533347">
            <w:pPr>
              <w:rPr>
                <w:rFonts w:cstheme="minorHAnsi"/>
                <w:sz w:val="18"/>
                <w:szCs w:val="18"/>
              </w:rPr>
            </w:pPr>
            <w:r>
              <w:rPr>
                <w:rFonts w:cstheme="minorHAnsi"/>
                <w:sz w:val="18"/>
                <w:szCs w:val="18"/>
              </w:rPr>
              <w:t>35.90</w:t>
            </w:r>
          </w:p>
        </w:tc>
        <w:tc>
          <w:tcPr>
            <w:tcW w:w="859" w:type="dxa"/>
          </w:tcPr>
          <w:p w14:paraId="405A8C38" w14:textId="77777777" w:rsidR="007033C9" w:rsidRPr="00E323AC" w:rsidRDefault="007033C9" w:rsidP="00533347">
            <w:pPr>
              <w:rPr>
                <w:rFonts w:cstheme="minorHAnsi"/>
                <w:sz w:val="18"/>
                <w:szCs w:val="18"/>
              </w:rPr>
            </w:pPr>
            <w:r>
              <w:rPr>
                <w:rFonts w:cstheme="minorHAnsi"/>
                <w:sz w:val="18"/>
                <w:szCs w:val="18"/>
              </w:rPr>
              <w:t>7.19</w:t>
            </w:r>
          </w:p>
        </w:tc>
        <w:tc>
          <w:tcPr>
            <w:tcW w:w="895" w:type="dxa"/>
          </w:tcPr>
          <w:p w14:paraId="6CC206A0" w14:textId="093085E3" w:rsidR="007033C9" w:rsidRPr="00E323AC" w:rsidRDefault="007033C9" w:rsidP="00533347">
            <w:pPr>
              <w:rPr>
                <w:rFonts w:cstheme="minorHAnsi"/>
                <w:sz w:val="18"/>
                <w:szCs w:val="18"/>
              </w:rPr>
            </w:pPr>
            <w:r>
              <w:rPr>
                <w:rFonts w:cstheme="minorHAnsi"/>
                <w:sz w:val="18"/>
                <w:szCs w:val="18"/>
              </w:rPr>
              <w:t>20.68</w:t>
            </w:r>
          </w:p>
        </w:tc>
        <w:tc>
          <w:tcPr>
            <w:tcW w:w="940" w:type="dxa"/>
            <w:shd w:val="clear" w:color="auto" w:fill="D9E2F3" w:themeFill="accent1" w:themeFillTint="33"/>
          </w:tcPr>
          <w:p w14:paraId="6A85107F" w14:textId="151BA151"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3.77</w:t>
            </w:r>
          </w:p>
        </w:tc>
        <w:tc>
          <w:tcPr>
            <w:tcW w:w="928" w:type="dxa"/>
            <w:shd w:val="clear" w:color="auto" w:fill="D9E2F3" w:themeFill="accent1" w:themeFillTint="33"/>
          </w:tcPr>
          <w:p w14:paraId="24DBFA2C" w14:textId="3A5617C9" w:rsidR="007033C9" w:rsidRPr="007033C9" w:rsidRDefault="007033C9" w:rsidP="00533347">
            <w:pPr>
              <w:rPr>
                <w:rFonts w:cstheme="minorHAnsi"/>
                <w:i/>
                <w:iCs/>
                <w:sz w:val="18"/>
                <w:szCs w:val="18"/>
              </w:rPr>
            </w:pPr>
            <w:r w:rsidRPr="007033C9">
              <w:rPr>
                <w:rFonts w:cstheme="minorHAnsi"/>
                <w:i/>
                <w:iCs/>
                <w:sz w:val="18"/>
                <w:szCs w:val="18"/>
              </w:rPr>
              <w:t>+2.46</w:t>
            </w:r>
          </w:p>
        </w:tc>
        <w:tc>
          <w:tcPr>
            <w:tcW w:w="895" w:type="dxa"/>
          </w:tcPr>
          <w:p w14:paraId="0DD6D964" w14:textId="3D1D3736" w:rsidR="007033C9" w:rsidRPr="00E323AC" w:rsidRDefault="007033C9" w:rsidP="00533347">
            <w:pPr>
              <w:rPr>
                <w:rFonts w:cstheme="minorHAnsi"/>
                <w:sz w:val="18"/>
                <w:szCs w:val="18"/>
              </w:rPr>
            </w:pPr>
            <w:r w:rsidRPr="00E323AC">
              <w:rPr>
                <w:rFonts w:cstheme="minorHAnsi"/>
                <w:sz w:val="18"/>
                <w:szCs w:val="18"/>
              </w:rPr>
              <w:t>54.76</w:t>
            </w:r>
          </w:p>
        </w:tc>
        <w:tc>
          <w:tcPr>
            <w:tcW w:w="859" w:type="dxa"/>
          </w:tcPr>
          <w:p w14:paraId="065E9178"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74FF6EA6" w14:textId="77777777" w:rsidR="007033C9" w:rsidRPr="00E323AC" w:rsidRDefault="007033C9" w:rsidP="00533347">
            <w:pPr>
              <w:rPr>
                <w:rFonts w:cstheme="minorHAnsi"/>
                <w:sz w:val="18"/>
                <w:szCs w:val="18"/>
              </w:rPr>
            </w:pPr>
            <w:r w:rsidRPr="00E323AC">
              <w:rPr>
                <w:rFonts w:cstheme="minorHAnsi"/>
                <w:sz w:val="18"/>
                <w:szCs w:val="18"/>
              </w:rPr>
              <w:t>8.04</w:t>
            </w:r>
          </w:p>
        </w:tc>
        <w:tc>
          <w:tcPr>
            <w:tcW w:w="940" w:type="dxa"/>
            <w:shd w:val="clear" w:color="auto" w:fill="D9E2F3" w:themeFill="accent1" w:themeFillTint="33"/>
          </w:tcPr>
          <w:p w14:paraId="0644D024" w14:textId="77777777" w:rsidR="007033C9" w:rsidRPr="00E323AC" w:rsidRDefault="007033C9" w:rsidP="00533347">
            <w:pPr>
              <w:rPr>
                <w:rFonts w:cstheme="minorHAnsi"/>
                <w:b/>
                <w:bCs/>
                <w:sz w:val="18"/>
                <w:szCs w:val="18"/>
              </w:rPr>
            </w:pPr>
            <w:r w:rsidRPr="00E323AC">
              <w:rPr>
                <w:rFonts w:cstheme="minorHAnsi"/>
                <w:b/>
                <w:bCs/>
                <w:sz w:val="18"/>
                <w:szCs w:val="18"/>
              </w:rPr>
              <w:t>63.55</w:t>
            </w:r>
          </w:p>
        </w:tc>
        <w:tc>
          <w:tcPr>
            <w:tcW w:w="885" w:type="dxa"/>
            <w:shd w:val="clear" w:color="auto" w:fill="D9E2F3" w:themeFill="accent1" w:themeFillTint="33"/>
          </w:tcPr>
          <w:p w14:paraId="238BC10B" w14:textId="32E0EA9D" w:rsidR="007033C9" w:rsidRPr="007033C9" w:rsidRDefault="007033C9" w:rsidP="00533347">
            <w:pPr>
              <w:rPr>
                <w:rFonts w:cstheme="minorHAnsi"/>
                <w:i/>
                <w:iCs/>
                <w:sz w:val="18"/>
                <w:szCs w:val="18"/>
              </w:rPr>
            </w:pPr>
            <w:r w:rsidRPr="007033C9">
              <w:rPr>
                <w:rFonts w:cstheme="minorHAnsi"/>
                <w:i/>
                <w:iCs/>
                <w:sz w:val="18"/>
                <w:szCs w:val="18"/>
              </w:rPr>
              <w:t>+4.94</w:t>
            </w:r>
          </w:p>
        </w:tc>
        <w:tc>
          <w:tcPr>
            <w:tcW w:w="935" w:type="dxa"/>
          </w:tcPr>
          <w:p w14:paraId="18F1B60B" w14:textId="158828A3" w:rsidR="007033C9" w:rsidRPr="00E323AC" w:rsidRDefault="007033C9" w:rsidP="00533347">
            <w:pPr>
              <w:rPr>
                <w:rFonts w:cstheme="minorHAnsi"/>
                <w:sz w:val="18"/>
                <w:szCs w:val="18"/>
              </w:rPr>
            </w:pPr>
            <w:r w:rsidRPr="00E323AC">
              <w:rPr>
                <w:rFonts w:cstheme="minorHAnsi"/>
                <w:sz w:val="18"/>
                <w:szCs w:val="18"/>
              </w:rPr>
              <w:t>121.62</w:t>
            </w:r>
          </w:p>
        </w:tc>
        <w:tc>
          <w:tcPr>
            <w:tcW w:w="895" w:type="dxa"/>
          </w:tcPr>
          <w:p w14:paraId="0BE189FC" w14:textId="77777777" w:rsidR="007033C9" w:rsidRPr="00E323AC" w:rsidRDefault="007033C9" w:rsidP="00533347">
            <w:pPr>
              <w:rPr>
                <w:rFonts w:cstheme="minorHAnsi"/>
                <w:sz w:val="18"/>
                <w:szCs w:val="18"/>
              </w:rPr>
            </w:pPr>
            <w:r w:rsidRPr="00E323AC">
              <w:rPr>
                <w:rFonts w:cstheme="minorHAnsi"/>
                <w:sz w:val="18"/>
                <w:szCs w:val="18"/>
              </w:rPr>
              <w:t>9.05</w:t>
            </w:r>
          </w:p>
        </w:tc>
        <w:tc>
          <w:tcPr>
            <w:tcW w:w="895" w:type="dxa"/>
          </w:tcPr>
          <w:p w14:paraId="66772EAF" w14:textId="77777777" w:rsidR="007033C9" w:rsidRPr="00E323AC" w:rsidRDefault="007033C9" w:rsidP="00533347">
            <w:pPr>
              <w:rPr>
                <w:rFonts w:cstheme="minorHAnsi"/>
                <w:sz w:val="18"/>
                <w:szCs w:val="18"/>
              </w:rPr>
            </w:pPr>
            <w:r w:rsidRPr="00E323AC">
              <w:rPr>
                <w:rFonts w:cstheme="minorHAnsi"/>
                <w:sz w:val="18"/>
                <w:szCs w:val="18"/>
              </w:rPr>
              <w:t>21.30</w:t>
            </w:r>
          </w:p>
        </w:tc>
        <w:tc>
          <w:tcPr>
            <w:tcW w:w="940" w:type="dxa"/>
            <w:shd w:val="clear" w:color="auto" w:fill="D9E2F3" w:themeFill="accent1" w:themeFillTint="33"/>
          </w:tcPr>
          <w:p w14:paraId="0546DAE0" w14:textId="77777777" w:rsidR="007033C9" w:rsidRPr="00E323AC" w:rsidRDefault="007033C9" w:rsidP="00533347">
            <w:pPr>
              <w:rPr>
                <w:rFonts w:cstheme="minorHAnsi"/>
                <w:b/>
                <w:bCs/>
                <w:sz w:val="18"/>
                <w:szCs w:val="18"/>
              </w:rPr>
            </w:pPr>
            <w:r w:rsidRPr="00E323AC">
              <w:rPr>
                <w:rFonts w:cstheme="minorHAnsi"/>
                <w:b/>
                <w:bCs/>
                <w:sz w:val="18"/>
                <w:szCs w:val="18"/>
              </w:rPr>
              <w:t>151.98</w:t>
            </w:r>
          </w:p>
        </w:tc>
        <w:tc>
          <w:tcPr>
            <w:tcW w:w="842" w:type="dxa"/>
            <w:shd w:val="clear" w:color="auto" w:fill="D9E2F3" w:themeFill="accent1" w:themeFillTint="33"/>
          </w:tcPr>
          <w:p w14:paraId="4FEDE8A9" w14:textId="697C9FAC"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7.38</w:t>
            </w:r>
          </w:p>
        </w:tc>
      </w:tr>
      <w:tr w:rsidR="007033C9" w14:paraId="3E70BB7E" w14:textId="75037262" w:rsidTr="007033C9">
        <w:tc>
          <w:tcPr>
            <w:tcW w:w="891" w:type="dxa"/>
            <w:shd w:val="clear" w:color="auto" w:fill="FFFFFF" w:themeFill="background1"/>
          </w:tcPr>
          <w:p w14:paraId="7348539F" w14:textId="77777777" w:rsidR="007033C9" w:rsidRPr="00835FF3" w:rsidRDefault="007033C9" w:rsidP="00533347">
            <w:pPr>
              <w:rPr>
                <w:rFonts w:cstheme="minorHAnsi"/>
                <w:b/>
                <w:bCs/>
                <w:sz w:val="20"/>
                <w:szCs w:val="20"/>
              </w:rPr>
            </w:pPr>
            <w:r w:rsidRPr="00835FF3">
              <w:rPr>
                <w:rFonts w:cstheme="minorHAnsi"/>
                <w:b/>
                <w:bCs/>
                <w:sz w:val="20"/>
                <w:szCs w:val="20"/>
              </w:rPr>
              <w:t>2019</w:t>
            </w:r>
          </w:p>
        </w:tc>
        <w:tc>
          <w:tcPr>
            <w:tcW w:w="896" w:type="dxa"/>
            <w:shd w:val="clear" w:color="auto" w:fill="FFFFFF" w:themeFill="background1"/>
          </w:tcPr>
          <w:p w14:paraId="38BCF9EA" w14:textId="571183B5" w:rsidR="007033C9" w:rsidRPr="00E323AC" w:rsidRDefault="007033C9" w:rsidP="00533347">
            <w:pPr>
              <w:rPr>
                <w:rFonts w:cstheme="minorHAnsi"/>
                <w:sz w:val="18"/>
                <w:szCs w:val="18"/>
              </w:rPr>
            </w:pPr>
            <w:r>
              <w:rPr>
                <w:rFonts w:cstheme="minorHAnsi"/>
                <w:sz w:val="18"/>
                <w:szCs w:val="18"/>
              </w:rPr>
              <w:t>35.07</w:t>
            </w:r>
          </w:p>
        </w:tc>
        <w:tc>
          <w:tcPr>
            <w:tcW w:w="859" w:type="dxa"/>
            <w:shd w:val="clear" w:color="auto" w:fill="FFFFFF" w:themeFill="background1"/>
          </w:tcPr>
          <w:p w14:paraId="44CC694A" w14:textId="77777777" w:rsidR="007033C9" w:rsidRPr="00E323AC" w:rsidRDefault="007033C9" w:rsidP="00533347">
            <w:pPr>
              <w:rPr>
                <w:rFonts w:cstheme="minorHAnsi"/>
                <w:sz w:val="18"/>
                <w:szCs w:val="18"/>
              </w:rPr>
            </w:pPr>
            <w:r>
              <w:rPr>
                <w:rFonts w:cstheme="minorHAnsi"/>
                <w:sz w:val="18"/>
                <w:szCs w:val="18"/>
              </w:rPr>
              <w:t>8.01</w:t>
            </w:r>
          </w:p>
        </w:tc>
        <w:tc>
          <w:tcPr>
            <w:tcW w:w="895" w:type="dxa"/>
            <w:shd w:val="clear" w:color="auto" w:fill="FFFFFF" w:themeFill="background1"/>
          </w:tcPr>
          <w:p w14:paraId="70F00935" w14:textId="17180E98" w:rsidR="007033C9" w:rsidRPr="00E323AC" w:rsidRDefault="007033C9" w:rsidP="00533347">
            <w:pPr>
              <w:rPr>
                <w:rFonts w:cstheme="minorHAnsi"/>
                <w:sz w:val="18"/>
                <w:szCs w:val="18"/>
              </w:rPr>
            </w:pPr>
            <w:r>
              <w:rPr>
                <w:rFonts w:cstheme="minorHAnsi"/>
                <w:sz w:val="18"/>
                <w:szCs w:val="18"/>
              </w:rPr>
              <w:t>21.71</w:t>
            </w:r>
          </w:p>
        </w:tc>
        <w:tc>
          <w:tcPr>
            <w:tcW w:w="940" w:type="dxa"/>
            <w:shd w:val="clear" w:color="auto" w:fill="D9E2F3" w:themeFill="accent1" w:themeFillTint="33"/>
          </w:tcPr>
          <w:p w14:paraId="439E217A" w14:textId="503D7235"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4.80</w:t>
            </w:r>
          </w:p>
        </w:tc>
        <w:tc>
          <w:tcPr>
            <w:tcW w:w="928" w:type="dxa"/>
            <w:shd w:val="clear" w:color="auto" w:fill="D9E2F3" w:themeFill="accent1" w:themeFillTint="33"/>
          </w:tcPr>
          <w:p w14:paraId="2CB447BB" w14:textId="13DB5D87" w:rsidR="007033C9" w:rsidRPr="007033C9" w:rsidRDefault="007033C9" w:rsidP="00533347">
            <w:pPr>
              <w:rPr>
                <w:rFonts w:cstheme="minorHAnsi"/>
                <w:i/>
                <w:iCs/>
                <w:sz w:val="18"/>
                <w:szCs w:val="18"/>
              </w:rPr>
            </w:pPr>
            <w:r w:rsidRPr="007033C9">
              <w:rPr>
                <w:rFonts w:cstheme="minorHAnsi"/>
                <w:i/>
                <w:iCs/>
                <w:sz w:val="18"/>
                <w:szCs w:val="18"/>
              </w:rPr>
              <w:t>+1.03</w:t>
            </w:r>
          </w:p>
        </w:tc>
        <w:tc>
          <w:tcPr>
            <w:tcW w:w="895" w:type="dxa"/>
            <w:shd w:val="clear" w:color="auto" w:fill="FFFFFF" w:themeFill="background1"/>
          </w:tcPr>
          <w:p w14:paraId="24771C77" w14:textId="26191E83" w:rsidR="007033C9" w:rsidRPr="00E323AC" w:rsidRDefault="007033C9" w:rsidP="00533347">
            <w:pPr>
              <w:rPr>
                <w:rFonts w:cstheme="minorHAnsi"/>
                <w:sz w:val="18"/>
                <w:szCs w:val="18"/>
              </w:rPr>
            </w:pPr>
            <w:r w:rsidRPr="00E323AC">
              <w:rPr>
                <w:rFonts w:cstheme="minorHAnsi"/>
                <w:sz w:val="18"/>
                <w:szCs w:val="18"/>
              </w:rPr>
              <w:t>55.38</w:t>
            </w:r>
          </w:p>
        </w:tc>
        <w:tc>
          <w:tcPr>
            <w:tcW w:w="859" w:type="dxa"/>
            <w:shd w:val="clear" w:color="auto" w:fill="FFFFFF" w:themeFill="background1"/>
          </w:tcPr>
          <w:p w14:paraId="088BBE3A"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shd w:val="clear" w:color="auto" w:fill="FFFFFF" w:themeFill="background1"/>
          </w:tcPr>
          <w:p w14:paraId="740D6500" w14:textId="77777777" w:rsidR="007033C9" w:rsidRPr="00E323AC" w:rsidRDefault="007033C9" w:rsidP="00533347">
            <w:pPr>
              <w:rPr>
                <w:rFonts w:cstheme="minorHAnsi"/>
                <w:sz w:val="18"/>
                <w:szCs w:val="18"/>
              </w:rPr>
            </w:pPr>
            <w:r w:rsidRPr="00E323AC">
              <w:rPr>
                <w:rFonts w:cstheme="minorHAnsi"/>
                <w:sz w:val="18"/>
                <w:szCs w:val="18"/>
              </w:rPr>
              <w:t>9.30</w:t>
            </w:r>
          </w:p>
        </w:tc>
        <w:tc>
          <w:tcPr>
            <w:tcW w:w="940" w:type="dxa"/>
            <w:shd w:val="clear" w:color="auto" w:fill="D9E2F3" w:themeFill="accent1" w:themeFillTint="33"/>
          </w:tcPr>
          <w:p w14:paraId="40E8981A" w14:textId="77777777" w:rsidR="007033C9" w:rsidRPr="00E323AC" w:rsidRDefault="007033C9" w:rsidP="00533347">
            <w:pPr>
              <w:rPr>
                <w:rFonts w:cstheme="minorHAnsi"/>
                <w:b/>
                <w:bCs/>
                <w:sz w:val="18"/>
                <w:szCs w:val="18"/>
              </w:rPr>
            </w:pPr>
            <w:r w:rsidRPr="00E323AC">
              <w:rPr>
                <w:rFonts w:cstheme="minorHAnsi"/>
                <w:b/>
                <w:bCs/>
                <w:sz w:val="18"/>
                <w:szCs w:val="18"/>
              </w:rPr>
              <w:t>65.43</w:t>
            </w:r>
          </w:p>
        </w:tc>
        <w:tc>
          <w:tcPr>
            <w:tcW w:w="885" w:type="dxa"/>
            <w:shd w:val="clear" w:color="auto" w:fill="D9E2F3" w:themeFill="accent1" w:themeFillTint="33"/>
          </w:tcPr>
          <w:p w14:paraId="2A7A1B50" w14:textId="722963C1" w:rsidR="007033C9" w:rsidRPr="007033C9" w:rsidRDefault="007033C9" w:rsidP="00533347">
            <w:pPr>
              <w:rPr>
                <w:rFonts w:cstheme="minorHAnsi"/>
                <w:i/>
                <w:iCs/>
                <w:sz w:val="18"/>
                <w:szCs w:val="18"/>
              </w:rPr>
            </w:pPr>
            <w:r w:rsidRPr="007033C9">
              <w:rPr>
                <w:rFonts w:cstheme="minorHAnsi"/>
                <w:i/>
                <w:iCs/>
                <w:sz w:val="18"/>
                <w:szCs w:val="18"/>
              </w:rPr>
              <w:t>+1.88</w:t>
            </w:r>
          </w:p>
        </w:tc>
        <w:tc>
          <w:tcPr>
            <w:tcW w:w="935" w:type="dxa"/>
            <w:shd w:val="clear" w:color="auto" w:fill="FFFFFF" w:themeFill="background1"/>
          </w:tcPr>
          <w:p w14:paraId="361FF4E3" w14:textId="437995F1" w:rsidR="007033C9" w:rsidRPr="00E323AC" w:rsidRDefault="007033C9" w:rsidP="00533347">
            <w:pPr>
              <w:rPr>
                <w:rFonts w:cstheme="minorHAnsi"/>
                <w:sz w:val="18"/>
                <w:szCs w:val="18"/>
              </w:rPr>
            </w:pPr>
            <w:r w:rsidRPr="00E323AC">
              <w:rPr>
                <w:rFonts w:cstheme="minorHAnsi"/>
                <w:sz w:val="18"/>
                <w:szCs w:val="18"/>
              </w:rPr>
              <w:t>121.27</w:t>
            </w:r>
          </w:p>
        </w:tc>
        <w:tc>
          <w:tcPr>
            <w:tcW w:w="895" w:type="dxa"/>
            <w:shd w:val="clear" w:color="auto" w:fill="FFFFFF" w:themeFill="background1"/>
          </w:tcPr>
          <w:p w14:paraId="03028155" w14:textId="77777777" w:rsidR="007033C9" w:rsidRPr="00E323AC" w:rsidRDefault="007033C9" w:rsidP="00533347">
            <w:pPr>
              <w:rPr>
                <w:rFonts w:cstheme="minorHAnsi"/>
                <w:sz w:val="18"/>
                <w:szCs w:val="18"/>
              </w:rPr>
            </w:pPr>
            <w:r w:rsidRPr="00E323AC">
              <w:rPr>
                <w:rFonts w:cstheme="minorHAnsi"/>
                <w:sz w:val="18"/>
                <w:szCs w:val="18"/>
              </w:rPr>
              <w:t>9.79</w:t>
            </w:r>
          </w:p>
        </w:tc>
        <w:tc>
          <w:tcPr>
            <w:tcW w:w="895" w:type="dxa"/>
            <w:shd w:val="clear" w:color="auto" w:fill="FFFFFF" w:themeFill="background1"/>
          </w:tcPr>
          <w:p w14:paraId="12285DB1" w14:textId="77777777" w:rsidR="007033C9" w:rsidRPr="00E323AC" w:rsidRDefault="007033C9" w:rsidP="00533347">
            <w:pPr>
              <w:rPr>
                <w:rFonts w:cstheme="minorHAnsi"/>
                <w:sz w:val="18"/>
                <w:szCs w:val="18"/>
              </w:rPr>
            </w:pPr>
            <w:r w:rsidRPr="00E323AC">
              <w:rPr>
                <w:rFonts w:cstheme="minorHAnsi"/>
                <w:sz w:val="18"/>
                <w:szCs w:val="18"/>
              </w:rPr>
              <w:t>23.78</w:t>
            </w:r>
          </w:p>
        </w:tc>
        <w:tc>
          <w:tcPr>
            <w:tcW w:w="940" w:type="dxa"/>
            <w:shd w:val="clear" w:color="auto" w:fill="D9E2F3" w:themeFill="accent1" w:themeFillTint="33"/>
          </w:tcPr>
          <w:p w14:paraId="319F118A" w14:textId="77777777" w:rsidR="007033C9" w:rsidRPr="00E323AC" w:rsidRDefault="007033C9" w:rsidP="00533347">
            <w:pPr>
              <w:rPr>
                <w:rFonts w:cstheme="minorHAnsi"/>
                <w:b/>
                <w:bCs/>
                <w:sz w:val="18"/>
                <w:szCs w:val="18"/>
              </w:rPr>
            </w:pPr>
            <w:r w:rsidRPr="00E323AC">
              <w:rPr>
                <w:rFonts w:cstheme="minorHAnsi"/>
                <w:b/>
                <w:bCs/>
                <w:sz w:val="18"/>
                <w:szCs w:val="18"/>
              </w:rPr>
              <w:t>154.83</w:t>
            </w:r>
          </w:p>
        </w:tc>
        <w:tc>
          <w:tcPr>
            <w:tcW w:w="842" w:type="dxa"/>
            <w:shd w:val="clear" w:color="auto" w:fill="D9E2F3" w:themeFill="accent1" w:themeFillTint="33"/>
          </w:tcPr>
          <w:p w14:paraId="20481563" w14:textId="23B9B489"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2.85</w:t>
            </w:r>
          </w:p>
        </w:tc>
      </w:tr>
      <w:tr w:rsidR="007033C9" w14:paraId="663CED1E" w14:textId="08692D24" w:rsidTr="007033C9">
        <w:tc>
          <w:tcPr>
            <w:tcW w:w="891" w:type="dxa"/>
            <w:shd w:val="clear" w:color="auto" w:fill="FBE4D5" w:themeFill="accent2" w:themeFillTint="33"/>
          </w:tcPr>
          <w:p w14:paraId="05D59AE2" w14:textId="77777777" w:rsidR="007033C9" w:rsidRPr="00AB5A4E" w:rsidRDefault="007033C9" w:rsidP="00533347">
            <w:pPr>
              <w:rPr>
                <w:rFonts w:cstheme="minorHAnsi"/>
                <w:b/>
                <w:bCs/>
                <w:sz w:val="20"/>
                <w:szCs w:val="20"/>
              </w:rPr>
            </w:pPr>
            <w:r w:rsidRPr="00AB5A4E">
              <w:rPr>
                <w:rFonts w:cstheme="minorHAnsi"/>
                <w:b/>
                <w:bCs/>
                <w:sz w:val="20"/>
                <w:szCs w:val="20"/>
              </w:rPr>
              <w:t>2020</w:t>
            </w:r>
          </w:p>
        </w:tc>
        <w:tc>
          <w:tcPr>
            <w:tcW w:w="896" w:type="dxa"/>
            <w:shd w:val="clear" w:color="auto" w:fill="FBE4D5" w:themeFill="accent2" w:themeFillTint="33"/>
          </w:tcPr>
          <w:p w14:paraId="6EA375DD" w14:textId="639FE55A" w:rsidR="007033C9" w:rsidRPr="00E323AC" w:rsidRDefault="007033C9" w:rsidP="00533347">
            <w:pPr>
              <w:rPr>
                <w:rFonts w:cstheme="minorHAnsi"/>
                <w:sz w:val="18"/>
                <w:szCs w:val="18"/>
              </w:rPr>
            </w:pPr>
            <w:r>
              <w:rPr>
                <w:rFonts w:cstheme="minorHAnsi"/>
                <w:sz w:val="18"/>
                <w:szCs w:val="18"/>
              </w:rPr>
              <w:t>34.36</w:t>
            </w:r>
          </w:p>
        </w:tc>
        <w:tc>
          <w:tcPr>
            <w:tcW w:w="859" w:type="dxa"/>
            <w:shd w:val="clear" w:color="auto" w:fill="FBE4D5" w:themeFill="accent2" w:themeFillTint="33"/>
          </w:tcPr>
          <w:p w14:paraId="0FED8E1B" w14:textId="77777777" w:rsidR="007033C9" w:rsidRPr="00E323AC" w:rsidRDefault="007033C9" w:rsidP="00533347">
            <w:pPr>
              <w:rPr>
                <w:rFonts w:cstheme="minorHAnsi"/>
                <w:sz w:val="18"/>
                <w:szCs w:val="18"/>
              </w:rPr>
            </w:pPr>
            <w:r>
              <w:rPr>
                <w:rFonts w:cstheme="minorHAnsi"/>
                <w:sz w:val="18"/>
                <w:szCs w:val="18"/>
              </w:rPr>
              <w:t>9.01</w:t>
            </w:r>
          </w:p>
        </w:tc>
        <w:tc>
          <w:tcPr>
            <w:tcW w:w="895" w:type="dxa"/>
            <w:shd w:val="clear" w:color="auto" w:fill="FBE4D5" w:themeFill="accent2" w:themeFillTint="33"/>
          </w:tcPr>
          <w:p w14:paraId="27716E2A" w14:textId="707E798E" w:rsidR="007033C9" w:rsidRPr="00E323AC" w:rsidRDefault="007033C9" w:rsidP="00533347">
            <w:pPr>
              <w:rPr>
                <w:rFonts w:cstheme="minorHAnsi"/>
                <w:sz w:val="18"/>
                <w:szCs w:val="18"/>
              </w:rPr>
            </w:pPr>
            <w:r>
              <w:rPr>
                <w:rFonts w:cstheme="minorHAnsi"/>
                <w:sz w:val="18"/>
                <w:szCs w:val="18"/>
              </w:rPr>
              <w:t>23.89</w:t>
            </w:r>
          </w:p>
        </w:tc>
        <w:tc>
          <w:tcPr>
            <w:tcW w:w="940" w:type="dxa"/>
            <w:shd w:val="clear" w:color="auto" w:fill="FBE4D5" w:themeFill="accent2" w:themeFillTint="33"/>
          </w:tcPr>
          <w:p w14:paraId="459BF841" w14:textId="589DA2D4"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7.27</w:t>
            </w:r>
          </w:p>
        </w:tc>
        <w:tc>
          <w:tcPr>
            <w:tcW w:w="928" w:type="dxa"/>
            <w:shd w:val="clear" w:color="auto" w:fill="FBE4D5" w:themeFill="accent2" w:themeFillTint="33"/>
          </w:tcPr>
          <w:p w14:paraId="321D61BF" w14:textId="619FBFE9" w:rsidR="007033C9" w:rsidRPr="007033C9" w:rsidRDefault="007033C9" w:rsidP="00533347">
            <w:pPr>
              <w:rPr>
                <w:rFonts w:cstheme="minorHAnsi"/>
                <w:i/>
                <w:iCs/>
                <w:sz w:val="18"/>
                <w:szCs w:val="18"/>
              </w:rPr>
            </w:pPr>
            <w:r w:rsidRPr="007033C9">
              <w:rPr>
                <w:rFonts w:cstheme="minorHAnsi"/>
                <w:i/>
                <w:iCs/>
                <w:sz w:val="18"/>
                <w:szCs w:val="18"/>
              </w:rPr>
              <w:t>+2.47</w:t>
            </w:r>
          </w:p>
        </w:tc>
        <w:tc>
          <w:tcPr>
            <w:tcW w:w="895" w:type="dxa"/>
            <w:shd w:val="clear" w:color="auto" w:fill="FBE4D5" w:themeFill="accent2" w:themeFillTint="33"/>
          </w:tcPr>
          <w:p w14:paraId="0B8FBBE5" w14:textId="1B3096FE" w:rsidR="007033C9" w:rsidRPr="00E323AC" w:rsidRDefault="007033C9" w:rsidP="00533347">
            <w:pPr>
              <w:rPr>
                <w:rFonts w:cstheme="minorHAnsi"/>
                <w:sz w:val="18"/>
                <w:szCs w:val="18"/>
              </w:rPr>
            </w:pPr>
            <w:r w:rsidRPr="00E323AC">
              <w:rPr>
                <w:rFonts w:cstheme="minorHAnsi"/>
                <w:sz w:val="18"/>
                <w:szCs w:val="18"/>
              </w:rPr>
              <w:t>55.86</w:t>
            </w:r>
          </w:p>
        </w:tc>
        <w:tc>
          <w:tcPr>
            <w:tcW w:w="859" w:type="dxa"/>
            <w:shd w:val="clear" w:color="auto" w:fill="FBE4D5" w:themeFill="accent2" w:themeFillTint="33"/>
          </w:tcPr>
          <w:p w14:paraId="2427F159"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shd w:val="clear" w:color="auto" w:fill="FBE4D5" w:themeFill="accent2" w:themeFillTint="33"/>
          </w:tcPr>
          <w:p w14:paraId="2B629CCE" w14:textId="77777777" w:rsidR="007033C9" w:rsidRPr="00E323AC" w:rsidRDefault="007033C9" w:rsidP="00533347">
            <w:pPr>
              <w:rPr>
                <w:rFonts w:cstheme="minorHAnsi"/>
                <w:sz w:val="18"/>
                <w:szCs w:val="18"/>
              </w:rPr>
            </w:pPr>
            <w:r w:rsidRPr="00E323AC">
              <w:rPr>
                <w:rFonts w:cstheme="minorHAnsi"/>
                <w:sz w:val="18"/>
                <w:szCs w:val="18"/>
              </w:rPr>
              <w:t>12.87</w:t>
            </w:r>
          </w:p>
        </w:tc>
        <w:tc>
          <w:tcPr>
            <w:tcW w:w="940" w:type="dxa"/>
            <w:shd w:val="clear" w:color="auto" w:fill="FBE4D5" w:themeFill="accent2" w:themeFillTint="33"/>
          </w:tcPr>
          <w:p w14:paraId="01264A87" w14:textId="77777777" w:rsidR="007033C9" w:rsidRPr="00E323AC" w:rsidRDefault="007033C9" w:rsidP="00533347">
            <w:pPr>
              <w:rPr>
                <w:rFonts w:cstheme="minorHAnsi"/>
                <w:b/>
                <w:bCs/>
                <w:sz w:val="18"/>
                <w:szCs w:val="18"/>
              </w:rPr>
            </w:pPr>
            <w:r w:rsidRPr="00E323AC">
              <w:rPr>
                <w:rFonts w:cstheme="minorHAnsi"/>
                <w:b/>
                <w:bCs/>
                <w:sz w:val="18"/>
                <w:szCs w:val="18"/>
              </w:rPr>
              <w:t>69.48</w:t>
            </w:r>
          </w:p>
        </w:tc>
        <w:tc>
          <w:tcPr>
            <w:tcW w:w="885" w:type="dxa"/>
            <w:shd w:val="clear" w:color="auto" w:fill="FBE4D5" w:themeFill="accent2" w:themeFillTint="33"/>
          </w:tcPr>
          <w:p w14:paraId="4709A920" w14:textId="7ACA90A8" w:rsidR="007033C9" w:rsidRPr="007033C9" w:rsidRDefault="007033C9" w:rsidP="00533347">
            <w:pPr>
              <w:rPr>
                <w:rFonts w:cstheme="minorHAnsi"/>
                <w:i/>
                <w:iCs/>
                <w:sz w:val="18"/>
                <w:szCs w:val="18"/>
              </w:rPr>
            </w:pPr>
            <w:r w:rsidRPr="007033C9">
              <w:rPr>
                <w:rFonts w:cstheme="minorHAnsi"/>
                <w:i/>
                <w:iCs/>
                <w:sz w:val="18"/>
                <w:szCs w:val="18"/>
              </w:rPr>
              <w:t>+4.05</w:t>
            </w:r>
          </w:p>
        </w:tc>
        <w:tc>
          <w:tcPr>
            <w:tcW w:w="935" w:type="dxa"/>
            <w:shd w:val="clear" w:color="auto" w:fill="FBE4D5" w:themeFill="accent2" w:themeFillTint="33"/>
          </w:tcPr>
          <w:p w14:paraId="3505DFA8" w14:textId="2976A0F5" w:rsidR="007033C9" w:rsidRPr="00E323AC" w:rsidRDefault="007033C9" w:rsidP="00533347">
            <w:pPr>
              <w:rPr>
                <w:rFonts w:cstheme="minorHAnsi"/>
                <w:sz w:val="18"/>
                <w:szCs w:val="18"/>
              </w:rPr>
            </w:pPr>
            <w:r w:rsidRPr="00E323AC">
              <w:rPr>
                <w:rFonts w:cstheme="minorHAnsi"/>
                <w:sz w:val="18"/>
                <w:szCs w:val="18"/>
              </w:rPr>
              <w:t>119.67</w:t>
            </w:r>
          </w:p>
        </w:tc>
        <w:tc>
          <w:tcPr>
            <w:tcW w:w="895" w:type="dxa"/>
            <w:shd w:val="clear" w:color="auto" w:fill="FBE4D5" w:themeFill="accent2" w:themeFillTint="33"/>
          </w:tcPr>
          <w:p w14:paraId="3D61F5DE" w14:textId="77777777" w:rsidR="007033C9" w:rsidRPr="00E323AC" w:rsidRDefault="007033C9" w:rsidP="00533347">
            <w:pPr>
              <w:rPr>
                <w:rFonts w:cstheme="minorHAnsi"/>
                <w:sz w:val="18"/>
                <w:szCs w:val="18"/>
              </w:rPr>
            </w:pPr>
            <w:r w:rsidRPr="00E323AC">
              <w:rPr>
                <w:rFonts w:cstheme="minorHAnsi"/>
                <w:sz w:val="18"/>
                <w:szCs w:val="18"/>
              </w:rPr>
              <w:t>16.36</w:t>
            </w:r>
          </w:p>
        </w:tc>
        <w:tc>
          <w:tcPr>
            <w:tcW w:w="895" w:type="dxa"/>
            <w:shd w:val="clear" w:color="auto" w:fill="FBE4D5" w:themeFill="accent2" w:themeFillTint="33"/>
          </w:tcPr>
          <w:p w14:paraId="72220FB6" w14:textId="77777777" w:rsidR="007033C9" w:rsidRPr="00E323AC" w:rsidRDefault="007033C9" w:rsidP="00533347">
            <w:pPr>
              <w:rPr>
                <w:rFonts w:cstheme="minorHAnsi"/>
                <w:sz w:val="18"/>
                <w:szCs w:val="18"/>
              </w:rPr>
            </w:pPr>
            <w:r w:rsidRPr="00E323AC">
              <w:rPr>
                <w:rFonts w:cstheme="minorHAnsi"/>
                <w:sz w:val="18"/>
                <w:szCs w:val="18"/>
              </w:rPr>
              <w:t>50.17</w:t>
            </w:r>
          </w:p>
        </w:tc>
        <w:tc>
          <w:tcPr>
            <w:tcW w:w="940" w:type="dxa"/>
            <w:shd w:val="clear" w:color="auto" w:fill="FBE4D5" w:themeFill="accent2" w:themeFillTint="33"/>
          </w:tcPr>
          <w:p w14:paraId="1FC1BB58" w14:textId="77777777" w:rsidR="007033C9" w:rsidRPr="00E323AC" w:rsidRDefault="007033C9" w:rsidP="00533347">
            <w:pPr>
              <w:rPr>
                <w:rFonts w:cstheme="minorHAnsi"/>
                <w:b/>
                <w:bCs/>
                <w:sz w:val="18"/>
                <w:szCs w:val="18"/>
              </w:rPr>
            </w:pPr>
            <w:r w:rsidRPr="00E323AC">
              <w:rPr>
                <w:rFonts w:cstheme="minorHAnsi"/>
                <w:b/>
                <w:bCs/>
                <w:sz w:val="18"/>
                <w:szCs w:val="18"/>
              </w:rPr>
              <w:t>186.20</w:t>
            </w:r>
          </w:p>
        </w:tc>
        <w:tc>
          <w:tcPr>
            <w:tcW w:w="842" w:type="dxa"/>
            <w:shd w:val="clear" w:color="auto" w:fill="FBE4D5" w:themeFill="accent2" w:themeFillTint="33"/>
          </w:tcPr>
          <w:p w14:paraId="45F57E11" w14:textId="34C86698"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31.37</w:t>
            </w:r>
          </w:p>
        </w:tc>
      </w:tr>
      <w:tr w:rsidR="007033C9" w14:paraId="02F3C5C7" w14:textId="75F230A8" w:rsidTr="007033C9">
        <w:tc>
          <w:tcPr>
            <w:tcW w:w="891" w:type="dxa"/>
            <w:shd w:val="clear" w:color="auto" w:fill="FBE4D5" w:themeFill="accent2" w:themeFillTint="33"/>
          </w:tcPr>
          <w:p w14:paraId="4A61830C" w14:textId="77777777" w:rsidR="007033C9" w:rsidRPr="00AB5A4E" w:rsidRDefault="007033C9" w:rsidP="00533347">
            <w:pPr>
              <w:rPr>
                <w:rFonts w:cstheme="minorHAnsi"/>
                <w:b/>
                <w:bCs/>
                <w:sz w:val="20"/>
                <w:szCs w:val="20"/>
              </w:rPr>
            </w:pPr>
            <w:r w:rsidRPr="00AB5A4E">
              <w:rPr>
                <w:rFonts w:cstheme="minorHAnsi"/>
                <w:b/>
                <w:bCs/>
                <w:sz w:val="20"/>
                <w:szCs w:val="20"/>
              </w:rPr>
              <w:t>2021</w:t>
            </w:r>
          </w:p>
        </w:tc>
        <w:tc>
          <w:tcPr>
            <w:tcW w:w="896" w:type="dxa"/>
            <w:tcBorders>
              <w:bottom w:val="single" w:sz="4" w:space="0" w:color="auto"/>
            </w:tcBorders>
            <w:shd w:val="clear" w:color="auto" w:fill="FBE4D5" w:themeFill="accent2" w:themeFillTint="33"/>
          </w:tcPr>
          <w:p w14:paraId="19ED3376" w14:textId="27A12485" w:rsidR="007033C9" w:rsidRPr="00E323AC" w:rsidRDefault="007033C9" w:rsidP="00533347">
            <w:pPr>
              <w:rPr>
                <w:rFonts w:cstheme="minorHAnsi"/>
                <w:sz w:val="18"/>
                <w:szCs w:val="18"/>
              </w:rPr>
            </w:pPr>
            <w:r>
              <w:rPr>
                <w:rFonts w:cstheme="minorHAnsi"/>
                <w:sz w:val="18"/>
                <w:szCs w:val="18"/>
              </w:rPr>
              <w:t>32.59</w:t>
            </w:r>
          </w:p>
        </w:tc>
        <w:tc>
          <w:tcPr>
            <w:tcW w:w="859" w:type="dxa"/>
            <w:tcBorders>
              <w:bottom w:val="single" w:sz="4" w:space="0" w:color="auto"/>
            </w:tcBorders>
            <w:shd w:val="clear" w:color="auto" w:fill="FBE4D5" w:themeFill="accent2" w:themeFillTint="33"/>
          </w:tcPr>
          <w:p w14:paraId="3BDBF003" w14:textId="77777777" w:rsidR="007033C9" w:rsidRPr="00E323AC" w:rsidRDefault="007033C9" w:rsidP="00533347">
            <w:pPr>
              <w:rPr>
                <w:rFonts w:cstheme="minorHAnsi"/>
                <w:sz w:val="18"/>
                <w:szCs w:val="18"/>
              </w:rPr>
            </w:pPr>
            <w:r>
              <w:rPr>
                <w:rFonts w:cstheme="minorHAnsi"/>
                <w:sz w:val="18"/>
                <w:szCs w:val="18"/>
              </w:rPr>
              <w:t>9.01</w:t>
            </w:r>
          </w:p>
        </w:tc>
        <w:tc>
          <w:tcPr>
            <w:tcW w:w="895" w:type="dxa"/>
            <w:tcBorders>
              <w:bottom w:val="single" w:sz="4" w:space="0" w:color="auto"/>
            </w:tcBorders>
            <w:shd w:val="clear" w:color="auto" w:fill="FBE4D5" w:themeFill="accent2" w:themeFillTint="33"/>
          </w:tcPr>
          <w:p w14:paraId="7F937B21" w14:textId="210FB2BE" w:rsidR="007033C9" w:rsidRPr="00E323AC" w:rsidRDefault="007033C9" w:rsidP="00533347">
            <w:pPr>
              <w:rPr>
                <w:rFonts w:cstheme="minorHAnsi"/>
                <w:sz w:val="18"/>
                <w:szCs w:val="18"/>
              </w:rPr>
            </w:pPr>
            <w:r>
              <w:rPr>
                <w:rFonts w:cstheme="minorHAnsi"/>
                <w:sz w:val="18"/>
                <w:szCs w:val="18"/>
              </w:rPr>
              <w:t>26.29</w:t>
            </w:r>
          </w:p>
        </w:tc>
        <w:tc>
          <w:tcPr>
            <w:tcW w:w="940" w:type="dxa"/>
            <w:tcBorders>
              <w:bottom w:val="single" w:sz="4" w:space="0" w:color="auto"/>
            </w:tcBorders>
            <w:shd w:val="clear" w:color="auto" w:fill="FBE4D5" w:themeFill="accent2" w:themeFillTint="33"/>
          </w:tcPr>
          <w:p w14:paraId="57E78B3C" w14:textId="74A1A331"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9.89</w:t>
            </w:r>
          </w:p>
        </w:tc>
        <w:tc>
          <w:tcPr>
            <w:tcW w:w="928" w:type="dxa"/>
            <w:tcBorders>
              <w:bottom w:val="single" w:sz="4" w:space="0" w:color="auto"/>
            </w:tcBorders>
            <w:shd w:val="clear" w:color="auto" w:fill="FBE4D5" w:themeFill="accent2" w:themeFillTint="33"/>
          </w:tcPr>
          <w:p w14:paraId="060A8BF1" w14:textId="48922C81" w:rsidR="007033C9" w:rsidRPr="007033C9" w:rsidRDefault="007033C9" w:rsidP="00533347">
            <w:pPr>
              <w:rPr>
                <w:rFonts w:cstheme="minorHAnsi"/>
                <w:i/>
                <w:iCs/>
                <w:sz w:val="18"/>
                <w:szCs w:val="18"/>
              </w:rPr>
            </w:pPr>
            <w:r w:rsidRPr="007033C9">
              <w:rPr>
                <w:rFonts w:cstheme="minorHAnsi"/>
                <w:i/>
                <w:iCs/>
                <w:sz w:val="18"/>
                <w:szCs w:val="18"/>
              </w:rPr>
              <w:t>+2.62</w:t>
            </w:r>
          </w:p>
        </w:tc>
        <w:tc>
          <w:tcPr>
            <w:tcW w:w="895" w:type="dxa"/>
            <w:shd w:val="clear" w:color="auto" w:fill="FBE4D5" w:themeFill="accent2" w:themeFillTint="33"/>
          </w:tcPr>
          <w:p w14:paraId="68D56C83" w14:textId="2C3B9D34" w:rsidR="007033C9" w:rsidRPr="00E323AC" w:rsidRDefault="007033C9" w:rsidP="00533347">
            <w:pPr>
              <w:rPr>
                <w:rFonts w:cstheme="minorHAnsi"/>
                <w:sz w:val="18"/>
                <w:szCs w:val="18"/>
              </w:rPr>
            </w:pPr>
            <w:r w:rsidRPr="00E323AC">
              <w:rPr>
                <w:rFonts w:cstheme="minorHAnsi"/>
                <w:sz w:val="18"/>
                <w:szCs w:val="18"/>
              </w:rPr>
              <w:t>55.98</w:t>
            </w:r>
          </w:p>
        </w:tc>
        <w:tc>
          <w:tcPr>
            <w:tcW w:w="859" w:type="dxa"/>
            <w:shd w:val="clear" w:color="auto" w:fill="FBE4D5" w:themeFill="accent2" w:themeFillTint="33"/>
          </w:tcPr>
          <w:p w14:paraId="5EB0D71F" w14:textId="77777777" w:rsidR="007033C9" w:rsidRPr="00E323AC" w:rsidRDefault="007033C9" w:rsidP="00533347">
            <w:pPr>
              <w:rPr>
                <w:rFonts w:cstheme="minorHAnsi"/>
                <w:sz w:val="18"/>
                <w:szCs w:val="18"/>
              </w:rPr>
            </w:pPr>
            <w:r w:rsidRPr="00E323AC">
              <w:rPr>
                <w:rFonts w:cstheme="minorHAnsi"/>
                <w:sz w:val="18"/>
                <w:szCs w:val="18"/>
              </w:rPr>
              <w:t>4.77</w:t>
            </w:r>
          </w:p>
        </w:tc>
        <w:tc>
          <w:tcPr>
            <w:tcW w:w="895" w:type="dxa"/>
            <w:shd w:val="clear" w:color="auto" w:fill="FBE4D5" w:themeFill="accent2" w:themeFillTint="33"/>
          </w:tcPr>
          <w:p w14:paraId="4139B1EE" w14:textId="77777777" w:rsidR="007033C9" w:rsidRPr="00E323AC" w:rsidRDefault="007033C9" w:rsidP="00533347">
            <w:pPr>
              <w:rPr>
                <w:rFonts w:cstheme="minorHAnsi"/>
                <w:sz w:val="18"/>
                <w:szCs w:val="18"/>
              </w:rPr>
            </w:pPr>
            <w:r w:rsidRPr="00E323AC">
              <w:rPr>
                <w:rFonts w:cstheme="minorHAnsi"/>
                <w:sz w:val="18"/>
                <w:szCs w:val="18"/>
              </w:rPr>
              <w:t>21.08</w:t>
            </w:r>
          </w:p>
        </w:tc>
        <w:tc>
          <w:tcPr>
            <w:tcW w:w="940" w:type="dxa"/>
            <w:shd w:val="clear" w:color="auto" w:fill="FBE4D5" w:themeFill="accent2" w:themeFillTint="33"/>
          </w:tcPr>
          <w:p w14:paraId="5D6BBFFD" w14:textId="77777777" w:rsidR="007033C9" w:rsidRPr="00E323AC" w:rsidRDefault="007033C9" w:rsidP="00533347">
            <w:pPr>
              <w:rPr>
                <w:rFonts w:cstheme="minorHAnsi"/>
                <w:b/>
                <w:bCs/>
                <w:sz w:val="18"/>
                <w:szCs w:val="18"/>
              </w:rPr>
            </w:pPr>
            <w:r w:rsidRPr="00E323AC">
              <w:rPr>
                <w:rFonts w:cstheme="minorHAnsi"/>
                <w:b/>
                <w:bCs/>
                <w:sz w:val="18"/>
                <w:szCs w:val="18"/>
              </w:rPr>
              <w:t>81.83</w:t>
            </w:r>
          </w:p>
        </w:tc>
        <w:tc>
          <w:tcPr>
            <w:tcW w:w="885" w:type="dxa"/>
            <w:shd w:val="clear" w:color="auto" w:fill="FBE4D5" w:themeFill="accent2" w:themeFillTint="33"/>
          </w:tcPr>
          <w:p w14:paraId="0ED343BC" w14:textId="783EA5DC" w:rsidR="007033C9" w:rsidRPr="007F7E17" w:rsidRDefault="007033C9" w:rsidP="00533347">
            <w:pPr>
              <w:rPr>
                <w:rFonts w:cstheme="minorHAnsi"/>
                <w:i/>
                <w:iCs/>
                <w:sz w:val="18"/>
                <w:szCs w:val="18"/>
              </w:rPr>
            </w:pPr>
            <w:r w:rsidRPr="007F7E17">
              <w:rPr>
                <w:rFonts w:cstheme="minorHAnsi"/>
                <w:i/>
                <w:iCs/>
                <w:sz w:val="18"/>
                <w:szCs w:val="18"/>
              </w:rPr>
              <w:t>+12.35</w:t>
            </w:r>
          </w:p>
        </w:tc>
        <w:tc>
          <w:tcPr>
            <w:tcW w:w="935" w:type="dxa"/>
            <w:shd w:val="clear" w:color="auto" w:fill="FBE4D5" w:themeFill="accent2" w:themeFillTint="33"/>
          </w:tcPr>
          <w:p w14:paraId="09B14686" w14:textId="58AA0D76" w:rsidR="007033C9" w:rsidRPr="00E323AC" w:rsidRDefault="007033C9" w:rsidP="00533347">
            <w:pPr>
              <w:rPr>
                <w:rFonts w:cstheme="minorHAnsi"/>
                <w:sz w:val="18"/>
                <w:szCs w:val="18"/>
              </w:rPr>
            </w:pPr>
            <w:r w:rsidRPr="00E323AC">
              <w:rPr>
                <w:rFonts w:cstheme="minorHAnsi"/>
                <w:sz w:val="18"/>
                <w:szCs w:val="18"/>
              </w:rPr>
              <w:t>124.68</w:t>
            </w:r>
          </w:p>
        </w:tc>
        <w:tc>
          <w:tcPr>
            <w:tcW w:w="895" w:type="dxa"/>
            <w:shd w:val="clear" w:color="auto" w:fill="FBE4D5" w:themeFill="accent2" w:themeFillTint="33"/>
          </w:tcPr>
          <w:p w14:paraId="70EB2E96" w14:textId="77777777" w:rsidR="007033C9" w:rsidRPr="00E323AC" w:rsidRDefault="007033C9" w:rsidP="00533347">
            <w:pPr>
              <w:rPr>
                <w:rFonts w:cstheme="minorHAnsi"/>
                <w:sz w:val="18"/>
                <w:szCs w:val="18"/>
              </w:rPr>
            </w:pPr>
            <w:r w:rsidRPr="00E323AC">
              <w:rPr>
                <w:rFonts w:cstheme="minorHAnsi"/>
                <w:sz w:val="18"/>
                <w:szCs w:val="18"/>
              </w:rPr>
              <w:t>12.25</w:t>
            </w:r>
          </w:p>
        </w:tc>
        <w:tc>
          <w:tcPr>
            <w:tcW w:w="895" w:type="dxa"/>
            <w:shd w:val="clear" w:color="auto" w:fill="FBE4D5" w:themeFill="accent2" w:themeFillTint="33"/>
          </w:tcPr>
          <w:p w14:paraId="09671B45" w14:textId="77777777" w:rsidR="007033C9" w:rsidRPr="00E323AC" w:rsidRDefault="007033C9" w:rsidP="00533347">
            <w:pPr>
              <w:rPr>
                <w:rFonts w:cstheme="minorHAnsi"/>
                <w:sz w:val="18"/>
                <w:szCs w:val="18"/>
              </w:rPr>
            </w:pPr>
            <w:r w:rsidRPr="00E323AC">
              <w:rPr>
                <w:rFonts w:cstheme="minorHAnsi"/>
                <w:sz w:val="18"/>
                <w:szCs w:val="18"/>
              </w:rPr>
              <w:t>65.37</w:t>
            </w:r>
          </w:p>
        </w:tc>
        <w:tc>
          <w:tcPr>
            <w:tcW w:w="940" w:type="dxa"/>
            <w:shd w:val="clear" w:color="auto" w:fill="FBE4D5" w:themeFill="accent2" w:themeFillTint="33"/>
          </w:tcPr>
          <w:p w14:paraId="538DD366" w14:textId="77777777" w:rsidR="007033C9" w:rsidRPr="00E323AC" w:rsidRDefault="007033C9" w:rsidP="00533347">
            <w:pPr>
              <w:rPr>
                <w:rFonts w:cstheme="minorHAnsi"/>
                <w:b/>
                <w:bCs/>
                <w:sz w:val="18"/>
                <w:szCs w:val="18"/>
              </w:rPr>
            </w:pPr>
            <w:r w:rsidRPr="00E323AC">
              <w:rPr>
                <w:rFonts w:cstheme="minorHAnsi"/>
                <w:b/>
                <w:bCs/>
                <w:sz w:val="18"/>
                <w:szCs w:val="18"/>
              </w:rPr>
              <w:t>202.29</w:t>
            </w:r>
          </w:p>
        </w:tc>
        <w:tc>
          <w:tcPr>
            <w:tcW w:w="842" w:type="dxa"/>
            <w:shd w:val="clear" w:color="auto" w:fill="FBE4D5" w:themeFill="accent2" w:themeFillTint="33"/>
          </w:tcPr>
          <w:p w14:paraId="67419F1B" w14:textId="52E770C6"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16.09</w:t>
            </w:r>
          </w:p>
        </w:tc>
      </w:tr>
      <w:tr w:rsidR="007033C9" w14:paraId="4FF64344" w14:textId="5B81B53C" w:rsidTr="007033C9">
        <w:tc>
          <w:tcPr>
            <w:tcW w:w="891" w:type="dxa"/>
            <w:shd w:val="clear" w:color="auto" w:fill="FBE4D5" w:themeFill="accent2" w:themeFillTint="33"/>
          </w:tcPr>
          <w:p w14:paraId="5CF70EFA" w14:textId="77777777" w:rsidR="007033C9" w:rsidRPr="00AB5A4E" w:rsidRDefault="007033C9" w:rsidP="00533347">
            <w:pPr>
              <w:rPr>
                <w:rFonts w:cstheme="minorHAnsi"/>
                <w:b/>
                <w:bCs/>
                <w:sz w:val="20"/>
                <w:szCs w:val="20"/>
              </w:rPr>
            </w:pPr>
            <w:r w:rsidRPr="00AB5A4E">
              <w:rPr>
                <w:rFonts w:cstheme="minorHAnsi"/>
                <w:b/>
                <w:bCs/>
                <w:sz w:val="20"/>
                <w:szCs w:val="20"/>
              </w:rPr>
              <w:t>2022</w:t>
            </w:r>
          </w:p>
        </w:tc>
        <w:tc>
          <w:tcPr>
            <w:tcW w:w="896" w:type="dxa"/>
            <w:tcBorders>
              <w:tl2br w:val="single" w:sz="4" w:space="0" w:color="auto"/>
            </w:tcBorders>
            <w:shd w:val="clear" w:color="auto" w:fill="FBE4D5" w:themeFill="accent2" w:themeFillTint="33"/>
          </w:tcPr>
          <w:p w14:paraId="0D0662B2" w14:textId="6AF77610" w:rsidR="007033C9" w:rsidRPr="00997513" w:rsidRDefault="007033C9" w:rsidP="00533347">
            <w:pPr>
              <w:rPr>
                <w:rFonts w:cstheme="minorHAnsi"/>
                <w:i/>
                <w:iCs/>
                <w:sz w:val="18"/>
                <w:szCs w:val="18"/>
              </w:rPr>
            </w:pPr>
          </w:p>
        </w:tc>
        <w:tc>
          <w:tcPr>
            <w:tcW w:w="859" w:type="dxa"/>
            <w:tcBorders>
              <w:tl2br w:val="single" w:sz="4" w:space="0" w:color="auto"/>
            </w:tcBorders>
            <w:shd w:val="clear" w:color="auto" w:fill="FBE4D5" w:themeFill="accent2" w:themeFillTint="33"/>
          </w:tcPr>
          <w:p w14:paraId="4904F0EC" w14:textId="36BA0AC0" w:rsidR="007033C9" w:rsidRPr="00997513" w:rsidRDefault="007033C9" w:rsidP="00533347">
            <w:pPr>
              <w:rPr>
                <w:rFonts w:cstheme="minorHAnsi"/>
                <w:i/>
                <w:iCs/>
                <w:sz w:val="18"/>
                <w:szCs w:val="18"/>
              </w:rPr>
            </w:pPr>
          </w:p>
        </w:tc>
        <w:tc>
          <w:tcPr>
            <w:tcW w:w="895" w:type="dxa"/>
            <w:tcBorders>
              <w:tl2br w:val="single" w:sz="4" w:space="0" w:color="auto"/>
            </w:tcBorders>
            <w:shd w:val="clear" w:color="auto" w:fill="FBE4D5" w:themeFill="accent2" w:themeFillTint="33"/>
          </w:tcPr>
          <w:p w14:paraId="5D9B78A8" w14:textId="25A6F9D4" w:rsidR="007033C9" w:rsidRPr="00997513" w:rsidRDefault="007033C9" w:rsidP="00533347">
            <w:pPr>
              <w:rPr>
                <w:rFonts w:cstheme="minorHAnsi"/>
                <w:i/>
                <w:iCs/>
                <w:sz w:val="18"/>
                <w:szCs w:val="18"/>
              </w:rPr>
            </w:pPr>
          </w:p>
        </w:tc>
        <w:tc>
          <w:tcPr>
            <w:tcW w:w="940" w:type="dxa"/>
            <w:tcBorders>
              <w:tl2br w:val="single" w:sz="4" w:space="0" w:color="auto"/>
            </w:tcBorders>
            <w:shd w:val="clear" w:color="auto" w:fill="FBE4D5" w:themeFill="accent2" w:themeFillTint="33"/>
          </w:tcPr>
          <w:p w14:paraId="3070A697" w14:textId="259FC525" w:rsidR="007033C9" w:rsidRPr="00997513" w:rsidRDefault="007033C9" w:rsidP="00533347">
            <w:pPr>
              <w:rPr>
                <w:rFonts w:cstheme="minorHAnsi"/>
                <w:i/>
                <w:iCs/>
                <w:sz w:val="18"/>
                <w:szCs w:val="18"/>
              </w:rPr>
            </w:pPr>
          </w:p>
        </w:tc>
        <w:tc>
          <w:tcPr>
            <w:tcW w:w="928" w:type="dxa"/>
            <w:tcBorders>
              <w:tl2br w:val="single" w:sz="4" w:space="0" w:color="auto"/>
            </w:tcBorders>
            <w:shd w:val="clear" w:color="auto" w:fill="FBE4D5" w:themeFill="accent2" w:themeFillTint="33"/>
          </w:tcPr>
          <w:p w14:paraId="75F27702" w14:textId="2D35DB34" w:rsidR="007033C9" w:rsidRPr="007033C9" w:rsidRDefault="007033C9" w:rsidP="00533347">
            <w:pPr>
              <w:rPr>
                <w:rFonts w:cstheme="minorHAnsi"/>
                <w:i/>
                <w:iCs/>
                <w:sz w:val="18"/>
                <w:szCs w:val="18"/>
              </w:rPr>
            </w:pPr>
          </w:p>
        </w:tc>
        <w:tc>
          <w:tcPr>
            <w:tcW w:w="895" w:type="dxa"/>
            <w:shd w:val="clear" w:color="auto" w:fill="FBE4D5" w:themeFill="accent2" w:themeFillTint="33"/>
          </w:tcPr>
          <w:p w14:paraId="6CB3B55C" w14:textId="5DA74AEE" w:rsidR="007033C9" w:rsidRPr="00E323AC" w:rsidRDefault="007033C9" w:rsidP="00533347">
            <w:pPr>
              <w:rPr>
                <w:rFonts w:cstheme="minorHAnsi"/>
                <w:sz w:val="18"/>
                <w:szCs w:val="18"/>
              </w:rPr>
            </w:pPr>
            <w:r w:rsidRPr="00E323AC">
              <w:rPr>
                <w:rFonts w:cstheme="minorHAnsi"/>
                <w:sz w:val="18"/>
                <w:szCs w:val="18"/>
              </w:rPr>
              <w:t>55.68</w:t>
            </w:r>
          </w:p>
        </w:tc>
        <w:tc>
          <w:tcPr>
            <w:tcW w:w="859" w:type="dxa"/>
            <w:shd w:val="clear" w:color="auto" w:fill="FBE4D5" w:themeFill="accent2" w:themeFillTint="33"/>
          </w:tcPr>
          <w:p w14:paraId="454187B4" w14:textId="77777777" w:rsidR="007033C9" w:rsidRPr="00E323AC" w:rsidRDefault="007033C9" w:rsidP="00533347">
            <w:pPr>
              <w:rPr>
                <w:rFonts w:cstheme="minorHAnsi"/>
                <w:sz w:val="18"/>
                <w:szCs w:val="18"/>
              </w:rPr>
            </w:pPr>
            <w:r w:rsidRPr="00E323AC">
              <w:rPr>
                <w:rFonts w:cstheme="minorHAnsi"/>
                <w:sz w:val="18"/>
                <w:szCs w:val="18"/>
              </w:rPr>
              <w:t>4.77</w:t>
            </w:r>
          </w:p>
        </w:tc>
        <w:tc>
          <w:tcPr>
            <w:tcW w:w="895" w:type="dxa"/>
            <w:shd w:val="clear" w:color="auto" w:fill="FBE4D5" w:themeFill="accent2" w:themeFillTint="33"/>
          </w:tcPr>
          <w:p w14:paraId="7DFFD2D6" w14:textId="77777777" w:rsidR="007033C9" w:rsidRPr="00E323AC" w:rsidRDefault="007033C9" w:rsidP="00533347">
            <w:pPr>
              <w:rPr>
                <w:rFonts w:cstheme="minorHAnsi"/>
                <w:sz w:val="18"/>
                <w:szCs w:val="18"/>
              </w:rPr>
            </w:pPr>
            <w:r w:rsidRPr="00E323AC">
              <w:rPr>
                <w:rFonts w:cstheme="minorHAnsi"/>
                <w:sz w:val="18"/>
                <w:szCs w:val="18"/>
              </w:rPr>
              <w:t>24.52</w:t>
            </w:r>
          </w:p>
        </w:tc>
        <w:tc>
          <w:tcPr>
            <w:tcW w:w="940" w:type="dxa"/>
            <w:shd w:val="clear" w:color="auto" w:fill="FBE4D5" w:themeFill="accent2" w:themeFillTint="33"/>
          </w:tcPr>
          <w:p w14:paraId="5A4862C3" w14:textId="77777777" w:rsidR="007033C9" w:rsidRPr="00E323AC" w:rsidRDefault="007033C9" w:rsidP="00533347">
            <w:pPr>
              <w:rPr>
                <w:rFonts w:cstheme="minorHAnsi"/>
                <w:b/>
                <w:bCs/>
                <w:sz w:val="18"/>
                <w:szCs w:val="18"/>
              </w:rPr>
            </w:pPr>
            <w:r w:rsidRPr="00E323AC">
              <w:rPr>
                <w:rFonts w:cstheme="minorHAnsi"/>
                <w:b/>
                <w:bCs/>
                <w:sz w:val="18"/>
                <w:szCs w:val="18"/>
              </w:rPr>
              <w:t>84.97</w:t>
            </w:r>
          </w:p>
        </w:tc>
        <w:tc>
          <w:tcPr>
            <w:tcW w:w="885" w:type="dxa"/>
            <w:shd w:val="clear" w:color="auto" w:fill="FBE4D5" w:themeFill="accent2" w:themeFillTint="33"/>
          </w:tcPr>
          <w:p w14:paraId="21ADF00A" w14:textId="6A7D1C8B" w:rsidR="007033C9" w:rsidRPr="007033C9" w:rsidRDefault="007033C9" w:rsidP="00533347">
            <w:pPr>
              <w:rPr>
                <w:rFonts w:cstheme="minorHAnsi"/>
                <w:i/>
                <w:iCs/>
                <w:sz w:val="18"/>
                <w:szCs w:val="18"/>
              </w:rPr>
            </w:pPr>
            <w:r w:rsidRPr="007033C9">
              <w:rPr>
                <w:rFonts w:cstheme="minorHAnsi"/>
                <w:i/>
                <w:iCs/>
                <w:sz w:val="18"/>
                <w:szCs w:val="18"/>
              </w:rPr>
              <w:t>+3.14</w:t>
            </w:r>
          </w:p>
        </w:tc>
        <w:tc>
          <w:tcPr>
            <w:tcW w:w="935" w:type="dxa"/>
            <w:shd w:val="clear" w:color="auto" w:fill="FBE4D5" w:themeFill="accent2" w:themeFillTint="33"/>
          </w:tcPr>
          <w:p w14:paraId="2601B8F8" w14:textId="59DA2AEF" w:rsidR="007033C9" w:rsidRPr="00E323AC" w:rsidRDefault="007033C9" w:rsidP="00533347">
            <w:pPr>
              <w:rPr>
                <w:rFonts w:cstheme="minorHAnsi"/>
                <w:sz w:val="18"/>
                <w:szCs w:val="18"/>
              </w:rPr>
            </w:pPr>
            <w:r w:rsidRPr="00E323AC">
              <w:rPr>
                <w:rFonts w:cstheme="minorHAnsi"/>
                <w:sz w:val="18"/>
                <w:szCs w:val="18"/>
              </w:rPr>
              <w:t>123.66</w:t>
            </w:r>
          </w:p>
        </w:tc>
        <w:tc>
          <w:tcPr>
            <w:tcW w:w="895" w:type="dxa"/>
            <w:shd w:val="clear" w:color="auto" w:fill="FBE4D5" w:themeFill="accent2" w:themeFillTint="33"/>
          </w:tcPr>
          <w:p w14:paraId="2B21CBAD" w14:textId="77777777" w:rsidR="007033C9" w:rsidRPr="00E323AC" w:rsidRDefault="007033C9" w:rsidP="00533347">
            <w:pPr>
              <w:rPr>
                <w:rFonts w:cstheme="minorHAnsi"/>
                <w:sz w:val="18"/>
                <w:szCs w:val="18"/>
              </w:rPr>
            </w:pPr>
            <w:r w:rsidRPr="00E323AC">
              <w:rPr>
                <w:rFonts w:cstheme="minorHAnsi"/>
                <w:sz w:val="18"/>
                <w:szCs w:val="18"/>
              </w:rPr>
              <w:t>12.25</w:t>
            </w:r>
          </w:p>
        </w:tc>
        <w:tc>
          <w:tcPr>
            <w:tcW w:w="895" w:type="dxa"/>
            <w:shd w:val="clear" w:color="auto" w:fill="FBE4D5" w:themeFill="accent2" w:themeFillTint="33"/>
          </w:tcPr>
          <w:p w14:paraId="4A8F6D8F" w14:textId="77777777" w:rsidR="007033C9" w:rsidRPr="00E323AC" w:rsidRDefault="007033C9" w:rsidP="00533347">
            <w:pPr>
              <w:rPr>
                <w:rFonts w:cstheme="minorHAnsi"/>
                <w:sz w:val="18"/>
                <w:szCs w:val="18"/>
              </w:rPr>
            </w:pPr>
            <w:r w:rsidRPr="00E323AC">
              <w:rPr>
                <w:rFonts w:cstheme="minorHAnsi"/>
                <w:sz w:val="18"/>
                <w:szCs w:val="18"/>
              </w:rPr>
              <w:t>67.57</w:t>
            </w:r>
          </w:p>
        </w:tc>
        <w:tc>
          <w:tcPr>
            <w:tcW w:w="940" w:type="dxa"/>
            <w:shd w:val="clear" w:color="auto" w:fill="FBE4D5" w:themeFill="accent2" w:themeFillTint="33"/>
          </w:tcPr>
          <w:p w14:paraId="7B6AEC40" w14:textId="77777777" w:rsidR="007033C9" w:rsidRPr="00E323AC" w:rsidRDefault="007033C9" w:rsidP="00533347">
            <w:pPr>
              <w:rPr>
                <w:rFonts w:cstheme="minorHAnsi"/>
                <w:b/>
                <w:bCs/>
                <w:sz w:val="18"/>
                <w:szCs w:val="18"/>
              </w:rPr>
            </w:pPr>
            <w:r w:rsidRPr="00E323AC">
              <w:rPr>
                <w:rFonts w:cstheme="minorHAnsi"/>
                <w:b/>
                <w:bCs/>
                <w:sz w:val="18"/>
                <w:szCs w:val="18"/>
              </w:rPr>
              <w:t>203.48</w:t>
            </w:r>
          </w:p>
        </w:tc>
        <w:tc>
          <w:tcPr>
            <w:tcW w:w="842" w:type="dxa"/>
            <w:shd w:val="clear" w:color="auto" w:fill="FBE4D5" w:themeFill="accent2" w:themeFillTint="33"/>
          </w:tcPr>
          <w:p w14:paraId="1A12A441" w14:textId="46334827"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1.19</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77777777" w:rsidR="000B529D" w:rsidRPr="004864BE" w:rsidRDefault="000B529D" w:rsidP="000B529D">
      <w:pPr>
        <w:rPr>
          <w:i/>
          <w:iCs/>
          <w:sz w:val="24"/>
          <w:szCs w:val="24"/>
        </w:rPr>
      </w:pPr>
    </w:p>
    <w:tbl>
      <w:tblPr>
        <w:tblStyle w:val="TableGrid"/>
        <w:tblW w:w="0" w:type="auto"/>
        <w:tblLook w:val="04A0" w:firstRow="1" w:lastRow="0" w:firstColumn="1" w:lastColumn="0" w:noHBand="0" w:noVBand="1"/>
      </w:tblPr>
      <w:tblGrid>
        <w:gridCol w:w="14357"/>
      </w:tblGrid>
      <w:tr w:rsidR="000B529D" w14:paraId="412A7BE5" w14:textId="77777777" w:rsidTr="00083777">
        <w:trPr>
          <w:trHeight w:val="8358"/>
        </w:trPr>
        <w:tc>
          <w:tcPr>
            <w:tcW w:w="14357" w:type="dxa"/>
          </w:tcPr>
          <w:p w14:paraId="0AF26B09" w14:textId="7BA97E45" w:rsidR="000B529D" w:rsidRDefault="00083777" w:rsidP="00083777">
            <w:pPr>
              <w:jc w:val="center"/>
              <w:rPr>
                <w:noProof/>
              </w:rPr>
            </w:pPr>
            <w:r>
              <w:rPr>
                <w:noProof/>
              </w:rPr>
              <w:lastRenderedPageBreak/>
              <mc:AlternateContent>
                <mc:Choice Requires="wps">
                  <w:drawing>
                    <wp:anchor distT="0" distB="0" distL="114300" distR="114300" simplePos="0" relativeHeight="251664384" behindDoc="0" locked="0" layoutInCell="1" allowOverlap="1" wp14:anchorId="5F062270" wp14:editId="67423670">
                      <wp:simplePos x="0" y="0"/>
                      <wp:positionH relativeFrom="column">
                        <wp:posOffset>2055495</wp:posOffset>
                      </wp:positionH>
                      <wp:positionV relativeFrom="paragraph">
                        <wp:posOffset>147955</wp:posOffset>
                      </wp:positionV>
                      <wp:extent cx="306475" cy="246185"/>
                      <wp:effectExtent l="0" t="0" r="0" b="1905"/>
                      <wp:wrapNone/>
                      <wp:docPr id="1632966065"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67523C21"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62270" id="Text Box 1" o:spid="_x0000_s1036" type="#_x0000_t202" style="position:absolute;left:0;text-align:left;margin-left:161.85pt;margin-top:11.65pt;width:24.15pt;height:19.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EziMAIAAFs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" fillcolor="white [3201]" stroked="f" strokeweight=".5pt">
                      <v:textbox>
                        <w:txbxContent>
                          <w:p w14:paraId="67523C21" w14:textId="77777777" w:rsidR="000B529D" w:rsidRDefault="000B529D" w:rsidP="000B529D">
                            <w:r w:rsidRPr="00D56089">
                              <w:rPr>
                                <w:b/>
                                <w:bCs/>
                              </w:rPr>
                              <w:t>A</w:t>
                            </w:r>
                            <w:r>
                              <w:t>S</w:t>
                            </w:r>
                          </w:p>
                        </w:txbxContent>
                      </v:textbox>
                    </v:shape>
                  </w:pict>
                </mc:Fallback>
              </mc:AlternateContent>
            </w:r>
          </w:p>
          <w:p w14:paraId="1100DD70" w14:textId="391360DC" w:rsidR="000B529D" w:rsidRDefault="000B529D" w:rsidP="00533347">
            <w:pPr>
              <w:jc w:val="center"/>
            </w:pPr>
            <w:r w:rsidRPr="00B50957">
              <w:rPr>
                <w:noProof/>
              </w:rPr>
              <w:t xml:space="preserve">  </w:t>
            </w:r>
            <w:r w:rsidRPr="00B50957">
              <w:rPr>
                <w:noProof/>
              </w:rPr>
              <w:drawing>
                <wp:inline distT="0" distB="0" distL="0" distR="0" wp14:anchorId="70242E57" wp14:editId="28D43B1B">
                  <wp:extent cx="4111674" cy="2762250"/>
                  <wp:effectExtent l="0" t="0" r="3175" b="0"/>
                  <wp:docPr id="721755743" name="Picture 1" descr="A graph of a grow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5743" name="Picture 1" descr="A graph of a growing graph&#10;&#10;Description automatically generated with medium confidence"/>
                          <pic:cNvPicPr/>
                        </pic:nvPicPr>
                        <pic:blipFill>
                          <a:blip r:embed="rId22"/>
                          <a:stretch>
                            <a:fillRect/>
                          </a:stretch>
                        </pic:blipFill>
                        <pic:spPr>
                          <a:xfrm>
                            <a:off x="0" y="0"/>
                            <a:ext cx="4257144" cy="2859978"/>
                          </a:xfrm>
                          <a:prstGeom prst="rect">
                            <a:avLst/>
                          </a:prstGeom>
                        </pic:spPr>
                      </pic:pic>
                    </a:graphicData>
                  </a:graphic>
                </wp:inline>
              </w:drawing>
            </w:r>
          </w:p>
          <w:p w14:paraId="693BD442" w14:textId="671DE8D9" w:rsidR="000B529D" w:rsidRDefault="000B529D" w:rsidP="00533347">
            <w:pPr>
              <w:jc w:val="center"/>
            </w:pPr>
          </w:p>
          <w:p w14:paraId="374AE3DF" w14:textId="017AB0A4" w:rsidR="000B529D" w:rsidRDefault="002E2127" w:rsidP="00533347">
            <w:r>
              <w:rPr>
                <w:noProof/>
              </w:rPr>
              <mc:AlternateContent>
                <mc:Choice Requires="wps">
                  <w:drawing>
                    <wp:anchor distT="0" distB="0" distL="114300" distR="114300" simplePos="0" relativeHeight="251665408" behindDoc="0" locked="0" layoutInCell="1" allowOverlap="1" wp14:anchorId="5B4EBF0D" wp14:editId="0BFC1665">
                      <wp:simplePos x="0" y="0"/>
                      <wp:positionH relativeFrom="column">
                        <wp:posOffset>-73025</wp:posOffset>
                      </wp:positionH>
                      <wp:positionV relativeFrom="paragraph">
                        <wp:posOffset>78740</wp:posOffset>
                      </wp:positionV>
                      <wp:extent cx="306070" cy="245745"/>
                      <wp:effectExtent l="0" t="0" r="0" b="1905"/>
                      <wp:wrapNone/>
                      <wp:docPr id="1481488223" name="Text Box 1"/>
                      <wp:cNvGraphicFramePr/>
                      <a:graphic xmlns:a="http://schemas.openxmlformats.org/drawingml/2006/main">
                        <a:graphicData uri="http://schemas.microsoft.com/office/word/2010/wordprocessingShape">
                          <wps:wsp>
                            <wps:cNvSpPr txBox="1"/>
                            <wps:spPr>
                              <a:xfrm>
                                <a:off x="0" y="0"/>
                                <a:ext cx="306070" cy="245745"/>
                              </a:xfrm>
                              <a:prstGeom prst="rect">
                                <a:avLst/>
                              </a:prstGeom>
                              <a:noFill/>
                              <a:ln w="6350">
                                <a:noFill/>
                              </a:ln>
                            </wps:spPr>
                            <wps:txbx>
                              <w:txbxContent>
                                <w:p w14:paraId="58D9A311"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EBF0D" id="_x0000_s1037" type="#_x0000_t202" style="position:absolute;margin-left:-5.75pt;margin-top:6.2pt;width:24.1pt;height:19.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" filled="f" stroked="f" strokeweight=".5pt">
                      <v:textbox>
                        <w:txbxContent>
                          <w:p w14:paraId="58D9A311" w14:textId="77777777" w:rsidR="000B529D" w:rsidRDefault="000B529D" w:rsidP="000B529D">
                            <w:r>
                              <w:rPr>
                                <w:b/>
                                <w:bCs/>
                              </w:rPr>
                              <w:t>B</w:t>
                            </w:r>
                            <w:r>
                              <w:t>S</w:t>
                            </w:r>
                          </w:p>
                        </w:txbxContent>
                      </v:textbox>
                    </v:shape>
                  </w:pict>
                </mc:Fallback>
              </mc:AlternateContent>
            </w:r>
            <w:r w:rsidR="00812AE9">
              <w:rPr>
                <w:noProof/>
              </w:rPr>
              <mc:AlternateContent>
                <mc:Choice Requires="wpg">
                  <w:drawing>
                    <wp:anchor distT="0" distB="0" distL="114300" distR="114300" simplePos="0" relativeHeight="251663360" behindDoc="0" locked="0" layoutInCell="1" allowOverlap="1" wp14:anchorId="1F1DA384" wp14:editId="30B00F26">
                      <wp:simplePos x="0" y="0"/>
                      <wp:positionH relativeFrom="column">
                        <wp:posOffset>211580</wp:posOffset>
                      </wp:positionH>
                      <wp:positionV relativeFrom="paragraph">
                        <wp:posOffset>67355</wp:posOffset>
                      </wp:positionV>
                      <wp:extent cx="8384871" cy="49727"/>
                      <wp:effectExtent l="0" t="0" r="0" b="7620"/>
                      <wp:wrapNone/>
                      <wp:docPr id="672956144"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60286603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807901"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013411"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9AF51" id="Group 1" o:spid="_x0000_s1026" style="position:absolute;margin-left:16.65pt;margin-top:5.3pt;width:660.25pt;height:3.9pt;z-index:251663360"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" fillcolor="#297a22" stroked="f" strokeweight="1pt"/>
                    </v:group>
                  </w:pict>
                </mc:Fallback>
              </mc:AlternateContent>
            </w:r>
          </w:p>
          <w:p w14:paraId="4F14B5C8" w14:textId="78959A9E" w:rsidR="000B529D" w:rsidRDefault="000B529D" w:rsidP="00533347">
            <w:pPr>
              <w:jc w:val="center"/>
            </w:pPr>
            <w:r w:rsidRPr="001D39F2">
              <w:rPr>
                <w:noProof/>
              </w:rPr>
              <w:drawing>
                <wp:inline distT="0" distB="0" distL="0" distR="0" wp14:anchorId="7882EF10" wp14:editId="67876FF5">
                  <wp:extent cx="2845613" cy="1966997"/>
                  <wp:effectExtent l="0" t="0" r="0" b="0"/>
                  <wp:docPr id="80731315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3153" name="Picture 1" descr="A graph of a number of people&#10;&#10;Description automatically generated with medium confidence"/>
                          <pic:cNvPicPr/>
                        </pic:nvPicPr>
                        <pic:blipFill>
                          <a:blip r:embed="rId23"/>
                          <a:stretch>
                            <a:fillRect/>
                          </a:stretch>
                        </pic:blipFill>
                        <pic:spPr>
                          <a:xfrm>
                            <a:off x="0" y="0"/>
                            <a:ext cx="2918611" cy="2017456"/>
                          </a:xfrm>
                          <a:prstGeom prst="rect">
                            <a:avLst/>
                          </a:prstGeom>
                        </pic:spPr>
                      </pic:pic>
                    </a:graphicData>
                  </a:graphic>
                </wp:inline>
              </w:drawing>
            </w:r>
            <w:r w:rsidRPr="001D39F2">
              <w:rPr>
                <w:noProof/>
              </w:rPr>
              <w:drawing>
                <wp:inline distT="0" distB="0" distL="0" distR="0" wp14:anchorId="50989047" wp14:editId="5AAF882F">
                  <wp:extent cx="2867559" cy="1951532"/>
                  <wp:effectExtent l="0" t="0" r="9525" b="0"/>
                  <wp:docPr id="2020381454" name="Picture 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1454" name="Picture 1" descr="A graph of a number of blue lines&#10;&#10;Description automatically generated with medium confidence"/>
                          <pic:cNvPicPr/>
                        </pic:nvPicPr>
                        <pic:blipFill>
                          <a:blip r:embed="rId24"/>
                          <a:stretch>
                            <a:fillRect/>
                          </a:stretch>
                        </pic:blipFill>
                        <pic:spPr>
                          <a:xfrm>
                            <a:off x="0" y="0"/>
                            <a:ext cx="2997780" cy="2040155"/>
                          </a:xfrm>
                          <a:prstGeom prst="rect">
                            <a:avLst/>
                          </a:prstGeom>
                        </pic:spPr>
                      </pic:pic>
                    </a:graphicData>
                  </a:graphic>
                </wp:inline>
              </w:drawing>
            </w:r>
            <w:r w:rsidRPr="001D39F2">
              <w:rPr>
                <w:noProof/>
              </w:rPr>
              <w:drawing>
                <wp:inline distT="0" distB="0" distL="0" distR="0" wp14:anchorId="4B9097CA" wp14:editId="2A63E990">
                  <wp:extent cx="2845147" cy="1945843"/>
                  <wp:effectExtent l="0" t="0" r="0" b="0"/>
                  <wp:docPr id="657565185"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65185" name="Picture 1" descr="A graph of a number of years&#10;&#10;Description automatically generated with medium confidence"/>
                          <pic:cNvPicPr/>
                        </pic:nvPicPr>
                        <pic:blipFill>
                          <a:blip r:embed="rId25"/>
                          <a:stretch>
                            <a:fillRect/>
                          </a:stretch>
                        </pic:blipFill>
                        <pic:spPr>
                          <a:xfrm>
                            <a:off x="0" y="0"/>
                            <a:ext cx="2973612" cy="2033702"/>
                          </a:xfrm>
                          <a:prstGeom prst="rect">
                            <a:avLst/>
                          </a:prstGeom>
                        </pic:spPr>
                      </pic:pic>
                    </a:graphicData>
                  </a:graphic>
                </wp:inline>
              </w:drawing>
            </w:r>
          </w:p>
          <w:p w14:paraId="688E9657" w14:textId="77777777" w:rsidR="000B529D" w:rsidRDefault="000B529D" w:rsidP="00533347">
            <w:pPr>
              <w:rPr>
                <w:i/>
                <w:iCs/>
                <w:sz w:val="24"/>
                <w:szCs w:val="24"/>
              </w:rPr>
            </w:pPr>
          </w:p>
        </w:tc>
      </w:tr>
    </w:tbl>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77777777" w:rsidR="000B529D" w:rsidRPr="00EF401F" w:rsidRDefault="000B529D" w:rsidP="000B529D">
      <w:pPr>
        <w:rPr>
          <w:sz w:val="24"/>
          <w:szCs w:val="24"/>
        </w:rPr>
      </w:pPr>
    </w:p>
    <w:tbl>
      <w:tblPr>
        <w:tblStyle w:val="TableGrid"/>
        <w:tblW w:w="0" w:type="auto"/>
        <w:tblLook w:val="04A0" w:firstRow="1" w:lastRow="0" w:firstColumn="1" w:lastColumn="0" w:noHBand="0" w:noVBand="1"/>
      </w:tblPr>
      <w:tblGrid>
        <w:gridCol w:w="14371"/>
      </w:tblGrid>
      <w:tr w:rsidR="000B529D" w14:paraId="5EA8667F" w14:textId="77777777" w:rsidTr="00812AE9">
        <w:trPr>
          <w:trHeight w:val="8432"/>
        </w:trPr>
        <w:tc>
          <w:tcPr>
            <w:tcW w:w="14371" w:type="dxa"/>
          </w:tcPr>
          <w:p w14:paraId="2C64B3FF" w14:textId="4F8F86A3" w:rsidR="000B529D" w:rsidRDefault="000B529D" w:rsidP="00533347">
            <w:pPr>
              <w:jc w:val="center"/>
              <w:rPr>
                <w:noProof/>
              </w:rPr>
            </w:pPr>
          </w:p>
          <w:p w14:paraId="2E5A06EB" w14:textId="68E15ED3" w:rsidR="000B529D" w:rsidRDefault="002E2127" w:rsidP="00533347">
            <w:pPr>
              <w:jc w:val="center"/>
            </w:pPr>
            <w:r>
              <w:rPr>
                <w:noProof/>
              </w:rPr>
              <mc:AlternateContent>
                <mc:Choice Requires="wps">
                  <w:drawing>
                    <wp:anchor distT="0" distB="0" distL="114300" distR="114300" simplePos="0" relativeHeight="251670528" behindDoc="0" locked="0" layoutInCell="1" allowOverlap="1" wp14:anchorId="1B1F281E" wp14:editId="1320E4F9">
                      <wp:simplePos x="0" y="0"/>
                      <wp:positionH relativeFrom="column">
                        <wp:posOffset>1977390</wp:posOffset>
                      </wp:positionH>
                      <wp:positionV relativeFrom="paragraph">
                        <wp:posOffset>31115</wp:posOffset>
                      </wp:positionV>
                      <wp:extent cx="306475" cy="246185"/>
                      <wp:effectExtent l="0" t="0" r="0" b="1905"/>
                      <wp:wrapNone/>
                      <wp:docPr id="129925802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463251ED"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281E" id="_x0000_s1038" type="#_x0000_t202" style="position:absolute;left:0;text-align:left;margin-left:155.7pt;margin-top:2.45pt;width:24.15pt;height:19.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qKTMQIAAFs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" fillcolor="white [3201]" stroked="f" strokeweight=".5pt">
                      <v:textbox>
                        <w:txbxContent>
                          <w:p w14:paraId="463251ED" w14:textId="77777777" w:rsidR="000B529D" w:rsidRDefault="000B529D" w:rsidP="000B529D">
                            <w:r w:rsidRPr="00D56089">
                              <w:rPr>
                                <w:b/>
                                <w:bCs/>
                              </w:rPr>
                              <w:t>A</w:t>
                            </w:r>
                            <w:r>
                              <w:t>S</w:t>
                            </w:r>
                          </w:p>
                        </w:txbxContent>
                      </v:textbox>
                    </v:shape>
                  </w:pict>
                </mc:Fallback>
              </mc:AlternateContent>
            </w:r>
            <w:r w:rsidR="000B529D" w:rsidRPr="00B50957">
              <w:rPr>
                <w:noProof/>
              </w:rPr>
              <w:t xml:space="preserve">  </w:t>
            </w:r>
            <w:r w:rsidR="000B529D" w:rsidRPr="00403B69">
              <w:rPr>
                <w:noProof/>
              </w:rPr>
              <w:drawing>
                <wp:inline distT="0" distB="0" distL="0" distR="0" wp14:anchorId="05B067E8" wp14:editId="3143B76D">
                  <wp:extent cx="4364855" cy="2981325"/>
                  <wp:effectExtent l="0" t="0" r="0" b="0"/>
                  <wp:docPr id="12075241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4164" name="Picture 1" descr="A graph of a growing graph&#10;&#10;Description automatically generated"/>
                          <pic:cNvPicPr/>
                        </pic:nvPicPr>
                        <pic:blipFill>
                          <a:blip r:embed="rId26"/>
                          <a:stretch>
                            <a:fillRect/>
                          </a:stretch>
                        </pic:blipFill>
                        <pic:spPr>
                          <a:xfrm>
                            <a:off x="0" y="0"/>
                            <a:ext cx="4528056" cy="3092796"/>
                          </a:xfrm>
                          <a:prstGeom prst="rect">
                            <a:avLst/>
                          </a:prstGeom>
                        </pic:spPr>
                      </pic:pic>
                    </a:graphicData>
                  </a:graphic>
                </wp:inline>
              </w:drawing>
            </w:r>
          </w:p>
          <w:p w14:paraId="4EC83193" w14:textId="72B4038B" w:rsidR="000B529D" w:rsidRDefault="002E2127" w:rsidP="00812AE9">
            <w:pPr>
              <w:jc w:val="center"/>
            </w:pPr>
            <w:r>
              <w:rPr>
                <w:noProof/>
              </w:rPr>
              <mc:AlternateContent>
                <mc:Choice Requires="wps">
                  <w:drawing>
                    <wp:anchor distT="0" distB="0" distL="114300" distR="114300" simplePos="0" relativeHeight="251671552" behindDoc="0" locked="0" layoutInCell="1" allowOverlap="1" wp14:anchorId="23DE4E5D" wp14:editId="1B3BB863">
                      <wp:simplePos x="0" y="0"/>
                      <wp:positionH relativeFrom="column">
                        <wp:posOffset>-88265</wp:posOffset>
                      </wp:positionH>
                      <wp:positionV relativeFrom="paragraph">
                        <wp:posOffset>180340</wp:posOffset>
                      </wp:positionV>
                      <wp:extent cx="306475" cy="246185"/>
                      <wp:effectExtent l="0" t="0" r="0" b="1905"/>
                      <wp:wrapNone/>
                      <wp:docPr id="1060260041"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7DD129"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4E5D" id="_x0000_s1039" type="#_x0000_t202" style="position:absolute;left:0;text-align:left;margin-left:-6.95pt;margin-top:14.2pt;width:24.15pt;height:1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" filled="f" stroked="f" strokeweight=".5pt">
                      <v:textbox>
                        <w:txbxContent>
                          <w:p w14:paraId="137DD129" w14:textId="77777777" w:rsidR="000B529D" w:rsidRDefault="000B529D" w:rsidP="000B529D">
                            <w:r>
                              <w:rPr>
                                <w:b/>
                                <w:bCs/>
                              </w:rPr>
                              <w:t>B</w:t>
                            </w:r>
                            <w:r>
                              <w:t>S</w:t>
                            </w:r>
                          </w:p>
                        </w:txbxContent>
                      </v:textbox>
                    </v:shape>
                  </w:pict>
                </mc:Fallback>
              </mc:AlternateContent>
            </w:r>
          </w:p>
          <w:p w14:paraId="7122A3D3" w14:textId="2D4F066F" w:rsidR="000B529D" w:rsidRDefault="00812AE9" w:rsidP="00812AE9">
            <w:pPr>
              <w:jc w:val="center"/>
            </w:pPr>
            <w:r>
              <w:rPr>
                <w:noProof/>
              </w:rPr>
              <mc:AlternateContent>
                <mc:Choice Requires="wpg">
                  <w:drawing>
                    <wp:anchor distT="0" distB="0" distL="114300" distR="114300" simplePos="0" relativeHeight="251686912" behindDoc="0" locked="0" layoutInCell="1" allowOverlap="1" wp14:anchorId="7E4183CB" wp14:editId="6228EBB2">
                      <wp:simplePos x="0" y="0"/>
                      <wp:positionH relativeFrom="column">
                        <wp:posOffset>186833</wp:posOffset>
                      </wp:positionH>
                      <wp:positionV relativeFrom="paragraph">
                        <wp:posOffset>3175</wp:posOffset>
                      </wp:positionV>
                      <wp:extent cx="8384871" cy="49727"/>
                      <wp:effectExtent l="0" t="0" r="0" b="7620"/>
                      <wp:wrapNone/>
                      <wp:docPr id="1245417629"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090693924"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94147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3932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C2FC8C" id="Group 1" o:spid="_x0000_s1026" style="position:absolute;margin-left:14.7pt;margin-top:.25pt;width:660.25pt;height:3.9pt;z-index:251686912"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" fillcolor="#297a22" stroked="f" strokeweight="1pt"/>
                    </v:group>
                  </w:pict>
                </mc:Fallback>
              </mc:AlternateContent>
            </w:r>
          </w:p>
          <w:p w14:paraId="58F3C42C" w14:textId="73319AB0" w:rsidR="000B529D" w:rsidRDefault="000B529D" w:rsidP="00533347">
            <w:pPr>
              <w:jc w:val="center"/>
            </w:pPr>
            <w:r w:rsidRPr="00403B69">
              <w:rPr>
                <w:noProof/>
              </w:rPr>
              <w:drawing>
                <wp:inline distT="0" distB="0" distL="0" distR="0" wp14:anchorId="5F059864" wp14:editId="42DA53BA">
                  <wp:extent cx="2884868" cy="1962199"/>
                  <wp:effectExtent l="0" t="0" r="0" b="0"/>
                  <wp:docPr id="5900277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7764" name="Picture 1" descr="A graph of a growing graph&#10;&#10;Description automatically generated"/>
                          <pic:cNvPicPr/>
                        </pic:nvPicPr>
                        <pic:blipFill>
                          <a:blip r:embed="rId27"/>
                          <a:stretch>
                            <a:fillRect/>
                          </a:stretch>
                        </pic:blipFill>
                        <pic:spPr>
                          <a:xfrm>
                            <a:off x="0" y="0"/>
                            <a:ext cx="3023275" cy="2056339"/>
                          </a:xfrm>
                          <a:prstGeom prst="rect">
                            <a:avLst/>
                          </a:prstGeom>
                        </pic:spPr>
                      </pic:pic>
                    </a:graphicData>
                  </a:graphic>
                </wp:inline>
              </w:drawing>
            </w:r>
            <w:r w:rsidRPr="00403B69">
              <w:rPr>
                <w:noProof/>
              </w:rPr>
              <w:drawing>
                <wp:inline distT="0" distB="0" distL="0" distR="0" wp14:anchorId="3D8FD6C3" wp14:editId="06B52F16">
                  <wp:extent cx="2875456" cy="1951630"/>
                  <wp:effectExtent l="0" t="0" r="1270" b="0"/>
                  <wp:docPr id="431939599"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9599" name="Picture 1" descr="A graph of a growing graph&#10;&#10;Description automatically generated"/>
                          <pic:cNvPicPr/>
                        </pic:nvPicPr>
                        <pic:blipFill>
                          <a:blip r:embed="rId28"/>
                          <a:stretch>
                            <a:fillRect/>
                          </a:stretch>
                        </pic:blipFill>
                        <pic:spPr>
                          <a:xfrm>
                            <a:off x="0" y="0"/>
                            <a:ext cx="2957954" cy="2007623"/>
                          </a:xfrm>
                          <a:prstGeom prst="rect">
                            <a:avLst/>
                          </a:prstGeom>
                        </pic:spPr>
                      </pic:pic>
                    </a:graphicData>
                  </a:graphic>
                </wp:inline>
              </w:drawing>
            </w:r>
            <w:r w:rsidRPr="00447A16">
              <w:rPr>
                <w:noProof/>
              </w:rPr>
              <w:drawing>
                <wp:inline distT="0" distB="0" distL="0" distR="0" wp14:anchorId="6ACEA072" wp14:editId="374102A2">
                  <wp:extent cx="2894656" cy="1957795"/>
                  <wp:effectExtent l="0" t="0" r="1270" b="4445"/>
                  <wp:docPr id="597163233"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3233" name="Picture 1" descr="A graph of a growing graph&#10;&#10;Description automatically generated"/>
                          <pic:cNvPicPr/>
                        </pic:nvPicPr>
                        <pic:blipFill>
                          <a:blip r:embed="rId29"/>
                          <a:stretch>
                            <a:fillRect/>
                          </a:stretch>
                        </pic:blipFill>
                        <pic:spPr>
                          <a:xfrm>
                            <a:off x="0" y="0"/>
                            <a:ext cx="3003453" cy="2031380"/>
                          </a:xfrm>
                          <a:prstGeom prst="rect">
                            <a:avLst/>
                          </a:prstGeom>
                        </pic:spPr>
                      </pic:pic>
                    </a:graphicData>
                  </a:graphic>
                </wp:inline>
              </w:drawing>
            </w:r>
          </w:p>
          <w:p w14:paraId="1AB9A2D4" w14:textId="5305D6DF" w:rsidR="000B529D" w:rsidRDefault="000B529D" w:rsidP="00533347">
            <w:pPr>
              <w:rPr>
                <w:i/>
                <w:iCs/>
                <w:sz w:val="24"/>
                <w:szCs w:val="24"/>
              </w:rPr>
            </w:pPr>
          </w:p>
        </w:tc>
      </w:tr>
    </w:tbl>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tbl>
      <w:tblPr>
        <w:tblStyle w:val="TableGrid"/>
        <w:tblW w:w="14657" w:type="dxa"/>
        <w:tblLook w:val="04A0" w:firstRow="1" w:lastRow="0" w:firstColumn="1" w:lastColumn="0" w:noHBand="0" w:noVBand="1"/>
      </w:tblPr>
      <w:tblGrid>
        <w:gridCol w:w="14657"/>
      </w:tblGrid>
      <w:tr w:rsidR="000B529D" w14:paraId="0D3AFCCF" w14:textId="77777777" w:rsidTr="00B83DE4">
        <w:trPr>
          <w:trHeight w:val="8666"/>
        </w:trPr>
        <w:tc>
          <w:tcPr>
            <w:tcW w:w="14657" w:type="dxa"/>
          </w:tcPr>
          <w:p w14:paraId="6DDF500F" w14:textId="3BE1C329" w:rsidR="000B529D" w:rsidRDefault="00B83DE4" w:rsidP="00533347">
            <w:pPr>
              <w:jc w:val="center"/>
              <w:rPr>
                <w:noProof/>
              </w:rPr>
            </w:pPr>
            <w:r>
              <w:rPr>
                <w:noProof/>
              </w:rPr>
              <w:lastRenderedPageBreak/>
              <mc:AlternateContent>
                <mc:Choice Requires="wps">
                  <w:drawing>
                    <wp:anchor distT="0" distB="0" distL="114300" distR="114300" simplePos="0" relativeHeight="251676672" behindDoc="0" locked="0" layoutInCell="1" allowOverlap="1" wp14:anchorId="34A2BF1D" wp14:editId="3F059A24">
                      <wp:simplePos x="0" y="0"/>
                      <wp:positionH relativeFrom="column">
                        <wp:posOffset>2096135</wp:posOffset>
                      </wp:positionH>
                      <wp:positionV relativeFrom="paragraph">
                        <wp:posOffset>168910</wp:posOffset>
                      </wp:positionV>
                      <wp:extent cx="306475" cy="246185"/>
                      <wp:effectExtent l="0" t="0" r="0" b="1905"/>
                      <wp:wrapNone/>
                      <wp:docPr id="598183060"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5C50683C"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2BF1D" id="_x0000_s1040" type="#_x0000_t202" style="position:absolute;left:0;text-align:left;margin-left:165.05pt;margin-top:13.3pt;width:24.15pt;height:19.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ZABMQIAAFs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" fillcolor="white [3201]" stroked="f" strokeweight=".5pt">
                      <v:textbox>
                        <w:txbxContent>
                          <w:p w14:paraId="5C50683C" w14:textId="77777777" w:rsidR="000B529D" w:rsidRDefault="000B529D" w:rsidP="000B529D">
                            <w:r w:rsidRPr="00D56089">
                              <w:rPr>
                                <w:b/>
                                <w:bCs/>
                              </w:rPr>
                              <w:t>A</w:t>
                            </w:r>
                            <w:r>
                              <w:t>S</w:t>
                            </w:r>
                          </w:p>
                        </w:txbxContent>
                      </v:textbox>
                    </v:shape>
                  </w:pict>
                </mc:Fallback>
              </mc:AlternateContent>
            </w:r>
          </w:p>
          <w:p w14:paraId="2B0F4A7C" w14:textId="554AC3CB" w:rsidR="000B529D" w:rsidRDefault="000B529D" w:rsidP="00533347">
            <w:pPr>
              <w:jc w:val="center"/>
            </w:pPr>
            <w:r w:rsidRPr="00B50957">
              <w:rPr>
                <w:noProof/>
              </w:rPr>
              <w:t xml:space="preserve">  </w:t>
            </w:r>
            <w:r w:rsidRPr="007B4205">
              <w:rPr>
                <w:noProof/>
              </w:rPr>
              <w:drawing>
                <wp:inline distT="0" distB="0" distL="0" distR="0" wp14:anchorId="42C99C6D" wp14:editId="18A9A339">
                  <wp:extent cx="4200525" cy="2919013"/>
                  <wp:effectExtent l="0" t="0" r="0" b="0"/>
                  <wp:docPr id="744795141"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5141" name="Picture 1" descr="A graph of a growing graph&#10;&#10;Description automatically generated"/>
                          <pic:cNvPicPr/>
                        </pic:nvPicPr>
                        <pic:blipFill>
                          <a:blip r:embed="rId30"/>
                          <a:stretch>
                            <a:fillRect/>
                          </a:stretch>
                        </pic:blipFill>
                        <pic:spPr>
                          <a:xfrm>
                            <a:off x="0" y="0"/>
                            <a:ext cx="4313157" cy="2997283"/>
                          </a:xfrm>
                          <a:prstGeom prst="rect">
                            <a:avLst/>
                          </a:prstGeom>
                        </pic:spPr>
                      </pic:pic>
                    </a:graphicData>
                  </a:graphic>
                </wp:inline>
              </w:drawing>
            </w:r>
          </w:p>
          <w:p w14:paraId="6A4C9747" w14:textId="13B645EF" w:rsidR="000B529D" w:rsidRDefault="00B83DE4" w:rsidP="00533347">
            <w:r>
              <w:rPr>
                <w:noProof/>
              </w:rPr>
              <mc:AlternateContent>
                <mc:Choice Requires="wpg">
                  <w:drawing>
                    <wp:anchor distT="0" distB="0" distL="114300" distR="114300" simplePos="0" relativeHeight="251762688" behindDoc="0" locked="0" layoutInCell="1" allowOverlap="1" wp14:anchorId="4742D81F" wp14:editId="319F3F13">
                      <wp:simplePos x="0" y="0"/>
                      <wp:positionH relativeFrom="column">
                        <wp:posOffset>299983</wp:posOffset>
                      </wp:positionH>
                      <wp:positionV relativeFrom="paragraph">
                        <wp:posOffset>150483</wp:posOffset>
                      </wp:positionV>
                      <wp:extent cx="8384871" cy="49727"/>
                      <wp:effectExtent l="0" t="0" r="0" b="7620"/>
                      <wp:wrapNone/>
                      <wp:docPr id="982901937"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33412748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07924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10367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C35ECC" id="Group 1" o:spid="_x0000_s1026" style="position:absolute;margin-left:23.6pt;margin-top:11.85pt;width:660.25pt;height:3.9pt;z-index:251762688"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" fillcolor="#297a22" stroked="f" strokeweight="1pt"/>
                    </v:group>
                  </w:pict>
                </mc:Fallback>
              </mc:AlternateContent>
            </w:r>
          </w:p>
          <w:p w14:paraId="6882A128" w14:textId="5F08C2A0" w:rsidR="00B83DE4" w:rsidRDefault="002E2127" w:rsidP="00533347">
            <w:r>
              <w:rPr>
                <w:noProof/>
              </w:rPr>
              <mc:AlternateContent>
                <mc:Choice Requires="wps">
                  <w:drawing>
                    <wp:anchor distT="0" distB="0" distL="114300" distR="114300" simplePos="0" relativeHeight="251677696" behindDoc="0" locked="0" layoutInCell="1" allowOverlap="1" wp14:anchorId="759AA332" wp14:editId="38D5C706">
                      <wp:simplePos x="0" y="0"/>
                      <wp:positionH relativeFrom="column">
                        <wp:posOffset>70485</wp:posOffset>
                      </wp:positionH>
                      <wp:positionV relativeFrom="paragraph">
                        <wp:posOffset>86995</wp:posOffset>
                      </wp:positionV>
                      <wp:extent cx="306475" cy="246185"/>
                      <wp:effectExtent l="0" t="0" r="0" b="1905"/>
                      <wp:wrapNone/>
                      <wp:docPr id="157525443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BBB31F"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AA332" id="_x0000_s1041" type="#_x0000_t202" style="position:absolute;margin-left:5.55pt;margin-top:6.85pt;width:24.15pt;height:19.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" filled="f" stroked="f" strokeweight=".5pt">
                      <v:textbox>
                        <w:txbxContent>
                          <w:p w14:paraId="13BBB31F" w14:textId="77777777" w:rsidR="000B529D" w:rsidRDefault="000B529D" w:rsidP="000B529D">
                            <w:r>
                              <w:rPr>
                                <w:b/>
                                <w:bCs/>
                              </w:rPr>
                              <w:t>B</w:t>
                            </w:r>
                            <w:r>
                              <w:t>S</w:t>
                            </w:r>
                          </w:p>
                        </w:txbxContent>
                      </v:textbox>
                    </v:shape>
                  </w:pict>
                </mc:Fallback>
              </mc:AlternateContent>
            </w:r>
          </w:p>
          <w:p w14:paraId="175477A8" w14:textId="77777777" w:rsidR="000B529D" w:rsidRDefault="000B529D" w:rsidP="00533347">
            <w:pPr>
              <w:jc w:val="center"/>
            </w:pPr>
            <w:r w:rsidRPr="0043243D">
              <w:rPr>
                <w:noProof/>
              </w:rPr>
              <w:drawing>
                <wp:inline distT="0" distB="0" distL="0" distR="0" wp14:anchorId="3B7310C2" wp14:editId="42E732F6">
                  <wp:extent cx="2852382" cy="1984441"/>
                  <wp:effectExtent l="0" t="0" r="5715" b="0"/>
                  <wp:docPr id="1905699662" name="Picture 1" descr="A graph of a number of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9662" name="Picture 1" descr="A graph of a number of blue and white lines&#10;&#10;Description automatically generated"/>
                          <pic:cNvPicPr/>
                        </pic:nvPicPr>
                        <pic:blipFill>
                          <a:blip r:embed="rId31"/>
                          <a:stretch>
                            <a:fillRect/>
                          </a:stretch>
                        </pic:blipFill>
                        <pic:spPr>
                          <a:xfrm>
                            <a:off x="0" y="0"/>
                            <a:ext cx="2908006" cy="2023139"/>
                          </a:xfrm>
                          <a:prstGeom prst="rect">
                            <a:avLst/>
                          </a:prstGeom>
                        </pic:spPr>
                      </pic:pic>
                    </a:graphicData>
                  </a:graphic>
                </wp:inline>
              </w:drawing>
            </w:r>
            <w:r w:rsidRPr="0043243D">
              <w:rPr>
                <w:noProof/>
              </w:rPr>
              <w:drawing>
                <wp:inline distT="0" distB="0" distL="0" distR="0" wp14:anchorId="426F2201" wp14:editId="17D22A27">
                  <wp:extent cx="2811438" cy="1952830"/>
                  <wp:effectExtent l="0" t="0" r="8255" b="9525"/>
                  <wp:docPr id="542430089" name="Picture 1" descr="A graph of a number of ro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089" name="Picture 1" descr="A graph of a number of roads&#10;&#10;Description automatically generated"/>
                          <pic:cNvPicPr/>
                        </pic:nvPicPr>
                        <pic:blipFill>
                          <a:blip r:embed="rId32"/>
                          <a:stretch>
                            <a:fillRect/>
                          </a:stretch>
                        </pic:blipFill>
                        <pic:spPr>
                          <a:xfrm>
                            <a:off x="0" y="0"/>
                            <a:ext cx="2877964" cy="1999039"/>
                          </a:xfrm>
                          <a:prstGeom prst="rect">
                            <a:avLst/>
                          </a:prstGeom>
                        </pic:spPr>
                      </pic:pic>
                    </a:graphicData>
                  </a:graphic>
                </wp:inline>
              </w:drawing>
            </w:r>
            <w:r w:rsidRPr="0043243D">
              <w:rPr>
                <w:noProof/>
              </w:rPr>
              <w:drawing>
                <wp:inline distT="0" distB="0" distL="0" distR="0" wp14:anchorId="6EAAFFC3" wp14:editId="790F765B">
                  <wp:extent cx="2770496" cy="1949172"/>
                  <wp:effectExtent l="0" t="0" r="0" b="0"/>
                  <wp:docPr id="438162434" name="Picture 1" descr="A graph of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2434" name="Picture 1" descr="A graph of a blue line&#10;&#10;Description automatically generated"/>
                          <pic:cNvPicPr/>
                        </pic:nvPicPr>
                        <pic:blipFill>
                          <a:blip r:embed="rId33"/>
                          <a:stretch>
                            <a:fillRect/>
                          </a:stretch>
                        </pic:blipFill>
                        <pic:spPr>
                          <a:xfrm>
                            <a:off x="0" y="0"/>
                            <a:ext cx="2900013" cy="2040293"/>
                          </a:xfrm>
                          <a:prstGeom prst="rect">
                            <a:avLst/>
                          </a:prstGeom>
                        </pic:spPr>
                      </pic:pic>
                    </a:graphicData>
                  </a:graphic>
                </wp:inline>
              </w:drawing>
            </w:r>
          </w:p>
          <w:p w14:paraId="1E7F1AFC" w14:textId="77777777" w:rsidR="000B529D" w:rsidRDefault="000B529D" w:rsidP="00533347">
            <w:pPr>
              <w:rPr>
                <w:i/>
                <w:iCs/>
                <w:sz w:val="24"/>
                <w:szCs w:val="24"/>
              </w:rPr>
            </w:pPr>
          </w:p>
        </w:tc>
      </w:tr>
    </w:tbl>
    <w:p w14:paraId="2B013AB6" w14:textId="62F267A9" w:rsidR="000B529D" w:rsidRDefault="000B529D" w:rsidP="000B529D">
      <w:pPr>
        <w:rPr>
          <w:b/>
          <w:bCs/>
          <w:i/>
          <w:iCs/>
          <w:sz w:val="24"/>
          <w:szCs w:val="24"/>
        </w:rPr>
      </w:pP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drawing>
          <wp:inline distT="0" distB="0" distL="0" distR="0" wp14:anchorId="67057ED5" wp14:editId="43406099">
            <wp:extent cx="6502316" cy="3729162"/>
            <wp:effectExtent l="0" t="0" r="0" b="5080"/>
            <wp:docPr id="1994941530"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descr="A graph of a number of data&#10;&#10;Description automatically generated"/>
                    <pic:cNvPicPr/>
                  </pic:nvPicPr>
                  <pic:blipFill>
                    <a:blip r:embed="rId34"/>
                    <a:stretch>
                      <a:fillRect/>
                    </a:stretch>
                  </pic:blipFill>
                  <pic:spPr>
                    <a:xfrm>
                      <a:off x="0" y="0"/>
                      <a:ext cx="6557008" cy="3760529"/>
                    </a:xfrm>
                    <a:prstGeom prst="rect">
                      <a:avLst/>
                    </a:prstGeom>
                  </pic:spPr>
                </pic:pic>
              </a:graphicData>
            </a:graphic>
          </wp:inline>
        </w:drawing>
      </w:r>
    </w:p>
    <w:p w14:paraId="6D31AF67" w14:textId="6FA3D37D"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Pr="00CB593A">
        <w:rPr>
          <w:i/>
          <w:iCs/>
          <w:sz w:val="24"/>
          <w:szCs w:val="24"/>
        </w:rPr>
        <w:t xml:space="preserve">Any data where a city provided installation year was missing or </w:t>
      </w:r>
      <w:r>
        <w:rPr>
          <w:i/>
          <w:iCs/>
          <w:sz w:val="24"/>
          <w:szCs w:val="24"/>
        </w:rPr>
        <w:t xml:space="preserve">the verified year </w:t>
      </w:r>
      <w:r w:rsidRPr="00CB593A">
        <w:rPr>
          <w:i/>
          <w:iCs/>
          <w:sz w:val="24"/>
          <w:szCs w:val="24"/>
        </w:rPr>
        <w:t xml:space="preserve">occurred earlier than </w:t>
      </w:r>
      <w:r>
        <w:rPr>
          <w:i/>
          <w:iCs/>
          <w:sz w:val="24"/>
          <w:szCs w:val="24"/>
        </w:rPr>
        <w:t>the start of the study period (2009)</w:t>
      </w:r>
      <w:r w:rsidRPr="00CB593A">
        <w:rPr>
          <w:i/>
          <w:iCs/>
          <w:sz w:val="24"/>
          <w:szCs w:val="24"/>
        </w:rPr>
        <w:t xml:space="preserve"> has been excluded from analysis, yielding n</w:t>
      </w:r>
      <w:r>
        <w:rPr>
          <w:i/>
          <w:iCs/>
          <w:sz w:val="24"/>
          <w:szCs w:val="24"/>
        </w:rPr>
        <w:t xml:space="preserve"> </w:t>
      </w:r>
      <w:r w:rsidRPr="00CB593A">
        <w:rPr>
          <w:i/>
          <w:iCs/>
          <w:sz w:val="24"/>
          <w:szCs w:val="24"/>
        </w:rPr>
        <w:t>=</w:t>
      </w:r>
      <w:r>
        <w:rPr>
          <w:i/>
          <w:iCs/>
          <w:sz w:val="24"/>
          <w:szCs w:val="24"/>
        </w:rPr>
        <w:t xml:space="preserve"> 252</w:t>
      </w:r>
      <w:r w:rsidRPr="00CB593A">
        <w:rPr>
          <w:i/>
          <w:iCs/>
          <w:sz w:val="24"/>
          <w:szCs w:val="24"/>
        </w:rPr>
        <w:t xml:space="preserve"> </w:t>
      </w:r>
      <w:r>
        <w:rPr>
          <w:i/>
          <w:iCs/>
          <w:sz w:val="24"/>
          <w:szCs w:val="24"/>
        </w:rPr>
        <w:t>segments</w:t>
      </w:r>
      <w:r w:rsidRPr="00CB593A">
        <w:rPr>
          <w:i/>
          <w:iCs/>
          <w:sz w:val="24"/>
          <w:szCs w:val="24"/>
        </w:rPr>
        <w:t xml:space="preserve">. The graph shows that </w:t>
      </w:r>
      <w:r>
        <w:rPr>
          <w:i/>
          <w:iCs/>
          <w:sz w:val="24"/>
          <w:szCs w:val="24"/>
        </w:rPr>
        <w:t>83.3</w:t>
      </w:r>
      <w:r w:rsidRPr="00CB593A">
        <w:rPr>
          <w:i/>
          <w:iCs/>
          <w:sz w:val="24"/>
          <w:szCs w:val="24"/>
        </w:rPr>
        <w:t xml:space="preserve">% of the included segments had the correct installation year as per the city's data, and </w:t>
      </w:r>
      <w:r>
        <w:rPr>
          <w:i/>
          <w:iCs/>
          <w:sz w:val="24"/>
          <w:szCs w:val="24"/>
        </w:rPr>
        <w:t>97.6</w:t>
      </w:r>
      <w:r w:rsidRPr="00CB593A">
        <w:rPr>
          <w:i/>
          <w:iCs/>
          <w:sz w:val="24"/>
          <w:szCs w:val="24"/>
        </w:rPr>
        <w:t>%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D4D5629">
            <wp:extent cx="6476577" cy="3729161"/>
            <wp:effectExtent l="0" t="0" r="635" b="5080"/>
            <wp:docPr id="1470448778"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descr="A graph of a bar graph&#10;&#10;Description automatically generated"/>
                    <pic:cNvPicPr/>
                  </pic:nvPicPr>
                  <pic:blipFill>
                    <a:blip r:embed="rId35"/>
                    <a:stretch>
                      <a:fillRect/>
                    </a:stretch>
                  </pic:blipFill>
                  <pic:spPr>
                    <a:xfrm>
                      <a:off x="0" y="0"/>
                      <a:ext cx="6503144" cy="3744458"/>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B6A8A77"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Pr="00CB593A">
        <w:rPr>
          <w:i/>
          <w:iCs/>
          <w:sz w:val="24"/>
          <w:szCs w:val="24"/>
        </w:rPr>
        <w:t>Any data where a city provided installation year was missing or</w:t>
      </w:r>
      <w:r w:rsidR="000D6326">
        <w:rPr>
          <w:i/>
          <w:iCs/>
          <w:sz w:val="24"/>
          <w:szCs w:val="24"/>
        </w:rPr>
        <w:t xml:space="preserve"> the verified year</w:t>
      </w:r>
      <w:r w:rsidRPr="00CB593A">
        <w:rPr>
          <w:i/>
          <w:iCs/>
          <w:sz w:val="24"/>
          <w:szCs w:val="24"/>
        </w:rPr>
        <w:t xml:space="preserve"> occurred earlier than </w:t>
      </w:r>
      <w:r w:rsidR="000D6326">
        <w:rPr>
          <w:i/>
          <w:iCs/>
          <w:sz w:val="24"/>
          <w:szCs w:val="24"/>
        </w:rPr>
        <w:t>the start of the study period (2009)</w:t>
      </w:r>
      <w:r w:rsidRPr="00CB593A">
        <w:rPr>
          <w:i/>
          <w:iCs/>
          <w:sz w:val="24"/>
          <w:szCs w:val="24"/>
        </w:rPr>
        <w:t xml:space="preserve"> has been excluded from analysis, yielding n=</w:t>
      </w:r>
      <w:r>
        <w:rPr>
          <w:i/>
          <w:iCs/>
          <w:sz w:val="24"/>
          <w:szCs w:val="24"/>
        </w:rPr>
        <w:t>670</w:t>
      </w:r>
      <w:r w:rsidRPr="00CB593A">
        <w:rPr>
          <w:i/>
          <w:iCs/>
          <w:sz w:val="24"/>
          <w:szCs w:val="24"/>
        </w:rPr>
        <w:t xml:space="preserve"> </w:t>
      </w:r>
      <w:r>
        <w:rPr>
          <w:i/>
          <w:iCs/>
          <w:sz w:val="24"/>
          <w:szCs w:val="24"/>
        </w:rPr>
        <w:t>segments</w:t>
      </w:r>
      <w:r w:rsidRPr="00CB593A">
        <w:rPr>
          <w:i/>
          <w:iCs/>
          <w:sz w:val="24"/>
          <w:szCs w:val="24"/>
        </w:rPr>
        <w:t xml:space="preserve">. The graph shows that </w:t>
      </w:r>
      <w:r>
        <w:rPr>
          <w:i/>
          <w:iCs/>
          <w:sz w:val="24"/>
          <w:szCs w:val="24"/>
        </w:rPr>
        <w:t>42.1</w:t>
      </w:r>
      <w:r w:rsidRPr="00CB593A">
        <w:rPr>
          <w:i/>
          <w:iCs/>
          <w:sz w:val="24"/>
          <w:szCs w:val="24"/>
        </w:rPr>
        <w:t xml:space="preserve">% of the included segments had the correct installation year as per the city's data, and </w:t>
      </w:r>
      <w:r>
        <w:rPr>
          <w:i/>
          <w:iCs/>
          <w:sz w:val="24"/>
          <w:szCs w:val="24"/>
        </w:rPr>
        <w:t>62.8</w:t>
      </w:r>
      <w:r w:rsidRPr="00CB593A">
        <w:rPr>
          <w:i/>
          <w:iCs/>
          <w:sz w:val="24"/>
          <w:szCs w:val="24"/>
        </w:rPr>
        <w:t>%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1A751E91">
            <wp:extent cx="6369882" cy="3665551"/>
            <wp:effectExtent l="0" t="0" r="0" b="0"/>
            <wp:docPr id="2142589129"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descr="A graph of a number of data&#10;&#10;Description automatically generated"/>
                    <pic:cNvPicPr/>
                  </pic:nvPicPr>
                  <pic:blipFill>
                    <a:blip r:embed="rId36"/>
                    <a:stretch>
                      <a:fillRect/>
                    </a:stretch>
                  </pic:blipFill>
                  <pic:spPr>
                    <a:xfrm>
                      <a:off x="0" y="0"/>
                      <a:ext cx="6378765" cy="3670662"/>
                    </a:xfrm>
                    <a:prstGeom prst="rect">
                      <a:avLst/>
                    </a:prstGeom>
                  </pic:spPr>
                </pic:pic>
              </a:graphicData>
            </a:graphic>
          </wp:inline>
        </w:drawing>
      </w:r>
    </w:p>
    <w:p w14:paraId="03FFDF2A" w14:textId="4C3EA156"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Pr="00CB593A">
        <w:rPr>
          <w:i/>
          <w:iCs/>
          <w:sz w:val="24"/>
          <w:szCs w:val="24"/>
        </w:rPr>
        <w:t>Any data where a city provided installation year was missing or</w:t>
      </w:r>
      <w:r w:rsidR="000D6326">
        <w:rPr>
          <w:i/>
          <w:iCs/>
          <w:sz w:val="24"/>
          <w:szCs w:val="24"/>
        </w:rPr>
        <w:t xml:space="preserve"> the verified year</w:t>
      </w:r>
      <w:r w:rsidRPr="00CB593A">
        <w:rPr>
          <w:i/>
          <w:iCs/>
          <w:sz w:val="24"/>
          <w:szCs w:val="24"/>
        </w:rPr>
        <w:t xml:space="preserve"> occurred </w:t>
      </w:r>
      <w:r w:rsidR="000D6326" w:rsidRPr="00CB593A">
        <w:rPr>
          <w:i/>
          <w:iCs/>
          <w:sz w:val="24"/>
          <w:szCs w:val="24"/>
        </w:rPr>
        <w:t xml:space="preserve">than </w:t>
      </w:r>
      <w:r w:rsidR="000D6326">
        <w:rPr>
          <w:i/>
          <w:iCs/>
          <w:sz w:val="24"/>
          <w:szCs w:val="24"/>
        </w:rPr>
        <w:t>the start of the study period (2009)</w:t>
      </w:r>
      <w:r w:rsidR="000D6326" w:rsidRPr="00CB593A">
        <w:rPr>
          <w:i/>
          <w:iCs/>
          <w:sz w:val="24"/>
          <w:szCs w:val="24"/>
        </w:rPr>
        <w:t xml:space="preserve"> </w:t>
      </w:r>
      <w:r w:rsidRPr="00CB593A">
        <w:rPr>
          <w:i/>
          <w:iCs/>
          <w:sz w:val="24"/>
          <w:szCs w:val="24"/>
        </w:rPr>
        <w:t xml:space="preserve">has been excluded from analysis, yielding n=192 </w:t>
      </w:r>
      <w:r w:rsidR="00CB593A">
        <w:rPr>
          <w:i/>
          <w:iCs/>
          <w:sz w:val="24"/>
          <w:szCs w:val="24"/>
        </w:rPr>
        <w:t>segments</w:t>
      </w:r>
      <w:r w:rsidRPr="00CB593A">
        <w:rPr>
          <w:i/>
          <w:iCs/>
          <w:sz w:val="24"/>
          <w:szCs w:val="24"/>
        </w:rPr>
        <w:t xml:space="preserve">. </w:t>
      </w:r>
      <w:r w:rsidR="00CB593A" w:rsidRPr="00CB593A">
        <w:rPr>
          <w:i/>
          <w:iCs/>
          <w:sz w:val="24"/>
          <w:szCs w:val="24"/>
        </w:rPr>
        <w:t>The graph shows that 75.5% of the included segments had the correct installation year as per the city's data, and 78.1% were accurate within a range of ±1 year.</w:t>
      </w:r>
    </w:p>
    <w:p w14:paraId="48D82840" w14:textId="77777777" w:rsidR="004E00F7" w:rsidRDefault="004E00F7" w:rsidP="000B529D">
      <w:pPr>
        <w:rPr>
          <w:i/>
          <w:iCs/>
          <w:sz w:val="24"/>
          <w:szCs w:val="24"/>
        </w:rPr>
      </w:pPr>
    </w:p>
    <w:p w14:paraId="68912E3A" w14:textId="77777777" w:rsidR="004E00F7" w:rsidRDefault="004E00F7" w:rsidP="000B529D">
      <w:pPr>
        <w:rPr>
          <w:i/>
          <w:iCs/>
          <w:sz w:val="24"/>
          <w:szCs w:val="24"/>
        </w:rPr>
      </w:pPr>
    </w:p>
    <w:p w14:paraId="2F1D2BB4" w14:textId="77777777" w:rsidR="00494FFE" w:rsidRDefault="00494FFE" w:rsidP="000B529D">
      <w:pPr>
        <w:rPr>
          <w:i/>
          <w:iCs/>
          <w:sz w:val="24"/>
          <w:szCs w:val="24"/>
        </w:rPr>
      </w:pPr>
    </w:p>
    <w:p w14:paraId="214FD146" w14:textId="77777777" w:rsidR="00BE2446" w:rsidRDefault="00BE2446" w:rsidP="000B529D">
      <w:pPr>
        <w:rPr>
          <w:i/>
          <w:iCs/>
          <w:sz w:val="24"/>
          <w:szCs w:val="24"/>
        </w:rPr>
      </w:pPr>
    </w:p>
    <w:p w14:paraId="7B742AE6" w14:textId="77777777" w:rsidR="00494FFE" w:rsidRPr="004864BE" w:rsidRDefault="00494FFE" w:rsidP="000B529D">
      <w:pPr>
        <w:rPr>
          <w:i/>
          <w:iCs/>
          <w:sz w:val="24"/>
          <w:szCs w:val="24"/>
        </w:rPr>
      </w:pPr>
    </w:p>
    <w:p w14:paraId="33D57437" w14:textId="4DC021D6" w:rsidR="000B529D" w:rsidRDefault="000B529D"/>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24E572D8" w14:textId="77777777" w:rsidR="005A0D16" w:rsidRPr="00CD7126" w:rsidRDefault="005A0D16" w:rsidP="005A0D16">
      <w:pPr>
        <w:jc w:val="center"/>
        <w:rPr>
          <w:b/>
          <w:bCs/>
        </w:rPr>
      </w:pPr>
      <w:r w:rsidRPr="00CD7126">
        <w:rPr>
          <w:b/>
          <w:bCs/>
        </w:rPr>
        <w:t>Segment Inclusion Criteria for Vancouver</w:t>
      </w:r>
    </w:p>
    <w:p w14:paraId="11738FBB" w14:textId="77777777" w:rsidR="005A0D16" w:rsidRDefault="005A0D16" w:rsidP="005A0D16">
      <w:pPr>
        <w:spacing w:after="0" w:line="240" w:lineRule="auto"/>
      </w:pPr>
    </w:p>
    <w:p w14:paraId="195DA272" w14:textId="77777777" w:rsidR="005A0D16" w:rsidRDefault="005A0D16" w:rsidP="005A0D16">
      <w:pPr>
        <w:spacing w:after="0" w:line="240" w:lineRule="auto"/>
      </w:pPr>
      <w:r>
        <w:rPr>
          <w:noProof/>
        </w:rPr>
        <mc:AlternateContent>
          <mc:Choice Requires="wps">
            <w:drawing>
              <wp:anchor distT="0" distB="0" distL="114300" distR="114300" simplePos="0" relativeHeight="251688960" behindDoc="0" locked="0" layoutInCell="1" allowOverlap="1" wp14:anchorId="19907C24" wp14:editId="56F74226">
                <wp:simplePos x="0" y="0"/>
                <wp:positionH relativeFrom="column">
                  <wp:posOffset>577958</wp:posOffset>
                </wp:positionH>
                <wp:positionV relativeFrom="paragraph">
                  <wp:posOffset>52490</wp:posOffset>
                </wp:positionV>
                <wp:extent cx="6743700" cy="810883"/>
                <wp:effectExtent l="0" t="0" r="19050" b="27940"/>
                <wp:wrapNone/>
                <wp:docPr id="1" name="Rectangle 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07C24" id="Rectangle 1" o:spid="_x0000_s1042" style="position:absolute;margin-left:45.5pt;margin-top:4.15pt;width:531pt;height:6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LBiA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" filled="f" strokecolor="black [3213]" strokeweight="1pt">
                <v:textbo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v:textbox>
              </v:rect>
            </w:pict>
          </mc:Fallback>
        </mc:AlternateContent>
      </w:r>
    </w:p>
    <w:p w14:paraId="382DBB04" w14:textId="77777777" w:rsidR="005A0D16" w:rsidRDefault="005A0D16" w:rsidP="005A0D16">
      <w:pPr>
        <w:spacing w:after="0" w:line="240" w:lineRule="auto"/>
      </w:pPr>
      <w:r>
        <w:rPr>
          <w:noProof/>
        </w:rPr>
        <mc:AlternateContent>
          <mc:Choice Requires="wps">
            <w:drawing>
              <wp:anchor distT="0" distB="0" distL="114300" distR="114300" simplePos="0" relativeHeight="251697152" behindDoc="0" locked="0" layoutInCell="1" allowOverlap="1" wp14:anchorId="66B19A2C" wp14:editId="4674792E">
                <wp:simplePos x="0" y="0"/>
                <wp:positionH relativeFrom="column">
                  <wp:posOffset>-198947</wp:posOffset>
                </wp:positionH>
                <wp:positionV relativeFrom="paragraph">
                  <wp:posOffset>136237</wp:posOffset>
                </wp:positionV>
                <wp:extent cx="867647" cy="262890"/>
                <wp:effectExtent l="0" t="2540" r="25400" b="25400"/>
                <wp:wrapNone/>
                <wp:docPr id="31" name="Flowchart: Alternate Process 31"/>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19A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3" type="#_x0000_t176" style="position:absolute;margin-left:-15.65pt;margin-top:10.75pt;width:68.3pt;height:20.7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" fillcolor="#9cc2e5 [1944]" strokecolor="black [3213]" strokeweight="1pt">
                <v:textbo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4D6C6CDB" w14:textId="77777777" w:rsidR="005A0D16" w:rsidRDefault="005A0D16" w:rsidP="005A0D16">
      <w:pPr>
        <w:spacing w:after="0" w:line="240" w:lineRule="auto"/>
      </w:pPr>
    </w:p>
    <w:p w14:paraId="5398F6AF" w14:textId="77777777" w:rsidR="005A0D16" w:rsidRDefault="005A0D16" w:rsidP="005A0D16">
      <w:pPr>
        <w:spacing w:after="0" w:line="240" w:lineRule="auto"/>
      </w:pPr>
    </w:p>
    <w:p w14:paraId="2E3C6B58" w14:textId="77777777" w:rsidR="005A0D16" w:rsidRDefault="005A0D16" w:rsidP="005A0D16">
      <w:pPr>
        <w:spacing w:after="0" w:line="240" w:lineRule="auto"/>
      </w:pPr>
    </w:p>
    <w:p w14:paraId="5EEEEBA7" w14:textId="77777777" w:rsidR="005A0D16" w:rsidRDefault="005A0D16" w:rsidP="005A0D16">
      <w:pPr>
        <w:spacing w:after="0" w:line="240" w:lineRule="auto"/>
      </w:pPr>
      <w:r>
        <w:rPr>
          <w:noProof/>
        </w:rPr>
        <mc:AlternateContent>
          <mc:Choice Requires="wps">
            <w:drawing>
              <wp:anchor distT="0" distB="0" distL="114300" distR="114300" simplePos="0" relativeHeight="251700224" behindDoc="0" locked="0" layoutInCell="1" allowOverlap="1" wp14:anchorId="7D59A277" wp14:editId="72BA9761">
                <wp:simplePos x="0" y="0"/>
                <wp:positionH relativeFrom="column">
                  <wp:posOffset>1414960</wp:posOffset>
                </wp:positionH>
                <wp:positionV relativeFrom="paragraph">
                  <wp:posOffset>16149</wp:posOffset>
                </wp:positionV>
                <wp:extent cx="0" cy="281305"/>
                <wp:effectExtent l="76200" t="0" r="57150" b="61595"/>
                <wp:wrapNone/>
                <wp:docPr id="27" name="Straight Arrow Connector 27"/>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29BC3A" id="_x0000_t32" coordsize="21600,21600" o:spt="32" o:oned="t" path="m,l21600,21600e" filled="f">
                <v:path arrowok="t" fillok="f" o:connecttype="none"/>
                <o:lock v:ext="edit" shapetype="t"/>
              </v:shapetype>
              <v:shape id="Straight Arrow Connector 27" o:spid="_x0000_s1026" type="#_x0000_t32" style="position:absolute;margin-left:111.4pt;margin-top:1.25pt;width:0;height:22.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p>
    <w:p w14:paraId="0ED359F6" w14:textId="77777777" w:rsidR="005A0D16" w:rsidRDefault="005A0D16" w:rsidP="005A0D16">
      <w:pPr>
        <w:spacing w:after="0" w:line="240" w:lineRule="auto"/>
      </w:pPr>
      <w:r>
        <w:rPr>
          <w:noProof/>
        </w:rPr>
        <mc:AlternateContent>
          <mc:Choice Requires="wps">
            <w:drawing>
              <wp:anchor distT="0" distB="0" distL="114300" distR="114300" simplePos="0" relativeHeight="251691008" behindDoc="0" locked="0" layoutInCell="1" allowOverlap="1" wp14:anchorId="7B4E50A8" wp14:editId="067936F2">
                <wp:simplePos x="0" y="0"/>
                <wp:positionH relativeFrom="column">
                  <wp:posOffset>5435531</wp:posOffset>
                </wp:positionH>
                <wp:positionV relativeFrom="paragraph">
                  <wp:posOffset>116677</wp:posOffset>
                </wp:positionV>
                <wp:extent cx="1887220" cy="526415"/>
                <wp:effectExtent l="0" t="0" r="17780" b="26035"/>
                <wp:wrapNone/>
                <wp:docPr id="4" name="Rectangle 4"/>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50A8" id="Rectangle 4" o:spid="_x0000_s1044" style="position:absolute;margin-left:428pt;margin-top:9.2pt;width:148.6pt;height:41.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" filled="f" strokecolor="black [3213]" strokeweight="1pt">
                <v:textbo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733D8367" wp14:editId="19E70E0A">
                <wp:simplePos x="0" y="0"/>
                <wp:positionH relativeFrom="column">
                  <wp:posOffset>590850</wp:posOffset>
                </wp:positionH>
                <wp:positionV relativeFrom="paragraph">
                  <wp:posOffset>126295</wp:posOffset>
                </wp:positionV>
                <wp:extent cx="4330460" cy="526415"/>
                <wp:effectExtent l="0" t="0" r="13335" b="26035"/>
                <wp:wrapNone/>
                <wp:docPr id="3" name="Rectangle 3"/>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bikeway_type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D8367" id="Rectangle 3" o:spid="_x0000_s1045" style="position:absolute;margin-left:46.5pt;margin-top:9.95pt;width:341pt;height:41.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" filled="f" strokecolor="black [3213]" strokeweight="1pt">
                <v:textbo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bikeway_type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v:textbox>
              </v:rect>
            </w:pict>
          </mc:Fallback>
        </mc:AlternateContent>
      </w:r>
    </w:p>
    <w:p w14:paraId="5D2EE23F" w14:textId="77777777" w:rsidR="005A0D16" w:rsidRDefault="005A0D16" w:rsidP="005A0D16">
      <w:pPr>
        <w:spacing w:after="0" w:line="240" w:lineRule="auto"/>
      </w:pPr>
    </w:p>
    <w:p w14:paraId="6AAA6759" w14:textId="77777777" w:rsidR="005A0D16" w:rsidRDefault="005A0D16" w:rsidP="005A0D16">
      <w:pPr>
        <w:spacing w:after="0" w:line="240" w:lineRule="auto"/>
      </w:pPr>
      <w:r>
        <w:rPr>
          <w:noProof/>
        </w:rPr>
        <mc:AlternateContent>
          <mc:Choice Requires="wps">
            <w:drawing>
              <wp:anchor distT="0" distB="0" distL="114300" distR="114300" simplePos="0" relativeHeight="251695104" behindDoc="0" locked="0" layoutInCell="1" allowOverlap="1" wp14:anchorId="501266C8" wp14:editId="6CFDD5A1">
                <wp:simplePos x="0" y="0"/>
                <wp:positionH relativeFrom="column">
                  <wp:posOffset>4940891</wp:posOffset>
                </wp:positionH>
                <wp:positionV relativeFrom="paragraph">
                  <wp:posOffset>44431</wp:posOffset>
                </wp:positionV>
                <wp:extent cx="504000" cy="0"/>
                <wp:effectExtent l="0" t="76200" r="10795" b="95250"/>
                <wp:wrapNone/>
                <wp:docPr id="15" name="Straight Arrow Connector 15"/>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217209" id="Straight Arrow Connector 15" o:spid="_x0000_s1026" type="#_x0000_t32" style="position:absolute;margin-left:389.05pt;margin-top:3.5pt;width:39.7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p>
    <w:p w14:paraId="264BA0B8" w14:textId="77777777" w:rsidR="005A0D16" w:rsidRDefault="005A0D16" w:rsidP="005A0D16">
      <w:pPr>
        <w:spacing w:after="0" w:line="240" w:lineRule="auto"/>
      </w:pPr>
      <w:r>
        <w:rPr>
          <w:noProof/>
        </w:rPr>
        <mc:AlternateContent>
          <mc:Choice Requires="wps">
            <w:drawing>
              <wp:anchor distT="0" distB="0" distL="114300" distR="114300" simplePos="0" relativeHeight="251701248" behindDoc="0" locked="0" layoutInCell="1" allowOverlap="1" wp14:anchorId="60F96C8F" wp14:editId="5BC69984">
                <wp:simplePos x="0" y="0"/>
                <wp:positionH relativeFrom="column">
                  <wp:posOffset>1415333</wp:posOffset>
                </wp:positionH>
                <wp:positionV relativeFrom="paragraph">
                  <wp:posOffset>142982</wp:posOffset>
                </wp:positionV>
                <wp:extent cx="0" cy="180000"/>
                <wp:effectExtent l="76200" t="0" r="57150" b="48895"/>
                <wp:wrapNone/>
                <wp:docPr id="35" name="Straight Arrow Connector 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CFDEC" id="Straight Arrow Connector 35" o:spid="_x0000_s1026" type="#_x0000_t32" style="position:absolute;margin-left:111.45pt;margin-top:11.25pt;width:0;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p>
    <w:p w14:paraId="3E616F16"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693056" behindDoc="0" locked="0" layoutInCell="1" allowOverlap="1" wp14:anchorId="6CFC488C" wp14:editId="25781CC5">
                <wp:simplePos x="0" y="0"/>
                <wp:positionH relativeFrom="column">
                  <wp:posOffset>5436524</wp:posOffset>
                </wp:positionH>
                <wp:positionV relativeFrom="paragraph">
                  <wp:posOffset>151916</wp:posOffset>
                </wp:positionV>
                <wp:extent cx="1887220" cy="526415"/>
                <wp:effectExtent l="0" t="0" r="17780" b="26035"/>
                <wp:wrapNone/>
                <wp:docPr id="6" name="Rectangle 6"/>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C488C" id="Rectangle 6" o:spid="_x0000_s1046" style="position:absolute;margin-left:428.05pt;margin-top:11.95pt;width:148.6pt;height:41.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" filled="f" strokecolor="black [3213]" strokeweight="1pt">
                <v:textbo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v:textbox>
              </v:rect>
            </w:pict>
          </mc:Fallback>
        </mc:AlternateContent>
      </w:r>
      <w:r w:rsidRPr="00560609">
        <w:rPr>
          <w:noProof/>
        </w:rPr>
        <mc:AlternateContent>
          <mc:Choice Requires="wps">
            <w:drawing>
              <wp:anchor distT="0" distB="0" distL="114300" distR="114300" simplePos="0" relativeHeight="251692032" behindDoc="0" locked="0" layoutInCell="1" allowOverlap="1" wp14:anchorId="0BF4796D" wp14:editId="3CE3057E">
                <wp:simplePos x="0" y="0"/>
                <wp:positionH relativeFrom="column">
                  <wp:posOffset>588047</wp:posOffset>
                </wp:positionH>
                <wp:positionV relativeFrom="paragraph">
                  <wp:posOffset>149011</wp:posOffset>
                </wp:positionV>
                <wp:extent cx="2786332" cy="526415"/>
                <wp:effectExtent l="0" t="0" r="14605" b="26035"/>
                <wp:wrapNone/>
                <wp:docPr id="5" name="Rectangle 5"/>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Infrastructure Located on Roadway: street_segment !=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4796D" id="Rectangle 5" o:spid="_x0000_s1047" style="position:absolute;margin-left:46.3pt;margin-top:11.75pt;width:219.4pt;height:4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" filled="f" strokecolor="black [3213]" strokeweight="1pt">
                <v:textbo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Infrastructure Located on Roadway: street_segment !=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v:textbox>
              </v:rect>
            </w:pict>
          </mc:Fallback>
        </mc:AlternateContent>
      </w:r>
    </w:p>
    <w:p w14:paraId="3AEF7A55" w14:textId="77777777" w:rsidR="005A0D16" w:rsidRDefault="005A0D16" w:rsidP="005A0D16">
      <w:pPr>
        <w:spacing w:after="0" w:line="240" w:lineRule="auto"/>
      </w:pPr>
      <w:r>
        <w:rPr>
          <w:noProof/>
        </w:rPr>
        <mc:AlternateContent>
          <mc:Choice Requires="wps">
            <w:drawing>
              <wp:anchor distT="0" distB="0" distL="114300" distR="114300" simplePos="0" relativeHeight="251698176" behindDoc="0" locked="0" layoutInCell="1" allowOverlap="1" wp14:anchorId="6C5683C5" wp14:editId="4E0A03F8">
                <wp:simplePos x="0" y="0"/>
                <wp:positionH relativeFrom="column">
                  <wp:posOffset>-736590</wp:posOffset>
                </wp:positionH>
                <wp:positionV relativeFrom="paragraph">
                  <wp:posOffset>115894</wp:posOffset>
                </wp:positionV>
                <wp:extent cx="1969588" cy="262890"/>
                <wp:effectExtent l="0" t="4127" r="26987" b="26988"/>
                <wp:wrapNone/>
                <wp:docPr id="32" name="Flowchart: Alternate Process 32"/>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683C5" id="Flowchart: Alternate Process 32" o:spid="_x0000_s1048" type="#_x0000_t176" style="position:absolute;margin-left:-58pt;margin-top:9.15pt;width:155.1pt;height:20.7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" fillcolor="#9cc2e5 [1944]" strokecolor="black [3213]" strokeweight="1pt">
                <v:textbo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1034D278" w14:textId="77777777" w:rsidR="005A0D16" w:rsidRDefault="005A0D16" w:rsidP="005A0D16">
      <w:pPr>
        <w:spacing w:after="0" w:line="240" w:lineRule="auto"/>
      </w:pPr>
      <w:r>
        <w:rPr>
          <w:noProof/>
        </w:rPr>
        <mc:AlternateContent>
          <mc:Choice Requires="wps">
            <w:drawing>
              <wp:anchor distT="0" distB="0" distL="114300" distR="114300" simplePos="0" relativeHeight="251696128" behindDoc="0" locked="0" layoutInCell="1" allowOverlap="1" wp14:anchorId="71470E0B" wp14:editId="4DF2AABD">
                <wp:simplePos x="0" y="0"/>
                <wp:positionH relativeFrom="column">
                  <wp:posOffset>3375660</wp:posOffset>
                </wp:positionH>
                <wp:positionV relativeFrom="paragraph">
                  <wp:posOffset>82550</wp:posOffset>
                </wp:positionV>
                <wp:extent cx="2052000" cy="0"/>
                <wp:effectExtent l="0" t="76200" r="24765" b="95250"/>
                <wp:wrapNone/>
                <wp:docPr id="16" name="Straight Arrow Connector 16"/>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0EA7E8" id="Straight Arrow Connector 16" o:spid="_x0000_s1026" type="#_x0000_t32" style="position:absolute;margin-left:265.8pt;margin-top:6.5pt;width:161.55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p>
    <w:p w14:paraId="557AF2ED" w14:textId="77777777" w:rsidR="005A0D16" w:rsidRDefault="005A0D16" w:rsidP="005A0D16">
      <w:pPr>
        <w:spacing w:after="0" w:line="240" w:lineRule="auto"/>
      </w:pPr>
    </w:p>
    <w:p w14:paraId="68C643D0" w14:textId="77777777" w:rsidR="005A0D16" w:rsidRDefault="005A0D16" w:rsidP="005A0D16">
      <w:pPr>
        <w:spacing w:after="0" w:line="240" w:lineRule="auto"/>
      </w:pPr>
      <w:r>
        <w:rPr>
          <w:noProof/>
        </w:rPr>
        <mc:AlternateContent>
          <mc:Choice Requires="wps">
            <w:drawing>
              <wp:anchor distT="0" distB="0" distL="114300" distR="114300" simplePos="0" relativeHeight="251702272" behindDoc="0" locked="0" layoutInCell="1" allowOverlap="1" wp14:anchorId="718D007B" wp14:editId="49585722">
                <wp:simplePos x="0" y="0"/>
                <wp:positionH relativeFrom="column">
                  <wp:posOffset>1417257</wp:posOffset>
                </wp:positionH>
                <wp:positionV relativeFrom="paragraph">
                  <wp:posOffset>13888</wp:posOffset>
                </wp:positionV>
                <wp:extent cx="0" cy="180000"/>
                <wp:effectExtent l="76200" t="0" r="57150" b="48895"/>
                <wp:wrapNone/>
                <wp:docPr id="1624799494" name="Straight Arrow Connector 162479949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AD48B" id="Straight Arrow Connector 1624799494" o:spid="_x0000_s1026" type="#_x0000_t32" style="position:absolute;margin-left:111.6pt;margin-top:1.1pt;width:0;height:1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p>
    <w:p w14:paraId="19247AFA"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05344" behindDoc="0" locked="0" layoutInCell="1" allowOverlap="1" wp14:anchorId="5D139548" wp14:editId="5352D481">
                <wp:simplePos x="0" y="0"/>
                <wp:positionH relativeFrom="column">
                  <wp:posOffset>5436116</wp:posOffset>
                </wp:positionH>
                <wp:positionV relativeFrom="paragraph">
                  <wp:posOffset>85794</wp:posOffset>
                </wp:positionV>
                <wp:extent cx="1869968" cy="535041"/>
                <wp:effectExtent l="0" t="0" r="16510" b="17780"/>
                <wp:wrapNone/>
                <wp:docPr id="1640085734" name="Rectangle 1640085734"/>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9548" id="Rectangle 1640085734" o:spid="_x0000_s1049" style="position:absolute;margin-left:428.05pt;margin-top:6.75pt;width:147.25pt;height:42.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" filled="f" strokecolor="black [3213]" strokeweight="1pt">
                <v:textbo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v:textbox>
              </v:rect>
            </w:pict>
          </mc:Fallback>
        </mc:AlternateContent>
      </w:r>
      <w:r w:rsidRPr="00560609">
        <w:rPr>
          <w:noProof/>
        </w:rPr>
        <mc:AlternateContent>
          <mc:Choice Requires="wps">
            <w:drawing>
              <wp:anchor distT="0" distB="0" distL="114300" distR="114300" simplePos="0" relativeHeight="251703296" behindDoc="0" locked="0" layoutInCell="1" allowOverlap="1" wp14:anchorId="2BAF418A" wp14:editId="7D721B74">
                <wp:simplePos x="0" y="0"/>
                <wp:positionH relativeFrom="column">
                  <wp:posOffset>578894</wp:posOffset>
                </wp:positionH>
                <wp:positionV relativeFrom="paragraph">
                  <wp:posOffset>21998</wp:posOffset>
                </wp:positionV>
                <wp:extent cx="3582063" cy="526415"/>
                <wp:effectExtent l="0" t="0" r="18415" b="26035"/>
                <wp:wrapNone/>
                <wp:docPr id="835825643" name="Rectangle 835825643"/>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F418A" id="Rectangle 835825643" o:spid="_x0000_s1050" style="position:absolute;margin-left:45.6pt;margin-top:1.75pt;width:282.05pt;height:41.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L75iA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" filled="f" strokecolor="black [3213]" strokeweight="1pt">
                <v:textbo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v:textbox>
              </v:rect>
            </w:pict>
          </mc:Fallback>
        </mc:AlternateContent>
      </w:r>
    </w:p>
    <w:p w14:paraId="278E7854" w14:textId="77777777" w:rsidR="005A0D16" w:rsidRDefault="005A0D16" w:rsidP="005A0D16">
      <w:pPr>
        <w:spacing w:after="0" w:line="240" w:lineRule="auto"/>
      </w:pPr>
      <w:r>
        <w:rPr>
          <w:noProof/>
        </w:rPr>
        <mc:AlternateContent>
          <mc:Choice Requires="wps">
            <w:drawing>
              <wp:anchor distT="0" distB="0" distL="114300" distR="114300" simplePos="0" relativeHeight="251704320" behindDoc="0" locked="0" layoutInCell="1" allowOverlap="1" wp14:anchorId="1D94268E" wp14:editId="5797E156">
                <wp:simplePos x="0" y="0"/>
                <wp:positionH relativeFrom="column">
                  <wp:posOffset>4181475</wp:posOffset>
                </wp:positionH>
                <wp:positionV relativeFrom="paragraph">
                  <wp:posOffset>118745</wp:posOffset>
                </wp:positionV>
                <wp:extent cx="1224000" cy="0"/>
                <wp:effectExtent l="0" t="76200" r="14605" b="95250"/>
                <wp:wrapNone/>
                <wp:docPr id="156513659" name="Straight Arrow Connector 156513659"/>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E7AFD16" id="Straight Arrow Connector 156513659" o:spid="_x0000_s1026" type="#_x0000_t32" style="position:absolute;margin-left:329.25pt;margin-top:9.35pt;width:96.4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p>
    <w:p w14:paraId="1FAAE823" w14:textId="77777777" w:rsidR="005A0D16" w:rsidRDefault="005A0D16" w:rsidP="005A0D16">
      <w:pPr>
        <w:spacing w:after="0" w:line="240" w:lineRule="auto"/>
      </w:pPr>
    </w:p>
    <w:p w14:paraId="7A985456" w14:textId="77777777" w:rsidR="005A0D16" w:rsidRDefault="005A0D16" w:rsidP="005A0D16">
      <w:pPr>
        <w:spacing w:after="0" w:line="240" w:lineRule="auto"/>
      </w:pPr>
      <w:r>
        <w:rPr>
          <w:noProof/>
        </w:rPr>
        <mc:AlternateContent>
          <mc:Choice Requires="wps">
            <w:drawing>
              <wp:anchor distT="0" distB="0" distL="114300" distR="114300" simplePos="0" relativeHeight="251706368" behindDoc="0" locked="0" layoutInCell="1" allowOverlap="1" wp14:anchorId="78AC9294" wp14:editId="0F803F04">
                <wp:simplePos x="0" y="0"/>
                <wp:positionH relativeFrom="column">
                  <wp:posOffset>1409895</wp:posOffset>
                </wp:positionH>
                <wp:positionV relativeFrom="paragraph">
                  <wp:posOffset>37321</wp:posOffset>
                </wp:positionV>
                <wp:extent cx="0" cy="180000"/>
                <wp:effectExtent l="76200" t="0" r="57150" b="48895"/>
                <wp:wrapNone/>
                <wp:docPr id="1363445041" name="Straight Arrow Connector 136344504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09DD1" id="Straight Arrow Connector 1363445041" o:spid="_x0000_s1026" type="#_x0000_t32" style="position:absolute;margin-left:111pt;margin-top:2.95pt;width:0;height:14.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p>
    <w:p w14:paraId="40E86E57"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694080" behindDoc="0" locked="0" layoutInCell="1" allowOverlap="1" wp14:anchorId="45FE2AAF" wp14:editId="42B85830">
                <wp:simplePos x="0" y="0"/>
                <wp:positionH relativeFrom="column">
                  <wp:posOffset>577001</wp:posOffset>
                </wp:positionH>
                <wp:positionV relativeFrom="paragraph">
                  <wp:posOffset>88401</wp:posOffset>
                </wp:positionV>
                <wp:extent cx="2738310" cy="529627"/>
                <wp:effectExtent l="0" t="0" r="24130" b="22860"/>
                <wp:wrapNone/>
                <wp:docPr id="13" name="Rectangle 13"/>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2AAF" id="Rectangle 13" o:spid="_x0000_s1051" style="position:absolute;margin-left:45.45pt;margin-top:6.95pt;width:215.6pt;height:4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" filled="f" strokecolor="black [3213]" strokeweight="1pt">
                <v:textbo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2FDDC644" w14:textId="77777777" w:rsidR="005A0D16" w:rsidRDefault="005A0D16" w:rsidP="005A0D16">
      <w:pPr>
        <w:spacing w:after="0" w:line="240" w:lineRule="auto"/>
      </w:pPr>
      <w:r>
        <w:rPr>
          <w:noProof/>
        </w:rPr>
        <mc:AlternateContent>
          <mc:Choice Requires="wps">
            <w:drawing>
              <wp:anchor distT="0" distB="0" distL="114300" distR="114300" simplePos="0" relativeHeight="251699200" behindDoc="0" locked="0" layoutInCell="1" allowOverlap="1" wp14:anchorId="351BF065" wp14:editId="0BE22D0F">
                <wp:simplePos x="0" y="0"/>
                <wp:positionH relativeFrom="column">
                  <wp:posOffset>-64769</wp:posOffset>
                </wp:positionH>
                <wp:positionV relativeFrom="paragraph">
                  <wp:posOffset>40191</wp:posOffset>
                </wp:positionV>
                <wp:extent cx="641416" cy="262890"/>
                <wp:effectExtent l="0" t="1270" r="24130" b="24130"/>
                <wp:wrapNone/>
                <wp:docPr id="33" name="Flowchart: Alternate Process 33"/>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065" id="Flowchart: Alternate Process 33" o:spid="_x0000_s1052" type="#_x0000_t176" style="position:absolute;margin-left:-5.1pt;margin-top:3.15pt;width:50.5pt;height:20.7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" fillcolor="#9cc2e5 [1944]" strokecolor="black [3213]" strokeweight="1pt">
                <v:textbo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6A0BDD31" w14:textId="77777777" w:rsidR="005A0D16" w:rsidRDefault="005A0D16" w:rsidP="005A0D16">
      <w:pPr>
        <w:spacing w:after="0" w:line="240" w:lineRule="auto"/>
      </w:pPr>
    </w:p>
    <w:p w14:paraId="64318D5F" w14:textId="77777777" w:rsidR="005A0D16" w:rsidRDefault="005A0D16" w:rsidP="005A0D16">
      <w:pPr>
        <w:spacing w:after="0" w:line="240" w:lineRule="auto"/>
      </w:pPr>
      <w:r>
        <w:rPr>
          <w:noProof/>
        </w:rPr>
        <mc:AlternateContent>
          <mc:Choice Requires="wps">
            <w:drawing>
              <wp:anchor distT="0" distB="0" distL="114300" distR="114300" simplePos="0" relativeHeight="251709440" behindDoc="0" locked="0" layoutInCell="1" allowOverlap="1" wp14:anchorId="7EE74E2B" wp14:editId="0AAED0E5">
                <wp:simplePos x="0" y="0"/>
                <wp:positionH relativeFrom="column">
                  <wp:posOffset>1410515</wp:posOffset>
                </wp:positionH>
                <wp:positionV relativeFrom="paragraph">
                  <wp:posOffset>112945</wp:posOffset>
                </wp:positionV>
                <wp:extent cx="0" cy="180000"/>
                <wp:effectExtent l="76200" t="0" r="57150" b="48895"/>
                <wp:wrapNone/>
                <wp:docPr id="251586042" name="Straight Arrow Connector 25158604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B935E" id="Straight Arrow Connector 251586042" o:spid="_x0000_s1026" type="#_x0000_t32" style="position:absolute;margin-left:111.05pt;margin-top:8.9pt;width:0;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p>
    <w:p w14:paraId="5C0956EB" w14:textId="77777777" w:rsidR="005A0D16" w:rsidRDefault="005A0D16" w:rsidP="005A0D16">
      <w:pPr>
        <w:spacing w:after="0" w:line="240" w:lineRule="auto"/>
      </w:pPr>
    </w:p>
    <w:p w14:paraId="6D58544E"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10464" behindDoc="0" locked="0" layoutInCell="1" allowOverlap="1" wp14:anchorId="6F908BAC" wp14:editId="174B4551">
                <wp:simplePos x="0" y="0"/>
                <wp:positionH relativeFrom="column">
                  <wp:posOffset>4427750</wp:posOffset>
                </wp:positionH>
                <wp:positionV relativeFrom="paragraph">
                  <wp:posOffset>23800</wp:posOffset>
                </wp:positionV>
                <wp:extent cx="3657600" cy="938849"/>
                <wp:effectExtent l="0" t="0" r="19050" b="13970"/>
                <wp:wrapNone/>
                <wp:docPr id="1071939130" name="Rectangle 1071939130"/>
                <wp:cNvGraphicFramePr/>
                <a:graphic xmlns:a="http://schemas.openxmlformats.org/drawingml/2006/main">
                  <a:graphicData uri="http://schemas.microsoft.com/office/word/2010/wordprocessingShape">
                    <wps:wsp>
                      <wps:cNvSpPr/>
                      <wps:spPr>
                        <a:xfrm>
                          <a:off x="0" y="0"/>
                          <a:ext cx="3657600" cy="9388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08BAC" id="Rectangle 1071939130" o:spid="_x0000_s1053" style="position:absolute;margin-left:348.65pt;margin-top:1.85pt;width:4in;height:7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" filled="f" strokecolor="black [3213]" strokeweight="1pt">
                <v:textbo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v:textbox>
              </v:rect>
            </w:pict>
          </mc:Fallback>
        </mc:AlternateContent>
      </w:r>
      <w:r w:rsidRPr="00560609">
        <w:rPr>
          <w:noProof/>
        </w:rPr>
        <mc:AlternateContent>
          <mc:Choice Requires="wps">
            <w:drawing>
              <wp:anchor distT="0" distB="0" distL="114300" distR="114300" simplePos="0" relativeHeight="251708416" behindDoc="0" locked="0" layoutInCell="1" allowOverlap="1" wp14:anchorId="3DAEE368" wp14:editId="7956E259">
                <wp:simplePos x="0" y="0"/>
                <wp:positionH relativeFrom="column">
                  <wp:posOffset>562332</wp:posOffset>
                </wp:positionH>
                <wp:positionV relativeFrom="paragraph">
                  <wp:posOffset>3301</wp:posOffset>
                </wp:positionV>
                <wp:extent cx="2025650" cy="772594"/>
                <wp:effectExtent l="0" t="0" r="12700" b="27940"/>
                <wp:wrapNone/>
                <wp:docPr id="1180606471" name="Rectangle 1180606471"/>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E368" id="Rectangle 1180606471" o:spid="_x0000_s1054" style="position:absolute;margin-left:44.3pt;margin-top:.25pt;width:159.5pt;height:6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AU4D9qHAgAAcQUAAA4AAAAAAAAAAAAAAAAALgIAAGRycy9lMm9Eb2MueG1sUEsBAi0AFAAG&#13;&#10;AAgAAAAhAOSD/W/hAAAADAEAAA8AAAAAAAAAAAAAAAAA4QQAAGRycy9kb3ducmV2LnhtbFBLBQYA&#13;&#10;AAAABAAEAPMAAADvBQAAAAA=&#13;&#10;" filled="f" strokecolor="black [3213]" strokeweight="1pt">
                <v:textbo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v:textbox>
              </v:rect>
            </w:pict>
          </mc:Fallback>
        </mc:AlternateContent>
      </w:r>
    </w:p>
    <w:p w14:paraId="70A7137E" w14:textId="77777777" w:rsidR="005A0D16" w:rsidRDefault="005A0D16" w:rsidP="005A0D16">
      <w:pPr>
        <w:spacing w:after="0" w:line="240" w:lineRule="auto"/>
      </w:pPr>
      <w:r>
        <w:rPr>
          <w:noProof/>
        </w:rPr>
        <mc:AlternateContent>
          <mc:Choice Requires="wps">
            <w:drawing>
              <wp:anchor distT="0" distB="0" distL="114300" distR="114300" simplePos="0" relativeHeight="251707392" behindDoc="0" locked="0" layoutInCell="1" allowOverlap="1" wp14:anchorId="15365ACF" wp14:editId="61466F05">
                <wp:simplePos x="0" y="0"/>
                <wp:positionH relativeFrom="column">
                  <wp:posOffset>-172100</wp:posOffset>
                </wp:positionH>
                <wp:positionV relativeFrom="paragraph">
                  <wp:posOffset>102396</wp:posOffset>
                </wp:positionV>
                <wp:extent cx="843085" cy="262890"/>
                <wp:effectExtent l="4128" t="0" r="18732" b="18733"/>
                <wp:wrapNone/>
                <wp:docPr id="880434513" name="Flowchart: Alternate Process 880434513"/>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5ACF" id="Flowchart: Alternate Process 880434513" o:spid="_x0000_s1055" type="#_x0000_t176" style="position:absolute;margin-left:-13.55pt;margin-top:8.05pt;width:66.4pt;height:20.7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fc31QrMCAAD7BQAA&#13;&#10;DgAAAAAAAAAAAAAAAAAuAgAAZHJzL2Uyb0RvYy54bWxQSwECLQAUAAYACAAAACEAIu2iw94AAAAO&#13;&#10;AQAADwAAAAAAAAAAAAAAAAANBQAAZHJzL2Rvd25yZXYueG1sUEsFBgAAAAAEAAQA8wAAABgGAAAA&#13;&#10;AA==&#13;&#10;" fillcolor="#9cc2e5 [1944]" strokecolor="black [3213]" strokeweight="1pt">
                <v:textbo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54A3BCFC" w14:textId="77777777" w:rsidR="005A0D16" w:rsidRDefault="005A0D16" w:rsidP="005A0D16">
      <w:pPr>
        <w:spacing w:after="0" w:line="240" w:lineRule="auto"/>
      </w:pPr>
      <w:r>
        <w:rPr>
          <w:noProof/>
        </w:rPr>
        <mc:AlternateContent>
          <mc:Choice Requires="wps">
            <w:drawing>
              <wp:anchor distT="0" distB="0" distL="114300" distR="114300" simplePos="0" relativeHeight="251711488" behindDoc="0" locked="0" layoutInCell="1" allowOverlap="1" wp14:anchorId="661DF904" wp14:editId="26E7055E">
                <wp:simplePos x="0" y="0"/>
                <wp:positionH relativeFrom="column">
                  <wp:posOffset>2621915</wp:posOffset>
                </wp:positionH>
                <wp:positionV relativeFrom="paragraph">
                  <wp:posOffset>81280</wp:posOffset>
                </wp:positionV>
                <wp:extent cx="1800000" cy="0"/>
                <wp:effectExtent l="0" t="76200" r="10160" b="95250"/>
                <wp:wrapNone/>
                <wp:docPr id="2103856053" name="Straight Arrow Connector 210385605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15D9729" id="Straight Arrow Connector 2103856053" o:spid="_x0000_s1026" type="#_x0000_t32" style="position:absolute;margin-left:206.45pt;margin-top:6.4pt;width:141.75pt;height: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28960543" w14:textId="77777777" w:rsidR="005A0D16" w:rsidRDefault="005A0D16" w:rsidP="005A0D16">
      <w:pPr>
        <w:spacing w:after="0" w:line="240" w:lineRule="auto"/>
      </w:pPr>
    </w:p>
    <w:p w14:paraId="1E549C88" w14:textId="77777777" w:rsidR="005A0D16" w:rsidRDefault="005A0D16" w:rsidP="005A0D16">
      <w:pPr>
        <w:spacing w:after="0" w:line="240" w:lineRule="auto"/>
      </w:pPr>
      <w:r>
        <w:rPr>
          <w:noProof/>
        </w:rPr>
        <mc:AlternateContent>
          <mc:Choice Requires="wps">
            <w:drawing>
              <wp:anchor distT="0" distB="0" distL="114300" distR="114300" simplePos="0" relativeHeight="251714560" behindDoc="0" locked="0" layoutInCell="1" allowOverlap="1" wp14:anchorId="07C5A4BE" wp14:editId="444DCC57">
                <wp:simplePos x="0" y="0"/>
                <wp:positionH relativeFrom="column">
                  <wp:posOffset>1409116</wp:posOffset>
                </wp:positionH>
                <wp:positionV relativeFrom="paragraph">
                  <wp:posOffset>94437</wp:posOffset>
                </wp:positionV>
                <wp:extent cx="0" cy="180000"/>
                <wp:effectExtent l="76200" t="0" r="57150" b="48895"/>
                <wp:wrapNone/>
                <wp:docPr id="1316092422" name="Straight Arrow Connector 131609242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DE21E" id="Straight Arrow Connector 1316092422" o:spid="_x0000_s1026" type="#_x0000_t32" style="position:absolute;margin-left:110.95pt;margin-top:7.45pt;width:0;height:1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2F05C1EF" w14:textId="77777777" w:rsidR="005A0D16" w:rsidRDefault="005A0D16" w:rsidP="005A0D16">
      <w:r w:rsidRPr="00560609">
        <w:rPr>
          <w:noProof/>
        </w:rPr>
        <mc:AlternateContent>
          <mc:Choice Requires="wps">
            <w:drawing>
              <wp:anchor distT="0" distB="0" distL="114300" distR="114300" simplePos="0" relativeHeight="251713536" behindDoc="0" locked="0" layoutInCell="1" allowOverlap="1" wp14:anchorId="77A4EBBC" wp14:editId="0CF48C1A">
                <wp:simplePos x="0" y="0"/>
                <wp:positionH relativeFrom="column">
                  <wp:posOffset>575386</wp:posOffset>
                </wp:positionH>
                <wp:positionV relativeFrom="paragraph">
                  <wp:posOffset>137337</wp:posOffset>
                </wp:positionV>
                <wp:extent cx="2025650" cy="772594"/>
                <wp:effectExtent l="0" t="0" r="12700" b="27940"/>
                <wp:wrapNone/>
                <wp:docPr id="1824763235" name="Rectangle 1824763235"/>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EBBC" id="Rectangle 1824763235" o:spid="_x0000_s1056" style="position:absolute;margin-left:45.3pt;margin-top:10.8pt;width:159.5pt;height:60.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sIRXAIcCAABxBQAADgAAAAAAAAAAAAAAAAAuAgAAZHJzL2Uyb0RvYy54bWxQSwECLQAU&#13;&#10;AAYACAAAACEAqQ897+MAAAAOAQAADwAAAAAAAAAAAAAAAADhBAAAZHJzL2Rvd25yZXYueG1sUEsF&#13;&#10;BgAAAAAEAAQA8wAAAPEFAAAAAA==&#13;&#10;" filled="f" strokecolor="black [3213]" strokeweight="1pt">
                <v:textbo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v:textbox>
              </v:rect>
            </w:pict>
          </mc:Fallback>
        </mc:AlternateContent>
      </w:r>
    </w:p>
    <w:p w14:paraId="0AEDADF7" w14:textId="77777777" w:rsidR="005A0D16" w:rsidRDefault="005A0D16" w:rsidP="005A0D16">
      <w:r>
        <w:rPr>
          <w:noProof/>
        </w:rPr>
        <mc:AlternateContent>
          <mc:Choice Requires="wps">
            <w:drawing>
              <wp:anchor distT="0" distB="0" distL="114300" distR="114300" simplePos="0" relativeHeight="251712512" behindDoc="0" locked="0" layoutInCell="1" allowOverlap="1" wp14:anchorId="1CAF7E37" wp14:editId="1389C35F">
                <wp:simplePos x="0" y="0"/>
                <wp:positionH relativeFrom="column">
                  <wp:posOffset>-179398</wp:posOffset>
                </wp:positionH>
                <wp:positionV relativeFrom="paragraph">
                  <wp:posOffset>106210</wp:posOffset>
                </wp:positionV>
                <wp:extent cx="843085" cy="262890"/>
                <wp:effectExtent l="4128" t="0" r="18732" b="18733"/>
                <wp:wrapNone/>
                <wp:docPr id="2042430406" name="Flowchart: Alternate Process 204243040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F7E37" id="Flowchart: Alternate Process 2042430406" o:spid="_x0000_s1057" type="#_x0000_t176" style="position:absolute;margin-left:-14.15pt;margin-top:8.35pt;width:66.4pt;height:20.7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" fillcolor="#92d050" strokecolor="black [3213]" strokeweight="1pt">
                <v:textbo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006CF2DB" w14:textId="77777777" w:rsidR="005A0D16" w:rsidRDefault="005A0D16" w:rsidP="005A0D16">
      <w:pPr>
        <w:rPr>
          <w:sz w:val="24"/>
          <w:szCs w:val="24"/>
        </w:rPr>
      </w:pPr>
    </w:p>
    <w:p w14:paraId="6EAD7C5E" w14:textId="77777777" w:rsidR="005A0D16" w:rsidRPr="00CD7126" w:rsidRDefault="005A0D16" w:rsidP="005A0D16">
      <w:pPr>
        <w:jc w:val="center"/>
        <w:rPr>
          <w:b/>
          <w:bCs/>
        </w:rPr>
      </w:pPr>
      <w:r w:rsidRPr="00CD7126">
        <w:rPr>
          <w:b/>
          <w:bCs/>
        </w:rPr>
        <w:lastRenderedPageBreak/>
        <w:t>Segment Inclusion Criteria for Calgary</w:t>
      </w:r>
    </w:p>
    <w:p w14:paraId="108926ED" w14:textId="77777777" w:rsidR="005A0D16" w:rsidRDefault="005A0D16" w:rsidP="005A0D16">
      <w:pPr>
        <w:spacing w:after="0" w:line="240" w:lineRule="auto"/>
      </w:pPr>
    </w:p>
    <w:p w14:paraId="78A70C04" w14:textId="77777777" w:rsidR="005A0D16" w:rsidRDefault="005A0D16" w:rsidP="005A0D16">
      <w:pPr>
        <w:spacing w:after="0" w:line="240" w:lineRule="auto"/>
      </w:pPr>
      <w:r>
        <w:rPr>
          <w:noProof/>
        </w:rPr>
        <mc:AlternateContent>
          <mc:Choice Requires="wps">
            <w:drawing>
              <wp:anchor distT="0" distB="0" distL="114300" distR="114300" simplePos="0" relativeHeight="251715584" behindDoc="0" locked="0" layoutInCell="1" allowOverlap="1" wp14:anchorId="2718E09D" wp14:editId="006DBD5B">
                <wp:simplePos x="0" y="0"/>
                <wp:positionH relativeFrom="column">
                  <wp:posOffset>577958</wp:posOffset>
                </wp:positionH>
                <wp:positionV relativeFrom="paragraph">
                  <wp:posOffset>52490</wp:posOffset>
                </wp:positionV>
                <wp:extent cx="6743700" cy="810883"/>
                <wp:effectExtent l="0" t="0" r="19050" b="27940"/>
                <wp:wrapNone/>
                <wp:docPr id="2103863331" name="Rectangle 210386333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8E09D" id="Rectangle 2103863331" o:spid="_x0000_s1058" style="position:absolute;margin-left:45.5pt;margin-top:4.15pt;width:531pt;height:6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ktFiQ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" filled="f" strokecolor="black [3213]" strokeweight="1pt">
                <v:textbo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v:textbox>
              </v:rect>
            </w:pict>
          </mc:Fallback>
        </mc:AlternateContent>
      </w:r>
    </w:p>
    <w:p w14:paraId="3B84DEF4" w14:textId="77777777" w:rsidR="005A0D16" w:rsidRDefault="005A0D16" w:rsidP="005A0D16">
      <w:pPr>
        <w:spacing w:after="0" w:line="240" w:lineRule="auto"/>
      </w:pPr>
      <w:r>
        <w:rPr>
          <w:noProof/>
        </w:rPr>
        <mc:AlternateContent>
          <mc:Choice Requires="wps">
            <w:drawing>
              <wp:anchor distT="0" distB="0" distL="114300" distR="114300" simplePos="0" relativeHeight="251723776" behindDoc="0" locked="0" layoutInCell="1" allowOverlap="1" wp14:anchorId="0D060921" wp14:editId="3B98EBE4">
                <wp:simplePos x="0" y="0"/>
                <wp:positionH relativeFrom="column">
                  <wp:posOffset>-198947</wp:posOffset>
                </wp:positionH>
                <wp:positionV relativeFrom="paragraph">
                  <wp:posOffset>136237</wp:posOffset>
                </wp:positionV>
                <wp:extent cx="867647" cy="262890"/>
                <wp:effectExtent l="0" t="2540" r="25400" b="25400"/>
                <wp:wrapNone/>
                <wp:docPr id="876811323" name="Flowchart: Alternate Process 876811323"/>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0921" id="Flowchart: Alternate Process 876811323" o:spid="_x0000_s1059" type="#_x0000_t176" style="position:absolute;margin-left:-15.65pt;margin-top:10.75pt;width:68.3pt;height:20.7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" fillcolor="#9cc2e5 [1944]" strokecolor="black [3213]" strokeweight="1pt">
                <v:textbo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736A06E3" w14:textId="77777777" w:rsidR="005A0D16" w:rsidRDefault="005A0D16" w:rsidP="005A0D16">
      <w:pPr>
        <w:spacing w:after="0" w:line="240" w:lineRule="auto"/>
      </w:pPr>
    </w:p>
    <w:p w14:paraId="459720E9" w14:textId="77777777" w:rsidR="005A0D16" w:rsidRDefault="005A0D16" w:rsidP="005A0D16">
      <w:pPr>
        <w:spacing w:after="0" w:line="240" w:lineRule="auto"/>
      </w:pPr>
    </w:p>
    <w:p w14:paraId="51D65A98" w14:textId="77777777" w:rsidR="005A0D16" w:rsidRDefault="005A0D16" w:rsidP="005A0D16">
      <w:pPr>
        <w:spacing w:after="0" w:line="240" w:lineRule="auto"/>
      </w:pPr>
    </w:p>
    <w:p w14:paraId="275E4BCB" w14:textId="77777777" w:rsidR="005A0D16" w:rsidRDefault="005A0D16" w:rsidP="005A0D16">
      <w:pPr>
        <w:spacing w:after="0" w:line="240" w:lineRule="auto"/>
      </w:pPr>
      <w:r>
        <w:rPr>
          <w:noProof/>
        </w:rPr>
        <mc:AlternateContent>
          <mc:Choice Requires="wps">
            <w:drawing>
              <wp:anchor distT="0" distB="0" distL="114300" distR="114300" simplePos="0" relativeHeight="251726848" behindDoc="0" locked="0" layoutInCell="1" allowOverlap="1" wp14:anchorId="749E51F2" wp14:editId="78BA976A">
                <wp:simplePos x="0" y="0"/>
                <wp:positionH relativeFrom="column">
                  <wp:posOffset>1414960</wp:posOffset>
                </wp:positionH>
                <wp:positionV relativeFrom="paragraph">
                  <wp:posOffset>16149</wp:posOffset>
                </wp:positionV>
                <wp:extent cx="0" cy="281305"/>
                <wp:effectExtent l="76200" t="0" r="57150" b="61595"/>
                <wp:wrapNone/>
                <wp:docPr id="2026962974" name="Straight Arrow Connector 2026962974"/>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AD02D" id="Straight Arrow Connector 2026962974" o:spid="_x0000_s1026" type="#_x0000_t32" style="position:absolute;margin-left:111.4pt;margin-top:1.25pt;width:0;height:22.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p>
    <w:p w14:paraId="678E64AA" w14:textId="77777777" w:rsidR="005A0D16" w:rsidRDefault="005A0D16" w:rsidP="005A0D16">
      <w:pPr>
        <w:spacing w:after="0" w:line="240" w:lineRule="auto"/>
      </w:pPr>
      <w:r>
        <w:rPr>
          <w:noProof/>
        </w:rPr>
        <mc:AlternateContent>
          <mc:Choice Requires="wps">
            <w:drawing>
              <wp:anchor distT="0" distB="0" distL="114300" distR="114300" simplePos="0" relativeHeight="251717632" behindDoc="0" locked="0" layoutInCell="1" allowOverlap="1" wp14:anchorId="294FA9EE" wp14:editId="7036E301">
                <wp:simplePos x="0" y="0"/>
                <wp:positionH relativeFrom="column">
                  <wp:posOffset>5435531</wp:posOffset>
                </wp:positionH>
                <wp:positionV relativeFrom="paragraph">
                  <wp:posOffset>116677</wp:posOffset>
                </wp:positionV>
                <wp:extent cx="1887220" cy="526415"/>
                <wp:effectExtent l="0" t="0" r="17780" b="26035"/>
                <wp:wrapNone/>
                <wp:docPr id="1431602585" name="Rectangle 1431602585"/>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FA9EE" id="Rectangle 1431602585" o:spid="_x0000_s1060" style="position:absolute;margin-left:428pt;margin-top:9.2pt;width:148.6pt;height:41.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" filled="f" strokecolor="black [3213]" strokeweight="1pt">
                <v:textbo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04AF8B83" wp14:editId="5D87D4AA">
                <wp:simplePos x="0" y="0"/>
                <wp:positionH relativeFrom="column">
                  <wp:posOffset>590850</wp:posOffset>
                </wp:positionH>
                <wp:positionV relativeFrom="paragraph">
                  <wp:posOffset>126295</wp:posOffset>
                </wp:positionV>
                <wp:extent cx="4330460" cy="526415"/>
                <wp:effectExtent l="0" t="0" r="13335" b="26035"/>
                <wp:wrapNone/>
                <wp:docPr id="1277054481" name="Rectangle 1277054481"/>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F8B83" id="Rectangle 1277054481" o:spid="_x0000_s1061" style="position:absolute;margin-left:46.5pt;margin-top:9.95pt;width:341pt;height:41.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" filled="f" strokecolor="black [3213]" strokeweight="1pt">
                <v:textbo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v:textbox>
              </v:rect>
            </w:pict>
          </mc:Fallback>
        </mc:AlternateContent>
      </w:r>
    </w:p>
    <w:p w14:paraId="5CB8B741" w14:textId="77777777" w:rsidR="005A0D16" w:rsidRDefault="005A0D16" w:rsidP="005A0D16">
      <w:pPr>
        <w:spacing w:after="0" w:line="240" w:lineRule="auto"/>
      </w:pPr>
    </w:p>
    <w:p w14:paraId="355B2F3A" w14:textId="77777777" w:rsidR="005A0D16" w:rsidRDefault="005A0D16" w:rsidP="005A0D16">
      <w:pPr>
        <w:spacing w:after="0" w:line="240" w:lineRule="auto"/>
      </w:pPr>
      <w:r>
        <w:rPr>
          <w:noProof/>
        </w:rPr>
        <mc:AlternateContent>
          <mc:Choice Requires="wps">
            <w:drawing>
              <wp:anchor distT="0" distB="0" distL="114300" distR="114300" simplePos="0" relativeHeight="251721728" behindDoc="0" locked="0" layoutInCell="1" allowOverlap="1" wp14:anchorId="3EF660D0" wp14:editId="0CECEA5A">
                <wp:simplePos x="0" y="0"/>
                <wp:positionH relativeFrom="column">
                  <wp:posOffset>4940891</wp:posOffset>
                </wp:positionH>
                <wp:positionV relativeFrom="paragraph">
                  <wp:posOffset>44431</wp:posOffset>
                </wp:positionV>
                <wp:extent cx="504000" cy="0"/>
                <wp:effectExtent l="0" t="76200" r="10795" b="95250"/>
                <wp:wrapNone/>
                <wp:docPr id="2137189572" name="Straight Arrow Connector 2137189572"/>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F9D183" id="Straight Arrow Connector 2137189572" o:spid="_x0000_s1026" type="#_x0000_t32" style="position:absolute;margin-left:389.05pt;margin-top:3.5pt;width:39.7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p>
    <w:p w14:paraId="062F8C28" w14:textId="77777777" w:rsidR="005A0D16" w:rsidRDefault="005A0D16" w:rsidP="005A0D16">
      <w:pPr>
        <w:spacing w:after="0" w:line="240" w:lineRule="auto"/>
      </w:pPr>
      <w:r>
        <w:rPr>
          <w:noProof/>
        </w:rPr>
        <mc:AlternateContent>
          <mc:Choice Requires="wps">
            <w:drawing>
              <wp:anchor distT="0" distB="0" distL="114300" distR="114300" simplePos="0" relativeHeight="251727872" behindDoc="0" locked="0" layoutInCell="1" allowOverlap="1" wp14:anchorId="77E7298D" wp14:editId="7A320287">
                <wp:simplePos x="0" y="0"/>
                <wp:positionH relativeFrom="column">
                  <wp:posOffset>1415333</wp:posOffset>
                </wp:positionH>
                <wp:positionV relativeFrom="paragraph">
                  <wp:posOffset>142982</wp:posOffset>
                </wp:positionV>
                <wp:extent cx="0" cy="180000"/>
                <wp:effectExtent l="76200" t="0" r="57150" b="48895"/>
                <wp:wrapNone/>
                <wp:docPr id="1930686651" name="Straight Arrow Connector 193068665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B2EDB" id="Straight Arrow Connector 1930686651" o:spid="_x0000_s1026" type="#_x0000_t32" style="position:absolute;margin-left:111.45pt;margin-top:11.25pt;width:0;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p>
    <w:p w14:paraId="692083F7"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19680" behindDoc="0" locked="0" layoutInCell="1" allowOverlap="1" wp14:anchorId="6B97DC11" wp14:editId="3BE26F16">
                <wp:simplePos x="0" y="0"/>
                <wp:positionH relativeFrom="column">
                  <wp:posOffset>5436524</wp:posOffset>
                </wp:positionH>
                <wp:positionV relativeFrom="paragraph">
                  <wp:posOffset>151916</wp:posOffset>
                </wp:positionV>
                <wp:extent cx="1887220" cy="526415"/>
                <wp:effectExtent l="0" t="0" r="17780" b="26035"/>
                <wp:wrapNone/>
                <wp:docPr id="1069519603" name="Rectangle 1069519603"/>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7DC11" id="Rectangle 1069519603" o:spid="_x0000_s1062" style="position:absolute;margin-left:428.05pt;margin-top:11.95pt;width:148.6pt;height:41.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" filled="f" strokecolor="black [3213]" strokeweight="1pt">
                <v:textbo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v:textbox>
              </v:rect>
            </w:pict>
          </mc:Fallback>
        </mc:AlternateContent>
      </w:r>
      <w:r w:rsidRPr="00560609">
        <w:rPr>
          <w:noProof/>
        </w:rPr>
        <mc:AlternateContent>
          <mc:Choice Requires="wps">
            <w:drawing>
              <wp:anchor distT="0" distB="0" distL="114300" distR="114300" simplePos="0" relativeHeight="251718656" behindDoc="0" locked="0" layoutInCell="1" allowOverlap="1" wp14:anchorId="78CC8305" wp14:editId="58CB4376">
                <wp:simplePos x="0" y="0"/>
                <wp:positionH relativeFrom="column">
                  <wp:posOffset>588047</wp:posOffset>
                </wp:positionH>
                <wp:positionV relativeFrom="paragraph">
                  <wp:posOffset>149011</wp:posOffset>
                </wp:positionV>
                <wp:extent cx="2786332" cy="526415"/>
                <wp:effectExtent l="0" t="0" r="14605" b="26035"/>
                <wp:wrapNone/>
                <wp:docPr id="913409686" name="Rectangle 913409686"/>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Active Status: status !=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8305" id="Rectangle 913409686" o:spid="_x0000_s1063" style="position:absolute;margin-left:46.3pt;margin-top:11.75pt;width:219.4pt;height:41.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" filled="f" strokecolor="black [3213]" strokeweight="1pt">
                <v:textbo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Active Status: status !=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v:textbox>
              </v:rect>
            </w:pict>
          </mc:Fallback>
        </mc:AlternateContent>
      </w:r>
    </w:p>
    <w:p w14:paraId="1F7385BB" w14:textId="77777777" w:rsidR="005A0D16" w:rsidRDefault="005A0D16" w:rsidP="005A0D16">
      <w:pPr>
        <w:spacing w:after="0" w:line="240" w:lineRule="auto"/>
      </w:pPr>
      <w:r>
        <w:rPr>
          <w:noProof/>
        </w:rPr>
        <mc:AlternateContent>
          <mc:Choice Requires="wps">
            <w:drawing>
              <wp:anchor distT="0" distB="0" distL="114300" distR="114300" simplePos="0" relativeHeight="251724800" behindDoc="0" locked="0" layoutInCell="1" allowOverlap="1" wp14:anchorId="08E7EE65" wp14:editId="44B15B14">
                <wp:simplePos x="0" y="0"/>
                <wp:positionH relativeFrom="column">
                  <wp:posOffset>-736590</wp:posOffset>
                </wp:positionH>
                <wp:positionV relativeFrom="paragraph">
                  <wp:posOffset>115894</wp:posOffset>
                </wp:positionV>
                <wp:extent cx="1969588" cy="262890"/>
                <wp:effectExtent l="0" t="4127" r="26987" b="26988"/>
                <wp:wrapNone/>
                <wp:docPr id="887764963" name="Flowchart: Alternate Process 887764963"/>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7EE65" id="Flowchart: Alternate Process 887764963" o:spid="_x0000_s1064" type="#_x0000_t176" style="position:absolute;margin-left:-58pt;margin-top:9.15pt;width:155.1pt;height:20.7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" fillcolor="#9cc2e5 [1944]" strokecolor="black [3213]" strokeweight="1pt">
                <v:textbo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2DDE1919" w14:textId="77777777" w:rsidR="005A0D16" w:rsidRDefault="005A0D16" w:rsidP="005A0D16">
      <w:pPr>
        <w:spacing w:after="0" w:line="240" w:lineRule="auto"/>
      </w:pPr>
      <w:r>
        <w:rPr>
          <w:noProof/>
        </w:rPr>
        <mc:AlternateContent>
          <mc:Choice Requires="wps">
            <w:drawing>
              <wp:anchor distT="0" distB="0" distL="114300" distR="114300" simplePos="0" relativeHeight="251722752" behindDoc="0" locked="0" layoutInCell="1" allowOverlap="1" wp14:anchorId="62FFE58E" wp14:editId="0E1669E2">
                <wp:simplePos x="0" y="0"/>
                <wp:positionH relativeFrom="column">
                  <wp:posOffset>3375660</wp:posOffset>
                </wp:positionH>
                <wp:positionV relativeFrom="paragraph">
                  <wp:posOffset>82550</wp:posOffset>
                </wp:positionV>
                <wp:extent cx="2052000" cy="0"/>
                <wp:effectExtent l="0" t="76200" r="24765" b="95250"/>
                <wp:wrapNone/>
                <wp:docPr id="30298939" name="Straight Arrow Connector 30298939"/>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DFB36D" id="Straight Arrow Connector 30298939" o:spid="_x0000_s1026" type="#_x0000_t32" style="position:absolute;margin-left:265.8pt;margin-top:6.5pt;width:161.55pt;height: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p>
    <w:p w14:paraId="3C759678" w14:textId="77777777" w:rsidR="005A0D16" w:rsidRDefault="005A0D16" w:rsidP="005A0D16">
      <w:pPr>
        <w:spacing w:after="0" w:line="240" w:lineRule="auto"/>
      </w:pPr>
    </w:p>
    <w:p w14:paraId="061A50E4" w14:textId="77777777" w:rsidR="005A0D16" w:rsidRDefault="005A0D16" w:rsidP="005A0D16">
      <w:pPr>
        <w:spacing w:after="0" w:line="240" w:lineRule="auto"/>
      </w:pPr>
      <w:r>
        <w:rPr>
          <w:noProof/>
        </w:rPr>
        <mc:AlternateContent>
          <mc:Choice Requires="wps">
            <w:drawing>
              <wp:anchor distT="0" distB="0" distL="114300" distR="114300" simplePos="0" relativeHeight="251728896" behindDoc="0" locked="0" layoutInCell="1" allowOverlap="1" wp14:anchorId="0CE8A8CB" wp14:editId="54A0353C">
                <wp:simplePos x="0" y="0"/>
                <wp:positionH relativeFrom="column">
                  <wp:posOffset>1417257</wp:posOffset>
                </wp:positionH>
                <wp:positionV relativeFrom="paragraph">
                  <wp:posOffset>13888</wp:posOffset>
                </wp:positionV>
                <wp:extent cx="0" cy="180000"/>
                <wp:effectExtent l="76200" t="0" r="57150" b="48895"/>
                <wp:wrapNone/>
                <wp:docPr id="1904355698" name="Straight Arrow Connector 190435569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B396A" id="Straight Arrow Connector 1904355698" o:spid="_x0000_s1026" type="#_x0000_t32" style="position:absolute;margin-left:111.6pt;margin-top:1.1pt;width:0;height:14.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p>
    <w:p w14:paraId="3A9DDF65"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31968" behindDoc="0" locked="0" layoutInCell="1" allowOverlap="1" wp14:anchorId="21270F32" wp14:editId="727EC72E">
                <wp:simplePos x="0" y="0"/>
                <wp:positionH relativeFrom="column">
                  <wp:posOffset>5436116</wp:posOffset>
                </wp:positionH>
                <wp:positionV relativeFrom="paragraph">
                  <wp:posOffset>85794</wp:posOffset>
                </wp:positionV>
                <wp:extent cx="1869968" cy="535041"/>
                <wp:effectExtent l="0" t="0" r="16510" b="17780"/>
                <wp:wrapNone/>
                <wp:docPr id="1838652736" name="Rectangle 1838652736"/>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70F32" id="Rectangle 1838652736" o:spid="_x0000_s1065" style="position:absolute;margin-left:428.05pt;margin-top:6.75pt;width:147.25pt;height:42.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" filled="f" strokecolor="black [3213]" strokeweight="1pt">
                <v:textbo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v:textbox>
              </v:rect>
            </w:pict>
          </mc:Fallback>
        </mc:AlternateContent>
      </w:r>
      <w:r w:rsidRPr="00560609">
        <w:rPr>
          <w:noProof/>
        </w:rPr>
        <mc:AlternateContent>
          <mc:Choice Requires="wps">
            <w:drawing>
              <wp:anchor distT="0" distB="0" distL="114300" distR="114300" simplePos="0" relativeHeight="251729920" behindDoc="0" locked="0" layoutInCell="1" allowOverlap="1" wp14:anchorId="04AC1DA2" wp14:editId="59F9954F">
                <wp:simplePos x="0" y="0"/>
                <wp:positionH relativeFrom="column">
                  <wp:posOffset>578894</wp:posOffset>
                </wp:positionH>
                <wp:positionV relativeFrom="paragraph">
                  <wp:posOffset>21998</wp:posOffset>
                </wp:positionV>
                <wp:extent cx="3582063" cy="526415"/>
                <wp:effectExtent l="0" t="0" r="18415" b="26035"/>
                <wp:wrapNone/>
                <wp:docPr id="1286476308" name="Rectangle 1286476308"/>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1DA2" id="Rectangle 1286476308" o:spid="_x0000_s1066" style="position:absolute;margin-left:45.6pt;margin-top:1.75pt;width:282.05pt;height:4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vAaiA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" filled="f" strokecolor="black [3213]" strokeweight="1pt">
                <v:textbo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v:textbox>
              </v:rect>
            </w:pict>
          </mc:Fallback>
        </mc:AlternateContent>
      </w:r>
    </w:p>
    <w:p w14:paraId="558FF1BE" w14:textId="77777777" w:rsidR="005A0D16" w:rsidRDefault="005A0D16" w:rsidP="005A0D16">
      <w:pPr>
        <w:spacing w:after="0" w:line="240" w:lineRule="auto"/>
      </w:pPr>
      <w:r>
        <w:rPr>
          <w:noProof/>
        </w:rPr>
        <mc:AlternateContent>
          <mc:Choice Requires="wps">
            <w:drawing>
              <wp:anchor distT="0" distB="0" distL="114300" distR="114300" simplePos="0" relativeHeight="251730944" behindDoc="0" locked="0" layoutInCell="1" allowOverlap="1" wp14:anchorId="56E1E026" wp14:editId="3260F396">
                <wp:simplePos x="0" y="0"/>
                <wp:positionH relativeFrom="column">
                  <wp:posOffset>4181475</wp:posOffset>
                </wp:positionH>
                <wp:positionV relativeFrom="paragraph">
                  <wp:posOffset>118745</wp:posOffset>
                </wp:positionV>
                <wp:extent cx="1224000" cy="0"/>
                <wp:effectExtent l="0" t="76200" r="14605" b="95250"/>
                <wp:wrapNone/>
                <wp:docPr id="231667202" name="Straight Arrow Connector 231667202"/>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860A49" id="Straight Arrow Connector 231667202" o:spid="_x0000_s1026" type="#_x0000_t32" style="position:absolute;margin-left:329.25pt;margin-top:9.35pt;width:96.4pt;height:0;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p>
    <w:p w14:paraId="0E39EDE1" w14:textId="77777777" w:rsidR="005A0D16" w:rsidRDefault="005A0D16" w:rsidP="005A0D16">
      <w:pPr>
        <w:spacing w:after="0" w:line="240" w:lineRule="auto"/>
      </w:pPr>
    </w:p>
    <w:p w14:paraId="5F677AC5" w14:textId="77777777" w:rsidR="005A0D16" w:rsidRDefault="005A0D16" w:rsidP="005A0D16">
      <w:pPr>
        <w:spacing w:after="0" w:line="240" w:lineRule="auto"/>
      </w:pPr>
      <w:r>
        <w:rPr>
          <w:noProof/>
        </w:rPr>
        <mc:AlternateContent>
          <mc:Choice Requires="wps">
            <w:drawing>
              <wp:anchor distT="0" distB="0" distL="114300" distR="114300" simplePos="0" relativeHeight="251732992" behindDoc="0" locked="0" layoutInCell="1" allowOverlap="1" wp14:anchorId="4C6D9CE7" wp14:editId="24293AD6">
                <wp:simplePos x="0" y="0"/>
                <wp:positionH relativeFrom="column">
                  <wp:posOffset>1409895</wp:posOffset>
                </wp:positionH>
                <wp:positionV relativeFrom="paragraph">
                  <wp:posOffset>37321</wp:posOffset>
                </wp:positionV>
                <wp:extent cx="0" cy="180000"/>
                <wp:effectExtent l="76200" t="0" r="57150" b="48895"/>
                <wp:wrapNone/>
                <wp:docPr id="481392839" name="Straight Arrow Connector 481392839"/>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D9D38" id="Straight Arrow Connector 481392839" o:spid="_x0000_s1026" type="#_x0000_t32" style="position:absolute;margin-left:111pt;margin-top:2.95pt;width:0;height:1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p>
    <w:p w14:paraId="1FDDD3F3"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20704" behindDoc="0" locked="0" layoutInCell="1" allowOverlap="1" wp14:anchorId="5CC2F351" wp14:editId="3DFD4085">
                <wp:simplePos x="0" y="0"/>
                <wp:positionH relativeFrom="column">
                  <wp:posOffset>577001</wp:posOffset>
                </wp:positionH>
                <wp:positionV relativeFrom="paragraph">
                  <wp:posOffset>88401</wp:posOffset>
                </wp:positionV>
                <wp:extent cx="2738310" cy="529627"/>
                <wp:effectExtent l="0" t="0" r="24130" b="22860"/>
                <wp:wrapNone/>
                <wp:docPr id="836173562" name="Rectangle 836173562"/>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2F351" id="Rectangle 836173562" o:spid="_x0000_s1067" style="position:absolute;margin-left:45.45pt;margin-top:6.95pt;width:215.6pt;height:4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" filled="f" strokecolor="black [3213]" strokeweight="1pt">
                <v:textbo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1C18D8D6" w14:textId="77777777" w:rsidR="005A0D16" w:rsidRDefault="005A0D16" w:rsidP="005A0D16">
      <w:pPr>
        <w:spacing w:after="0" w:line="240" w:lineRule="auto"/>
      </w:pPr>
      <w:r>
        <w:rPr>
          <w:noProof/>
        </w:rPr>
        <mc:AlternateContent>
          <mc:Choice Requires="wps">
            <w:drawing>
              <wp:anchor distT="0" distB="0" distL="114300" distR="114300" simplePos="0" relativeHeight="251725824" behindDoc="0" locked="0" layoutInCell="1" allowOverlap="1" wp14:anchorId="37A0FCD8" wp14:editId="3610ABBB">
                <wp:simplePos x="0" y="0"/>
                <wp:positionH relativeFrom="column">
                  <wp:posOffset>-64769</wp:posOffset>
                </wp:positionH>
                <wp:positionV relativeFrom="paragraph">
                  <wp:posOffset>40191</wp:posOffset>
                </wp:positionV>
                <wp:extent cx="641416" cy="262890"/>
                <wp:effectExtent l="0" t="1270" r="24130" b="24130"/>
                <wp:wrapNone/>
                <wp:docPr id="1333628656" name="Flowchart: Alternate Process 1333628656"/>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FCD8" id="Flowchart: Alternate Process 1333628656" o:spid="_x0000_s1068" type="#_x0000_t176" style="position:absolute;margin-left:-5.1pt;margin-top:3.15pt;width:50.5pt;height:20.7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" fillcolor="#9cc2e5 [1944]" strokecolor="black [3213]" strokeweight="1pt">
                <v:textbo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00434F21" w14:textId="77777777" w:rsidR="005A0D16" w:rsidRDefault="005A0D16" w:rsidP="005A0D16">
      <w:pPr>
        <w:spacing w:after="0" w:line="240" w:lineRule="auto"/>
      </w:pPr>
    </w:p>
    <w:p w14:paraId="313F601C" w14:textId="77777777" w:rsidR="005A0D16" w:rsidRDefault="005A0D16" w:rsidP="005A0D16">
      <w:pPr>
        <w:spacing w:after="0" w:line="240" w:lineRule="auto"/>
      </w:pPr>
      <w:r>
        <w:rPr>
          <w:noProof/>
        </w:rPr>
        <mc:AlternateContent>
          <mc:Choice Requires="wps">
            <w:drawing>
              <wp:anchor distT="0" distB="0" distL="114300" distR="114300" simplePos="0" relativeHeight="251736064" behindDoc="0" locked="0" layoutInCell="1" allowOverlap="1" wp14:anchorId="389906CA" wp14:editId="61A655C3">
                <wp:simplePos x="0" y="0"/>
                <wp:positionH relativeFrom="column">
                  <wp:posOffset>1410515</wp:posOffset>
                </wp:positionH>
                <wp:positionV relativeFrom="paragraph">
                  <wp:posOffset>112945</wp:posOffset>
                </wp:positionV>
                <wp:extent cx="0" cy="180000"/>
                <wp:effectExtent l="76200" t="0" r="57150" b="48895"/>
                <wp:wrapNone/>
                <wp:docPr id="1026587108" name="Straight Arrow Connector 102658710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6460" id="Straight Arrow Connector 1026587108" o:spid="_x0000_s1026" type="#_x0000_t32" style="position:absolute;margin-left:111.05pt;margin-top:8.9pt;width:0;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p>
    <w:p w14:paraId="6756D1B6" w14:textId="77777777" w:rsidR="005A0D16" w:rsidRDefault="005A0D16" w:rsidP="005A0D16">
      <w:pPr>
        <w:spacing w:after="0" w:line="240" w:lineRule="auto"/>
      </w:pPr>
    </w:p>
    <w:p w14:paraId="08B81C8C"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37088" behindDoc="0" locked="0" layoutInCell="1" allowOverlap="1" wp14:anchorId="453506A3" wp14:editId="1E4C6B2A">
                <wp:simplePos x="0" y="0"/>
                <wp:positionH relativeFrom="column">
                  <wp:posOffset>4427750</wp:posOffset>
                </wp:positionH>
                <wp:positionV relativeFrom="paragraph">
                  <wp:posOffset>23800</wp:posOffset>
                </wp:positionV>
                <wp:extent cx="3657600" cy="929597"/>
                <wp:effectExtent l="0" t="0" r="19050" b="23495"/>
                <wp:wrapNone/>
                <wp:docPr id="917603720" name="Rectangle 917603720"/>
                <wp:cNvGraphicFramePr/>
                <a:graphic xmlns:a="http://schemas.openxmlformats.org/drawingml/2006/main">
                  <a:graphicData uri="http://schemas.microsoft.com/office/word/2010/wordprocessingShape">
                    <wps:wsp>
                      <wps:cNvSpPr/>
                      <wps:spPr>
                        <a:xfrm>
                          <a:off x="0" y="0"/>
                          <a:ext cx="3657600" cy="9295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506A3" id="Rectangle 917603720" o:spid="_x0000_s1069" style="position:absolute;margin-left:348.65pt;margin-top:1.85pt;width:4in;height:7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" filled="f" strokecolor="black [3213]" strokeweight="1pt">
                <v:textbo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Pr>
          <w:noProof/>
        </w:rPr>
        <mc:AlternateContent>
          <mc:Choice Requires="wps">
            <w:drawing>
              <wp:anchor distT="0" distB="0" distL="114300" distR="114300" simplePos="0" relativeHeight="251735040" behindDoc="0" locked="0" layoutInCell="1" allowOverlap="1" wp14:anchorId="74B7FCD3" wp14:editId="516B314C">
                <wp:simplePos x="0" y="0"/>
                <wp:positionH relativeFrom="column">
                  <wp:posOffset>562332</wp:posOffset>
                </wp:positionH>
                <wp:positionV relativeFrom="paragraph">
                  <wp:posOffset>3301</wp:posOffset>
                </wp:positionV>
                <wp:extent cx="2025650" cy="772594"/>
                <wp:effectExtent l="0" t="0" r="12700" b="27940"/>
                <wp:wrapNone/>
                <wp:docPr id="281943366" name="Rectangle 281943366"/>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7FCD3" id="Rectangle 281943366" o:spid="_x0000_s1070" style="position:absolute;margin-left:44.3pt;margin-top:.25pt;width:159.5pt;height:6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OM9JIyHAgAAcQUAAA4AAAAAAAAAAAAAAAAALgIAAGRycy9lMm9Eb2MueG1sUEsBAi0AFAAG&#13;&#10;AAgAAAAhAOSD/W/hAAAADAEAAA8AAAAAAAAAAAAAAAAA4QQAAGRycy9kb3ducmV2LnhtbFBLBQYA&#13;&#10;AAAABAAEAPMAAADvBQAAAAA=&#13;&#10;" filled="f" strokecolor="black [3213]" strokeweight="1pt">
                <v:textbo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v:textbox>
              </v:rect>
            </w:pict>
          </mc:Fallback>
        </mc:AlternateContent>
      </w:r>
    </w:p>
    <w:p w14:paraId="1A2BC9C7" w14:textId="77777777" w:rsidR="005A0D16" w:rsidRDefault="005A0D16" w:rsidP="005A0D16">
      <w:pPr>
        <w:spacing w:after="0" w:line="240" w:lineRule="auto"/>
      </w:pPr>
      <w:r>
        <w:rPr>
          <w:noProof/>
        </w:rPr>
        <mc:AlternateContent>
          <mc:Choice Requires="wps">
            <w:drawing>
              <wp:anchor distT="0" distB="0" distL="114300" distR="114300" simplePos="0" relativeHeight="251734016" behindDoc="0" locked="0" layoutInCell="1" allowOverlap="1" wp14:anchorId="184F1A30" wp14:editId="2DAC544B">
                <wp:simplePos x="0" y="0"/>
                <wp:positionH relativeFrom="column">
                  <wp:posOffset>-172100</wp:posOffset>
                </wp:positionH>
                <wp:positionV relativeFrom="paragraph">
                  <wp:posOffset>102396</wp:posOffset>
                </wp:positionV>
                <wp:extent cx="843085" cy="262890"/>
                <wp:effectExtent l="4128" t="0" r="18732" b="18733"/>
                <wp:wrapNone/>
                <wp:docPr id="1353289211" name="Flowchart: Alternate Process 1353289211"/>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F1A30" id="Flowchart: Alternate Process 1353289211" o:spid="_x0000_s1071" type="#_x0000_t176" style="position:absolute;margin-left:-13.55pt;margin-top:8.05pt;width:66.4pt;height:20.7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m8jeFLMCAAD7BQAA&#13;&#10;DgAAAAAAAAAAAAAAAAAuAgAAZHJzL2Uyb0RvYy54bWxQSwECLQAUAAYACAAAACEAIu2iw94AAAAO&#13;&#10;AQAADwAAAAAAAAAAAAAAAAANBQAAZHJzL2Rvd25yZXYueG1sUEsFBgAAAAAEAAQA8wAAABgGAAAA&#13;&#10;AA==&#13;&#10;" fillcolor="#9cc2e5 [1944]" strokecolor="black [3213]" strokeweight="1pt">
                <v:textbo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1CE8A37F" w14:textId="77777777" w:rsidR="005A0D16" w:rsidRDefault="005A0D16" w:rsidP="005A0D16">
      <w:pPr>
        <w:spacing w:after="0" w:line="240" w:lineRule="auto"/>
      </w:pPr>
      <w:r>
        <w:rPr>
          <w:noProof/>
        </w:rPr>
        <mc:AlternateContent>
          <mc:Choice Requires="wps">
            <w:drawing>
              <wp:anchor distT="0" distB="0" distL="114300" distR="114300" simplePos="0" relativeHeight="251738112" behindDoc="0" locked="0" layoutInCell="1" allowOverlap="1" wp14:anchorId="472A8535" wp14:editId="4545126D">
                <wp:simplePos x="0" y="0"/>
                <wp:positionH relativeFrom="column">
                  <wp:posOffset>2621915</wp:posOffset>
                </wp:positionH>
                <wp:positionV relativeFrom="paragraph">
                  <wp:posOffset>81280</wp:posOffset>
                </wp:positionV>
                <wp:extent cx="1800000" cy="0"/>
                <wp:effectExtent l="0" t="76200" r="10160" b="95250"/>
                <wp:wrapNone/>
                <wp:docPr id="965506683" name="Straight Arrow Connector 96550668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600725C" id="Straight Arrow Connector 965506683" o:spid="_x0000_s1026" type="#_x0000_t32" style="position:absolute;margin-left:206.45pt;margin-top:6.4pt;width:141.75pt;height: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23D50E90" w14:textId="77777777" w:rsidR="005A0D16" w:rsidRDefault="005A0D16" w:rsidP="005A0D16">
      <w:pPr>
        <w:spacing w:after="0" w:line="240" w:lineRule="auto"/>
      </w:pPr>
    </w:p>
    <w:p w14:paraId="3F9C7278" w14:textId="77777777" w:rsidR="005A0D16" w:rsidRDefault="005A0D16" w:rsidP="005A0D16">
      <w:pPr>
        <w:spacing w:after="0" w:line="240" w:lineRule="auto"/>
      </w:pPr>
      <w:r>
        <w:rPr>
          <w:noProof/>
        </w:rPr>
        <mc:AlternateContent>
          <mc:Choice Requires="wps">
            <w:drawing>
              <wp:anchor distT="0" distB="0" distL="114300" distR="114300" simplePos="0" relativeHeight="251741184" behindDoc="0" locked="0" layoutInCell="1" allowOverlap="1" wp14:anchorId="05E0C714" wp14:editId="1B41F7D3">
                <wp:simplePos x="0" y="0"/>
                <wp:positionH relativeFrom="column">
                  <wp:posOffset>1409116</wp:posOffset>
                </wp:positionH>
                <wp:positionV relativeFrom="paragraph">
                  <wp:posOffset>94437</wp:posOffset>
                </wp:positionV>
                <wp:extent cx="0" cy="180000"/>
                <wp:effectExtent l="76200" t="0" r="57150" b="48895"/>
                <wp:wrapNone/>
                <wp:docPr id="632249535" name="Straight Arrow Connector 6322495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06809" id="Straight Arrow Connector 632249535" o:spid="_x0000_s1026" type="#_x0000_t32" style="position:absolute;margin-left:110.95pt;margin-top:7.45pt;width:0;height:1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6FE03C5C" w14:textId="77777777" w:rsidR="005A0D16" w:rsidRDefault="005A0D16" w:rsidP="005A0D16">
      <w:r w:rsidRPr="00560609">
        <w:rPr>
          <w:noProof/>
        </w:rPr>
        <mc:AlternateContent>
          <mc:Choice Requires="wps">
            <w:drawing>
              <wp:anchor distT="0" distB="0" distL="114300" distR="114300" simplePos="0" relativeHeight="251740160" behindDoc="0" locked="0" layoutInCell="1" allowOverlap="1" wp14:anchorId="4CCD1DE9" wp14:editId="74015FB0">
                <wp:simplePos x="0" y="0"/>
                <wp:positionH relativeFrom="column">
                  <wp:posOffset>575386</wp:posOffset>
                </wp:positionH>
                <wp:positionV relativeFrom="paragraph">
                  <wp:posOffset>137337</wp:posOffset>
                </wp:positionV>
                <wp:extent cx="2025650" cy="772594"/>
                <wp:effectExtent l="0" t="0" r="12700" b="27940"/>
                <wp:wrapNone/>
                <wp:docPr id="95301448" name="Rectangle 95301448"/>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1DE9" id="Rectangle 95301448" o:spid="_x0000_s1072" style="position:absolute;margin-left:45.3pt;margin-top:10.8pt;width:159.5pt;height:60.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Dv7FTIcCAABxBQAADgAAAAAAAAAAAAAAAAAuAgAAZHJzL2Uyb0RvYy54bWxQSwECLQAU&#13;&#10;AAYACAAAACEAqQ897+MAAAAOAQAADwAAAAAAAAAAAAAAAADhBAAAZHJzL2Rvd25yZXYueG1sUEsF&#13;&#10;BgAAAAAEAAQA8wAAAPEFAAAAAA==&#13;&#10;" filled="f" strokecolor="black [3213]" strokeweight="1pt">
                <v:textbo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v:textbox>
              </v:rect>
            </w:pict>
          </mc:Fallback>
        </mc:AlternateContent>
      </w:r>
    </w:p>
    <w:p w14:paraId="08787C4D" w14:textId="77777777" w:rsidR="005A0D16" w:rsidRDefault="005A0D16" w:rsidP="005A0D16">
      <w:r>
        <w:rPr>
          <w:noProof/>
        </w:rPr>
        <mc:AlternateContent>
          <mc:Choice Requires="wps">
            <w:drawing>
              <wp:anchor distT="0" distB="0" distL="114300" distR="114300" simplePos="0" relativeHeight="251739136" behindDoc="0" locked="0" layoutInCell="1" allowOverlap="1" wp14:anchorId="73C0E04A" wp14:editId="496972BD">
                <wp:simplePos x="0" y="0"/>
                <wp:positionH relativeFrom="column">
                  <wp:posOffset>-179398</wp:posOffset>
                </wp:positionH>
                <wp:positionV relativeFrom="paragraph">
                  <wp:posOffset>106210</wp:posOffset>
                </wp:positionV>
                <wp:extent cx="843085" cy="262890"/>
                <wp:effectExtent l="4128" t="0" r="18732" b="18733"/>
                <wp:wrapNone/>
                <wp:docPr id="1812507117" name="Flowchart: Alternate Process 1812507117"/>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0E04A" id="Flowchart: Alternate Process 1812507117" o:spid="_x0000_s1073" type="#_x0000_t176" style="position:absolute;margin-left:-14.15pt;margin-top:8.35pt;width:66.4pt;height:20.7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" fillcolor="#92d050" strokecolor="black [3213]" strokeweight="1pt">
                <v:textbo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11455896" w14:textId="77777777" w:rsidR="005A0D16" w:rsidRDefault="005A0D16" w:rsidP="005A0D16">
      <w:pPr>
        <w:rPr>
          <w:sz w:val="24"/>
          <w:szCs w:val="24"/>
        </w:rPr>
      </w:pPr>
    </w:p>
    <w:p w14:paraId="1BD1AD15" w14:textId="77777777" w:rsidR="005A0D16" w:rsidRDefault="005A0D16" w:rsidP="005A0D16">
      <w:pPr>
        <w:rPr>
          <w:sz w:val="24"/>
          <w:szCs w:val="24"/>
        </w:rPr>
      </w:pPr>
    </w:p>
    <w:p w14:paraId="55E9CBCE" w14:textId="77777777" w:rsidR="005A0D16" w:rsidRPr="005A25A9" w:rsidRDefault="005A0D16" w:rsidP="005A0D16">
      <w:pPr>
        <w:jc w:val="center"/>
        <w:rPr>
          <w:b/>
          <w:bCs/>
        </w:rPr>
      </w:pPr>
      <w:r w:rsidRPr="005A25A9">
        <w:rPr>
          <w:b/>
          <w:bCs/>
        </w:rPr>
        <w:lastRenderedPageBreak/>
        <w:t>Segment Inclusion Criteria for Toronto</w:t>
      </w:r>
    </w:p>
    <w:p w14:paraId="053C7B20" w14:textId="77777777" w:rsidR="005A0D16" w:rsidRDefault="005A0D16" w:rsidP="005A0D16">
      <w:pPr>
        <w:spacing w:after="0" w:line="240" w:lineRule="auto"/>
      </w:pPr>
    </w:p>
    <w:p w14:paraId="7C4C3391" w14:textId="77777777" w:rsidR="005A0D16" w:rsidRDefault="005A0D16" w:rsidP="005A0D16">
      <w:pPr>
        <w:spacing w:after="0" w:line="240" w:lineRule="auto"/>
      </w:pPr>
      <w:r>
        <w:rPr>
          <w:noProof/>
        </w:rPr>
        <mc:AlternateContent>
          <mc:Choice Requires="wps">
            <w:drawing>
              <wp:anchor distT="0" distB="0" distL="114300" distR="114300" simplePos="0" relativeHeight="251742208" behindDoc="0" locked="0" layoutInCell="1" allowOverlap="1" wp14:anchorId="6D63A03D" wp14:editId="22072D5D">
                <wp:simplePos x="0" y="0"/>
                <wp:positionH relativeFrom="column">
                  <wp:posOffset>577958</wp:posOffset>
                </wp:positionH>
                <wp:positionV relativeFrom="paragraph">
                  <wp:posOffset>52490</wp:posOffset>
                </wp:positionV>
                <wp:extent cx="6743700" cy="810883"/>
                <wp:effectExtent l="0" t="0" r="19050" b="27940"/>
                <wp:wrapNone/>
                <wp:docPr id="180391454" name="Rectangle 180391454"/>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3A03D" id="Rectangle 180391454" o:spid="_x0000_s1074" style="position:absolute;margin-left:45.5pt;margin-top:4.15pt;width:531pt;height:6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3g7miQ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" filled="f" strokecolor="black [3213]" strokeweight="1pt">
                <v:textbo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v:textbox>
              </v:rect>
            </w:pict>
          </mc:Fallback>
        </mc:AlternateContent>
      </w:r>
    </w:p>
    <w:p w14:paraId="126343AE" w14:textId="77777777" w:rsidR="005A0D16" w:rsidRDefault="005A0D16" w:rsidP="005A0D16">
      <w:pPr>
        <w:spacing w:after="0" w:line="240" w:lineRule="auto"/>
      </w:pPr>
      <w:r>
        <w:rPr>
          <w:noProof/>
        </w:rPr>
        <mc:AlternateContent>
          <mc:Choice Requires="wps">
            <w:drawing>
              <wp:anchor distT="0" distB="0" distL="114300" distR="114300" simplePos="0" relativeHeight="251747328" behindDoc="0" locked="0" layoutInCell="1" allowOverlap="1" wp14:anchorId="0863FD2A" wp14:editId="7EF3E675">
                <wp:simplePos x="0" y="0"/>
                <wp:positionH relativeFrom="column">
                  <wp:posOffset>-198947</wp:posOffset>
                </wp:positionH>
                <wp:positionV relativeFrom="paragraph">
                  <wp:posOffset>136237</wp:posOffset>
                </wp:positionV>
                <wp:extent cx="867647" cy="262890"/>
                <wp:effectExtent l="0" t="2540" r="25400" b="25400"/>
                <wp:wrapNone/>
                <wp:docPr id="902519827" name="Flowchart: Alternate Process 902519827"/>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FD2A" id="Flowchart: Alternate Process 902519827" o:spid="_x0000_s1075" type="#_x0000_t176" style="position:absolute;margin-left:-15.65pt;margin-top:10.75pt;width:68.3pt;height:20.7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" fillcolor="#9cc2e5 [1944]" strokecolor="black [3213]" strokeweight="1pt">
                <v:textbo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05282363" w14:textId="77777777" w:rsidR="005A0D16" w:rsidRDefault="005A0D16" w:rsidP="005A0D16">
      <w:pPr>
        <w:spacing w:after="0" w:line="240" w:lineRule="auto"/>
      </w:pPr>
    </w:p>
    <w:p w14:paraId="6FE230C7" w14:textId="77777777" w:rsidR="005A0D16" w:rsidRDefault="005A0D16" w:rsidP="005A0D16">
      <w:pPr>
        <w:spacing w:after="0" w:line="240" w:lineRule="auto"/>
      </w:pPr>
    </w:p>
    <w:p w14:paraId="53763BC0" w14:textId="77777777" w:rsidR="005A0D16" w:rsidRDefault="005A0D16" w:rsidP="005A0D16">
      <w:pPr>
        <w:spacing w:after="0" w:line="240" w:lineRule="auto"/>
      </w:pPr>
    </w:p>
    <w:p w14:paraId="79DF1F85" w14:textId="77777777" w:rsidR="005A0D16" w:rsidRDefault="005A0D16" w:rsidP="005A0D16">
      <w:pPr>
        <w:spacing w:after="0" w:line="240" w:lineRule="auto"/>
      </w:pPr>
      <w:r>
        <w:rPr>
          <w:noProof/>
        </w:rPr>
        <mc:AlternateContent>
          <mc:Choice Requires="wps">
            <w:drawing>
              <wp:anchor distT="0" distB="0" distL="114300" distR="114300" simplePos="0" relativeHeight="251750400" behindDoc="0" locked="0" layoutInCell="1" allowOverlap="1" wp14:anchorId="6DDD0B2A" wp14:editId="5402436A">
                <wp:simplePos x="0" y="0"/>
                <wp:positionH relativeFrom="column">
                  <wp:posOffset>1408802</wp:posOffset>
                </wp:positionH>
                <wp:positionV relativeFrom="paragraph">
                  <wp:posOffset>12076</wp:posOffset>
                </wp:positionV>
                <wp:extent cx="0" cy="281305"/>
                <wp:effectExtent l="76200" t="0" r="57150" b="61595"/>
                <wp:wrapNone/>
                <wp:docPr id="487335286" name="Straight Arrow Connector 487335286"/>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89187" id="Straight Arrow Connector 487335286" o:spid="_x0000_s1026" type="#_x0000_t32" style="position:absolute;margin-left:110.95pt;margin-top:.95pt;width:0;height:22.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" strokecolor="black [3213]" strokeweight=".5pt">
                <v:stroke endarrow="block" joinstyle="miter"/>
              </v:shape>
            </w:pict>
          </mc:Fallback>
        </mc:AlternateContent>
      </w:r>
    </w:p>
    <w:p w14:paraId="7FC92B4C" w14:textId="77777777" w:rsidR="005A0D16" w:rsidRDefault="005A0D16" w:rsidP="005A0D16">
      <w:pPr>
        <w:spacing w:after="0" w:line="240" w:lineRule="auto"/>
      </w:pPr>
      <w:r>
        <w:rPr>
          <w:noProof/>
        </w:rPr>
        <mc:AlternateContent>
          <mc:Choice Requires="wps">
            <w:drawing>
              <wp:anchor distT="0" distB="0" distL="114300" distR="114300" simplePos="0" relativeHeight="251743232" behindDoc="0" locked="0" layoutInCell="1" allowOverlap="1" wp14:anchorId="75E12EC5" wp14:editId="5ACC1FAB">
                <wp:simplePos x="0" y="0"/>
                <wp:positionH relativeFrom="column">
                  <wp:posOffset>577970</wp:posOffset>
                </wp:positionH>
                <wp:positionV relativeFrom="paragraph">
                  <wp:posOffset>150842</wp:posOffset>
                </wp:positionV>
                <wp:extent cx="4735902" cy="698943"/>
                <wp:effectExtent l="0" t="0" r="26670" b="25400"/>
                <wp:wrapNone/>
                <wp:docPr id="1864509395" name="Rectangle 1864509395"/>
                <wp:cNvGraphicFramePr/>
                <a:graphic xmlns:a="http://schemas.openxmlformats.org/drawingml/2006/main">
                  <a:graphicData uri="http://schemas.microsoft.com/office/word/2010/wordprocessingShape">
                    <wps:wsp>
                      <wps:cNvSpPr/>
                      <wps:spPr>
                        <a:xfrm>
                          <a:off x="0" y="0"/>
                          <a:ext cx="4735902" cy="6989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2EC5" id="Rectangle 1864509395" o:spid="_x0000_s1076" style="position:absolute;margin-left:45.5pt;margin-top:11.9pt;width:372.9pt;height:55.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" filled="f" strokecolor="black [3213]" strokeweight="1pt">
                <v:textbo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v:textbox>
              </v:rect>
            </w:pict>
          </mc:Fallback>
        </mc:AlternateContent>
      </w:r>
    </w:p>
    <w:p w14:paraId="638EF7B8" w14:textId="77777777" w:rsidR="005A0D16" w:rsidRDefault="005A0D16" w:rsidP="005A0D16">
      <w:pPr>
        <w:spacing w:after="0" w:line="240" w:lineRule="auto"/>
      </w:pPr>
      <w:r>
        <w:rPr>
          <w:noProof/>
        </w:rPr>
        <mc:AlternateContent>
          <mc:Choice Requires="wps">
            <w:drawing>
              <wp:anchor distT="0" distB="0" distL="114300" distR="114300" simplePos="0" relativeHeight="251744256" behindDoc="0" locked="0" layoutInCell="1" allowOverlap="1" wp14:anchorId="63E7D6BC" wp14:editId="5025CE8D">
                <wp:simplePos x="0" y="0"/>
                <wp:positionH relativeFrom="column">
                  <wp:posOffset>5676816</wp:posOffset>
                </wp:positionH>
                <wp:positionV relativeFrom="paragraph">
                  <wp:posOffset>78225</wp:posOffset>
                </wp:positionV>
                <wp:extent cx="1887220" cy="526415"/>
                <wp:effectExtent l="0" t="0" r="17780" b="26035"/>
                <wp:wrapNone/>
                <wp:docPr id="1693239598" name="Rectangle 1693239598"/>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D6BC" id="Rectangle 1693239598" o:spid="_x0000_s1077" style="position:absolute;margin-left:447pt;margin-top:6.15pt;width:148.6pt;height:4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" filled="f" strokecolor="black [3213]" strokeweight="1pt">
                <v:textbo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v:textbox>
              </v:rect>
            </w:pict>
          </mc:Fallback>
        </mc:AlternateContent>
      </w:r>
    </w:p>
    <w:p w14:paraId="7EC24A72" w14:textId="77777777" w:rsidR="005A0D16" w:rsidRDefault="005A0D16" w:rsidP="005A0D16">
      <w:pPr>
        <w:spacing w:after="0" w:line="240" w:lineRule="auto"/>
      </w:pPr>
      <w:r>
        <w:rPr>
          <w:noProof/>
        </w:rPr>
        <mc:AlternateContent>
          <mc:Choice Requires="wps">
            <w:drawing>
              <wp:anchor distT="0" distB="0" distL="114300" distR="114300" simplePos="0" relativeHeight="251746304" behindDoc="0" locked="0" layoutInCell="1" allowOverlap="1" wp14:anchorId="5571D269" wp14:editId="0AA1E229">
                <wp:simplePos x="0" y="0"/>
                <wp:positionH relativeFrom="column">
                  <wp:posOffset>5368817</wp:posOffset>
                </wp:positionH>
                <wp:positionV relativeFrom="paragraph">
                  <wp:posOffset>153142</wp:posOffset>
                </wp:positionV>
                <wp:extent cx="288000" cy="0"/>
                <wp:effectExtent l="0" t="76200" r="17145" b="95250"/>
                <wp:wrapNone/>
                <wp:docPr id="1187490040" name="Straight Arrow Connector 1187490040"/>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F508FB1" id="Straight Arrow Connector 1187490040" o:spid="_x0000_s1026" type="#_x0000_t32" style="position:absolute;margin-left:422.75pt;margin-top:12.05pt;width:22.7pt;height: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" strokecolor="black [3213]" strokeweight=".5pt">
                <v:stroke endarrow="block" joinstyle="miter"/>
              </v:shape>
            </w:pict>
          </mc:Fallback>
        </mc:AlternateContent>
      </w:r>
    </w:p>
    <w:p w14:paraId="7EAEFA3C" w14:textId="77777777" w:rsidR="005A0D16" w:rsidRDefault="005A0D16" w:rsidP="005A0D16">
      <w:pPr>
        <w:spacing w:after="0" w:line="240" w:lineRule="auto"/>
      </w:pPr>
      <w:r>
        <w:rPr>
          <w:noProof/>
        </w:rPr>
        <mc:AlternateContent>
          <mc:Choice Requires="wps">
            <w:drawing>
              <wp:anchor distT="0" distB="0" distL="114300" distR="114300" simplePos="0" relativeHeight="251748352" behindDoc="0" locked="0" layoutInCell="1" allowOverlap="1" wp14:anchorId="7F6DF477" wp14:editId="38487490">
                <wp:simplePos x="0" y="0"/>
                <wp:positionH relativeFrom="column">
                  <wp:posOffset>-499105</wp:posOffset>
                </wp:positionH>
                <wp:positionV relativeFrom="paragraph">
                  <wp:posOffset>219716</wp:posOffset>
                </wp:positionV>
                <wp:extent cx="1435054" cy="262890"/>
                <wp:effectExtent l="0" t="4762" r="27622" b="27623"/>
                <wp:wrapNone/>
                <wp:docPr id="481153728" name="Flowchart: Alternate Process 481153728"/>
                <wp:cNvGraphicFramePr/>
                <a:graphic xmlns:a="http://schemas.openxmlformats.org/drawingml/2006/main">
                  <a:graphicData uri="http://schemas.microsoft.com/office/word/2010/wordprocessingShape">
                    <wps:wsp>
                      <wps:cNvSpPr/>
                      <wps:spPr>
                        <a:xfrm rot="16200000">
                          <a:off x="0" y="0"/>
                          <a:ext cx="1435054"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F477" id="Flowchart: Alternate Process 481153728" o:spid="_x0000_s1078" type="#_x0000_t176" style="position:absolute;margin-left:-39.3pt;margin-top:17.3pt;width:113pt;height:20.7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" fillcolor="#9cc2e5 [1944]" strokecolor="black [3213]" strokeweight="1pt">
                <v:textbo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19C2D5B2" w14:textId="77777777" w:rsidR="005A0D16" w:rsidRDefault="005A0D16" w:rsidP="005A0D16">
      <w:pPr>
        <w:spacing w:after="0" w:line="240" w:lineRule="auto"/>
      </w:pPr>
    </w:p>
    <w:p w14:paraId="628CD7EB" w14:textId="77777777" w:rsidR="005A0D16" w:rsidRDefault="005A0D16" w:rsidP="005A0D16">
      <w:pPr>
        <w:spacing w:after="0" w:line="240" w:lineRule="auto"/>
      </w:pPr>
      <w:r>
        <w:rPr>
          <w:noProof/>
        </w:rPr>
        <mc:AlternateContent>
          <mc:Choice Requires="wps">
            <w:drawing>
              <wp:anchor distT="0" distB="0" distL="114300" distR="114300" simplePos="0" relativeHeight="251752448" behindDoc="0" locked="0" layoutInCell="1" allowOverlap="1" wp14:anchorId="4EAC918D" wp14:editId="4D58B4E0">
                <wp:simplePos x="0" y="0"/>
                <wp:positionH relativeFrom="column">
                  <wp:posOffset>1398270</wp:posOffset>
                </wp:positionH>
                <wp:positionV relativeFrom="paragraph">
                  <wp:posOffset>2549</wp:posOffset>
                </wp:positionV>
                <wp:extent cx="0" cy="180000"/>
                <wp:effectExtent l="76200" t="0" r="57150" b="48895"/>
                <wp:wrapNone/>
                <wp:docPr id="359475133" name="Straight Arrow Connector 359475133"/>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99F7" id="Straight Arrow Connector 359475133" o:spid="_x0000_s1026" type="#_x0000_t32" style="position:absolute;margin-left:110.1pt;margin-top:.2pt;width:0;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" strokecolor="black [3213]" strokeweight=".5pt">
                <v:stroke endarrow="block" joinstyle="miter"/>
              </v:shape>
            </w:pict>
          </mc:Fallback>
        </mc:AlternateContent>
      </w:r>
    </w:p>
    <w:p w14:paraId="50442C6F"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51424" behindDoc="0" locked="0" layoutInCell="1" allowOverlap="1" wp14:anchorId="5F1FC95E" wp14:editId="617D0CBD">
                <wp:simplePos x="0" y="0"/>
                <wp:positionH relativeFrom="column">
                  <wp:posOffset>575310</wp:posOffset>
                </wp:positionH>
                <wp:positionV relativeFrom="paragraph">
                  <wp:posOffset>2857</wp:posOffset>
                </wp:positionV>
                <wp:extent cx="3582063" cy="526415"/>
                <wp:effectExtent l="0" t="0" r="18415" b="26035"/>
                <wp:wrapNone/>
                <wp:docPr id="991157575" name="Rectangle 991157575"/>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C95E" id="Rectangle 991157575" o:spid="_x0000_s1079" style="position:absolute;margin-left:45.3pt;margin-top:.2pt;width:282.05pt;height:41.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OQ4iQ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" filled="f" strokecolor="black [3213]" strokeweight="1pt">
                <v:textbo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v:textbox>
              </v:rect>
            </w:pict>
          </mc:Fallback>
        </mc:AlternateContent>
      </w:r>
    </w:p>
    <w:p w14:paraId="626984E6" w14:textId="77777777" w:rsidR="005A0D16" w:rsidRDefault="005A0D16" w:rsidP="005A0D16">
      <w:pPr>
        <w:spacing w:after="0" w:line="240" w:lineRule="auto"/>
      </w:pPr>
    </w:p>
    <w:p w14:paraId="051C5EF3" w14:textId="77777777" w:rsidR="005A0D16" w:rsidRDefault="005A0D16" w:rsidP="005A0D16">
      <w:pPr>
        <w:spacing w:after="0" w:line="240" w:lineRule="auto"/>
      </w:pPr>
    </w:p>
    <w:p w14:paraId="2C733944" w14:textId="77777777" w:rsidR="005A0D16" w:rsidRDefault="005A0D16" w:rsidP="005A0D16">
      <w:pPr>
        <w:spacing w:after="0" w:line="240" w:lineRule="auto"/>
      </w:pPr>
    </w:p>
    <w:p w14:paraId="5B68A6E4"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45280" behindDoc="0" locked="0" layoutInCell="1" allowOverlap="1" wp14:anchorId="155E9697" wp14:editId="68C3CFDB">
                <wp:simplePos x="0" y="0"/>
                <wp:positionH relativeFrom="column">
                  <wp:posOffset>580693</wp:posOffset>
                </wp:positionH>
                <wp:positionV relativeFrom="paragraph">
                  <wp:posOffset>52999</wp:posOffset>
                </wp:positionV>
                <wp:extent cx="2025650" cy="723900"/>
                <wp:effectExtent l="0" t="0" r="12700" b="19050"/>
                <wp:wrapNone/>
                <wp:docPr id="1188177856" name="Rectangle 1188177856"/>
                <wp:cNvGraphicFramePr/>
                <a:graphic xmlns:a="http://schemas.openxmlformats.org/drawingml/2006/main">
                  <a:graphicData uri="http://schemas.microsoft.com/office/word/2010/wordprocessingShape">
                    <wps:wsp>
                      <wps:cNvSpPr/>
                      <wps:spPr>
                        <a:xfrm>
                          <a:off x="0" y="0"/>
                          <a:ext cx="202565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9697" id="Rectangle 1188177856" o:spid="_x0000_s1080" style="position:absolute;margin-left:45.7pt;margin-top:4.15pt;width:159.5pt;height:5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" filled="f" strokecolor="black [3213]" strokeweight="1pt">
                <v:textbo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58D753B7" w14:textId="77777777" w:rsidR="005A0D16" w:rsidRDefault="005A0D16" w:rsidP="005A0D16">
      <w:pPr>
        <w:spacing w:after="0" w:line="240" w:lineRule="auto"/>
      </w:pPr>
      <w:r>
        <w:rPr>
          <w:noProof/>
        </w:rPr>
        <mc:AlternateContent>
          <mc:Choice Requires="wps">
            <w:drawing>
              <wp:anchor distT="0" distB="0" distL="114300" distR="114300" simplePos="0" relativeHeight="251749376" behindDoc="0" locked="0" layoutInCell="1" allowOverlap="1" wp14:anchorId="3B09FCD2" wp14:editId="0934CC39">
                <wp:simplePos x="0" y="0"/>
                <wp:positionH relativeFrom="column">
                  <wp:posOffset>-163048</wp:posOffset>
                </wp:positionH>
                <wp:positionV relativeFrom="paragraph">
                  <wp:posOffset>142207</wp:posOffset>
                </wp:positionV>
                <wp:extent cx="764223" cy="262890"/>
                <wp:effectExtent l="2858" t="0" r="20002" b="20003"/>
                <wp:wrapNone/>
                <wp:docPr id="1741555072" name="Flowchart: Alternate Process 1741555072"/>
                <wp:cNvGraphicFramePr/>
                <a:graphic xmlns:a="http://schemas.openxmlformats.org/drawingml/2006/main">
                  <a:graphicData uri="http://schemas.microsoft.com/office/word/2010/wordprocessingShape">
                    <wps:wsp>
                      <wps:cNvSpPr/>
                      <wps:spPr>
                        <a:xfrm rot="16200000">
                          <a:off x="0" y="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9FCD2" id="Flowchart: Alternate Process 1741555072" o:spid="_x0000_s1081" type="#_x0000_t176" style="position:absolute;margin-left:-12.85pt;margin-top:11.2pt;width:60.2pt;height:20.7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" fillcolor="#9cc2e5 [1944]" strokecolor="black [3213]" strokeweight="1pt">
                <v:textbo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57B379FB" w14:textId="77777777" w:rsidR="005A0D16" w:rsidRDefault="005A0D16" w:rsidP="005A0D16">
      <w:pPr>
        <w:spacing w:after="0" w:line="240" w:lineRule="auto"/>
      </w:pPr>
    </w:p>
    <w:p w14:paraId="1B5B7E9B" w14:textId="77777777" w:rsidR="005A0D16" w:rsidRDefault="005A0D16" w:rsidP="005A0D16">
      <w:pPr>
        <w:spacing w:after="0" w:line="240" w:lineRule="auto"/>
      </w:pPr>
    </w:p>
    <w:p w14:paraId="2014D3C8" w14:textId="77777777" w:rsidR="005A0D16" w:rsidRDefault="005A0D16" w:rsidP="005A0D16">
      <w:pPr>
        <w:spacing w:after="0" w:line="240" w:lineRule="auto"/>
      </w:pPr>
      <w:r>
        <w:rPr>
          <w:noProof/>
        </w:rPr>
        <mc:AlternateContent>
          <mc:Choice Requires="wps">
            <w:drawing>
              <wp:anchor distT="0" distB="0" distL="114300" distR="114300" simplePos="0" relativeHeight="251760640" behindDoc="0" locked="0" layoutInCell="1" allowOverlap="1" wp14:anchorId="498B6892" wp14:editId="043775EB">
                <wp:simplePos x="0" y="0"/>
                <wp:positionH relativeFrom="column">
                  <wp:posOffset>1386677</wp:posOffset>
                </wp:positionH>
                <wp:positionV relativeFrom="paragraph">
                  <wp:posOffset>97036</wp:posOffset>
                </wp:positionV>
                <wp:extent cx="0" cy="180000"/>
                <wp:effectExtent l="76200" t="0" r="57150" b="48895"/>
                <wp:wrapNone/>
                <wp:docPr id="1318144870" name="Straight Arrow Connector 1318144870"/>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C6F79" id="Straight Arrow Connector 1318144870" o:spid="_x0000_s1026" type="#_x0000_t32" style="position:absolute;margin-left:109.2pt;margin-top:7.65pt;width:0;height:1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" strokecolor="black [3213]" strokeweight=".5pt">
                <v:stroke endarrow="block" joinstyle="miter"/>
              </v:shape>
            </w:pict>
          </mc:Fallback>
        </mc:AlternateContent>
      </w:r>
    </w:p>
    <w:p w14:paraId="5A0D6078" w14:textId="77777777" w:rsidR="005A0D16" w:rsidRDefault="005A0D16" w:rsidP="005A0D16">
      <w:pPr>
        <w:spacing w:after="0" w:line="240" w:lineRule="auto"/>
      </w:pPr>
    </w:p>
    <w:p w14:paraId="4E3ABA01"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55520" behindDoc="0" locked="0" layoutInCell="1" allowOverlap="1" wp14:anchorId="5EB379C8" wp14:editId="2653DD73">
                <wp:simplePos x="0" y="0"/>
                <wp:positionH relativeFrom="column">
                  <wp:posOffset>4427750</wp:posOffset>
                </wp:positionH>
                <wp:positionV relativeFrom="paragraph">
                  <wp:posOffset>22506</wp:posOffset>
                </wp:positionV>
                <wp:extent cx="3657600" cy="889951"/>
                <wp:effectExtent l="0" t="0" r="19050" b="24765"/>
                <wp:wrapNone/>
                <wp:docPr id="1444457748" name="Rectangle 1444457748"/>
                <wp:cNvGraphicFramePr/>
                <a:graphic xmlns:a="http://schemas.openxmlformats.org/drawingml/2006/main">
                  <a:graphicData uri="http://schemas.microsoft.com/office/word/2010/wordprocessingShape">
                    <wps:wsp>
                      <wps:cNvSpPr/>
                      <wps:spPr>
                        <a:xfrm>
                          <a:off x="0" y="0"/>
                          <a:ext cx="3657600" cy="8899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379C8" id="Rectangle 1444457748" o:spid="_x0000_s1082" style="position:absolute;margin-left:348.65pt;margin-top:1.75pt;width:4in;height:7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" filled="f" strokecolor="black [3213]" strokeweight="1pt">
                <v:textbo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Pr>
          <w:noProof/>
        </w:rPr>
        <mc:AlternateContent>
          <mc:Choice Requires="wps">
            <w:drawing>
              <wp:anchor distT="0" distB="0" distL="114300" distR="114300" simplePos="0" relativeHeight="251754496" behindDoc="0" locked="0" layoutInCell="1" allowOverlap="1" wp14:anchorId="7A635EEA" wp14:editId="513D248D">
                <wp:simplePos x="0" y="0"/>
                <wp:positionH relativeFrom="column">
                  <wp:posOffset>562332</wp:posOffset>
                </wp:positionH>
                <wp:positionV relativeFrom="paragraph">
                  <wp:posOffset>3301</wp:posOffset>
                </wp:positionV>
                <wp:extent cx="2025650" cy="772594"/>
                <wp:effectExtent l="0" t="0" r="12700" b="27940"/>
                <wp:wrapNone/>
                <wp:docPr id="1532869823" name="Rectangle 1532869823"/>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5EEA" id="Rectangle 1532869823" o:spid="_x0000_s1083" style="position:absolute;margin-left:44.3pt;margin-top:.25pt;width:159.5pt;height:60.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FsjMK6HAgAAcQUAAA4AAAAAAAAAAAAAAAAALgIAAGRycy9lMm9Eb2MueG1sUEsBAi0AFAAG&#13;&#10;AAgAAAAhAOSD/W/hAAAADAEAAA8AAAAAAAAAAAAAAAAA4QQAAGRycy9kb3ducmV2LnhtbFBLBQYA&#13;&#10;AAAABAAEAPMAAADvBQAAAAA=&#13;&#10;" filled="f" strokecolor="black [3213]" strokeweight="1pt">
                <v:textbo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v:textbox>
              </v:rect>
            </w:pict>
          </mc:Fallback>
        </mc:AlternateContent>
      </w:r>
    </w:p>
    <w:p w14:paraId="3DFE8D1C" w14:textId="77777777" w:rsidR="005A0D16" w:rsidRDefault="005A0D16" w:rsidP="005A0D16">
      <w:pPr>
        <w:spacing w:after="0" w:line="240" w:lineRule="auto"/>
      </w:pPr>
      <w:r>
        <w:rPr>
          <w:noProof/>
        </w:rPr>
        <mc:AlternateContent>
          <mc:Choice Requires="wps">
            <w:drawing>
              <wp:anchor distT="0" distB="0" distL="114300" distR="114300" simplePos="0" relativeHeight="251753472" behindDoc="0" locked="0" layoutInCell="1" allowOverlap="1" wp14:anchorId="31B024A4" wp14:editId="4D7A853D">
                <wp:simplePos x="0" y="0"/>
                <wp:positionH relativeFrom="column">
                  <wp:posOffset>-172100</wp:posOffset>
                </wp:positionH>
                <wp:positionV relativeFrom="paragraph">
                  <wp:posOffset>102396</wp:posOffset>
                </wp:positionV>
                <wp:extent cx="843085" cy="262890"/>
                <wp:effectExtent l="4128" t="0" r="18732" b="18733"/>
                <wp:wrapNone/>
                <wp:docPr id="1335759280" name="Flowchart: Alternate Process 1335759280"/>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024A4" id="Flowchart: Alternate Process 1335759280" o:spid="_x0000_s1084" type="#_x0000_t176" style="position:absolute;margin-left:-13.55pt;margin-top:8.05pt;width:66.4pt;height:20.7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Y5f8GbMCAAD7BQAA&#13;&#10;DgAAAAAAAAAAAAAAAAAuAgAAZHJzL2Uyb0RvYy54bWxQSwECLQAUAAYACAAAACEAIu2iw94AAAAO&#13;&#10;AQAADwAAAAAAAAAAAAAAAAANBQAAZHJzL2Rvd25yZXYueG1sUEsFBgAAAAAEAAQA8wAAABgGAAAA&#13;&#10;AA==&#13;&#10;" fillcolor="#9cc2e5 [1944]" strokecolor="black [3213]" strokeweight="1pt">
                <v:textbo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69782F5B" w14:textId="77777777" w:rsidR="005A0D16" w:rsidRDefault="005A0D16" w:rsidP="005A0D16">
      <w:pPr>
        <w:spacing w:after="0" w:line="240" w:lineRule="auto"/>
      </w:pPr>
      <w:r>
        <w:rPr>
          <w:noProof/>
        </w:rPr>
        <mc:AlternateContent>
          <mc:Choice Requires="wps">
            <w:drawing>
              <wp:anchor distT="0" distB="0" distL="114300" distR="114300" simplePos="0" relativeHeight="251756544" behindDoc="0" locked="0" layoutInCell="1" allowOverlap="1" wp14:anchorId="705650F2" wp14:editId="3A6C414F">
                <wp:simplePos x="0" y="0"/>
                <wp:positionH relativeFrom="column">
                  <wp:posOffset>2621915</wp:posOffset>
                </wp:positionH>
                <wp:positionV relativeFrom="paragraph">
                  <wp:posOffset>81280</wp:posOffset>
                </wp:positionV>
                <wp:extent cx="1800000" cy="0"/>
                <wp:effectExtent l="0" t="76200" r="10160" b="95250"/>
                <wp:wrapNone/>
                <wp:docPr id="1112921391" name="Straight Arrow Connector 1112921391"/>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D3CFB6D" id="Straight Arrow Connector 1112921391" o:spid="_x0000_s1026" type="#_x0000_t32" style="position:absolute;margin-left:206.45pt;margin-top:6.4pt;width:141.75pt;height: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42BD9B23" w14:textId="77777777" w:rsidR="005A0D16" w:rsidRDefault="005A0D16" w:rsidP="005A0D16">
      <w:pPr>
        <w:spacing w:after="0" w:line="240" w:lineRule="auto"/>
      </w:pPr>
    </w:p>
    <w:p w14:paraId="7EF568D3" w14:textId="77777777" w:rsidR="005A0D16" w:rsidRDefault="005A0D16" w:rsidP="005A0D16">
      <w:pPr>
        <w:spacing w:after="0" w:line="240" w:lineRule="auto"/>
      </w:pPr>
      <w:r>
        <w:rPr>
          <w:noProof/>
        </w:rPr>
        <mc:AlternateContent>
          <mc:Choice Requires="wps">
            <w:drawing>
              <wp:anchor distT="0" distB="0" distL="114300" distR="114300" simplePos="0" relativeHeight="251759616" behindDoc="0" locked="0" layoutInCell="1" allowOverlap="1" wp14:anchorId="66125507" wp14:editId="6854EBDF">
                <wp:simplePos x="0" y="0"/>
                <wp:positionH relativeFrom="column">
                  <wp:posOffset>1409116</wp:posOffset>
                </wp:positionH>
                <wp:positionV relativeFrom="paragraph">
                  <wp:posOffset>94437</wp:posOffset>
                </wp:positionV>
                <wp:extent cx="0" cy="180000"/>
                <wp:effectExtent l="76200" t="0" r="57150" b="48895"/>
                <wp:wrapNone/>
                <wp:docPr id="1576490374" name="Straight Arrow Connector 157649037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86A00" id="Straight Arrow Connector 1576490374" o:spid="_x0000_s1026" type="#_x0000_t32" style="position:absolute;margin-left:110.95pt;margin-top:7.45pt;width:0;height:14.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27C36210" w14:textId="77777777" w:rsidR="005A0D16" w:rsidRDefault="005A0D16" w:rsidP="005A0D16">
      <w:r w:rsidRPr="00560609">
        <w:rPr>
          <w:noProof/>
        </w:rPr>
        <mc:AlternateContent>
          <mc:Choice Requires="wps">
            <w:drawing>
              <wp:anchor distT="0" distB="0" distL="114300" distR="114300" simplePos="0" relativeHeight="251758592" behindDoc="0" locked="0" layoutInCell="1" allowOverlap="1" wp14:anchorId="1CE9AD4B" wp14:editId="4BA9E392">
                <wp:simplePos x="0" y="0"/>
                <wp:positionH relativeFrom="column">
                  <wp:posOffset>575386</wp:posOffset>
                </wp:positionH>
                <wp:positionV relativeFrom="paragraph">
                  <wp:posOffset>137337</wp:posOffset>
                </wp:positionV>
                <wp:extent cx="2025650" cy="772594"/>
                <wp:effectExtent l="0" t="0" r="12700" b="27940"/>
                <wp:wrapNone/>
                <wp:docPr id="1883604960" name="Rectangle 1883604960"/>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9AD4B" id="Rectangle 1883604960" o:spid="_x0000_s1085" style="position:absolute;margin-left:45.3pt;margin-top:10.8pt;width:159.5pt;height:60.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G2IGgYcCAABxBQAADgAAAAAAAAAAAAAAAAAuAgAAZHJzL2Uyb0RvYy54bWxQSwECLQAU&#13;&#10;AAYACAAAACEAqQ897+MAAAAOAQAADwAAAAAAAAAAAAAAAADhBAAAZHJzL2Rvd25yZXYueG1sUEsF&#13;&#10;BgAAAAAEAAQA8wAAAPEFAAAAAA==&#13;&#10;" filled="f" strokecolor="black [3213]" strokeweight="1pt">
                <v:textbo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v:textbox>
              </v:rect>
            </w:pict>
          </mc:Fallback>
        </mc:AlternateContent>
      </w:r>
    </w:p>
    <w:p w14:paraId="0D95B996" w14:textId="77777777" w:rsidR="005A0D16" w:rsidRDefault="005A0D16" w:rsidP="005A0D16">
      <w:r>
        <w:rPr>
          <w:noProof/>
        </w:rPr>
        <mc:AlternateContent>
          <mc:Choice Requires="wps">
            <w:drawing>
              <wp:anchor distT="0" distB="0" distL="114300" distR="114300" simplePos="0" relativeHeight="251757568" behindDoc="0" locked="0" layoutInCell="1" allowOverlap="1" wp14:anchorId="4F8C4343" wp14:editId="52FD3868">
                <wp:simplePos x="0" y="0"/>
                <wp:positionH relativeFrom="column">
                  <wp:posOffset>-179398</wp:posOffset>
                </wp:positionH>
                <wp:positionV relativeFrom="paragraph">
                  <wp:posOffset>106210</wp:posOffset>
                </wp:positionV>
                <wp:extent cx="843085" cy="262890"/>
                <wp:effectExtent l="4128" t="0" r="18732" b="18733"/>
                <wp:wrapNone/>
                <wp:docPr id="1313094486" name="Flowchart: Alternate Process 131309448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C4343" id="Flowchart: Alternate Process 1313094486" o:spid="_x0000_s1086" type="#_x0000_t176" style="position:absolute;margin-left:-14.15pt;margin-top:8.35pt;width:66.4pt;height:20.7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" fillcolor="#92d050" strokecolor="black [3213]" strokeweight="1pt">
                <v:textbo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43FD64B1" w14:textId="77777777" w:rsidR="005A0D16" w:rsidRDefault="005A0D16" w:rsidP="005A0D16">
      <w:pPr>
        <w:spacing w:after="0" w:line="240" w:lineRule="auto"/>
      </w:pPr>
    </w:p>
    <w:p w14:paraId="6B0CB2CA" w14:textId="77777777" w:rsidR="005A0D16" w:rsidRDefault="005A0D16" w:rsidP="005A0D16">
      <w:pPr>
        <w:spacing w:after="0" w:line="240" w:lineRule="auto"/>
      </w:pPr>
    </w:p>
    <w:p w14:paraId="6133DD13" w14:textId="77777777" w:rsidR="005A0D16" w:rsidRDefault="005A0D16" w:rsidP="005A0D16">
      <w:pPr>
        <w:spacing w:after="0" w:line="240" w:lineRule="auto"/>
      </w:pPr>
    </w:p>
    <w:p w14:paraId="48773CA7"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lastRenderedPageBreak/>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along the</w:t>
            </w:r>
            <w:r w:rsidRPr="00800394">
              <w:rPr>
                <w:sz w:val="20"/>
                <w:szCs w:val="20"/>
              </w:rPr>
              <w:t xml:space="preserve"> majority of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5399384E"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3163FC">
              <w:rPr>
                <w:b/>
                <w:bCs/>
                <w:sz w:val="20"/>
                <w:szCs w:val="20"/>
              </w:rPr>
              <w:instrText xml:space="preserve"> ADDIN ZOTERO_ITEM CSL_CITATION {"citationID":"dOBgqJ9J","properties":{"formattedCitation":"(8)","plainCitation":"(8)","noteIndex":0},"citationItems":[{"id":"sgKTIxR4/QIFNov9K","uris":["http://zotero.org/users/6166345/items/E9URHC29"],"itemData":{"id":2346,"type":"article-journal","abstract":"There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3163FC">
              <w:rPr>
                <w:rFonts w:ascii="Calibri" w:hAnsi="Calibri" w:cs="Calibri"/>
                <w:sz w:val="20"/>
              </w:rPr>
              <w:t>(8)</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20153A2A"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3163FC">
              <w:rPr>
                <w:b/>
                <w:bCs/>
                <w:sz w:val="20"/>
                <w:szCs w:val="20"/>
              </w:rPr>
              <w:instrText xml:space="preserve"> ADDIN ZOTERO_ITEM CSL_CITATION {"citationID":"KGzMWtvd","properties":{"formattedCitation":"(8)","plainCitation":"(8)","noteIndex":0},"citationItems":[{"id":"sgKTIxR4/QIFNov9K","uris":["http://zotero.org/users/6166345/items/E9URHC29"],"itemData":{"id":2346,"type":"article-journal","abstract":"There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3163FC">
              <w:rPr>
                <w:rFonts w:ascii="Calibri" w:hAnsi="Calibri" w:cs="Calibri"/>
                <w:sz w:val="20"/>
              </w:rPr>
              <w:t>(8)</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In cases where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37"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Filter: From public streets (n=17,032), select where streetuse !=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8"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6E16639F"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Arterial Road: [from Public Streets – Filtered] streetuse == "Arterial"</w:t>
            </w:r>
          </w:p>
          <w:p w14:paraId="62B1B1AD" w14:textId="45EADB65" w:rsidR="005A0D16" w:rsidRPr="00A3599E" w:rsidRDefault="005A0D16" w:rsidP="00533347">
            <w:pPr>
              <w:rPr>
                <w:sz w:val="20"/>
                <w:szCs w:val="20"/>
              </w:rPr>
            </w:pPr>
            <w:r w:rsidRPr="00A3599E">
              <w:rPr>
                <w:sz w:val="20"/>
                <w:szCs w:val="20"/>
              </w:rPr>
              <w:t>Collector Road: [from Public Streets – Filtered] streetuse == "Collector", “Secondary Arterial”</w:t>
            </w:r>
            <w:r w:rsidR="0036576A">
              <w:rPr>
                <w:sz w:val="20"/>
                <w:szCs w:val="20"/>
              </w:rPr>
              <w:t>*</w:t>
            </w:r>
          </w:p>
          <w:p w14:paraId="6257CFD3" w14:textId="77777777" w:rsidR="0036576A" w:rsidRDefault="005A0D16" w:rsidP="0036576A">
            <w:pPr>
              <w:rPr>
                <w:sz w:val="20"/>
                <w:szCs w:val="20"/>
              </w:rPr>
            </w:pPr>
            <w:r w:rsidRPr="00A3599E">
              <w:rPr>
                <w:sz w:val="20"/>
                <w:szCs w:val="20"/>
              </w:rPr>
              <w:t>Local Road: [from Public Streets – Filtered] streetuse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9"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Cycle Track: Bikeway Type == “Protected Bike Lanes” &amp; Subtype !=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40"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41"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lastRenderedPageBreak/>
              <w:t>Filter: From Calgary Centreline (n=115,948), select where ctp_class !=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Arterial Road: ctp_class  ==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Collector Road: ctp_class  == "Neighbourhood Boulevard", "Collector", "Primary Collector"</w:t>
            </w:r>
          </w:p>
          <w:p w14:paraId="6B5AC9AE" w14:textId="77777777" w:rsidR="005A0D16" w:rsidRPr="00A3599E" w:rsidRDefault="005A0D16" w:rsidP="00533347">
            <w:pPr>
              <w:rPr>
                <w:sz w:val="20"/>
                <w:szCs w:val="20"/>
              </w:rPr>
            </w:pPr>
            <w:r w:rsidRPr="00A3599E">
              <w:rPr>
                <w:sz w:val="20"/>
                <w:szCs w:val="20"/>
              </w:rPr>
              <w:t>Local Road: ctp_class  ==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42"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Filter: From Calgary Bikeways (n = 4170), select where bicycle_cl !=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hyperlink r:id="rId43"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Filter: From Calgary Parks Pathways (n=15, 828) select where life_cycle !=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Cycle Track: [from Calgary Bikeways – Filtered] bike_cl == "Cycle Track"</w:t>
            </w:r>
          </w:p>
          <w:p w14:paraId="58ED2B61" w14:textId="77777777" w:rsidR="005A0D16" w:rsidRPr="00A3599E" w:rsidRDefault="005A0D16" w:rsidP="00533347">
            <w:pPr>
              <w:rPr>
                <w:sz w:val="20"/>
                <w:szCs w:val="20"/>
              </w:rPr>
            </w:pPr>
            <w:r w:rsidRPr="00A3599E">
              <w:rPr>
                <w:sz w:val="20"/>
                <w:szCs w:val="20"/>
              </w:rPr>
              <w:t>Painted Lane: [from Calgary Bikeways – Filtered] bike_cl == "Bicycle Lane"</w:t>
            </w:r>
          </w:p>
          <w:p w14:paraId="1DA61869" w14:textId="77777777" w:rsidR="005A0D16" w:rsidRPr="00A3599E" w:rsidRDefault="005A0D16" w:rsidP="00533347">
            <w:pPr>
              <w:rPr>
                <w:sz w:val="20"/>
                <w:szCs w:val="20"/>
              </w:rPr>
            </w:pPr>
            <w:r w:rsidRPr="00A3599E">
              <w:rPr>
                <w:sz w:val="20"/>
                <w:szCs w:val="20"/>
              </w:rPr>
              <w:t>On street Bikeway: [from Calgary Bikeways – Filtered] bike_cl == "Neighbourhood Greenway", "On-Street Bikeway", "On-Street BIkeway",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44"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45"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3462AC25" w:rsidR="00693C69" w:rsidRDefault="00693C69">
      <w:r>
        <w:t>Supplementary File: R Functions for Calculating Infrastructure Changes (</w:t>
      </w:r>
      <w:r w:rsidRPr="00693C69">
        <w:t>https://osf.io/x9bv3/?view_only=7a9291b77b914f8aa2eaedd9ac0722f7</w:t>
      </w:r>
      <w:r>
        <w:t>)</w:t>
      </w:r>
    </w:p>
    <w:sectPr w:rsidR="00693C69" w:rsidSect="000B529D">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Brice Kuimi" w:date="2023-08-17T11:18:00Z" w:initials="BK">
    <w:p w14:paraId="612C64D6" w14:textId="77777777" w:rsidR="00B21EDC" w:rsidRDefault="00B21EDC" w:rsidP="00991682">
      <w:pPr>
        <w:pStyle w:val="CommentText"/>
      </w:pPr>
      <w:r>
        <w:rPr>
          <w:rStyle w:val="CommentReference"/>
        </w:rPr>
        <w:annotationRef/>
      </w:r>
      <w:r>
        <w:t>Use the Break options under the layout section in Word to go directly to next page</w:t>
      </w:r>
    </w:p>
  </w:comment>
  <w:comment w:id="7" w:author="Brice Kuimi" w:date="2023-08-17T11:28:00Z" w:initials="BK">
    <w:p w14:paraId="1AFCA6F8" w14:textId="77777777" w:rsidR="00F419F2" w:rsidRDefault="00F419F2" w:rsidP="00D128BA">
      <w:pPr>
        <w:pStyle w:val="CommentText"/>
      </w:pPr>
      <w:r>
        <w:rPr>
          <w:rStyle w:val="CommentReference"/>
        </w:rPr>
        <w:annotationRef/>
      </w:r>
      <w:r>
        <w:t>Reference needed</w:t>
      </w:r>
    </w:p>
  </w:comment>
  <w:comment w:id="8" w:author="Brice Kuimi" w:date="2023-08-17T11:31:00Z" w:initials="BK">
    <w:p w14:paraId="3EBB255F" w14:textId="77777777" w:rsidR="00F419F2" w:rsidRDefault="00F419F2">
      <w:pPr>
        <w:pStyle w:val="CommentText"/>
      </w:pPr>
      <w:r>
        <w:rPr>
          <w:rStyle w:val="CommentReference"/>
        </w:rPr>
        <w:annotationRef/>
      </w:r>
      <w:r>
        <w:t>Add the key aspect of vision-zero versus traditional approaches:</w:t>
      </w:r>
    </w:p>
    <w:p w14:paraId="2C959284" w14:textId="77777777" w:rsidR="00F419F2" w:rsidRDefault="00F419F2">
      <w:pPr>
        <w:pStyle w:val="CommentText"/>
      </w:pPr>
    </w:p>
    <w:p w14:paraId="0122A61A" w14:textId="77777777" w:rsidR="00F419F2" w:rsidRDefault="00F419F2">
      <w:pPr>
        <w:pStyle w:val="CommentText"/>
      </w:pPr>
      <w:r>
        <w:t xml:space="preserve"> </w:t>
      </w:r>
      <w:r>
        <w:rPr>
          <w:color w:val="000000"/>
        </w:rPr>
        <w:t>Unlike traditional approaches to road safety, Vision-Zero considers traffic deaths to be preventable, recognizes that humans make mistakes, and focuses on designing road systems to prevent or reduce the errors.</w:t>
      </w:r>
    </w:p>
    <w:p w14:paraId="294AE640" w14:textId="77777777" w:rsidR="00F419F2" w:rsidRDefault="00F419F2">
      <w:pPr>
        <w:pStyle w:val="CommentText"/>
      </w:pPr>
    </w:p>
    <w:p w14:paraId="396FDE92" w14:textId="77777777" w:rsidR="00F419F2" w:rsidRDefault="00F419F2">
      <w:pPr>
        <w:pStyle w:val="CommentText"/>
      </w:pPr>
    </w:p>
    <w:p w14:paraId="13BA6AA9" w14:textId="77777777" w:rsidR="00F419F2" w:rsidRDefault="00F419F2">
      <w:pPr>
        <w:pStyle w:val="CommentText"/>
      </w:pPr>
      <w:r>
        <w:t xml:space="preserve"> </w:t>
      </w:r>
      <w:r>
        <w:rPr>
          <w:color w:val="000000"/>
        </w:rPr>
        <w:t>23. Parachute. Vision Zero map. 2022. Updated 2019-12-9. Accessed 2022-07-08, 2022.</w:t>
      </w:r>
    </w:p>
    <w:p w14:paraId="719A887E" w14:textId="77777777" w:rsidR="00F419F2" w:rsidRDefault="00F419F2">
      <w:pPr>
        <w:pStyle w:val="CommentText"/>
      </w:pPr>
      <w:r>
        <w:rPr>
          <w:color w:val="0000FF"/>
        </w:rPr>
        <w:t>https://parachute.ca/en/program/vision-zero/vision-zero-map/</w:t>
      </w:r>
    </w:p>
    <w:p w14:paraId="50734554" w14:textId="77777777" w:rsidR="00F419F2" w:rsidRDefault="00F419F2">
      <w:pPr>
        <w:pStyle w:val="CommentText"/>
      </w:pPr>
      <w:r>
        <w:rPr>
          <w:color w:val="000000"/>
        </w:rPr>
        <w:t>24. Belin M-Å, Tillgren P, Vedung E. Vision Zero–a road safety policy innovation. International journal of</w:t>
      </w:r>
    </w:p>
    <w:p w14:paraId="1FDE9C3E" w14:textId="77777777" w:rsidR="00F419F2" w:rsidRDefault="00F419F2" w:rsidP="004A319E">
      <w:pPr>
        <w:pStyle w:val="CommentText"/>
      </w:pPr>
      <w:r>
        <w:rPr>
          <w:color w:val="000000"/>
        </w:rPr>
        <w:t>injury control and safety promotion. 2012;19(2):171-179.</w:t>
      </w:r>
    </w:p>
  </w:comment>
  <w:comment w:id="9" w:author="Brice Kuimi" w:date="2023-08-17T11:33:00Z" w:initials="BK">
    <w:p w14:paraId="0138BA52" w14:textId="77777777" w:rsidR="00F419F2" w:rsidRDefault="00F419F2" w:rsidP="0090283E">
      <w:pPr>
        <w:pStyle w:val="CommentText"/>
      </w:pPr>
      <w:r>
        <w:rPr>
          <w:rStyle w:val="CommentReference"/>
        </w:rPr>
        <w:annotationRef/>
      </w:r>
      <w:r>
        <w:t>If possible give some numbers for cycling injuries in Ontario and Toronto.</w:t>
      </w:r>
    </w:p>
  </w:comment>
  <w:comment w:id="10" w:author="Linda Rothman" w:date="2023-08-17T21:26:00Z" w:initials="LR">
    <w:p w14:paraId="2BF8A1E3" w14:textId="77777777" w:rsidR="001B0E12" w:rsidRDefault="001B0E12">
      <w:pPr>
        <w:pStyle w:val="CommentText"/>
      </w:pPr>
      <w:r>
        <w:rPr>
          <w:rStyle w:val="CommentReference"/>
        </w:rPr>
        <w:annotationRef/>
      </w:r>
      <w:r>
        <w:t>I would do Toronto and Canada, as the other cities arent in Ontario</w:t>
      </w:r>
    </w:p>
    <w:p w14:paraId="7C6739E2" w14:textId="77777777" w:rsidR="001B0E12" w:rsidRDefault="001B0E12">
      <w:pPr>
        <w:pStyle w:val="CommentText"/>
      </w:pPr>
    </w:p>
    <w:p w14:paraId="1F248AB0" w14:textId="77777777" w:rsidR="001B0E12" w:rsidRDefault="00000000">
      <w:pPr>
        <w:pStyle w:val="CommentText"/>
      </w:pPr>
      <w:hyperlink r:id="rId1" w:history="1">
        <w:r w:rsidR="001B0E12" w:rsidRPr="005B1EEC">
          <w:rPr>
            <w:rStyle w:val="Hyperlink"/>
          </w:rPr>
          <w:t>https://data.torontopolice.on.ca/pages/cyclists</w:t>
        </w:r>
      </w:hyperlink>
    </w:p>
    <w:p w14:paraId="57E957E1" w14:textId="77777777" w:rsidR="001B0E12" w:rsidRDefault="001B0E12">
      <w:pPr>
        <w:pStyle w:val="CommentText"/>
      </w:pPr>
    </w:p>
    <w:p w14:paraId="0D22DE8A" w14:textId="77777777" w:rsidR="001B0E12" w:rsidRDefault="00000000" w:rsidP="005B1EEC">
      <w:pPr>
        <w:pStyle w:val="CommentText"/>
      </w:pPr>
      <w:hyperlink r:id="rId2" w:history="1">
        <w:r w:rsidR="001B0E12" w:rsidRPr="005B1EEC">
          <w:rPr>
            <w:rStyle w:val="Hyperlink"/>
          </w:rPr>
          <w:t>https://wwwapps2.tc.gc.ca/saf-sec-sur/7/ncdb-bndc/p.aspx?l=en</w:t>
        </w:r>
      </w:hyperlink>
    </w:p>
  </w:comment>
  <w:comment w:id="11" w:author="Brice Kuimi" w:date="2023-08-18T09:34:00Z" w:initials="BK">
    <w:p w14:paraId="6DC694A0" w14:textId="77777777" w:rsidR="00D333D9" w:rsidRDefault="00D333D9" w:rsidP="00D2469A">
      <w:pPr>
        <w:pStyle w:val="CommentText"/>
      </w:pPr>
      <w:r>
        <w:rPr>
          <w:rStyle w:val="CommentReference"/>
        </w:rPr>
        <w:annotationRef/>
      </w:r>
      <w:r>
        <w:t>I agree</w:t>
      </w:r>
    </w:p>
  </w:comment>
  <w:comment w:id="12" w:author="Brice Kuimi" w:date="2023-08-17T11:34:00Z" w:initials="BK">
    <w:p w14:paraId="4F995E53" w14:textId="2E8E4494" w:rsidR="00F419F2" w:rsidRDefault="00F419F2">
      <w:pPr>
        <w:pStyle w:val="CommentText"/>
      </w:pPr>
      <w:r>
        <w:rPr>
          <w:rStyle w:val="CommentReference"/>
        </w:rPr>
        <w:annotationRef/>
      </w:r>
      <w:r>
        <w:t>Reference needed.</w:t>
      </w:r>
    </w:p>
    <w:p w14:paraId="49C47563" w14:textId="77777777" w:rsidR="00F419F2" w:rsidRDefault="00F419F2">
      <w:pPr>
        <w:pStyle w:val="CommentText"/>
      </w:pPr>
    </w:p>
    <w:p w14:paraId="6ABD1C0E" w14:textId="77777777" w:rsidR="00F419F2" w:rsidRDefault="00F419F2" w:rsidP="00E2232A">
      <w:pPr>
        <w:pStyle w:val="CommentText"/>
      </w:pPr>
      <w:r>
        <w:t xml:space="preserve">Not that I want you to cite my work, but you can use this:  </w:t>
      </w:r>
      <w:r>
        <w:rPr>
          <w:color w:val="000000"/>
        </w:rPr>
        <w:t>Batomen, B., Cloutier, M. S., Palm, M., Widener, M., Farber, S., Bondy, S. J., &amp; Di Ruggiero, E.(2022). Frequent public transit users views and attitudes toward cycling in CANADA in the context of the COVID-19 pandemic. Multimodal Transportation, 100067</w:t>
      </w:r>
    </w:p>
  </w:comment>
  <w:comment w:id="13" w:author="Linda Rothman" w:date="2023-08-17T21:27:00Z" w:initials="LR">
    <w:p w14:paraId="54D08478" w14:textId="77777777" w:rsidR="001B0E12" w:rsidRDefault="001B0E12" w:rsidP="007451AD">
      <w:pPr>
        <w:pStyle w:val="CommentText"/>
      </w:pPr>
      <w:r>
        <w:rPr>
          <w:rStyle w:val="CommentReference"/>
        </w:rPr>
        <w:annotationRef/>
      </w:r>
      <w:r>
        <w:t>But we didn't look at this, in this study re:  diverse communities</w:t>
      </w:r>
    </w:p>
  </w:comment>
  <w:comment w:id="14" w:author="Brice Kuimi" w:date="2023-08-18T09:42:00Z" w:initials="BK">
    <w:p w14:paraId="0458526A" w14:textId="77777777" w:rsidR="00D333D9" w:rsidRDefault="00D333D9" w:rsidP="00AF2BEE">
      <w:pPr>
        <w:pStyle w:val="CommentText"/>
      </w:pPr>
      <w:r>
        <w:rPr>
          <w:rStyle w:val="CommentReference"/>
        </w:rPr>
        <w:annotationRef/>
      </w:r>
      <w:r>
        <w:t>I think it remains important to highlight some peoples cite safety and comfort as reason for not biking</w:t>
      </w:r>
    </w:p>
  </w:comment>
  <w:comment w:id="15" w:author="Brice Kuimi" w:date="2023-08-17T11:40:00Z" w:initials="BK">
    <w:p w14:paraId="0519BEC7" w14:textId="142BF8CD" w:rsidR="001A127F" w:rsidRDefault="001A127F" w:rsidP="00797473">
      <w:pPr>
        <w:pStyle w:val="CommentText"/>
      </w:pPr>
      <w:r>
        <w:rPr>
          <w:rStyle w:val="CommentReference"/>
        </w:rPr>
        <w:annotationRef/>
      </w:r>
      <w:r>
        <w:t>This seems to come from nowhere. Deleted this or move this to the discussion saying that this work is crucial in the context of...</w:t>
      </w:r>
    </w:p>
  </w:comment>
  <w:comment w:id="16" w:author="Linda Rothman" w:date="2023-08-17T21:28:00Z" w:initials="LR">
    <w:p w14:paraId="077AE821" w14:textId="77777777" w:rsidR="003A29B5" w:rsidRDefault="003A29B5">
      <w:pPr>
        <w:pStyle w:val="CommentText"/>
      </w:pPr>
      <w:r>
        <w:rPr>
          <w:rStyle w:val="CommentReference"/>
        </w:rPr>
        <w:annotationRef/>
      </w:r>
      <w:r>
        <w:t>I actually think its okay…. It puts forth a good argument re: the need for this study.</w:t>
      </w:r>
    </w:p>
    <w:p w14:paraId="4E69478E" w14:textId="77777777" w:rsidR="003A29B5" w:rsidRDefault="003A29B5" w:rsidP="00D42D6A">
      <w:pPr>
        <w:pStyle w:val="CommentText"/>
      </w:pPr>
      <w:r>
        <w:t>And again, RECOVR is a covid focused grant.</w:t>
      </w:r>
    </w:p>
  </w:comment>
  <w:comment w:id="17" w:author="Brice Kuimi" w:date="2023-08-18T09:42:00Z" w:initials="BK">
    <w:p w14:paraId="412F6FD9" w14:textId="77777777" w:rsidR="00D333D9" w:rsidRDefault="00D333D9" w:rsidP="00C327F5">
      <w:pPr>
        <w:pStyle w:val="CommentText"/>
      </w:pPr>
      <w:r>
        <w:rPr>
          <w:rStyle w:val="CommentReference"/>
        </w:rPr>
        <w:annotationRef/>
      </w:r>
      <w:r>
        <w:t>ok</w:t>
      </w:r>
    </w:p>
  </w:comment>
  <w:comment w:id="18" w:author="Brice Kuimi" w:date="2023-08-17T11:41:00Z" w:initials="BK">
    <w:p w14:paraId="3C9CB1DA" w14:textId="76DD0771" w:rsidR="001A127F" w:rsidRDefault="001A127F" w:rsidP="00A46D96">
      <w:pPr>
        <w:pStyle w:val="CommentText"/>
      </w:pPr>
      <w:r>
        <w:rPr>
          <w:rStyle w:val="CommentReference"/>
        </w:rPr>
        <w:annotationRef/>
      </w:r>
      <w:r>
        <w:t>Seems better suited in the second paragraph</w:t>
      </w:r>
    </w:p>
  </w:comment>
  <w:comment w:id="21" w:author="Linda Rothman" w:date="2023-08-17T21:48:00Z" w:initials="LR">
    <w:p w14:paraId="633C083F" w14:textId="77777777" w:rsidR="00E23948" w:rsidRDefault="00E23948" w:rsidP="00F971D9">
      <w:pPr>
        <w:pStyle w:val="CommentText"/>
      </w:pPr>
      <w:r>
        <w:rPr>
          <w:rStyle w:val="CommentReference"/>
        </w:rPr>
        <w:annotationRef/>
      </w:r>
      <w:r>
        <w:t>We need study objectives</w:t>
      </w:r>
    </w:p>
  </w:comment>
  <w:comment w:id="22" w:author="Brice Kuimi" w:date="2023-08-18T09:43:00Z" w:initials="BK">
    <w:p w14:paraId="691D4F81" w14:textId="77777777" w:rsidR="00D333D9" w:rsidRDefault="00D333D9" w:rsidP="00895F2D">
      <w:pPr>
        <w:pStyle w:val="CommentText"/>
      </w:pPr>
      <w:r>
        <w:rPr>
          <w:rStyle w:val="CommentReference"/>
        </w:rPr>
        <w:annotationRef/>
      </w:r>
      <w:r>
        <w:t>I though the first sentence of this paragraph was the objective</w:t>
      </w:r>
    </w:p>
  </w:comment>
  <w:comment w:id="25" w:author="Brice Kuimi" w:date="2023-08-14T16:02:00Z" w:initials="BK">
    <w:p w14:paraId="47CA57FE" w14:textId="4A99D2F9" w:rsidR="001627BD" w:rsidRDefault="001627BD" w:rsidP="001627BD">
      <w:pPr>
        <w:pStyle w:val="CommentText"/>
      </w:pPr>
      <w:r>
        <w:rPr>
          <w:rStyle w:val="CommentReference"/>
        </w:rPr>
        <w:annotationRef/>
      </w:r>
      <w:r>
        <w:t>Installations or routes?</w:t>
      </w:r>
    </w:p>
  </w:comment>
  <w:comment w:id="26"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27" w:author="Brice Kuimi" w:date="2023-08-17T11:49:00Z" w:initials="BK">
    <w:p w14:paraId="33F8C629" w14:textId="77777777" w:rsidR="001A127F" w:rsidRDefault="001A127F" w:rsidP="00557437">
      <w:pPr>
        <w:pStyle w:val="CommentText"/>
      </w:pPr>
      <w:r>
        <w:rPr>
          <w:rStyle w:val="CommentReference"/>
        </w:rPr>
        <w:annotationRef/>
      </w:r>
      <w:r>
        <w:t>Discuss the potential of selection bias this could induced in the discussion</w:t>
      </w:r>
    </w:p>
  </w:comment>
  <w:comment w:id="28" w:author="Linda Rothman" w:date="2023-08-17T21:29:00Z" w:initials="LR">
    <w:p w14:paraId="64ED5401" w14:textId="77777777" w:rsidR="003A29B5" w:rsidRDefault="003A29B5" w:rsidP="00F109C9">
      <w:pPr>
        <w:pStyle w:val="CommentText"/>
      </w:pPr>
      <w:r>
        <w:rPr>
          <w:rStyle w:val="CommentReference"/>
        </w:rPr>
        <w:annotationRef/>
      </w:r>
      <w:r>
        <w:t>Agree</w:t>
      </w:r>
    </w:p>
  </w:comment>
  <w:comment w:id="36" w:author="Linda Rothman" w:date="2023-08-17T21:32:00Z" w:initials="LR">
    <w:p w14:paraId="346BDFE6" w14:textId="208E3EBF" w:rsidR="003A29B5" w:rsidRDefault="003A29B5" w:rsidP="00DE5E2C">
      <w:pPr>
        <w:pStyle w:val="CommentText"/>
      </w:pPr>
      <w:r>
        <w:rPr>
          <w:rStyle w:val="CommentReference"/>
        </w:rPr>
        <w:annotationRef/>
      </w:r>
      <w:r>
        <w:t>Satellite imagery scan?  Please state</w:t>
      </w:r>
    </w:p>
  </w:comment>
  <w:comment w:id="48" w:author="Brice Kuimi" w:date="2023-08-17T12:06:00Z" w:initials="BK">
    <w:p w14:paraId="6150DE5D" w14:textId="266B4633" w:rsidR="00F60C7F" w:rsidRDefault="00F60C7F" w:rsidP="00DF5964">
      <w:pPr>
        <w:pStyle w:val="CommentText"/>
      </w:pPr>
      <w:r>
        <w:rPr>
          <w:rStyle w:val="CommentReference"/>
        </w:rPr>
        <w:annotationRef/>
      </w:r>
      <w:r>
        <w:t>Be consistent throughout the text. Cycling Infrastructure or Bikeways?</w:t>
      </w:r>
    </w:p>
  </w:comment>
  <w:comment w:id="51" w:author="Brice Kuimi" w:date="2023-08-17T12:08:00Z" w:initials="BK">
    <w:p w14:paraId="313FB1C4" w14:textId="77777777" w:rsidR="00F60C7F" w:rsidRDefault="00F60C7F" w:rsidP="00873B7D">
      <w:pPr>
        <w:pStyle w:val="CommentText"/>
      </w:pPr>
      <w:r>
        <w:rPr>
          <w:rStyle w:val="CommentReference"/>
        </w:rPr>
        <w:annotationRef/>
      </w:r>
      <w:r>
        <w:t>Same comment</w:t>
      </w:r>
    </w:p>
  </w:comment>
  <w:comment w:id="54" w:author="Linda Rothman" w:date="2023-08-14T15:20:00Z" w:initials="LR">
    <w:p w14:paraId="113E6F3C" w14:textId="79DE0010" w:rsidR="001E0E1C" w:rsidRDefault="001E0E1C" w:rsidP="001E0E1C">
      <w:pPr>
        <w:pStyle w:val="CommentText"/>
      </w:pPr>
      <w:r>
        <w:rPr>
          <w:rStyle w:val="CommentReference"/>
        </w:rPr>
        <w:annotationRef/>
      </w:r>
      <w:r>
        <w:t>I would put Toronto 2nd in the table and text as it is the next population dense</w:t>
      </w:r>
    </w:p>
  </w:comment>
  <w:comment w:id="55"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56"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57" w:author="Linda Rothman" w:date="2023-08-17T21:34:00Z" w:initials="LR">
    <w:p w14:paraId="3B0C16B7" w14:textId="77777777" w:rsidR="0019715A" w:rsidRDefault="0019715A" w:rsidP="00045C6D">
      <w:pPr>
        <w:pStyle w:val="CommentText"/>
      </w:pPr>
      <w:r>
        <w:rPr>
          <w:rStyle w:val="CommentReference"/>
        </w:rPr>
        <w:annotationRef/>
      </w:r>
      <w:r>
        <w:t>Geographic is fine - doesn’t matter which direction</w:t>
      </w:r>
    </w:p>
  </w:comment>
  <w:comment w:id="66" w:author="Brice Kuimi" w:date="2023-08-17T12:40:00Z" w:initials="BK">
    <w:p w14:paraId="599CB60A" w14:textId="1E4CCF5B" w:rsidR="00877BB3" w:rsidRDefault="00877BB3" w:rsidP="003C6184">
      <w:pPr>
        <w:pStyle w:val="CommentText"/>
      </w:pPr>
      <w:r>
        <w:rPr>
          <w:rStyle w:val="CommentReference"/>
        </w:rPr>
        <w:annotationRef/>
      </w:r>
      <w:r>
        <w:t>Ay be add a row for the population in 2009 or 2011</w:t>
      </w:r>
    </w:p>
  </w:comment>
  <w:comment w:id="59" w:author="Linda Rothman" w:date="2023-08-17T21:35:00Z" w:initials="LR">
    <w:p w14:paraId="3A638740" w14:textId="77777777" w:rsidR="0019715A" w:rsidRDefault="0019715A" w:rsidP="00487D18">
      <w:pPr>
        <w:pStyle w:val="CommentText"/>
      </w:pPr>
      <w:r>
        <w:rPr>
          <w:rStyle w:val="CommentReference"/>
        </w:rPr>
        <w:annotationRef/>
      </w:r>
      <w:r>
        <w:t xml:space="preserve">Why those years in particular? </w:t>
      </w:r>
    </w:p>
  </w:comment>
  <w:comment w:id="60" w:author="Brice Kuimi" w:date="2023-08-18T09:46:00Z" w:initials="BK">
    <w:p w14:paraId="7D899DC4" w14:textId="77777777" w:rsidR="007724D2" w:rsidRDefault="007724D2" w:rsidP="00D6156A">
      <w:pPr>
        <w:pStyle w:val="CommentText"/>
      </w:pPr>
      <w:r>
        <w:rPr>
          <w:rStyle w:val="CommentReference"/>
        </w:rPr>
        <w:annotationRef/>
      </w:r>
      <w:r>
        <w:t>My point is to be able to see if the increase in Pop is similar in all cities. This might partly explain why the trend in CI is different!</w:t>
      </w:r>
    </w:p>
  </w:comment>
  <w:comment w:id="67" w:author="Brice Kuimi" w:date="2023-08-14T17:40:00Z" w:initials="BK">
    <w:p w14:paraId="652A8286" w14:textId="4ABC9884" w:rsidR="000D00EC" w:rsidRDefault="000D00EC" w:rsidP="000D00EC">
      <w:pPr>
        <w:pStyle w:val="CommentText"/>
      </w:pPr>
      <w:r>
        <w:rPr>
          <w:rStyle w:val="CommentReference"/>
        </w:rPr>
        <w:annotationRef/>
      </w:r>
      <w:r>
        <w:t>Are you counting UBC territory?</w:t>
      </w:r>
    </w:p>
  </w:comment>
  <w:comment w:id="68"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69" w:author="Brice Kuimi" w:date="2023-08-17T12:39:00Z" w:initials="BK">
    <w:p w14:paraId="64A31F9B" w14:textId="77777777" w:rsidR="006A1A62" w:rsidRDefault="006A1A62" w:rsidP="00AF702E">
      <w:pPr>
        <w:pStyle w:val="CommentText"/>
      </w:pPr>
      <w:r>
        <w:rPr>
          <w:rStyle w:val="CommentReference"/>
        </w:rPr>
        <w:annotationRef/>
      </w:r>
      <w:r>
        <w:t>Be consistent Km2 or sq km</w:t>
      </w:r>
    </w:p>
  </w:comment>
  <w:comment w:id="71" w:author="Brice Kuimi" w:date="2023-08-14T17:46:00Z" w:initials="BK">
    <w:p w14:paraId="5E9A3D0B" w14:textId="4EC8A191" w:rsidR="001E0E1C" w:rsidRDefault="001E0E1C" w:rsidP="001E0E1C">
      <w:pPr>
        <w:pStyle w:val="CommentText"/>
      </w:pPr>
      <w:r>
        <w:rPr>
          <w:rStyle w:val="CommentReference"/>
        </w:rPr>
        <w:annotationRef/>
      </w:r>
      <w:r>
        <w:t>What's the specificity of centreline km?</w:t>
      </w:r>
    </w:p>
  </w:comment>
  <w:comment w:id="72"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78" w:author="Brice Kuimi" w:date="2023-08-17T12:49:00Z" w:initials="BK">
    <w:p w14:paraId="30352C75" w14:textId="77777777" w:rsidR="008C4DE9" w:rsidRDefault="008C4DE9" w:rsidP="000B507D">
      <w:pPr>
        <w:pStyle w:val="CommentText"/>
      </w:pPr>
      <w:r>
        <w:rPr>
          <w:rStyle w:val="CommentReference"/>
        </w:rPr>
        <w:annotationRef/>
      </w:r>
      <w:r>
        <w:t>Not defined until here</w:t>
      </w:r>
    </w:p>
  </w:comment>
  <w:comment w:id="94" w:author="Brice Kuimi" w:date="2023-08-17T12:46:00Z" w:initials="BK">
    <w:p w14:paraId="14BB4EC7" w14:textId="1D8348E8" w:rsidR="008C4DE9" w:rsidRDefault="008C4DE9" w:rsidP="00FB64E1">
      <w:pPr>
        <w:pStyle w:val="CommentText"/>
      </w:pPr>
      <w:r>
        <w:rPr>
          <w:rStyle w:val="CommentReference"/>
        </w:rPr>
        <w:annotationRef/>
      </w:r>
      <w:r>
        <w:t>Pay attention to the rounding</w:t>
      </w:r>
    </w:p>
  </w:comment>
  <w:comment w:id="96" w:author="Brice Kuimi" w:date="2023-08-17T12:46:00Z" w:initials="BK">
    <w:p w14:paraId="6EF2FEE3" w14:textId="77777777" w:rsidR="008C4DE9" w:rsidRDefault="008C4DE9" w:rsidP="001D1636">
      <w:pPr>
        <w:pStyle w:val="CommentText"/>
      </w:pPr>
      <w:r>
        <w:rPr>
          <w:rStyle w:val="CommentReference"/>
        </w:rPr>
        <w:annotationRef/>
      </w:r>
      <w:r>
        <w:t>Check rounding</w:t>
      </w:r>
    </w:p>
  </w:comment>
  <w:comment w:id="118" w:author="Brice Kuimi" w:date="2023-08-17T12:51:00Z" w:initials="BK">
    <w:p w14:paraId="6F2338FC" w14:textId="77777777" w:rsidR="00D45E5D" w:rsidRDefault="008C4DE9" w:rsidP="00A51718">
      <w:pPr>
        <w:pStyle w:val="CommentText"/>
      </w:pPr>
      <w:r>
        <w:rPr>
          <w:rStyle w:val="CommentReference"/>
        </w:rPr>
        <w:annotationRef/>
      </w:r>
      <w:r w:rsidR="00D45E5D">
        <w:t>Add this to the text too!</w:t>
      </w:r>
    </w:p>
  </w:comment>
  <w:comment w:id="119" w:author="Linda Rothman" w:date="2023-08-17T21:40:00Z" w:initials="LR">
    <w:p w14:paraId="508C3957" w14:textId="77777777" w:rsidR="00E23948" w:rsidRDefault="00E23948" w:rsidP="00DA1AB2">
      <w:pPr>
        <w:pStyle w:val="CommentText"/>
      </w:pPr>
      <w:r>
        <w:rPr>
          <w:rStyle w:val="CommentReference"/>
        </w:rPr>
        <w:annotationRef/>
      </w:r>
      <w:r>
        <w:t>Agreed</w:t>
      </w:r>
    </w:p>
  </w:comment>
  <w:comment w:id="138" w:author="Brice Kuimi" w:date="2023-08-17T12:54:00Z" w:initials="BK">
    <w:p w14:paraId="2B824A6B" w14:textId="7D90D8AC" w:rsidR="008C4DE9" w:rsidRDefault="008C4DE9" w:rsidP="00E10AAA">
      <w:pPr>
        <w:pStyle w:val="CommentText"/>
      </w:pPr>
      <w:r>
        <w:rPr>
          <w:rStyle w:val="CommentReference"/>
        </w:rPr>
        <w:annotationRef/>
      </w:r>
      <w:r>
        <w:t>What about the remaining 20%</w:t>
      </w:r>
    </w:p>
  </w:comment>
  <w:comment w:id="140" w:author="Brice Kuimi" w:date="2023-08-14T17:48:00Z" w:initials="BK">
    <w:p w14:paraId="068BADAE" w14:textId="554D5B48" w:rsidR="001E0E1C" w:rsidRDefault="001E0E1C" w:rsidP="001E0E1C">
      <w:pPr>
        <w:pStyle w:val="CommentText"/>
      </w:pPr>
      <w:r>
        <w:rPr>
          <w:rStyle w:val="CommentReference"/>
        </w:rPr>
        <w:annotationRef/>
      </w:r>
      <w:r>
        <w:t>Table 1 was computed before or after this exclusion?</w:t>
      </w:r>
    </w:p>
  </w:comment>
  <w:comment w:id="141"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142" w:author="Linda Rothman" w:date="2023-08-17T21:40:00Z" w:initials="LR">
    <w:p w14:paraId="2CFE63A0" w14:textId="77777777" w:rsidR="00E23948" w:rsidRDefault="00E23948" w:rsidP="000C79D2">
      <w:pPr>
        <w:pStyle w:val="CommentText"/>
      </w:pPr>
      <w:r>
        <w:rPr>
          <w:rStyle w:val="CommentReference"/>
        </w:rPr>
        <w:annotationRef/>
      </w:r>
      <w:r>
        <w:t>I think this sounds fine - Brice?</w:t>
      </w:r>
    </w:p>
  </w:comment>
  <w:comment w:id="143" w:author="Brice Kuimi" w:date="2023-08-18T09:47:00Z" w:initials="BK">
    <w:p w14:paraId="06095640" w14:textId="77777777" w:rsidR="007724D2" w:rsidRDefault="007724D2" w:rsidP="00175DD6">
      <w:pPr>
        <w:pStyle w:val="CommentText"/>
      </w:pPr>
      <w:r>
        <w:rPr>
          <w:rStyle w:val="CommentReference"/>
        </w:rPr>
        <w:annotationRef/>
      </w:r>
      <w:r>
        <w:t>Yes, it's fine</w:t>
      </w:r>
    </w:p>
  </w:comment>
  <w:comment w:id="164" w:author="Brice Kuimi" w:date="2023-08-17T13:00:00Z" w:initials="BK">
    <w:p w14:paraId="2527CEFC" w14:textId="35031C00" w:rsidR="00D45E5D" w:rsidRDefault="00D45E5D">
      <w:pPr>
        <w:pStyle w:val="CommentText"/>
      </w:pPr>
      <w:r>
        <w:rPr>
          <w:rStyle w:val="CommentReference"/>
        </w:rPr>
        <w:annotationRef/>
      </w:r>
      <w:r>
        <w:t>Please review your definition of misclassified.</w:t>
      </w:r>
    </w:p>
    <w:p w14:paraId="033C6DC5" w14:textId="77777777" w:rsidR="00D45E5D" w:rsidRDefault="00D45E5D">
      <w:pPr>
        <w:pStyle w:val="CommentText"/>
      </w:pPr>
      <w:r>
        <w:t>You mean the contrary I guess.</w:t>
      </w:r>
    </w:p>
    <w:p w14:paraId="506A7431" w14:textId="77777777" w:rsidR="00D45E5D" w:rsidRDefault="00D45E5D" w:rsidP="006B4D07">
      <w:pPr>
        <w:pStyle w:val="CommentText"/>
      </w:pPr>
      <w:r>
        <w:t>In Vancouver 34 among the 780 originally considers eligibles were in fact ineligibles right?</w:t>
      </w:r>
    </w:p>
  </w:comment>
  <w:comment w:id="165" w:author="Linda Rothman" w:date="2023-08-17T21:41:00Z" w:initials="LR">
    <w:p w14:paraId="79C29A89" w14:textId="77777777" w:rsidR="00E23948" w:rsidRDefault="00E23948" w:rsidP="00C21B48">
      <w:pPr>
        <w:pStyle w:val="CommentText"/>
      </w:pPr>
      <w:r>
        <w:rPr>
          <w:rStyle w:val="CommentReference"/>
        </w:rPr>
        <w:annotationRef/>
      </w:r>
      <w:r>
        <w:t>Sorry, not sure I understand this comment?</w:t>
      </w:r>
    </w:p>
  </w:comment>
  <w:comment w:id="166" w:author="Brice Kuimi" w:date="2023-08-18T09:49:00Z" w:initials="BK">
    <w:p w14:paraId="2A4F16CB" w14:textId="77777777" w:rsidR="007724D2" w:rsidRDefault="007724D2">
      <w:pPr>
        <w:pStyle w:val="CommentText"/>
      </w:pPr>
      <w:r>
        <w:rPr>
          <w:rStyle w:val="CommentReference"/>
        </w:rPr>
        <w:annotationRef/>
      </w:r>
      <w:r>
        <w:t xml:space="preserve">The definition of "*" in this figure is not clear for me. At he filtering stage, all ineligible are supposed to be removed. </w:t>
      </w:r>
    </w:p>
    <w:p w14:paraId="354919EE" w14:textId="77777777" w:rsidR="007724D2" w:rsidRDefault="007724D2" w:rsidP="00E968A1">
      <w:pPr>
        <w:pStyle w:val="CommentText"/>
      </w:pPr>
      <w:r>
        <w:t>So the 34 misclassified in Vancouver at the screening are those previously considers eligible which were in fact ineligible.</w:t>
      </w:r>
    </w:p>
  </w:comment>
  <w:comment w:id="183" w:author="Brice Kuimi" w:date="2023-08-17T13:06:00Z" w:initials="BK">
    <w:p w14:paraId="7543AF51" w14:textId="6A644F30" w:rsidR="00B67C5E" w:rsidRDefault="00B67C5E" w:rsidP="003266D2">
      <w:pPr>
        <w:pStyle w:val="CommentText"/>
      </w:pPr>
      <w:r>
        <w:rPr>
          <w:rStyle w:val="CommentReference"/>
        </w:rPr>
        <w:annotationRef/>
      </w:r>
      <w:r>
        <w:t>I hope this what you was trying to say</w:t>
      </w:r>
    </w:p>
  </w:comment>
  <w:comment w:id="185" w:author="Brice Kuimi" w:date="2023-08-17T13:12:00Z" w:initials="BK">
    <w:p w14:paraId="2219F8BE" w14:textId="6B371D05" w:rsidR="00B67C5E" w:rsidRDefault="00B67C5E" w:rsidP="005041C0">
      <w:pPr>
        <w:pStyle w:val="CommentText"/>
      </w:pPr>
      <w:r>
        <w:rPr>
          <w:rStyle w:val="CommentReference"/>
        </w:rPr>
        <w:annotationRef/>
      </w:r>
      <w:r>
        <w:t>Not sure if we should keep this. What do you think Linda?</w:t>
      </w:r>
    </w:p>
  </w:comment>
  <w:comment w:id="186" w:author="Linda Rothman" w:date="2023-08-17T21:43:00Z" w:initials="LR">
    <w:p w14:paraId="5EEB27CC" w14:textId="77777777" w:rsidR="00E23948" w:rsidRDefault="00E23948" w:rsidP="00DC69A4">
      <w:pPr>
        <w:pStyle w:val="CommentText"/>
      </w:pPr>
      <w:r>
        <w:rPr>
          <w:rStyle w:val="CommentReference"/>
        </w:rPr>
        <w:annotationRef/>
      </w:r>
      <w:r>
        <w:t xml:space="preserve">I think this belongs in the disccussion  </w:t>
      </w:r>
    </w:p>
  </w:comment>
  <w:comment w:id="189" w:author="Brice Kuimi" w:date="2023-08-17T13:13:00Z" w:initials="BK">
    <w:p w14:paraId="797C1856" w14:textId="32C0FEF1" w:rsidR="00B67C5E" w:rsidRDefault="00B67C5E" w:rsidP="00CF3652">
      <w:pPr>
        <w:pStyle w:val="CommentText"/>
      </w:pPr>
      <w:r>
        <w:rPr>
          <w:rStyle w:val="CommentReference"/>
        </w:rPr>
        <w:annotationRef/>
      </w:r>
      <w:r>
        <w:t>I generally tried to avoid this word</w:t>
      </w:r>
    </w:p>
  </w:comment>
  <w:comment w:id="191" w:author="Brice Kuimi" w:date="2023-08-17T13:15:00Z" w:initials="BK">
    <w:p w14:paraId="6A95D54A" w14:textId="77777777" w:rsidR="00FC1B67" w:rsidRDefault="00FC1B67" w:rsidP="00C770D5">
      <w:pPr>
        <w:pStyle w:val="CommentText"/>
      </w:pPr>
      <w:r>
        <w:rPr>
          <w:rStyle w:val="CommentReference"/>
        </w:rPr>
        <w:annotationRef/>
      </w:r>
      <w:r>
        <w:t>Hard to interpret. Just say 10 fold). Same for Toronto (twice)</w:t>
      </w:r>
    </w:p>
  </w:comment>
  <w:comment w:id="199" w:author="Linda Rothman" w:date="2023-08-17T21:44:00Z" w:initials="LR">
    <w:p w14:paraId="62118288" w14:textId="77777777" w:rsidR="00E23948" w:rsidRDefault="00E23948" w:rsidP="00A6133E">
      <w:pPr>
        <w:pStyle w:val="CommentText"/>
      </w:pPr>
      <w:r>
        <w:rPr>
          <w:rStyle w:val="CommentReference"/>
        </w:rPr>
        <w:annotationRef/>
      </w:r>
      <w:r>
        <w:t>These types of sentences belong in discussions</w:t>
      </w:r>
    </w:p>
  </w:comment>
  <w:comment w:id="208" w:author="Brice Kuimi" w:date="2023-08-17T13:18:00Z" w:initials="BK">
    <w:p w14:paraId="345F9B2B" w14:textId="3633A596" w:rsidR="0065611C" w:rsidRDefault="0065611C" w:rsidP="00DD23B0">
      <w:pPr>
        <w:pStyle w:val="CommentText"/>
      </w:pPr>
      <w:r>
        <w:rPr>
          <w:rStyle w:val="CommentReference"/>
        </w:rPr>
        <w:annotationRef/>
      </w:r>
      <w:r>
        <w:t>I still think this c-km will confuse people. Just use km</w:t>
      </w:r>
    </w:p>
  </w:comment>
  <w:comment w:id="213" w:author="Brice Kuimi" w:date="2023-08-17T13:18:00Z" w:initials="BK">
    <w:p w14:paraId="2A369982" w14:textId="77777777" w:rsidR="0065611C" w:rsidRDefault="0065611C" w:rsidP="00B35FC3">
      <w:pPr>
        <w:pStyle w:val="CommentText"/>
      </w:pPr>
      <w:r>
        <w:rPr>
          <w:rStyle w:val="CommentReference"/>
        </w:rPr>
        <w:annotationRef/>
      </w:r>
      <w:r>
        <w:t>Being consistent</w:t>
      </w:r>
    </w:p>
  </w:comment>
  <w:comment w:id="222" w:author="Brice Kuimi" w:date="2023-08-17T13:24:00Z" w:initials="BK">
    <w:p w14:paraId="77B71CCF" w14:textId="77777777" w:rsidR="0065611C" w:rsidRDefault="0065611C" w:rsidP="003306D7">
      <w:pPr>
        <w:pStyle w:val="CommentText"/>
      </w:pPr>
      <w:r>
        <w:rPr>
          <w:rStyle w:val="CommentReference"/>
        </w:rPr>
        <w:annotationRef/>
      </w:r>
      <w:r>
        <w:t>Applied the same changes</w:t>
      </w:r>
    </w:p>
  </w:comment>
  <w:comment w:id="223" w:author="Linda Rothman" w:date="2023-08-17T21:45:00Z" w:initials="LR">
    <w:p w14:paraId="0536B4F0" w14:textId="77777777" w:rsidR="00E23948" w:rsidRDefault="00E23948" w:rsidP="00B123E8">
      <w:pPr>
        <w:pStyle w:val="CommentText"/>
      </w:pPr>
      <w:r>
        <w:rPr>
          <w:rStyle w:val="CommentReference"/>
        </w:rPr>
        <w:annotationRef/>
      </w:r>
      <w:r>
        <w:t>E.g. "almost a quarter"</w:t>
      </w:r>
    </w:p>
  </w:comment>
  <w:comment w:id="224" w:author="Linda Rothman" w:date="2023-08-17T21:47:00Z" w:initials="LR">
    <w:p w14:paraId="068E25BF" w14:textId="77777777" w:rsidR="00E23948" w:rsidRDefault="00E23948" w:rsidP="00B60FDB">
      <w:pPr>
        <w:pStyle w:val="CommentText"/>
      </w:pPr>
      <w:r>
        <w:rPr>
          <w:rStyle w:val="CommentReference"/>
        </w:rPr>
        <w:annotationRef/>
      </w:r>
      <w:r>
        <w:t>Konrad, I thought you had wanted to describe each of the city's separately as they were so different with respect to this</w:t>
      </w:r>
    </w:p>
  </w:comment>
  <w:comment w:id="227" w:author="Brice Kuimi" w:date="2023-08-17T13:26:00Z" w:initials="BK">
    <w:p w14:paraId="37A06371" w14:textId="67B836EB" w:rsidR="0040190F" w:rsidRDefault="0040190F" w:rsidP="001A6ADE">
      <w:pPr>
        <w:pStyle w:val="CommentText"/>
      </w:pPr>
      <w:r>
        <w:rPr>
          <w:rStyle w:val="CommentReference"/>
        </w:rPr>
        <w:annotationRef/>
      </w:r>
      <w:r>
        <w:t>Move to the discussion</w:t>
      </w:r>
    </w:p>
  </w:comment>
  <w:comment w:id="228" w:author="Linda Rothman" w:date="2023-08-17T21:46:00Z" w:initials="LR">
    <w:p w14:paraId="5EDCA969" w14:textId="77777777" w:rsidR="00E23948" w:rsidRDefault="00E23948" w:rsidP="0081093D">
      <w:pPr>
        <w:pStyle w:val="CommentText"/>
      </w:pPr>
      <w:r>
        <w:rPr>
          <w:rStyle w:val="CommentReference"/>
        </w:rPr>
        <w:annotationRef/>
      </w:r>
      <w:r>
        <w:t>Not sure what is meant by a "more inclusive" - when it is moved to the discussion</w:t>
      </w:r>
    </w:p>
  </w:comment>
  <w:comment w:id="229" w:author="Konrad Samsel" w:date="2023-08-16T12:26:00Z" w:initials="KS">
    <w:p w14:paraId="06532596" w14:textId="14B393A8" w:rsidR="00057E77" w:rsidRDefault="00057E77" w:rsidP="00980FC1">
      <w:pPr>
        <w:pStyle w:val="CommentText"/>
      </w:pPr>
      <w:r>
        <w:rPr>
          <w:rStyle w:val="CommentReference"/>
        </w:rPr>
        <w:annotationRef/>
      </w:r>
      <w:r>
        <w:t>Revised to include Dec. in front of each year in the x-axis</w:t>
      </w:r>
    </w:p>
  </w:comment>
  <w:comment w:id="230" w:author="Brice Kuimi" w:date="2023-08-17T13:20:00Z" w:initials="BK">
    <w:p w14:paraId="0A2CE785" w14:textId="77777777" w:rsidR="0065611C" w:rsidRDefault="0065611C" w:rsidP="00803CA2">
      <w:pPr>
        <w:pStyle w:val="CommentText"/>
      </w:pPr>
      <w:r>
        <w:rPr>
          <w:rStyle w:val="CommentReference"/>
        </w:rPr>
        <w:annotationRef/>
      </w:r>
      <w:r>
        <w:t>Good. Please place each figure directly after the paragraph they're first mentioned.</w:t>
      </w:r>
    </w:p>
  </w:comment>
  <w:comment w:id="231" w:author="Konrad Samsel" w:date="2023-08-17T08:02:00Z" w:initials="KS">
    <w:p w14:paraId="338E6D25" w14:textId="3C0D4474" w:rsidR="00FC26E2" w:rsidRDefault="00FC26E2" w:rsidP="007F625E">
      <w:pPr>
        <w:pStyle w:val="CommentText"/>
      </w:pPr>
      <w:r>
        <w:rPr>
          <w:rStyle w:val="CommentReference"/>
        </w:rPr>
        <w:annotationRef/>
      </w:r>
      <w:r>
        <w:t>Unsure of whether to call this a rate or net change</w:t>
      </w:r>
    </w:p>
  </w:comment>
  <w:comment w:id="232" w:author="Brice Kuimi" w:date="2023-08-17T13:22:00Z" w:initials="BK">
    <w:p w14:paraId="6378C2C9" w14:textId="77777777" w:rsidR="0065611C" w:rsidRDefault="0065611C" w:rsidP="00AD33DC">
      <w:pPr>
        <w:pStyle w:val="CommentText"/>
      </w:pPr>
      <w:r>
        <w:rPr>
          <w:rStyle w:val="CommentReference"/>
        </w:rPr>
        <w:annotationRef/>
      </w:r>
      <w:r>
        <w:t>You can keep net change. Use the same x-axis (Dec-) for all figures</w:t>
      </w:r>
    </w:p>
  </w:comment>
  <w:comment w:id="234" w:author="Linda Rothman" w:date="2023-08-17T21:50:00Z" w:initials="LR">
    <w:p w14:paraId="152D17F5" w14:textId="77777777" w:rsidR="00E86B10" w:rsidRDefault="00E86B10" w:rsidP="00D35D2C">
      <w:pPr>
        <w:pStyle w:val="CommentText"/>
      </w:pPr>
      <w:r>
        <w:rPr>
          <w:rStyle w:val="CommentReference"/>
        </w:rPr>
        <w:annotationRef/>
      </w:r>
      <w:r>
        <w:t xml:space="preserve">How did you define downtown for each of these cities? </w:t>
      </w:r>
    </w:p>
  </w:comment>
  <w:comment w:id="235" w:author="Linda Rothman" w:date="2023-08-17T21:54:00Z" w:initials="LR">
    <w:p w14:paraId="465D8A4B" w14:textId="77777777" w:rsidR="00E86B10" w:rsidRDefault="00E86B10" w:rsidP="00F300F4">
      <w:pPr>
        <w:pStyle w:val="CommentText"/>
      </w:pPr>
      <w:r>
        <w:rPr>
          <w:rStyle w:val="CommentReference"/>
        </w:rPr>
        <w:annotationRef/>
      </w:r>
      <w:r>
        <w:t xml:space="preserve">You haven't talked about the road types? </w:t>
      </w:r>
    </w:p>
  </w:comment>
  <w:comment w:id="236" w:author="Brice Kuimi" w:date="2023-08-18T09:54:00Z" w:initials="BK">
    <w:p w14:paraId="13B8F02A" w14:textId="77777777" w:rsidR="00D63A8B" w:rsidRDefault="00D63A8B">
      <w:pPr>
        <w:pStyle w:val="CommentText"/>
      </w:pPr>
      <w:r>
        <w:rPr>
          <w:rStyle w:val="CommentReference"/>
        </w:rPr>
        <w:annotationRef/>
      </w:r>
      <w:r>
        <w:t>Not enough time for the report.</w:t>
      </w:r>
    </w:p>
    <w:p w14:paraId="19533ED2" w14:textId="77777777" w:rsidR="00D63A8B" w:rsidRDefault="00D63A8B" w:rsidP="00416478">
      <w:pPr>
        <w:pStyle w:val="CommentText"/>
      </w:pPr>
      <w:r>
        <w:t>But for the paper , we should</w:t>
      </w:r>
    </w:p>
  </w:comment>
  <w:comment w:id="238" w:author="Linda Rothman" w:date="2023-08-17T21:50:00Z" w:initials="LR">
    <w:p w14:paraId="23E000FF" w14:textId="595E2600" w:rsidR="00E86B10" w:rsidRDefault="00E86B10" w:rsidP="00070269">
      <w:pPr>
        <w:pStyle w:val="CommentText"/>
      </w:pPr>
      <w:r>
        <w:rPr>
          <w:rStyle w:val="CommentReference"/>
        </w:rPr>
        <w:annotationRef/>
      </w:r>
      <w:r>
        <w:t>Please make sure there are study objectives at the end of the intro and address the first few sentences in the discussion to the objectives</w:t>
      </w:r>
    </w:p>
  </w:comment>
  <w:comment w:id="254" w:author="Linda Rothman" w:date="2023-08-17T21:51:00Z" w:initials="LR">
    <w:p w14:paraId="6AC5CC84" w14:textId="77777777" w:rsidR="00E86B10" w:rsidRDefault="00E86B10" w:rsidP="00E25648">
      <w:pPr>
        <w:pStyle w:val="CommentText"/>
      </w:pPr>
      <w:r>
        <w:rPr>
          <w:rStyle w:val="CommentReference"/>
        </w:rPr>
        <w:annotationRef/>
      </w:r>
      <w:r>
        <w:t>Reference</w:t>
      </w:r>
    </w:p>
  </w:comment>
  <w:comment w:id="255" w:author="Linda Rothman" w:date="2023-08-17T21:53:00Z" w:initials="LR">
    <w:p w14:paraId="3A1CAAB9" w14:textId="77777777" w:rsidR="00E86B10" w:rsidRDefault="00E86B10" w:rsidP="00E14B7D">
      <w:pPr>
        <w:pStyle w:val="CommentText"/>
      </w:pPr>
      <w:r>
        <w:rPr>
          <w:rStyle w:val="CommentReference"/>
        </w:rPr>
        <w:annotationRef/>
      </w:r>
      <w:r>
        <w:t xml:space="preserve">So these differences between cities- what does this mean?   You said there are differences, but the next paragraph should be directed to this. Why do you think there are differences?   </w:t>
      </w:r>
    </w:p>
  </w:comment>
  <w:comment w:id="259" w:author="Linda Rothman" w:date="2023-08-17T21:55:00Z" w:initials="LR">
    <w:p w14:paraId="6D731CAC" w14:textId="77777777" w:rsidR="00E86B10" w:rsidRDefault="00E86B10" w:rsidP="004F400F">
      <w:pPr>
        <w:pStyle w:val="CommentText"/>
      </w:pPr>
      <w:r>
        <w:rPr>
          <w:rStyle w:val="CommentReference"/>
        </w:rPr>
        <w:annotationRef/>
      </w:r>
      <w:r>
        <w:t xml:space="preserve">This seems to need to be in another paragraph- it is not related to the first few sentences.  </w:t>
      </w:r>
    </w:p>
  </w:comment>
  <w:comment w:id="260" w:author="Linda Rothman" w:date="2023-08-17T21:56:00Z" w:initials="LR">
    <w:p w14:paraId="39BEEBCB" w14:textId="77777777" w:rsidR="00E86B10" w:rsidRDefault="00E86B10">
      <w:pPr>
        <w:pStyle w:val="CommentText"/>
      </w:pPr>
      <w:r>
        <w:rPr>
          <w:rStyle w:val="CommentReference"/>
        </w:rPr>
        <w:annotationRef/>
      </w:r>
      <w:r>
        <w:t>Again, these sentences don't seem to belong in the same paragraphs.</w:t>
      </w:r>
    </w:p>
    <w:p w14:paraId="6C688C62" w14:textId="77777777" w:rsidR="00E86B10" w:rsidRDefault="00E86B10">
      <w:pPr>
        <w:pStyle w:val="CommentText"/>
      </w:pPr>
    </w:p>
    <w:p w14:paraId="456C4AE0" w14:textId="77777777" w:rsidR="00E86B10" w:rsidRDefault="00E86B10" w:rsidP="00725169">
      <w:pPr>
        <w:pStyle w:val="CommentText"/>
      </w:pPr>
      <w:r>
        <w:t>Need to figure out what this paragraph is trying to say</w:t>
      </w:r>
    </w:p>
  </w:comment>
  <w:comment w:id="271" w:author="Linda Rothman" w:date="2023-08-17T22:00:00Z" w:initials="LR">
    <w:p w14:paraId="10DE8AA4" w14:textId="77777777" w:rsidR="0006611F" w:rsidRDefault="0006611F">
      <w:pPr>
        <w:pStyle w:val="CommentText"/>
      </w:pPr>
      <w:r>
        <w:rPr>
          <w:rStyle w:val="CommentReference"/>
        </w:rPr>
        <w:annotationRef/>
      </w:r>
      <w:r>
        <w:t>I don't think we know from this study, how municipalities have priortised active transportation options.   That would require a policy analysis or a qualitative study.</w:t>
      </w:r>
    </w:p>
    <w:p w14:paraId="44797DF5" w14:textId="77777777" w:rsidR="0006611F" w:rsidRDefault="0006611F">
      <w:pPr>
        <w:pStyle w:val="CommentText"/>
      </w:pPr>
    </w:p>
    <w:p w14:paraId="313675DB" w14:textId="77777777" w:rsidR="0006611F" w:rsidRDefault="0006611F" w:rsidP="000F321E">
      <w:pPr>
        <w:pStyle w:val="CommentText"/>
      </w:pPr>
      <w:r>
        <w:t xml:space="preserve">Also, this is only one active transportation options.  I would stick to being specific. </w:t>
      </w:r>
    </w:p>
  </w:comment>
  <w:comment w:id="274" w:author="Linda Rothman" w:date="2023-08-17T22:00:00Z" w:initials="LR">
    <w:p w14:paraId="5790CFB7" w14:textId="77777777" w:rsidR="0006611F" w:rsidRDefault="0006611F" w:rsidP="00E3040E">
      <w:pPr>
        <w:pStyle w:val="CommentText"/>
      </w:pPr>
      <w:r>
        <w:rPr>
          <w:rStyle w:val="CommentReference"/>
        </w:rPr>
        <w:annotationRef/>
      </w:r>
      <w:r>
        <w:t xml:space="preserve">But again, need to say something about the difdferences between cities. </w:t>
      </w:r>
    </w:p>
  </w:comment>
  <w:comment w:id="285" w:author="Linda Rothman" w:date="2023-08-17T22:03:00Z" w:initials="LR">
    <w:p w14:paraId="293B58F1" w14:textId="77777777" w:rsidR="005B4186" w:rsidRDefault="0006611F" w:rsidP="00F4264C">
      <w:pPr>
        <w:pStyle w:val="CommentText"/>
      </w:pPr>
      <w:r>
        <w:rPr>
          <w:rStyle w:val="CommentReference"/>
        </w:rPr>
        <w:annotationRef/>
      </w:r>
      <w:r w:rsidR="005B4186">
        <w:t>You didn't talk about this anywhere before this (ie how the maps look so unconnected).   It would be good to put a sentence or two related to this in the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2C64D6" w15:done="1"/>
  <w15:commentEx w15:paraId="1AFCA6F8" w15:done="0"/>
  <w15:commentEx w15:paraId="1FDE9C3E" w15:done="0"/>
  <w15:commentEx w15:paraId="0138BA52" w15:done="0"/>
  <w15:commentEx w15:paraId="0D22DE8A" w15:paraIdParent="0138BA52" w15:done="0"/>
  <w15:commentEx w15:paraId="6DC694A0" w15:paraIdParent="0138BA52" w15:done="0"/>
  <w15:commentEx w15:paraId="6ABD1C0E" w15:done="0"/>
  <w15:commentEx w15:paraId="54D08478" w15:paraIdParent="6ABD1C0E" w15:done="0"/>
  <w15:commentEx w15:paraId="0458526A" w15:paraIdParent="6ABD1C0E" w15:done="0"/>
  <w15:commentEx w15:paraId="0519BEC7" w15:done="0"/>
  <w15:commentEx w15:paraId="4E69478E" w15:paraIdParent="0519BEC7" w15:done="0"/>
  <w15:commentEx w15:paraId="412F6FD9" w15:paraIdParent="0519BEC7" w15:done="0"/>
  <w15:commentEx w15:paraId="3C9CB1DA" w15:done="0"/>
  <w15:commentEx w15:paraId="633C083F" w15:done="0"/>
  <w15:commentEx w15:paraId="691D4F81" w15:paraIdParent="633C083F" w15:done="0"/>
  <w15:commentEx w15:paraId="47CA57FE" w15:done="0"/>
  <w15:commentEx w15:paraId="6D97C431" w15:paraIdParent="47CA57FE" w15:done="0"/>
  <w15:commentEx w15:paraId="33F8C629" w15:done="0"/>
  <w15:commentEx w15:paraId="64ED5401" w15:paraIdParent="33F8C629" w15:done="0"/>
  <w15:commentEx w15:paraId="346BDFE6" w15:done="0"/>
  <w15:commentEx w15:paraId="6150DE5D" w15:done="0"/>
  <w15:commentEx w15:paraId="313FB1C4" w15:done="0"/>
  <w15:commentEx w15:paraId="113E6F3C" w15:done="0"/>
  <w15:commentEx w15:paraId="233E180E" w15:paraIdParent="113E6F3C" w15:done="0"/>
  <w15:commentEx w15:paraId="7ADECBEB" w15:paraIdParent="113E6F3C" w15:done="0"/>
  <w15:commentEx w15:paraId="3B0C16B7" w15:paraIdParent="113E6F3C" w15:done="0"/>
  <w15:commentEx w15:paraId="599CB60A" w15:done="0"/>
  <w15:commentEx w15:paraId="3A638740" w15:paraIdParent="599CB60A" w15:done="0"/>
  <w15:commentEx w15:paraId="7D899DC4" w15:paraIdParent="599CB60A" w15:done="0"/>
  <w15:commentEx w15:paraId="652A8286" w15:done="0"/>
  <w15:commentEx w15:paraId="3817B021" w15:paraIdParent="652A8286" w15:done="0"/>
  <w15:commentEx w15:paraId="64A31F9B" w15:paraIdParent="652A8286" w15:done="0"/>
  <w15:commentEx w15:paraId="5E9A3D0B" w15:done="0"/>
  <w15:commentEx w15:paraId="67ACEE39" w15:paraIdParent="5E9A3D0B" w15:done="0"/>
  <w15:commentEx w15:paraId="30352C75" w15:done="0"/>
  <w15:commentEx w15:paraId="14BB4EC7" w15:done="0"/>
  <w15:commentEx w15:paraId="6EF2FEE3" w15:done="0"/>
  <w15:commentEx w15:paraId="6F2338FC" w15:done="0"/>
  <w15:commentEx w15:paraId="508C3957" w15:paraIdParent="6F2338FC" w15:done="0"/>
  <w15:commentEx w15:paraId="2B824A6B" w15:done="0"/>
  <w15:commentEx w15:paraId="068BADAE" w15:done="0"/>
  <w15:commentEx w15:paraId="703579E3" w15:paraIdParent="068BADAE" w15:done="0"/>
  <w15:commentEx w15:paraId="2CFE63A0" w15:paraIdParent="068BADAE" w15:done="0"/>
  <w15:commentEx w15:paraId="06095640" w15:paraIdParent="068BADAE" w15:done="0"/>
  <w15:commentEx w15:paraId="506A7431" w15:done="0"/>
  <w15:commentEx w15:paraId="79C29A89" w15:paraIdParent="506A7431" w15:done="0"/>
  <w15:commentEx w15:paraId="354919EE" w15:paraIdParent="506A7431" w15:done="0"/>
  <w15:commentEx w15:paraId="7543AF51" w15:done="0"/>
  <w15:commentEx w15:paraId="2219F8BE" w15:done="0"/>
  <w15:commentEx w15:paraId="5EEB27CC" w15:paraIdParent="2219F8BE" w15:done="0"/>
  <w15:commentEx w15:paraId="797C1856" w15:done="0"/>
  <w15:commentEx w15:paraId="6A95D54A" w15:done="0"/>
  <w15:commentEx w15:paraId="62118288" w15:done="0"/>
  <w15:commentEx w15:paraId="345F9B2B" w15:done="0"/>
  <w15:commentEx w15:paraId="2A369982" w15:done="0"/>
  <w15:commentEx w15:paraId="77B71CCF" w15:done="0"/>
  <w15:commentEx w15:paraId="0536B4F0" w15:paraIdParent="77B71CCF" w15:done="0"/>
  <w15:commentEx w15:paraId="068E25BF" w15:done="0"/>
  <w15:commentEx w15:paraId="37A06371" w15:done="0"/>
  <w15:commentEx w15:paraId="5EDCA969" w15:paraIdParent="37A06371" w15:done="0"/>
  <w15:commentEx w15:paraId="06532596" w15:done="0"/>
  <w15:commentEx w15:paraId="0A2CE785" w15:paraIdParent="06532596" w15:done="0"/>
  <w15:commentEx w15:paraId="338E6D25" w15:done="0"/>
  <w15:commentEx w15:paraId="6378C2C9" w15:paraIdParent="338E6D25" w15:done="0"/>
  <w15:commentEx w15:paraId="152D17F5" w15:done="0"/>
  <w15:commentEx w15:paraId="465D8A4B" w15:done="0"/>
  <w15:commentEx w15:paraId="19533ED2" w15:paraIdParent="465D8A4B" w15:done="0"/>
  <w15:commentEx w15:paraId="23E000FF" w15:done="0"/>
  <w15:commentEx w15:paraId="6AC5CC84" w15:done="0"/>
  <w15:commentEx w15:paraId="3A1CAAB9" w15:done="0"/>
  <w15:commentEx w15:paraId="6D731CAC" w15:done="0"/>
  <w15:commentEx w15:paraId="456C4AE0" w15:done="0"/>
  <w15:commentEx w15:paraId="313675DB" w15:done="0"/>
  <w15:commentEx w15:paraId="5790CFB7" w15:done="0"/>
  <w15:commentEx w15:paraId="293B58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8092" w16cex:dateUtc="2023-08-17T15:18:00Z"/>
  <w16cex:commentExtensible w16cex:durableId="288882FA" w16cex:dateUtc="2023-08-17T15:28:00Z"/>
  <w16cex:commentExtensible w16cex:durableId="2888839A" w16cex:dateUtc="2023-08-17T15:31:00Z"/>
  <w16cex:commentExtensible w16cex:durableId="288883EE" w16cex:dateUtc="2023-08-17T15:33:00Z"/>
  <w16cex:commentExtensible w16cex:durableId="28890EF4" w16cex:dateUtc="2023-08-18T01:26:00Z"/>
  <w16cex:commentExtensible w16cex:durableId="2889B9DB" w16cex:dateUtc="2023-08-18T13:34:00Z"/>
  <w16cex:commentExtensible w16cex:durableId="28888447" w16cex:dateUtc="2023-08-17T15:34:00Z"/>
  <w16cex:commentExtensible w16cex:durableId="28890F2E" w16cex:dateUtc="2023-08-18T01:27:00Z"/>
  <w16cex:commentExtensible w16cex:durableId="2889BB89" w16cex:dateUtc="2023-08-18T13:42:00Z"/>
  <w16cex:commentExtensible w16cex:durableId="288885B2" w16cex:dateUtc="2023-08-17T15:40:00Z"/>
  <w16cex:commentExtensible w16cex:durableId="28890F8A" w16cex:dateUtc="2023-08-18T01:28:00Z"/>
  <w16cex:commentExtensible w16cex:durableId="2889BBA2" w16cex:dateUtc="2023-08-18T13:42:00Z"/>
  <w16cex:commentExtensible w16cex:durableId="28888607" w16cex:dateUtc="2023-08-17T15:41:00Z"/>
  <w16cex:commentExtensible w16cex:durableId="28891410" w16cex:dateUtc="2023-08-18T01:48:00Z"/>
  <w16cex:commentExtensible w16cex:durableId="2889BBD2" w16cex:dateUtc="2023-08-18T13:43:00Z"/>
  <w16cex:commentExtensible w16cex:durableId="2884CEB1" w16cex:dateUtc="2023-08-14T20:02:00Z">
    <w16cex:extLst>
      <w16:ext w16:uri="{CE6994B0-6A32-4C9F-8C6B-6E91EDA988CE}">
        <cr:reactions xmlns:cr="http://schemas.microsoft.com/office/comments/2020/reactions">
          <cr:reaction reactionType="1">
            <cr:reactionInfo dateUtc="2023-08-17T16:49:54Z">
              <cr:user userId="S::brice.kuimi@utoronto.ca::5574aa5c-354e-4e7e-8e1a-c7f1fe9405d5" userProvider="AD" userName="Brice Kuimi"/>
            </cr:reactionInfo>
          </cr:reaction>
        </cr:reactions>
      </w16:ext>
    </w16cex:extLst>
  </w16cex:commentExtensible>
  <w16cex:commentExtensible w16cex:durableId="28869314" w16cex:dateUtc="2023-08-16T04:13:00Z"/>
  <w16cex:commentExtensible w16cex:durableId="288887D9" w16cex:dateUtc="2023-08-17T15:49:00Z"/>
  <w16cex:commentExtensible w16cex:durableId="28890FC5" w16cex:dateUtc="2023-08-18T01:29:00Z"/>
  <w16cex:commentExtensible w16cex:durableId="28891071" w16cex:dateUtc="2023-08-18T01:32:00Z"/>
  <w16cex:commentExtensible w16cex:durableId="28888BE3" w16cex:dateUtc="2023-08-17T16:06:00Z"/>
  <w16cex:commentExtensible w16cex:durableId="28888C32" w16cex:dateUtc="2023-08-17T16:08: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910EE" w16cex:dateUtc="2023-08-18T01:34:00Z"/>
  <w16cex:commentExtensible w16cex:durableId="288893D0" w16cex:dateUtc="2023-08-17T16:40:00Z"/>
  <w16cex:commentExtensible w16cex:durableId="28891136" w16cex:dateUtc="2023-08-18T01:35:00Z"/>
  <w16cex:commentExtensible w16cex:durableId="2889BC6F" w16cex:dateUtc="2023-08-18T13:46:00Z"/>
  <w16cex:commentExtensible w16cex:durableId="2884E578" w16cex:dateUtc="2023-08-14T21:40:00Z"/>
  <w16cex:commentExtensible w16cex:durableId="28872BB8" w16cex:dateUtc="2023-08-16T15:04:00Z"/>
  <w16cex:commentExtensible w16cex:durableId="2888939C" w16cex:dateUtc="2023-08-17T16:39:00Z"/>
  <w16cex:commentExtensible w16cex:durableId="2884E6FC" w16cex:dateUtc="2023-08-14T21:46:00Z"/>
  <w16cex:commentExtensible w16cex:durableId="28873023" w16cex:dateUtc="2023-08-16T15:23:00Z"/>
  <w16cex:commentExtensible w16cex:durableId="288895E2" w16cex:dateUtc="2023-08-17T16:49:00Z"/>
  <w16cex:commentExtensible w16cex:durableId="2888950F" w16cex:dateUtc="2023-08-17T16:46:00Z"/>
  <w16cex:commentExtensible w16cex:durableId="28889526" w16cex:dateUtc="2023-08-17T16:46:00Z"/>
  <w16cex:commentExtensible w16cex:durableId="28889636" w16cex:dateUtc="2023-08-17T16:51:00Z"/>
  <w16cex:commentExtensible w16cex:durableId="2889123E" w16cex:dateUtc="2023-08-18T01:40:00Z"/>
  <w16cex:commentExtensible w16cex:durableId="28889713" w16cex:dateUtc="2023-08-17T16:54:00Z"/>
  <w16cex:commentExtensible w16cex:durableId="2884E775" w16cex:dateUtc="2023-08-14T21:48:00Z"/>
  <w16cex:commentExtensible w16cex:durableId="28873122" w16cex:dateUtc="2023-08-16T15:27:00Z"/>
  <w16cex:commentExtensible w16cex:durableId="2889124F" w16cex:dateUtc="2023-08-18T01:40:00Z"/>
  <w16cex:commentExtensible w16cex:durableId="2889BC94" w16cex:dateUtc="2023-08-18T13:47:00Z"/>
  <w16cex:commentExtensible w16cex:durableId="28889867" w16cex:dateUtc="2023-08-17T17:00:00Z"/>
  <w16cex:commentExtensible w16cex:durableId="2889127A" w16cex:dateUtc="2023-08-18T01:41:00Z"/>
  <w16cex:commentExtensible w16cex:durableId="2889BD28" w16cex:dateUtc="2023-08-18T13:49:00Z"/>
  <w16cex:commentExtensible w16cex:durableId="288899CE" w16cex:dateUtc="2023-08-17T17:06:00Z"/>
  <w16cex:commentExtensible w16cex:durableId="28889B2F" w16cex:dateUtc="2023-08-17T17:12:00Z"/>
  <w16cex:commentExtensible w16cex:durableId="28891310" w16cex:dateUtc="2023-08-18T01:43:00Z"/>
  <w16cex:commentExtensible w16cex:durableId="28889B71" w16cex:dateUtc="2023-08-17T17:13:00Z"/>
  <w16cex:commentExtensible w16cex:durableId="28889BEB" w16cex:dateUtc="2023-08-17T17:15:00Z"/>
  <w16cex:commentExtensible w16cex:durableId="28891342" w16cex:dateUtc="2023-08-18T01:44:00Z"/>
  <w16cex:commentExtensible w16cex:durableId="28889CA5" w16cex:dateUtc="2023-08-17T17:18:00Z"/>
  <w16cex:commentExtensible w16cex:durableId="28889CC1" w16cex:dateUtc="2023-08-17T17:18:00Z"/>
  <w16cex:commentExtensible w16cex:durableId="28889DF5" w16cex:dateUtc="2023-08-17T17:24:00Z"/>
  <w16cex:commentExtensible w16cex:durableId="28891378" w16cex:dateUtc="2023-08-18T01:45:00Z"/>
  <w16cex:commentExtensible w16cex:durableId="288913DF" w16cex:dateUtc="2023-08-18T01:47:00Z"/>
  <w16cex:commentExtensible w16cex:durableId="28889E8B" w16cex:dateUtc="2023-08-17T17:26:00Z"/>
  <w16cex:commentExtensible w16cex:durableId="288913CF" w16cex:dateUtc="2023-08-18T01:46:00Z"/>
  <w16cex:commentExtensible w16cex:durableId="28873EDE" w16cex:dateUtc="2023-08-16T16:26:00Z"/>
  <w16cex:commentExtensible w16cex:durableId="28889D12" w16cex:dateUtc="2023-08-17T17:20:00Z"/>
  <w16cex:commentExtensible w16cex:durableId="28885279" w16cex:dateUtc="2023-08-17T12:02:00Z"/>
  <w16cex:commentExtensible w16cex:durableId="28889D7D" w16cex:dateUtc="2023-08-17T17:22:00Z"/>
  <w16cex:commentExtensible w16cex:durableId="2889148E" w16cex:dateUtc="2023-08-18T01:50:00Z"/>
  <w16cex:commentExtensible w16cex:durableId="288915A4" w16cex:dateUtc="2023-08-18T01:54:00Z"/>
  <w16cex:commentExtensible w16cex:durableId="2889BE5B" w16cex:dateUtc="2023-08-18T13:54:00Z"/>
  <w16cex:commentExtensible w16cex:durableId="288914B3" w16cex:dateUtc="2023-08-18T01:50:00Z"/>
  <w16cex:commentExtensible w16cex:durableId="288914EB" w16cex:dateUtc="2023-08-18T01:51:00Z"/>
  <w16cex:commentExtensible w16cex:durableId="2889153D" w16cex:dateUtc="2023-08-18T01:53:00Z"/>
  <w16cex:commentExtensible w16cex:durableId="288915EA" w16cex:dateUtc="2023-08-18T01:55:00Z"/>
  <w16cex:commentExtensible w16cex:durableId="28891626" w16cex:dateUtc="2023-08-18T01:56:00Z"/>
  <w16cex:commentExtensible w16cex:durableId="288916EF" w16cex:dateUtc="2023-08-18T02:00:00Z"/>
  <w16cex:commentExtensible w16cex:durableId="2889170F" w16cex:dateUtc="2023-08-18T02:00:00Z"/>
  <w16cex:commentExtensible w16cex:durableId="288917AA" w16cex:dateUtc="2023-08-18T0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2C64D6" w16cid:durableId="28888092"/>
  <w16cid:commentId w16cid:paraId="1AFCA6F8" w16cid:durableId="288882FA"/>
  <w16cid:commentId w16cid:paraId="1FDE9C3E" w16cid:durableId="2888839A"/>
  <w16cid:commentId w16cid:paraId="0138BA52" w16cid:durableId="288883EE"/>
  <w16cid:commentId w16cid:paraId="0D22DE8A" w16cid:durableId="28890EF4"/>
  <w16cid:commentId w16cid:paraId="6DC694A0" w16cid:durableId="2889B9DB"/>
  <w16cid:commentId w16cid:paraId="6ABD1C0E" w16cid:durableId="28888447"/>
  <w16cid:commentId w16cid:paraId="54D08478" w16cid:durableId="28890F2E"/>
  <w16cid:commentId w16cid:paraId="0458526A" w16cid:durableId="2889BB89"/>
  <w16cid:commentId w16cid:paraId="0519BEC7" w16cid:durableId="288885B2"/>
  <w16cid:commentId w16cid:paraId="4E69478E" w16cid:durableId="28890F8A"/>
  <w16cid:commentId w16cid:paraId="412F6FD9" w16cid:durableId="2889BBA2"/>
  <w16cid:commentId w16cid:paraId="3C9CB1DA" w16cid:durableId="28888607"/>
  <w16cid:commentId w16cid:paraId="633C083F" w16cid:durableId="28891410"/>
  <w16cid:commentId w16cid:paraId="691D4F81" w16cid:durableId="2889BBD2"/>
  <w16cid:commentId w16cid:paraId="47CA57FE" w16cid:durableId="2884CEB1"/>
  <w16cid:commentId w16cid:paraId="6D97C431" w16cid:durableId="28869314"/>
  <w16cid:commentId w16cid:paraId="33F8C629" w16cid:durableId="288887D9"/>
  <w16cid:commentId w16cid:paraId="64ED5401" w16cid:durableId="28890FC5"/>
  <w16cid:commentId w16cid:paraId="346BDFE6" w16cid:durableId="28891071"/>
  <w16cid:commentId w16cid:paraId="6150DE5D" w16cid:durableId="28888BE3"/>
  <w16cid:commentId w16cid:paraId="313FB1C4" w16cid:durableId="28888C32"/>
  <w16cid:commentId w16cid:paraId="113E6F3C" w16cid:durableId="2884C4B5"/>
  <w16cid:commentId w16cid:paraId="233E180E" w16cid:durableId="2884E490"/>
  <w16cid:commentId w16cid:paraId="7ADECBEB" w16cid:durableId="28872F5D"/>
  <w16cid:commentId w16cid:paraId="3B0C16B7" w16cid:durableId="288910EE"/>
  <w16cid:commentId w16cid:paraId="599CB60A" w16cid:durableId="288893D0"/>
  <w16cid:commentId w16cid:paraId="3A638740" w16cid:durableId="28891136"/>
  <w16cid:commentId w16cid:paraId="7D899DC4" w16cid:durableId="2889BC6F"/>
  <w16cid:commentId w16cid:paraId="652A8286" w16cid:durableId="2884E578"/>
  <w16cid:commentId w16cid:paraId="3817B021" w16cid:durableId="28872BB8"/>
  <w16cid:commentId w16cid:paraId="64A31F9B" w16cid:durableId="2888939C"/>
  <w16cid:commentId w16cid:paraId="5E9A3D0B" w16cid:durableId="2884E6FC"/>
  <w16cid:commentId w16cid:paraId="67ACEE39" w16cid:durableId="28873023"/>
  <w16cid:commentId w16cid:paraId="30352C75" w16cid:durableId="288895E2"/>
  <w16cid:commentId w16cid:paraId="14BB4EC7" w16cid:durableId="2888950F"/>
  <w16cid:commentId w16cid:paraId="6EF2FEE3" w16cid:durableId="28889526"/>
  <w16cid:commentId w16cid:paraId="6F2338FC" w16cid:durableId="28889636"/>
  <w16cid:commentId w16cid:paraId="508C3957" w16cid:durableId="2889123E"/>
  <w16cid:commentId w16cid:paraId="2B824A6B" w16cid:durableId="28889713"/>
  <w16cid:commentId w16cid:paraId="068BADAE" w16cid:durableId="2884E775"/>
  <w16cid:commentId w16cid:paraId="703579E3" w16cid:durableId="28873122"/>
  <w16cid:commentId w16cid:paraId="2CFE63A0" w16cid:durableId="2889124F"/>
  <w16cid:commentId w16cid:paraId="06095640" w16cid:durableId="2889BC94"/>
  <w16cid:commentId w16cid:paraId="506A7431" w16cid:durableId="28889867"/>
  <w16cid:commentId w16cid:paraId="79C29A89" w16cid:durableId="2889127A"/>
  <w16cid:commentId w16cid:paraId="354919EE" w16cid:durableId="2889BD28"/>
  <w16cid:commentId w16cid:paraId="7543AF51" w16cid:durableId="288899CE"/>
  <w16cid:commentId w16cid:paraId="2219F8BE" w16cid:durableId="28889B2F"/>
  <w16cid:commentId w16cid:paraId="5EEB27CC" w16cid:durableId="28891310"/>
  <w16cid:commentId w16cid:paraId="797C1856" w16cid:durableId="28889B71"/>
  <w16cid:commentId w16cid:paraId="6A95D54A" w16cid:durableId="28889BEB"/>
  <w16cid:commentId w16cid:paraId="62118288" w16cid:durableId="28891342"/>
  <w16cid:commentId w16cid:paraId="345F9B2B" w16cid:durableId="28889CA5"/>
  <w16cid:commentId w16cid:paraId="2A369982" w16cid:durableId="28889CC1"/>
  <w16cid:commentId w16cid:paraId="77B71CCF" w16cid:durableId="28889DF5"/>
  <w16cid:commentId w16cid:paraId="0536B4F0" w16cid:durableId="28891378"/>
  <w16cid:commentId w16cid:paraId="068E25BF" w16cid:durableId="288913DF"/>
  <w16cid:commentId w16cid:paraId="37A06371" w16cid:durableId="28889E8B"/>
  <w16cid:commentId w16cid:paraId="5EDCA969" w16cid:durableId="288913CF"/>
  <w16cid:commentId w16cid:paraId="06532596" w16cid:durableId="28873EDE"/>
  <w16cid:commentId w16cid:paraId="0A2CE785" w16cid:durableId="28889D12"/>
  <w16cid:commentId w16cid:paraId="338E6D25" w16cid:durableId="28885279"/>
  <w16cid:commentId w16cid:paraId="6378C2C9" w16cid:durableId="28889D7D"/>
  <w16cid:commentId w16cid:paraId="152D17F5" w16cid:durableId="2889148E"/>
  <w16cid:commentId w16cid:paraId="465D8A4B" w16cid:durableId="288915A4"/>
  <w16cid:commentId w16cid:paraId="19533ED2" w16cid:durableId="2889BE5B"/>
  <w16cid:commentId w16cid:paraId="23E000FF" w16cid:durableId="288914B3"/>
  <w16cid:commentId w16cid:paraId="6AC5CC84" w16cid:durableId="288914EB"/>
  <w16cid:commentId w16cid:paraId="3A1CAAB9" w16cid:durableId="2889153D"/>
  <w16cid:commentId w16cid:paraId="6D731CAC" w16cid:durableId="288915EA"/>
  <w16cid:commentId w16cid:paraId="456C4AE0" w16cid:durableId="28891626"/>
  <w16cid:commentId w16cid:paraId="313675DB" w16cid:durableId="288916EF"/>
  <w16cid:commentId w16cid:paraId="5790CFB7" w16cid:durableId="2889170F"/>
  <w16cid:commentId w16cid:paraId="293B58F1" w16cid:durableId="288917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7CE78" w14:textId="77777777" w:rsidR="003A767A" w:rsidRDefault="003A767A" w:rsidP="00494FFE">
      <w:pPr>
        <w:spacing w:after="0" w:line="240" w:lineRule="auto"/>
      </w:pPr>
      <w:r>
        <w:separator/>
      </w:r>
    </w:p>
  </w:endnote>
  <w:endnote w:type="continuationSeparator" w:id="0">
    <w:p w14:paraId="32FC9637" w14:textId="77777777" w:rsidR="003A767A" w:rsidRDefault="003A767A"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38812" w14:textId="77777777" w:rsidR="003A767A" w:rsidRDefault="003A767A" w:rsidP="00494FFE">
      <w:pPr>
        <w:spacing w:after="0" w:line="240" w:lineRule="auto"/>
      </w:pPr>
      <w:r>
        <w:separator/>
      </w:r>
    </w:p>
  </w:footnote>
  <w:footnote w:type="continuationSeparator" w:id="0">
    <w:p w14:paraId="13BE7E82" w14:textId="77777777" w:rsidR="003A767A" w:rsidRDefault="003A767A"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Wen">
    <w15:presenceInfo w15:providerId="AD" w15:userId="S::richard.wen@utoronto.ca::2565ef9e-1751-42dd-941c-107eaeb23d3d"/>
  </w15:person>
  <w15:person w15:author="Brice Kuimi">
    <w15:presenceInfo w15:providerId="AD" w15:userId="S::brice.kuimi@utoronto.ca::5574aa5c-354e-4e7e-8e1a-c7f1fe9405d5"/>
  </w15:person>
  <w15:person w15:author="Linda Rothman">
    <w15:presenceInfo w15:providerId="None" w15:userId="Linda Rothman"/>
  </w15:person>
  <w15:person w15:author="Richard Wen [2]">
    <w15:presenceInfo w15:providerId="None" w15:userId="Richard Wen"/>
  </w15:person>
  <w15:person w15:author="Konrad Samsel">
    <w15:presenceInfo w15:providerId="AD" w15:userId="S::konrad.samsel@mail.utoronto.ca::6af2ae05-8f0a-4125-82fc-0f1892a716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635C"/>
    <w:rsid w:val="00017D70"/>
    <w:rsid w:val="00021249"/>
    <w:rsid w:val="00030063"/>
    <w:rsid w:val="00032B7F"/>
    <w:rsid w:val="00043D33"/>
    <w:rsid w:val="000522F2"/>
    <w:rsid w:val="00053803"/>
    <w:rsid w:val="00055CD0"/>
    <w:rsid w:val="00055FC2"/>
    <w:rsid w:val="00057E77"/>
    <w:rsid w:val="00063564"/>
    <w:rsid w:val="0006611F"/>
    <w:rsid w:val="000670AD"/>
    <w:rsid w:val="00072EC5"/>
    <w:rsid w:val="00075EF5"/>
    <w:rsid w:val="000761EE"/>
    <w:rsid w:val="000777B8"/>
    <w:rsid w:val="00081E5A"/>
    <w:rsid w:val="00083777"/>
    <w:rsid w:val="0008425E"/>
    <w:rsid w:val="0009568A"/>
    <w:rsid w:val="000969A5"/>
    <w:rsid w:val="000A1CC3"/>
    <w:rsid w:val="000A60F6"/>
    <w:rsid w:val="000A7152"/>
    <w:rsid w:val="000B325E"/>
    <w:rsid w:val="000B4866"/>
    <w:rsid w:val="000B4FCC"/>
    <w:rsid w:val="000B529D"/>
    <w:rsid w:val="000B6B28"/>
    <w:rsid w:val="000D00EC"/>
    <w:rsid w:val="000D2EE5"/>
    <w:rsid w:val="000D6326"/>
    <w:rsid w:val="000E1F4A"/>
    <w:rsid w:val="000F154A"/>
    <w:rsid w:val="000F2050"/>
    <w:rsid w:val="000F427D"/>
    <w:rsid w:val="00103922"/>
    <w:rsid w:val="00122008"/>
    <w:rsid w:val="00123041"/>
    <w:rsid w:val="00123896"/>
    <w:rsid w:val="00127D8C"/>
    <w:rsid w:val="00130073"/>
    <w:rsid w:val="001403A0"/>
    <w:rsid w:val="00142C3F"/>
    <w:rsid w:val="00144E2C"/>
    <w:rsid w:val="001474CA"/>
    <w:rsid w:val="00151B18"/>
    <w:rsid w:val="001522A1"/>
    <w:rsid w:val="00156AEE"/>
    <w:rsid w:val="00157BAB"/>
    <w:rsid w:val="00157DDC"/>
    <w:rsid w:val="001627BD"/>
    <w:rsid w:val="00164212"/>
    <w:rsid w:val="00166BBC"/>
    <w:rsid w:val="0016705F"/>
    <w:rsid w:val="00167977"/>
    <w:rsid w:val="00172209"/>
    <w:rsid w:val="00175782"/>
    <w:rsid w:val="00180A82"/>
    <w:rsid w:val="0018218F"/>
    <w:rsid w:val="00187AFA"/>
    <w:rsid w:val="001960E8"/>
    <w:rsid w:val="0019715A"/>
    <w:rsid w:val="001A127F"/>
    <w:rsid w:val="001A15D6"/>
    <w:rsid w:val="001A2AFB"/>
    <w:rsid w:val="001B0E12"/>
    <w:rsid w:val="001B1DDB"/>
    <w:rsid w:val="001B2482"/>
    <w:rsid w:val="001B5FC8"/>
    <w:rsid w:val="001C139E"/>
    <w:rsid w:val="001C1A7E"/>
    <w:rsid w:val="001C5BEE"/>
    <w:rsid w:val="001D0DF9"/>
    <w:rsid w:val="001D281E"/>
    <w:rsid w:val="001D40DD"/>
    <w:rsid w:val="001E0E1C"/>
    <w:rsid w:val="001F3096"/>
    <w:rsid w:val="001F4DA2"/>
    <w:rsid w:val="00200465"/>
    <w:rsid w:val="00204326"/>
    <w:rsid w:val="0020528B"/>
    <w:rsid w:val="0021309E"/>
    <w:rsid w:val="002153CD"/>
    <w:rsid w:val="002208D2"/>
    <w:rsid w:val="00226F87"/>
    <w:rsid w:val="00244ED7"/>
    <w:rsid w:val="00250867"/>
    <w:rsid w:val="0025106E"/>
    <w:rsid w:val="00266F7C"/>
    <w:rsid w:val="00271F48"/>
    <w:rsid w:val="00276DFC"/>
    <w:rsid w:val="00280D84"/>
    <w:rsid w:val="00284B08"/>
    <w:rsid w:val="0028692D"/>
    <w:rsid w:val="00287288"/>
    <w:rsid w:val="002A0104"/>
    <w:rsid w:val="002A69F1"/>
    <w:rsid w:val="002B11EE"/>
    <w:rsid w:val="002B4375"/>
    <w:rsid w:val="002B6398"/>
    <w:rsid w:val="002C3A41"/>
    <w:rsid w:val="002D0ED4"/>
    <w:rsid w:val="002D70E8"/>
    <w:rsid w:val="002E0E13"/>
    <w:rsid w:val="002E2127"/>
    <w:rsid w:val="002E21F8"/>
    <w:rsid w:val="002E2D72"/>
    <w:rsid w:val="002F0A5E"/>
    <w:rsid w:val="002F46F1"/>
    <w:rsid w:val="00300F76"/>
    <w:rsid w:val="003075CE"/>
    <w:rsid w:val="003107BA"/>
    <w:rsid w:val="003163FC"/>
    <w:rsid w:val="0031779F"/>
    <w:rsid w:val="00321FBF"/>
    <w:rsid w:val="00322002"/>
    <w:rsid w:val="0032303E"/>
    <w:rsid w:val="003232BB"/>
    <w:rsid w:val="0033769C"/>
    <w:rsid w:val="00341111"/>
    <w:rsid w:val="003413B6"/>
    <w:rsid w:val="00342FAD"/>
    <w:rsid w:val="00344582"/>
    <w:rsid w:val="00347698"/>
    <w:rsid w:val="0035307F"/>
    <w:rsid w:val="00355AD2"/>
    <w:rsid w:val="0036168C"/>
    <w:rsid w:val="00362920"/>
    <w:rsid w:val="0036576A"/>
    <w:rsid w:val="00366A83"/>
    <w:rsid w:val="0037053D"/>
    <w:rsid w:val="00373EAB"/>
    <w:rsid w:val="0037722E"/>
    <w:rsid w:val="0038374D"/>
    <w:rsid w:val="003860FB"/>
    <w:rsid w:val="003A0AF1"/>
    <w:rsid w:val="003A29B5"/>
    <w:rsid w:val="003A3F47"/>
    <w:rsid w:val="003A767A"/>
    <w:rsid w:val="003B4700"/>
    <w:rsid w:val="003B7553"/>
    <w:rsid w:val="003C0BC0"/>
    <w:rsid w:val="003D00AA"/>
    <w:rsid w:val="003D185A"/>
    <w:rsid w:val="003D24A1"/>
    <w:rsid w:val="003D24F4"/>
    <w:rsid w:val="003E4D7E"/>
    <w:rsid w:val="003E7A1A"/>
    <w:rsid w:val="003F3013"/>
    <w:rsid w:val="003F649A"/>
    <w:rsid w:val="003F6910"/>
    <w:rsid w:val="00400B55"/>
    <w:rsid w:val="0040190F"/>
    <w:rsid w:val="00407813"/>
    <w:rsid w:val="00410B35"/>
    <w:rsid w:val="00411C3D"/>
    <w:rsid w:val="00432CD8"/>
    <w:rsid w:val="00440B18"/>
    <w:rsid w:val="0044380F"/>
    <w:rsid w:val="00444EB1"/>
    <w:rsid w:val="00446FF8"/>
    <w:rsid w:val="00450B7C"/>
    <w:rsid w:val="00460AF7"/>
    <w:rsid w:val="00462FB9"/>
    <w:rsid w:val="00466278"/>
    <w:rsid w:val="00471017"/>
    <w:rsid w:val="00473921"/>
    <w:rsid w:val="004754DA"/>
    <w:rsid w:val="0047768F"/>
    <w:rsid w:val="0048632E"/>
    <w:rsid w:val="00494FFE"/>
    <w:rsid w:val="00497FB8"/>
    <w:rsid w:val="004A2E35"/>
    <w:rsid w:val="004A57C7"/>
    <w:rsid w:val="004B132B"/>
    <w:rsid w:val="004C3A9E"/>
    <w:rsid w:val="004D087A"/>
    <w:rsid w:val="004D1925"/>
    <w:rsid w:val="004D3010"/>
    <w:rsid w:val="004D3BEA"/>
    <w:rsid w:val="004D41D7"/>
    <w:rsid w:val="004D7D26"/>
    <w:rsid w:val="004E00F7"/>
    <w:rsid w:val="004F04BD"/>
    <w:rsid w:val="004F30A8"/>
    <w:rsid w:val="004F3DD7"/>
    <w:rsid w:val="00502E39"/>
    <w:rsid w:val="00503E32"/>
    <w:rsid w:val="00517E6D"/>
    <w:rsid w:val="005207D9"/>
    <w:rsid w:val="005245FD"/>
    <w:rsid w:val="00527627"/>
    <w:rsid w:val="005406E1"/>
    <w:rsid w:val="00542F66"/>
    <w:rsid w:val="005435A4"/>
    <w:rsid w:val="00550609"/>
    <w:rsid w:val="00551982"/>
    <w:rsid w:val="005542ED"/>
    <w:rsid w:val="0056480E"/>
    <w:rsid w:val="00566BFB"/>
    <w:rsid w:val="00570C48"/>
    <w:rsid w:val="00571CA4"/>
    <w:rsid w:val="005752D9"/>
    <w:rsid w:val="00575598"/>
    <w:rsid w:val="00576038"/>
    <w:rsid w:val="005902B3"/>
    <w:rsid w:val="00590CD6"/>
    <w:rsid w:val="0059236C"/>
    <w:rsid w:val="00593059"/>
    <w:rsid w:val="005950BE"/>
    <w:rsid w:val="005A0D16"/>
    <w:rsid w:val="005B4186"/>
    <w:rsid w:val="005B5B7A"/>
    <w:rsid w:val="005C25B1"/>
    <w:rsid w:val="005C3854"/>
    <w:rsid w:val="005C69F2"/>
    <w:rsid w:val="005D33C5"/>
    <w:rsid w:val="005E1779"/>
    <w:rsid w:val="005E5E19"/>
    <w:rsid w:val="005F03B2"/>
    <w:rsid w:val="005F084D"/>
    <w:rsid w:val="005F0E39"/>
    <w:rsid w:val="005F3321"/>
    <w:rsid w:val="00603531"/>
    <w:rsid w:val="00603F53"/>
    <w:rsid w:val="00607F69"/>
    <w:rsid w:val="006173DF"/>
    <w:rsid w:val="00623F8C"/>
    <w:rsid w:val="006275C0"/>
    <w:rsid w:val="006278F8"/>
    <w:rsid w:val="00627FEE"/>
    <w:rsid w:val="006320A4"/>
    <w:rsid w:val="00632A75"/>
    <w:rsid w:val="00633050"/>
    <w:rsid w:val="00634DB9"/>
    <w:rsid w:val="006361AC"/>
    <w:rsid w:val="00637684"/>
    <w:rsid w:val="00644782"/>
    <w:rsid w:val="00644A3E"/>
    <w:rsid w:val="006458E8"/>
    <w:rsid w:val="00645EF1"/>
    <w:rsid w:val="00654A47"/>
    <w:rsid w:val="006559E1"/>
    <w:rsid w:val="0065611C"/>
    <w:rsid w:val="006611A1"/>
    <w:rsid w:val="00676DAF"/>
    <w:rsid w:val="0069099B"/>
    <w:rsid w:val="00691972"/>
    <w:rsid w:val="00691BB2"/>
    <w:rsid w:val="006929EB"/>
    <w:rsid w:val="00693C69"/>
    <w:rsid w:val="00693CF2"/>
    <w:rsid w:val="00693E09"/>
    <w:rsid w:val="00697CB4"/>
    <w:rsid w:val="006A1A62"/>
    <w:rsid w:val="006A447D"/>
    <w:rsid w:val="006B1711"/>
    <w:rsid w:val="006B2D5A"/>
    <w:rsid w:val="006B66D4"/>
    <w:rsid w:val="006C37EC"/>
    <w:rsid w:val="006C4208"/>
    <w:rsid w:val="006C5A0E"/>
    <w:rsid w:val="006C7A7E"/>
    <w:rsid w:val="006D1698"/>
    <w:rsid w:val="006D1BC0"/>
    <w:rsid w:val="006D2D74"/>
    <w:rsid w:val="006D6AED"/>
    <w:rsid w:val="006D6C27"/>
    <w:rsid w:val="006E5CF0"/>
    <w:rsid w:val="006F13FA"/>
    <w:rsid w:val="00701965"/>
    <w:rsid w:val="00701C54"/>
    <w:rsid w:val="0070271C"/>
    <w:rsid w:val="007033C9"/>
    <w:rsid w:val="00711B42"/>
    <w:rsid w:val="00716B29"/>
    <w:rsid w:val="0073342F"/>
    <w:rsid w:val="007341DB"/>
    <w:rsid w:val="0073778E"/>
    <w:rsid w:val="00741AA5"/>
    <w:rsid w:val="007431D8"/>
    <w:rsid w:val="007449A2"/>
    <w:rsid w:val="0075223A"/>
    <w:rsid w:val="00764960"/>
    <w:rsid w:val="007671A3"/>
    <w:rsid w:val="007724D2"/>
    <w:rsid w:val="00774853"/>
    <w:rsid w:val="007814A9"/>
    <w:rsid w:val="007838C1"/>
    <w:rsid w:val="007849A5"/>
    <w:rsid w:val="00785579"/>
    <w:rsid w:val="00785653"/>
    <w:rsid w:val="00786274"/>
    <w:rsid w:val="00790E51"/>
    <w:rsid w:val="007943A0"/>
    <w:rsid w:val="007947B0"/>
    <w:rsid w:val="007B668D"/>
    <w:rsid w:val="007C0912"/>
    <w:rsid w:val="007C4A95"/>
    <w:rsid w:val="007C5514"/>
    <w:rsid w:val="007C5C78"/>
    <w:rsid w:val="007C656C"/>
    <w:rsid w:val="007D5E7E"/>
    <w:rsid w:val="007E0666"/>
    <w:rsid w:val="007E1DEB"/>
    <w:rsid w:val="007E7A9D"/>
    <w:rsid w:val="007F19ED"/>
    <w:rsid w:val="007F3864"/>
    <w:rsid w:val="007F47A1"/>
    <w:rsid w:val="007F7E17"/>
    <w:rsid w:val="00803B19"/>
    <w:rsid w:val="00806D3D"/>
    <w:rsid w:val="00807DAC"/>
    <w:rsid w:val="00812AE9"/>
    <w:rsid w:val="00816518"/>
    <w:rsid w:val="0082099F"/>
    <w:rsid w:val="00822226"/>
    <w:rsid w:val="00822A1B"/>
    <w:rsid w:val="008239C3"/>
    <w:rsid w:val="00824D0F"/>
    <w:rsid w:val="0083267B"/>
    <w:rsid w:val="00832E7B"/>
    <w:rsid w:val="00834E04"/>
    <w:rsid w:val="00837A26"/>
    <w:rsid w:val="00845CE0"/>
    <w:rsid w:val="00851957"/>
    <w:rsid w:val="0086479E"/>
    <w:rsid w:val="00865D63"/>
    <w:rsid w:val="0086680C"/>
    <w:rsid w:val="00870B9C"/>
    <w:rsid w:val="00872F1D"/>
    <w:rsid w:val="00873E74"/>
    <w:rsid w:val="00877BB3"/>
    <w:rsid w:val="00881355"/>
    <w:rsid w:val="00891F4C"/>
    <w:rsid w:val="00892E59"/>
    <w:rsid w:val="00894B6B"/>
    <w:rsid w:val="00897425"/>
    <w:rsid w:val="008A042E"/>
    <w:rsid w:val="008A162A"/>
    <w:rsid w:val="008A45C2"/>
    <w:rsid w:val="008B7CB8"/>
    <w:rsid w:val="008C02D8"/>
    <w:rsid w:val="008C3CB7"/>
    <w:rsid w:val="008C4DE9"/>
    <w:rsid w:val="008C610B"/>
    <w:rsid w:val="008E2E61"/>
    <w:rsid w:val="008E311E"/>
    <w:rsid w:val="008F4DEE"/>
    <w:rsid w:val="008F732D"/>
    <w:rsid w:val="00901BF8"/>
    <w:rsid w:val="009061EB"/>
    <w:rsid w:val="00907DA5"/>
    <w:rsid w:val="009128C2"/>
    <w:rsid w:val="00917E0C"/>
    <w:rsid w:val="009269F9"/>
    <w:rsid w:val="0093251A"/>
    <w:rsid w:val="00932D0B"/>
    <w:rsid w:val="009364D7"/>
    <w:rsid w:val="00940FF9"/>
    <w:rsid w:val="0094273D"/>
    <w:rsid w:val="00942928"/>
    <w:rsid w:val="009539CE"/>
    <w:rsid w:val="00954767"/>
    <w:rsid w:val="009576C8"/>
    <w:rsid w:val="00960343"/>
    <w:rsid w:val="009634BC"/>
    <w:rsid w:val="009672D4"/>
    <w:rsid w:val="009712CB"/>
    <w:rsid w:val="00974364"/>
    <w:rsid w:val="00977A98"/>
    <w:rsid w:val="00980D66"/>
    <w:rsid w:val="009858E7"/>
    <w:rsid w:val="009872CD"/>
    <w:rsid w:val="00992CD9"/>
    <w:rsid w:val="0099481D"/>
    <w:rsid w:val="00994A3F"/>
    <w:rsid w:val="009A333F"/>
    <w:rsid w:val="009A3EF4"/>
    <w:rsid w:val="009B16ED"/>
    <w:rsid w:val="009B5712"/>
    <w:rsid w:val="009D7278"/>
    <w:rsid w:val="009D7C3C"/>
    <w:rsid w:val="009E2747"/>
    <w:rsid w:val="009E3E4F"/>
    <w:rsid w:val="009E3E65"/>
    <w:rsid w:val="009E4506"/>
    <w:rsid w:val="009F4164"/>
    <w:rsid w:val="00A05335"/>
    <w:rsid w:val="00A10B68"/>
    <w:rsid w:val="00A1186F"/>
    <w:rsid w:val="00A17D3A"/>
    <w:rsid w:val="00A2377F"/>
    <w:rsid w:val="00A30006"/>
    <w:rsid w:val="00A36BA2"/>
    <w:rsid w:val="00A4248F"/>
    <w:rsid w:val="00A460BE"/>
    <w:rsid w:val="00A476ED"/>
    <w:rsid w:val="00A47898"/>
    <w:rsid w:val="00A50AD2"/>
    <w:rsid w:val="00A57504"/>
    <w:rsid w:val="00A5754B"/>
    <w:rsid w:val="00A60B62"/>
    <w:rsid w:val="00A649A1"/>
    <w:rsid w:val="00A71604"/>
    <w:rsid w:val="00A72426"/>
    <w:rsid w:val="00A735D1"/>
    <w:rsid w:val="00A73B7F"/>
    <w:rsid w:val="00A8021D"/>
    <w:rsid w:val="00A829CF"/>
    <w:rsid w:val="00A8462B"/>
    <w:rsid w:val="00A87FDB"/>
    <w:rsid w:val="00A91478"/>
    <w:rsid w:val="00A946D1"/>
    <w:rsid w:val="00AA018B"/>
    <w:rsid w:val="00AB257F"/>
    <w:rsid w:val="00AB2F3D"/>
    <w:rsid w:val="00AB5A4E"/>
    <w:rsid w:val="00AC0880"/>
    <w:rsid w:val="00AC375B"/>
    <w:rsid w:val="00AD00FB"/>
    <w:rsid w:val="00AD3356"/>
    <w:rsid w:val="00AD5B1E"/>
    <w:rsid w:val="00AF415E"/>
    <w:rsid w:val="00AF51F3"/>
    <w:rsid w:val="00B06AE8"/>
    <w:rsid w:val="00B1094D"/>
    <w:rsid w:val="00B10E54"/>
    <w:rsid w:val="00B11B89"/>
    <w:rsid w:val="00B21EDC"/>
    <w:rsid w:val="00B3290D"/>
    <w:rsid w:val="00B418AB"/>
    <w:rsid w:val="00B54189"/>
    <w:rsid w:val="00B61215"/>
    <w:rsid w:val="00B67C5E"/>
    <w:rsid w:val="00B72E50"/>
    <w:rsid w:val="00B77743"/>
    <w:rsid w:val="00B83DE4"/>
    <w:rsid w:val="00B84AB9"/>
    <w:rsid w:val="00B84DAD"/>
    <w:rsid w:val="00B9361D"/>
    <w:rsid w:val="00BA1D99"/>
    <w:rsid w:val="00BA4735"/>
    <w:rsid w:val="00BA7528"/>
    <w:rsid w:val="00BB0E89"/>
    <w:rsid w:val="00BB1AFE"/>
    <w:rsid w:val="00BB2107"/>
    <w:rsid w:val="00BB442D"/>
    <w:rsid w:val="00BD7302"/>
    <w:rsid w:val="00BE2446"/>
    <w:rsid w:val="00BE3D16"/>
    <w:rsid w:val="00BF02E8"/>
    <w:rsid w:val="00BF0FEC"/>
    <w:rsid w:val="00BF15FF"/>
    <w:rsid w:val="00BF21B9"/>
    <w:rsid w:val="00C13AD1"/>
    <w:rsid w:val="00C15032"/>
    <w:rsid w:val="00C16700"/>
    <w:rsid w:val="00C27D86"/>
    <w:rsid w:val="00C4450D"/>
    <w:rsid w:val="00C50957"/>
    <w:rsid w:val="00C54240"/>
    <w:rsid w:val="00C54629"/>
    <w:rsid w:val="00C567BA"/>
    <w:rsid w:val="00C56AF6"/>
    <w:rsid w:val="00C56C8A"/>
    <w:rsid w:val="00C57EDC"/>
    <w:rsid w:val="00C632CC"/>
    <w:rsid w:val="00C71480"/>
    <w:rsid w:val="00C744FC"/>
    <w:rsid w:val="00C82702"/>
    <w:rsid w:val="00C872B1"/>
    <w:rsid w:val="00C96387"/>
    <w:rsid w:val="00CA5A4D"/>
    <w:rsid w:val="00CA628A"/>
    <w:rsid w:val="00CB0843"/>
    <w:rsid w:val="00CB4076"/>
    <w:rsid w:val="00CB593A"/>
    <w:rsid w:val="00CB7805"/>
    <w:rsid w:val="00CC00B5"/>
    <w:rsid w:val="00CC0F9F"/>
    <w:rsid w:val="00CD1549"/>
    <w:rsid w:val="00CD402B"/>
    <w:rsid w:val="00CE0588"/>
    <w:rsid w:val="00CE19F5"/>
    <w:rsid w:val="00CE3A2B"/>
    <w:rsid w:val="00CE5144"/>
    <w:rsid w:val="00CE653C"/>
    <w:rsid w:val="00CF47DC"/>
    <w:rsid w:val="00CF4B2F"/>
    <w:rsid w:val="00D008DF"/>
    <w:rsid w:val="00D00D72"/>
    <w:rsid w:val="00D11085"/>
    <w:rsid w:val="00D1627B"/>
    <w:rsid w:val="00D1648A"/>
    <w:rsid w:val="00D2447A"/>
    <w:rsid w:val="00D2660C"/>
    <w:rsid w:val="00D31F46"/>
    <w:rsid w:val="00D333D9"/>
    <w:rsid w:val="00D3759A"/>
    <w:rsid w:val="00D37FB4"/>
    <w:rsid w:val="00D41909"/>
    <w:rsid w:val="00D44FFA"/>
    <w:rsid w:val="00D45E5D"/>
    <w:rsid w:val="00D53A86"/>
    <w:rsid w:val="00D5635F"/>
    <w:rsid w:val="00D617A5"/>
    <w:rsid w:val="00D625EA"/>
    <w:rsid w:val="00D62886"/>
    <w:rsid w:val="00D62D17"/>
    <w:rsid w:val="00D63A8B"/>
    <w:rsid w:val="00D64727"/>
    <w:rsid w:val="00D67819"/>
    <w:rsid w:val="00D7037C"/>
    <w:rsid w:val="00D72DAB"/>
    <w:rsid w:val="00D76C39"/>
    <w:rsid w:val="00D77B7F"/>
    <w:rsid w:val="00D97588"/>
    <w:rsid w:val="00DB0345"/>
    <w:rsid w:val="00DB283D"/>
    <w:rsid w:val="00DB49A8"/>
    <w:rsid w:val="00DC08F8"/>
    <w:rsid w:val="00DD01DB"/>
    <w:rsid w:val="00DD25F1"/>
    <w:rsid w:val="00DF1BFD"/>
    <w:rsid w:val="00DF2F94"/>
    <w:rsid w:val="00DF4DE1"/>
    <w:rsid w:val="00E0003F"/>
    <w:rsid w:val="00E01C0D"/>
    <w:rsid w:val="00E0298F"/>
    <w:rsid w:val="00E02E3F"/>
    <w:rsid w:val="00E0540D"/>
    <w:rsid w:val="00E15D9A"/>
    <w:rsid w:val="00E21DF1"/>
    <w:rsid w:val="00E23948"/>
    <w:rsid w:val="00E37BE6"/>
    <w:rsid w:val="00E40527"/>
    <w:rsid w:val="00E43FF7"/>
    <w:rsid w:val="00E47BB7"/>
    <w:rsid w:val="00E506BD"/>
    <w:rsid w:val="00E517CF"/>
    <w:rsid w:val="00E60509"/>
    <w:rsid w:val="00E61B6C"/>
    <w:rsid w:val="00E7277C"/>
    <w:rsid w:val="00E77FB4"/>
    <w:rsid w:val="00E836A3"/>
    <w:rsid w:val="00E83B7B"/>
    <w:rsid w:val="00E86B10"/>
    <w:rsid w:val="00E93485"/>
    <w:rsid w:val="00E94936"/>
    <w:rsid w:val="00E97B59"/>
    <w:rsid w:val="00EB4838"/>
    <w:rsid w:val="00EB794A"/>
    <w:rsid w:val="00EB7C78"/>
    <w:rsid w:val="00EC0E6F"/>
    <w:rsid w:val="00EC43D0"/>
    <w:rsid w:val="00EC4689"/>
    <w:rsid w:val="00EC7AD0"/>
    <w:rsid w:val="00ED1ACE"/>
    <w:rsid w:val="00ED57B4"/>
    <w:rsid w:val="00EE2133"/>
    <w:rsid w:val="00EE6539"/>
    <w:rsid w:val="00F017BC"/>
    <w:rsid w:val="00F14B43"/>
    <w:rsid w:val="00F20CCF"/>
    <w:rsid w:val="00F21B2E"/>
    <w:rsid w:val="00F258CD"/>
    <w:rsid w:val="00F31D10"/>
    <w:rsid w:val="00F3308F"/>
    <w:rsid w:val="00F419F2"/>
    <w:rsid w:val="00F42148"/>
    <w:rsid w:val="00F4634D"/>
    <w:rsid w:val="00F4667E"/>
    <w:rsid w:val="00F47097"/>
    <w:rsid w:val="00F50FAC"/>
    <w:rsid w:val="00F52143"/>
    <w:rsid w:val="00F60C7F"/>
    <w:rsid w:val="00F61217"/>
    <w:rsid w:val="00F61750"/>
    <w:rsid w:val="00F6185F"/>
    <w:rsid w:val="00F62850"/>
    <w:rsid w:val="00F638E1"/>
    <w:rsid w:val="00F73628"/>
    <w:rsid w:val="00F737BB"/>
    <w:rsid w:val="00F7675C"/>
    <w:rsid w:val="00F80F0E"/>
    <w:rsid w:val="00F83333"/>
    <w:rsid w:val="00F84698"/>
    <w:rsid w:val="00F87182"/>
    <w:rsid w:val="00F87D6F"/>
    <w:rsid w:val="00F927DB"/>
    <w:rsid w:val="00F93D94"/>
    <w:rsid w:val="00F94EF5"/>
    <w:rsid w:val="00F97254"/>
    <w:rsid w:val="00FA2130"/>
    <w:rsid w:val="00FA5F06"/>
    <w:rsid w:val="00FB491A"/>
    <w:rsid w:val="00FC1B67"/>
    <w:rsid w:val="00FC26E2"/>
    <w:rsid w:val="00FC4A6A"/>
    <w:rsid w:val="00FD750D"/>
    <w:rsid w:val="00FD7870"/>
    <w:rsid w:val="00FE0D1E"/>
    <w:rsid w:val="00FE65C1"/>
    <w:rsid w:val="00FE7CDD"/>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apps2.tc.gc.ca/saf-sec-sur/7/ncdb-bndc/p.aspx?l=en" TargetMode="External"/><Relationship Id="rId1" Type="http://schemas.openxmlformats.org/officeDocument/2006/relationships/hyperlink" Target="https://data.torontopolice.on.ca/pages/cyclist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opendata.vancouver.ca/explore/dataset/bikeways/information"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ata.calgary.ca/Transportation-Transit/Calgary-Bikeways/jjqk-9b73"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opendata.vancouver.ca/explore/dataset/public-streets/information/?location=16,49.24772,-123.19169" TargetMode="External"/><Relationship Id="rId40" Type="http://schemas.openxmlformats.org/officeDocument/2006/relationships/hyperlink" Target="https://www.calgary.ca/planning/transportation/road-classification.html" TargetMode="External"/><Relationship Id="rId45" Type="http://schemas.openxmlformats.org/officeDocument/2006/relationships/hyperlink" Target="https://open.toronto.ca/dataset/cycling-network/"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open.toronto.ca/dataset/toronto-centreline-tcl/"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ata.calgary.ca/Recreation-and-Culture/Parks-Pathways/qndb-27qm" TargetMode="Externa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opendata.vancouver.ca/explore/dataset/lanes/information/?location=15,49.24423,-123.1524"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ata.calgary.ca/Transportation-Transit/Street-Centreline/4dx8-rtm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35</Pages>
  <Words>22440</Words>
  <Characters>127908</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78</cp:revision>
  <cp:lastPrinted>2023-08-14T18:22:00Z</cp:lastPrinted>
  <dcterms:created xsi:type="dcterms:W3CDTF">2024-05-21T19:08:00Z</dcterms:created>
  <dcterms:modified xsi:type="dcterms:W3CDTF">2024-05-26T06:05:00Z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id="sgKTIxR4"/&gt;&lt;style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