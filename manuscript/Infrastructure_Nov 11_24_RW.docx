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3BBE6C5C" w:rsidR="003B416B" w:rsidRPr="003E4E94" w:rsidRDefault="00D21AEC">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Evolution of Dedicated Cycling Infrastructure in</w:t>
      </w:r>
      <w:r w:rsidR="00872B71" w:rsidRPr="003E4E94">
        <w:rPr>
          <w:rFonts w:ascii="Times New Roman" w:eastAsia="Times New Roman" w:hAnsi="Times New Roman" w:cs="Times New Roman"/>
          <w:b/>
          <w:sz w:val="24"/>
          <w:szCs w:val="24"/>
        </w:rPr>
        <w:t xml:space="preserve"> Three</w:t>
      </w:r>
      <w:r w:rsidRPr="003E4E94">
        <w:rPr>
          <w:rFonts w:ascii="Times New Roman" w:eastAsia="Times New Roman" w:hAnsi="Times New Roman" w:cs="Times New Roman"/>
          <w:b/>
          <w:sz w:val="24"/>
          <w:szCs w:val="24"/>
        </w:rPr>
        <w:t xml:space="preserve"> </w:t>
      </w:r>
      <w:sdt>
        <w:sdtPr>
          <w:rPr>
            <w:rFonts w:ascii="Times New Roman" w:hAnsi="Times New Roman" w:cs="Times New Roman"/>
          </w:rPr>
          <w:tag w:val="goog_rdk_0"/>
          <w:id w:val="-1762210511"/>
        </w:sdtPr>
        <w:sdtContent/>
      </w:sdt>
      <w:r w:rsidRPr="003E4E94">
        <w:rPr>
          <w:rFonts w:ascii="Times New Roman" w:eastAsia="Times New Roman" w:hAnsi="Times New Roman" w:cs="Times New Roman"/>
          <w:b/>
          <w:sz w:val="24"/>
          <w:szCs w:val="24"/>
        </w:rPr>
        <w:t>Canadian Cities</w:t>
      </w:r>
      <w:r w:rsidR="00D63915">
        <w:rPr>
          <w:rFonts w:ascii="Times New Roman" w:eastAsia="Times New Roman" w:hAnsi="Times New Roman" w:cs="Times New Roman"/>
          <w:b/>
          <w:sz w:val="24"/>
          <w:szCs w:val="24"/>
        </w:rPr>
        <w:t xml:space="preserve">: </w:t>
      </w:r>
      <w:r w:rsidR="00872B71" w:rsidRPr="003E4E94">
        <w:rPr>
          <w:rFonts w:ascii="Times New Roman" w:eastAsia="Times New Roman" w:hAnsi="Times New Roman" w:cs="Times New Roman"/>
          <w:b/>
          <w:sz w:val="24"/>
          <w:szCs w:val="24"/>
        </w:rPr>
        <w:t xml:space="preserve">2009 </w:t>
      </w:r>
      <w:r w:rsidRPr="003E4E94">
        <w:rPr>
          <w:rFonts w:ascii="Times New Roman" w:eastAsia="Times New Roman" w:hAnsi="Times New Roman" w:cs="Times New Roman"/>
          <w:b/>
          <w:sz w:val="24"/>
          <w:szCs w:val="24"/>
        </w:rPr>
        <w:t>to 2022</w:t>
      </w:r>
    </w:p>
    <w:p w14:paraId="00000002" w14:textId="14341F30" w:rsidR="003B416B" w:rsidRPr="003E4E94" w:rsidRDefault="00A064E4">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Linda </w:t>
      </w:r>
      <w:proofErr w:type="spellStart"/>
      <w:proofErr w:type="gramStart"/>
      <w:r w:rsidRPr="003E4E94">
        <w:rPr>
          <w:rFonts w:ascii="Times New Roman" w:eastAsia="Times New Roman" w:hAnsi="Times New Roman" w:cs="Times New Roman"/>
          <w:sz w:val="24"/>
          <w:szCs w:val="24"/>
        </w:rPr>
        <w:t>Rothman,</w:t>
      </w:r>
      <w:r w:rsidR="0024700F" w:rsidRPr="003E4E94">
        <w:rPr>
          <w:rFonts w:ascii="Times New Roman" w:eastAsia="Times New Roman" w:hAnsi="Times New Roman" w:cs="Times New Roman"/>
          <w:sz w:val="24"/>
          <w:szCs w:val="24"/>
          <w:vertAlign w:val="superscript"/>
        </w:rPr>
        <w:t>a</w:t>
      </w:r>
      <w:proofErr w:type="gramEnd"/>
      <w:r w:rsidR="00C23890">
        <w:rPr>
          <w:rFonts w:ascii="Times New Roman" w:eastAsia="Times New Roman" w:hAnsi="Times New Roman" w:cs="Times New Roman"/>
          <w:sz w:val="24"/>
          <w:szCs w:val="24"/>
          <w:vertAlign w:val="superscript"/>
        </w:rPr>
        <w:t>,b</w:t>
      </w:r>
      <w:proofErr w:type="spellEnd"/>
      <w:r w:rsidRPr="00D37F9F">
        <w:rPr>
          <w:rFonts w:ascii="Times New Roman" w:eastAsia="Times New Roman" w:hAnsi="Times New Roman" w:cs="Times New Roman"/>
          <w:sz w:val="24"/>
          <w:szCs w:val="24"/>
        </w:rPr>
        <w:t xml:space="preserve"> </w:t>
      </w:r>
      <w:r w:rsidR="00D21AEC" w:rsidRPr="003E4E94">
        <w:rPr>
          <w:rFonts w:ascii="Times New Roman" w:eastAsia="Times New Roman" w:hAnsi="Times New Roman" w:cs="Times New Roman"/>
          <w:sz w:val="24"/>
          <w:szCs w:val="24"/>
        </w:rPr>
        <w:t xml:space="preserve">Richard </w:t>
      </w:r>
      <w:proofErr w:type="spellStart"/>
      <w:r w:rsidR="00D21AEC" w:rsidRPr="003E4E94">
        <w:rPr>
          <w:rFonts w:ascii="Times New Roman" w:eastAsia="Times New Roman" w:hAnsi="Times New Roman" w:cs="Times New Roman"/>
          <w:sz w:val="24"/>
          <w:szCs w:val="24"/>
        </w:rPr>
        <w:t>Wen</w:t>
      </w:r>
      <w:r w:rsidR="0024700F" w:rsidRPr="003E4E94">
        <w:rPr>
          <w:rFonts w:ascii="Times New Roman" w:eastAsia="Times New Roman" w:hAnsi="Times New Roman" w:cs="Times New Roman"/>
          <w:sz w:val="24"/>
          <w:szCs w:val="24"/>
          <w:vertAlign w:val="superscript"/>
        </w:rPr>
        <w:t>b</w:t>
      </w:r>
      <w:proofErr w:type="spellEnd"/>
      <w:r w:rsidR="00D21AEC" w:rsidRPr="003E4E94">
        <w:rPr>
          <w:rFonts w:ascii="Times New Roman" w:eastAsia="Times New Roman" w:hAnsi="Times New Roman" w:cs="Times New Roman"/>
          <w:sz w:val="24"/>
          <w:szCs w:val="24"/>
        </w:rPr>
        <w:t xml:space="preserve">, Andrew </w:t>
      </w:r>
      <w:proofErr w:type="spellStart"/>
      <w:r w:rsidR="00D21AEC" w:rsidRPr="003E4E94">
        <w:rPr>
          <w:rFonts w:ascii="Times New Roman" w:eastAsia="Times New Roman" w:hAnsi="Times New Roman" w:cs="Times New Roman"/>
          <w:sz w:val="24"/>
          <w:szCs w:val="24"/>
        </w:rPr>
        <w:t>Howard</w:t>
      </w:r>
      <w:r w:rsidR="0024700F" w:rsidRPr="003E4E94">
        <w:rPr>
          <w:rFonts w:ascii="Times New Roman" w:eastAsia="Times New Roman" w:hAnsi="Times New Roman" w:cs="Times New Roman"/>
          <w:sz w:val="24"/>
          <w:szCs w:val="24"/>
          <w:vertAlign w:val="superscript"/>
        </w:rPr>
        <w:t>c</w:t>
      </w:r>
      <w:proofErr w:type="spellEnd"/>
      <w:r w:rsidR="00F74438" w:rsidRPr="003E4E94">
        <w:rPr>
          <w:rFonts w:ascii="Times New Roman" w:eastAsia="Times New Roman" w:hAnsi="Times New Roman" w:cs="Times New Roman"/>
          <w:sz w:val="24"/>
          <w:szCs w:val="24"/>
        </w:rPr>
        <w:t>,</w:t>
      </w:r>
      <w:r w:rsidR="001D258F" w:rsidRPr="003E4E94">
        <w:rPr>
          <w:rFonts w:ascii="Times New Roman" w:eastAsia="Times New Roman" w:hAnsi="Times New Roman" w:cs="Times New Roman"/>
          <w:sz w:val="24"/>
          <w:szCs w:val="24"/>
        </w:rPr>
        <w:t xml:space="preserve"> Konrad </w:t>
      </w:r>
      <w:proofErr w:type="spellStart"/>
      <w:r w:rsidR="001D258F" w:rsidRPr="003E4E94">
        <w:rPr>
          <w:rFonts w:ascii="Times New Roman" w:eastAsia="Times New Roman" w:hAnsi="Times New Roman" w:cs="Times New Roman"/>
          <w:sz w:val="24"/>
          <w:szCs w:val="24"/>
        </w:rPr>
        <w:t>Samsel</w:t>
      </w:r>
      <w:r w:rsidR="0024700F" w:rsidRPr="003E4E94">
        <w:rPr>
          <w:rFonts w:ascii="Times New Roman" w:eastAsia="Times New Roman" w:hAnsi="Times New Roman" w:cs="Times New Roman"/>
          <w:sz w:val="24"/>
          <w:szCs w:val="24"/>
          <w:vertAlign w:val="superscript"/>
        </w:rPr>
        <w:t>a,b</w:t>
      </w:r>
      <w:proofErr w:type="spellEnd"/>
      <w:r w:rsidR="001D258F" w:rsidRPr="003E4E94">
        <w:rPr>
          <w:rFonts w:ascii="Times New Roman" w:eastAsia="Times New Roman" w:hAnsi="Times New Roman" w:cs="Times New Roman"/>
          <w:sz w:val="24"/>
          <w:szCs w:val="24"/>
        </w:rPr>
        <w:t xml:space="preserve">, </w:t>
      </w:r>
      <w:r w:rsidR="00D21AEC" w:rsidRPr="003E4E94">
        <w:rPr>
          <w:rFonts w:ascii="Times New Roman" w:eastAsia="Times New Roman" w:hAnsi="Times New Roman" w:cs="Times New Roman"/>
          <w:sz w:val="24"/>
          <w:szCs w:val="24"/>
        </w:rPr>
        <w:t>Meg</w:t>
      </w:r>
      <w:sdt>
        <w:sdtPr>
          <w:rPr>
            <w:rFonts w:ascii="Times New Roman" w:hAnsi="Times New Roman" w:cs="Times New Roman"/>
          </w:rPr>
          <w:tag w:val="goog_rdk_2"/>
          <w:id w:val="2027742900"/>
        </w:sdtPr>
        <w:sdtContent>
          <w:r w:rsidR="00D21AEC" w:rsidRPr="003E4E94">
            <w:rPr>
              <w:rFonts w:ascii="Times New Roman" w:eastAsia="Times New Roman" w:hAnsi="Times New Roman" w:cs="Times New Roman"/>
              <w:sz w:val="24"/>
              <w:szCs w:val="24"/>
            </w:rPr>
            <w:t>h</w:t>
          </w:r>
        </w:sdtContent>
      </w:sdt>
      <w:r w:rsidR="00D21AEC" w:rsidRPr="003E4E94">
        <w:rPr>
          <w:rFonts w:ascii="Times New Roman" w:eastAsia="Times New Roman" w:hAnsi="Times New Roman" w:cs="Times New Roman"/>
          <w:sz w:val="24"/>
          <w:szCs w:val="24"/>
        </w:rPr>
        <w:t xml:space="preserve">an </w:t>
      </w:r>
      <w:proofErr w:type="spellStart"/>
      <w:r w:rsidR="00D21AEC" w:rsidRPr="003E4E94">
        <w:rPr>
          <w:rFonts w:ascii="Times New Roman" w:eastAsia="Times New Roman" w:hAnsi="Times New Roman" w:cs="Times New Roman"/>
          <w:sz w:val="24"/>
          <w:szCs w:val="24"/>
        </w:rPr>
        <w:t>Winters</w:t>
      </w:r>
      <w:r w:rsidR="0024700F" w:rsidRPr="003E4E94">
        <w:rPr>
          <w:rFonts w:ascii="Times New Roman" w:eastAsia="Times New Roman" w:hAnsi="Times New Roman" w:cs="Times New Roman"/>
          <w:sz w:val="24"/>
          <w:szCs w:val="24"/>
          <w:vertAlign w:val="superscript"/>
        </w:rPr>
        <w:t>d</w:t>
      </w:r>
      <w:proofErr w:type="spellEnd"/>
      <w:r w:rsidR="00D21AEC" w:rsidRPr="003E4E94">
        <w:rPr>
          <w:rFonts w:ascii="Times New Roman" w:eastAsia="Times New Roman" w:hAnsi="Times New Roman" w:cs="Times New Roman"/>
          <w:sz w:val="24"/>
          <w:szCs w:val="24"/>
        </w:rPr>
        <w:t xml:space="preserve">, </w:t>
      </w:r>
      <w:r w:rsidR="008314B0">
        <w:rPr>
          <w:rFonts w:ascii="Times New Roman" w:eastAsia="Times New Roman" w:hAnsi="Times New Roman" w:cs="Times New Roman"/>
          <w:sz w:val="24"/>
          <w:szCs w:val="24"/>
        </w:rPr>
        <w:t xml:space="preserve">M. </w:t>
      </w:r>
      <w:r w:rsidR="00C23890">
        <w:rPr>
          <w:rFonts w:ascii="Times New Roman" w:eastAsia="Times New Roman" w:hAnsi="Times New Roman" w:cs="Times New Roman"/>
          <w:sz w:val="24"/>
          <w:szCs w:val="24"/>
        </w:rPr>
        <w:t xml:space="preserve">Anne </w:t>
      </w:r>
      <w:proofErr w:type="spellStart"/>
      <w:r w:rsidR="00C23890">
        <w:rPr>
          <w:rFonts w:ascii="Times New Roman" w:eastAsia="Times New Roman" w:hAnsi="Times New Roman" w:cs="Times New Roman"/>
          <w:sz w:val="24"/>
          <w:szCs w:val="24"/>
        </w:rPr>
        <w:t>Harris</w:t>
      </w:r>
      <w:r w:rsidR="00C23890" w:rsidRPr="00C23890">
        <w:rPr>
          <w:rFonts w:ascii="Times New Roman" w:eastAsia="Times New Roman" w:hAnsi="Times New Roman" w:cs="Times New Roman"/>
          <w:sz w:val="24"/>
          <w:szCs w:val="24"/>
          <w:vertAlign w:val="superscript"/>
        </w:rPr>
        <w:t>a</w:t>
      </w:r>
      <w:r w:rsidR="00C23890">
        <w:rPr>
          <w:rFonts w:ascii="Times New Roman" w:eastAsia="Times New Roman" w:hAnsi="Times New Roman" w:cs="Times New Roman"/>
          <w:sz w:val="24"/>
          <w:szCs w:val="24"/>
          <w:vertAlign w:val="superscript"/>
        </w:rPr>
        <w:t>,b</w:t>
      </w:r>
      <w:r w:rsidR="00C23890">
        <w:rPr>
          <w:rFonts w:ascii="Times New Roman" w:eastAsia="Times New Roman" w:hAnsi="Times New Roman" w:cs="Times New Roman"/>
          <w:sz w:val="24"/>
          <w:szCs w:val="24"/>
        </w:rPr>
        <w:t>,</w:t>
      </w:r>
      <w:r w:rsidR="00D21AEC" w:rsidRPr="003E4E94">
        <w:rPr>
          <w:rFonts w:ascii="Times New Roman" w:eastAsia="Times New Roman" w:hAnsi="Times New Roman" w:cs="Times New Roman"/>
          <w:sz w:val="24"/>
          <w:szCs w:val="24"/>
        </w:rPr>
        <w:t>Moreno</w:t>
      </w:r>
      <w:proofErr w:type="spellEnd"/>
      <w:r w:rsidR="00D21AEC" w:rsidRPr="003E4E94">
        <w:rPr>
          <w:rFonts w:ascii="Times New Roman" w:eastAsia="Times New Roman" w:hAnsi="Times New Roman" w:cs="Times New Roman"/>
          <w:sz w:val="24"/>
          <w:szCs w:val="24"/>
        </w:rPr>
        <w:t xml:space="preserve"> </w:t>
      </w:r>
      <w:proofErr w:type="spellStart"/>
      <w:r w:rsidR="00D21AEC" w:rsidRPr="003E4E94">
        <w:rPr>
          <w:rFonts w:ascii="Times New Roman" w:eastAsia="Times New Roman" w:hAnsi="Times New Roman" w:cs="Times New Roman"/>
          <w:sz w:val="24"/>
          <w:szCs w:val="24"/>
        </w:rPr>
        <w:t>Zanotto</w:t>
      </w:r>
      <w:r w:rsidR="0024700F" w:rsidRPr="003E4E94">
        <w:rPr>
          <w:rFonts w:ascii="Times New Roman" w:eastAsia="Times New Roman" w:hAnsi="Times New Roman" w:cs="Times New Roman"/>
          <w:sz w:val="24"/>
          <w:szCs w:val="24"/>
          <w:vertAlign w:val="superscript"/>
        </w:rPr>
        <w:t>d</w:t>
      </w:r>
      <w:proofErr w:type="spellEnd"/>
      <w:r w:rsidR="00D21AEC" w:rsidRPr="003E4E94">
        <w:rPr>
          <w:rFonts w:ascii="Times New Roman" w:eastAsia="Times New Roman" w:hAnsi="Times New Roman" w:cs="Times New Roman"/>
          <w:sz w:val="24"/>
          <w:szCs w:val="24"/>
        </w:rPr>
        <w:t xml:space="preserve">, Brent </w:t>
      </w:r>
      <w:proofErr w:type="spellStart"/>
      <w:r w:rsidR="00D21AEC" w:rsidRPr="003E4E94">
        <w:rPr>
          <w:rFonts w:ascii="Times New Roman" w:eastAsia="Times New Roman" w:hAnsi="Times New Roman" w:cs="Times New Roman"/>
          <w:sz w:val="24"/>
          <w:szCs w:val="24"/>
        </w:rPr>
        <w:t>Hagel</w:t>
      </w:r>
      <w:r w:rsidR="0024700F" w:rsidRPr="003E4E94">
        <w:rPr>
          <w:rFonts w:ascii="Times New Roman" w:eastAsia="Times New Roman" w:hAnsi="Times New Roman" w:cs="Times New Roman"/>
          <w:sz w:val="24"/>
          <w:szCs w:val="24"/>
          <w:vertAlign w:val="superscript"/>
        </w:rPr>
        <w:t>e</w:t>
      </w:r>
      <w:r w:rsidR="0034150E">
        <w:rPr>
          <w:rFonts w:ascii="Times New Roman" w:eastAsia="Times New Roman" w:hAnsi="Times New Roman" w:cs="Times New Roman"/>
          <w:sz w:val="24"/>
          <w:szCs w:val="24"/>
          <w:vertAlign w:val="superscript"/>
        </w:rPr>
        <w:t>,f</w:t>
      </w:r>
      <w:proofErr w:type="spellEnd"/>
      <w:r w:rsidR="007D6F5C" w:rsidRPr="003E4E94">
        <w:rPr>
          <w:rFonts w:ascii="Times New Roman" w:eastAsia="Times New Roman" w:hAnsi="Times New Roman" w:cs="Times New Roman"/>
          <w:sz w:val="24"/>
          <w:szCs w:val="24"/>
        </w:rPr>
        <w:t>,</w:t>
      </w:r>
      <w:r w:rsidR="006404E0" w:rsidRPr="003E4E94">
        <w:rPr>
          <w:rFonts w:ascii="Times New Roman" w:eastAsia="Times New Roman" w:hAnsi="Times New Roman" w:cs="Times New Roman"/>
          <w:sz w:val="24"/>
          <w:szCs w:val="24"/>
        </w:rPr>
        <w:t xml:space="preserve"> </w:t>
      </w:r>
      <w:r w:rsidR="00D21AEC" w:rsidRPr="003E4E94">
        <w:rPr>
          <w:rFonts w:ascii="Times New Roman" w:eastAsia="Times New Roman" w:hAnsi="Times New Roman" w:cs="Times New Roman"/>
          <w:sz w:val="24"/>
          <w:szCs w:val="24"/>
        </w:rPr>
        <w:t xml:space="preserve">Colin </w:t>
      </w:r>
      <w:proofErr w:type="spellStart"/>
      <w:r w:rsidR="00D21AEC" w:rsidRPr="003E4E94">
        <w:rPr>
          <w:rFonts w:ascii="Times New Roman" w:eastAsia="Times New Roman" w:hAnsi="Times New Roman" w:cs="Times New Roman"/>
          <w:sz w:val="24"/>
          <w:szCs w:val="24"/>
        </w:rPr>
        <w:t>Macarthur</w:t>
      </w:r>
      <w:r w:rsidR="0024700F" w:rsidRPr="003E4E94">
        <w:rPr>
          <w:rFonts w:ascii="Times New Roman" w:eastAsia="Times New Roman" w:hAnsi="Times New Roman" w:cs="Times New Roman"/>
          <w:sz w:val="24"/>
          <w:szCs w:val="24"/>
          <w:vertAlign w:val="superscript"/>
        </w:rPr>
        <w:t>c</w:t>
      </w:r>
      <w:proofErr w:type="spellEnd"/>
      <w:r w:rsidR="00D21AEC" w:rsidRPr="003E4E94">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 xml:space="preserve">Brice </w:t>
      </w:r>
      <w:proofErr w:type="spellStart"/>
      <w:r w:rsidRPr="003E4E94">
        <w:rPr>
          <w:rFonts w:ascii="Times New Roman" w:eastAsia="Times New Roman" w:hAnsi="Times New Roman" w:cs="Times New Roman"/>
          <w:sz w:val="24"/>
          <w:szCs w:val="24"/>
        </w:rPr>
        <w:t>Batomen</w:t>
      </w:r>
      <w:r w:rsidR="0024700F" w:rsidRPr="003E4E94">
        <w:rPr>
          <w:rFonts w:ascii="Times New Roman" w:eastAsia="Times New Roman" w:hAnsi="Times New Roman" w:cs="Times New Roman"/>
          <w:sz w:val="24"/>
          <w:szCs w:val="24"/>
          <w:vertAlign w:val="superscript"/>
        </w:rPr>
        <w:t>b</w:t>
      </w:r>
      <w:proofErr w:type="spellEnd"/>
    </w:p>
    <w:p w14:paraId="00000003" w14:textId="77777777" w:rsidR="003B416B" w:rsidRPr="003E4E94" w:rsidRDefault="003B416B">
      <w:pPr>
        <w:rPr>
          <w:rFonts w:ascii="Times New Roman" w:eastAsia="Times New Roman" w:hAnsi="Times New Roman" w:cs="Times New Roman"/>
          <w:sz w:val="24"/>
          <w:szCs w:val="24"/>
        </w:rPr>
      </w:pPr>
    </w:p>
    <w:p w14:paraId="00000004" w14:textId="6EB9E7BC" w:rsidR="003B416B" w:rsidRPr="003E4E94" w:rsidRDefault="00D21AEC" w:rsidP="006B7779">
      <w:pPr>
        <w:tabs>
          <w:tab w:val="left" w:pos="8550"/>
        </w:tabs>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Affiliations: </w:t>
      </w:r>
      <w:r w:rsidR="006B7779" w:rsidRPr="003E4E94">
        <w:rPr>
          <w:rFonts w:ascii="Times New Roman" w:eastAsia="Times New Roman" w:hAnsi="Times New Roman" w:cs="Times New Roman"/>
          <w:sz w:val="24"/>
          <w:szCs w:val="24"/>
        </w:rPr>
        <w:tab/>
      </w:r>
    </w:p>
    <w:p w14:paraId="7DD8358F" w14:textId="77777777" w:rsidR="0024700F" w:rsidRPr="003E4E94" w:rsidRDefault="00A064E4"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School of Occupational and Public Health, Toronto Metropolitan University, 350 Victoria Street, Toronto ON M5B 2K3</w:t>
      </w:r>
    </w:p>
    <w:p w14:paraId="42CE66FD" w14:textId="77777777" w:rsidR="0024700F" w:rsidRPr="003E4E94" w:rsidRDefault="00D21AEC"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Dalla Lana School of Public Health, University of Toronto, 155 College Street, Toronto ON M5T 3M7</w:t>
      </w:r>
    </w:p>
    <w:p w14:paraId="45AC707F" w14:textId="77777777" w:rsidR="0024700F" w:rsidRPr="003E4E94" w:rsidRDefault="00D21AEC"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Child Health Evaluative Sciences, SickKids Research Institute, 686 Bay St, Toronto, ON, Canada M5G 0A4</w:t>
      </w:r>
    </w:p>
    <w:p w14:paraId="3BBAE819" w14:textId="77777777" w:rsidR="0024700F" w:rsidRPr="003E4E94" w:rsidRDefault="00D21AEC"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 xml:space="preserve">Faculty of Health Sciences, Simon Fraser University, 8888 University Drive, Burnaby, BC, Canada, </w:t>
      </w:r>
      <w:sdt>
        <w:sdtPr>
          <w:rPr>
            <w:rFonts w:ascii="Times New Roman" w:hAnsi="Times New Roman" w:cs="Times New Roman"/>
          </w:rPr>
          <w:tag w:val="goog_rdk_3"/>
          <w:id w:val="1235274767"/>
        </w:sdtPr>
        <w:sdtContent>
          <w:r w:rsidRPr="003E4E94">
            <w:rPr>
              <w:rFonts w:ascii="Times New Roman" w:eastAsia="Times New Roman" w:hAnsi="Times New Roman" w:cs="Times New Roman"/>
              <w:color w:val="000000"/>
              <w:sz w:val="24"/>
              <w:szCs w:val="24"/>
            </w:rPr>
            <w:t>V5A 1S6</w:t>
          </w:r>
        </w:sdtContent>
      </w:sdt>
      <w:sdt>
        <w:sdtPr>
          <w:rPr>
            <w:rFonts w:ascii="Times New Roman" w:hAnsi="Times New Roman" w:cs="Times New Roman"/>
          </w:rPr>
          <w:tag w:val="goog_rdk_4"/>
          <w:id w:val="-1221587881"/>
          <w:showingPlcHdr/>
        </w:sdtPr>
        <w:sdtContent>
          <w:r w:rsidR="00003CA3" w:rsidRPr="003E4E94">
            <w:rPr>
              <w:rFonts w:ascii="Times New Roman" w:hAnsi="Times New Roman" w:cs="Times New Roman"/>
            </w:rPr>
            <w:t xml:space="preserve">     </w:t>
          </w:r>
        </w:sdtContent>
      </w:sdt>
    </w:p>
    <w:p w14:paraId="62DEE4E2" w14:textId="77777777" w:rsidR="00D63915" w:rsidRPr="00D63915" w:rsidRDefault="00D21AEC" w:rsidP="00D63915">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D63915">
        <w:rPr>
          <w:rFonts w:ascii="Times New Roman" w:eastAsia="Times New Roman" w:hAnsi="Times New Roman" w:cs="Times New Roman"/>
          <w:color w:val="000000"/>
          <w:sz w:val="24"/>
          <w:szCs w:val="24"/>
        </w:rPr>
        <w:t>Departments of Pediatrics and Community Health Sciences, Cumming School of Medicine, University of Calgary, C4-434, Alberta Children’s Hospital, 28 Oki Drive NW, Calgary, AB, Canada, T3B 6A</w:t>
      </w:r>
      <w:proofErr w:type="gramStart"/>
      <w:r w:rsidRPr="00D63915">
        <w:rPr>
          <w:rFonts w:ascii="Times New Roman" w:eastAsia="Times New Roman" w:hAnsi="Times New Roman" w:cs="Times New Roman"/>
          <w:color w:val="000000"/>
          <w:sz w:val="24"/>
          <w:szCs w:val="24"/>
        </w:rPr>
        <w:t xml:space="preserve">8 </w:t>
      </w:r>
      <w:r w:rsidR="00D63915" w:rsidRPr="00D63915">
        <w:rPr>
          <w:rFonts w:ascii="Times New Roman" w:eastAsia="Times New Roman" w:hAnsi="Times New Roman" w:cs="Times New Roman"/>
          <w:color w:val="000000"/>
          <w:sz w:val="24"/>
          <w:szCs w:val="24"/>
        </w:rPr>
        <w:t>.</w:t>
      </w:r>
      <w:proofErr w:type="gramEnd"/>
    </w:p>
    <w:p w14:paraId="2EFE8715" w14:textId="1849D0E0" w:rsidR="00D63915" w:rsidRPr="00D63915" w:rsidRDefault="00D63915" w:rsidP="00D63915">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D63915">
        <w:rPr>
          <w:rStyle w:val="cf01"/>
          <w:rFonts w:ascii="Times New Roman" w:hAnsi="Times New Roman" w:cs="Times New Roman"/>
          <w:sz w:val="24"/>
          <w:szCs w:val="24"/>
        </w:rPr>
        <w:t>Alberta Children’s Hospital Research Institute and O’Brien Institute for Public Health, University of Calgary and Sport Injury Prevention Research Centre, Faculty of Kinesiology, University of Calgary.</w:t>
      </w:r>
    </w:p>
    <w:p w14:paraId="02DFEDF7" w14:textId="77777777" w:rsidR="00D63915" w:rsidRPr="00D63915" w:rsidRDefault="00D63915" w:rsidP="00D63915">
      <w:pPr>
        <w:pBdr>
          <w:top w:val="nil"/>
          <w:left w:val="nil"/>
          <w:bottom w:val="nil"/>
          <w:right w:val="nil"/>
          <w:between w:val="nil"/>
        </w:pBdr>
        <w:spacing w:after="0"/>
        <w:rPr>
          <w:rFonts w:ascii="Times New Roman" w:eastAsia="Times New Roman" w:hAnsi="Times New Roman" w:cs="Times New Roman"/>
          <w:color w:val="000000"/>
          <w:sz w:val="24"/>
          <w:szCs w:val="24"/>
        </w:rPr>
      </w:pPr>
    </w:p>
    <w:p w14:paraId="0000000A" w14:textId="77777777" w:rsidR="003B416B" w:rsidRPr="003E4E94" w:rsidRDefault="003B416B">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E1FA505" w14:textId="77777777" w:rsidR="003B416B" w:rsidRPr="003E4E94" w:rsidRDefault="00D21AEC" w:rsidP="0027083C">
      <w:pPr>
        <w:pBdr>
          <w:top w:val="nil"/>
          <w:left w:val="nil"/>
          <w:bottom w:val="nil"/>
          <w:right w:val="nil"/>
          <w:between w:val="nil"/>
        </w:pBdr>
        <w:spacing w:after="0"/>
        <w:rPr>
          <w:rFonts w:ascii="Times New Roman" w:eastAsia="Times New Roman" w:hAnsi="Times New Roman" w:cs="Times New Roman"/>
          <w:b/>
          <w:color w:val="000000"/>
          <w:sz w:val="24"/>
          <w:szCs w:val="24"/>
        </w:rPr>
      </w:pPr>
      <w:r w:rsidRPr="003E4E94">
        <w:rPr>
          <w:rFonts w:ascii="Times New Roman" w:eastAsia="Times New Roman" w:hAnsi="Times New Roman" w:cs="Times New Roman"/>
          <w:b/>
          <w:color w:val="000000"/>
          <w:sz w:val="24"/>
          <w:szCs w:val="24"/>
        </w:rPr>
        <w:t xml:space="preserve">Address Correspondence to: </w:t>
      </w:r>
    </w:p>
    <w:p w14:paraId="6F290F44" w14:textId="77777777" w:rsidR="0027083C" w:rsidRPr="003E4E94" w:rsidRDefault="0027083C" w:rsidP="0027083C">
      <w:pPr>
        <w:pBdr>
          <w:top w:val="nil"/>
          <w:left w:val="nil"/>
          <w:bottom w:val="nil"/>
          <w:right w:val="nil"/>
          <w:between w:val="nil"/>
        </w:pBdr>
        <w:spacing w:after="0"/>
        <w:rPr>
          <w:rFonts w:ascii="Times New Roman" w:eastAsia="Times New Roman" w:hAnsi="Times New Roman" w:cs="Times New Roman"/>
          <w:b/>
          <w:color w:val="000000"/>
          <w:sz w:val="24"/>
          <w:szCs w:val="24"/>
        </w:rPr>
      </w:pPr>
    </w:p>
    <w:p w14:paraId="58031A35" w14:textId="77777777" w:rsidR="0027083C" w:rsidRPr="003E4E94" w:rsidRDefault="0027083C" w:rsidP="0027083C">
      <w:pPr>
        <w:pBdr>
          <w:top w:val="nil"/>
          <w:left w:val="nil"/>
          <w:bottom w:val="nil"/>
          <w:right w:val="nil"/>
          <w:between w:val="nil"/>
        </w:pBdr>
        <w:spacing w:after="0"/>
        <w:rPr>
          <w:rFonts w:ascii="Times New Roman" w:eastAsia="Times New Roman" w:hAnsi="Times New Roman" w:cs="Times New Roman"/>
          <w:b/>
          <w:color w:val="000000"/>
          <w:sz w:val="24"/>
          <w:szCs w:val="24"/>
        </w:rPr>
      </w:pPr>
      <w:r w:rsidRPr="003E4E94">
        <w:rPr>
          <w:rFonts w:ascii="Times New Roman" w:eastAsia="Times New Roman" w:hAnsi="Times New Roman" w:cs="Times New Roman"/>
          <w:b/>
          <w:color w:val="000000"/>
          <w:sz w:val="24"/>
          <w:szCs w:val="24"/>
        </w:rPr>
        <w:t>Linda Rothman</w:t>
      </w:r>
    </w:p>
    <w:p w14:paraId="37E015FF" w14:textId="77777777" w:rsidR="0027083C" w:rsidRPr="003E4E94" w:rsidRDefault="0027083C" w:rsidP="0027083C">
      <w:pPr>
        <w:pBdr>
          <w:top w:val="nil"/>
          <w:left w:val="nil"/>
          <w:bottom w:val="nil"/>
          <w:right w:val="nil"/>
          <w:between w:val="nil"/>
        </w:pBdr>
        <w:spacing w:after="0"/>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School of Occupational and Public Health, Toronto Metropolitan University, 350 Victoria Street, Toronto ON M5B 2K3</w:t>
      </w:r>
    </w:p>
    <w:p w14:paraId="00000010" w14:textId="53DD3A42" w:rsidR="0027083C" w:rsidRPr="003E4E94" w:rsidRDefault="0027083C" w:rsidP="0027083C">
      <w:pPr>
        <w:pBdr>
          <w:top w:val="nil"/>
          <w:left w:val="nil"/>
          <w:bottom w:val="nil"/>
          <w:right w:val="nil"/>
          <w:between w:val="nil"/>
        </w:pBdr>
        <w:spacing w:after="0"/>
        <w:rPr>
          <w:rFonts w:ascii="Times New Roman" w:eastAsia="Times New Roman" w:hAnsi="Times New Roman" w:cs="Times New Roman"/>
          <w:color w:val="000000"/>
          <w:sz w:val="24"/>
          <w:szCs w:val="24"/>
        </w:rPr>
        <w:sectPr w:rsidR="0027083C" w:rsidRPr="003E4E94">
          <w:footerReference w:type="default" r:id="rId12"/>
          <w:pgSz w:w="12240" w:h="15840"/>
          <w:pgMar w:top="1440" w:right="1440" w:bottom="1440" w:left="1440" w:header="708" w:footer="708" w:gutter="0"/>
          <w:pgNumType w:start="1"/>
          <w:cols w:space="720"/>
        </w:sectPr>
      </w:pPr>
      <w:r w:rsidRPr="003E4E94">
        <w:rPr>
          <w:rFonts w:ascii="Times New Roman" w:eastAsia="Times New Roman" w:hAnsi="Times New Roman" w:cs="Times New Roman"/>
          <w:color w:val="000000"/>
          <w:sz w:val="24"/>
          <w:szCs w:val="24"/>
        </w:rPr>
        <w:t>Linda.rothman@torontomu.ca</w:t>
      </w:r>
    </w:p>
    <w:p w14:paraId="00000011" w14:textId="77777777" w:rsidR="003B416B" w:rsidRPr="003E4E94" w:rsidRDefault="00D21AEC">
      <w:pPr>
        <w:spacing w:line="480" w:lineRule="auto"/>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lastRenderedPageBreak/>
        <w:t>ABSTRACT</w:t>
      </w:r>
    </w:p>
    <w:p w14:paraId="00000012" w14:textId="21737AFC" w:rsidR="003B416B" w:rsidRPr="003E4E94" w:rsidRDefault="00D21AEC">
      <w:pPr>
        <w:spacing w:line="480" w:lineRule="auto"/>
        <w:rPr>
          <w:rFonts w:ascii="Times New Roman" w:eastAsia="Times New Roman" w:hAnsi="Times New Roman" w:cs="Times New Roman"/>
          <w:b/>
          <w:color w:val="FF0000"/>
          <w:sz w:val="24"/>
          <w:szCs w:val="24"/>
        </w:rPr>
      </w:pPr>
      <w:r w:rsidRPr="003E4E94">
        <w:rPr>
          <w:rFonts w:ascii="Times New Roman" w:eastAsia="Times New Roman" w:hAnsi="Times New Roman" w:cs="Times New Roman"/>
          <w:b/>
          <w:sz w:val="24"/>
          <w:szCs w:val="24"/>
        </w:rPr>
        <w:t>Introduction</w:t>
      </w:r>
      <w:r w:rsidR="000B55B2" w:rsidRPr="003E4E94">
        <w:rPr>
          <w:rFonts w:ascii="Times New Roman" w:eastAsia="Times New Roman" w:hAnsi="Times New Roman" w:cs="Times New Roman"/>
          <w:b/>
          <w:sz w:val="24"/>
          <w:szCs w:val="24"/>
        </w:rPr>
        <w:t xml:space="preserve"> </w:t>
      </w:r>
    </w:p>
    <w:p w14:paraId="00000013" w14:textId="4797AE99" w:rsidR="003B416B" w:rsidRPr="003E4E94" w:rsidRDefault="000853BC">
      <w:pPr>
        <w:spacing w:line="480" w:lineRule="auto"/>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Canadian municipaliti</w:t>
      </w:r>
      <w:r w:rsidR="000B55B2" w:rsidRPr="003E4E94">
        <w:rPr>
          <w:rFonts w:ascii="Times New Roman" w:eastAsia="Times New Roman" w:hAnsi="Times New Roman" w:cs="Times New Roman"/>
          <w:sz w:val="24"/>
          <w:szCs w:val="24"/>
        </w:rPr>
        <w:t xml:space="preserve">es </w:t>
      </w:r>
      <w:r w:rsidR="00D63915">
        <w:rPr>
          <w:rFonts w:ascii="Times New Roman" w:eastAsia="Times New Roman" w:hAnsi="Times New Roman" w:cs="Times New Roman"/>
          <w:sz w:val="24"/>
          <w:szCs w:val="24"/>
        </w:rPr>
        <w:t xml:space="preserve">are increasingly </w:t>
      </w:r>
      <w:r w:rsidRPr="003E4E94">
        <w:rPr>
          <w:rFonts w:ascii="Times New Roman" w:eastAsia="Times New Roman" w:hAnsi="Times New Roman" w:cs="Times New Roman"/>
          <w:sz w:val="24"/>
          <w:szCs w:val="24"/>
        </w:rPr>
        <w:t>prioritiz</w:t>
      </w:r>
      <w:r w:rsidR="00D63915">
        <w:rPr>
          <w:rFonts w:ascii="Times New Roman" w:eastAsia="Times New Roman" w:hAnsi="Times New Roman" w:cs="Times New Roman"/>
          <w:sz w:val="24"/>
          <w:szCs w:val="24"/>
        </w:rPr>
        <w:t>ing</w:t>
      </w:r>
      <w:r w:rsidRPr="003E4E94">
        <w:rPr>
          <w:rFonts w:ascii="Times New Roman" w:eastAsia="Times New Roman" w:hAnsi="Times New Roman" w:cs="Times New Roman"/>
          <w:sz w:val="24"/>
          <w:szCs w:val="24"/>
        </w:rPr>
        <w:t xml:space="preserve"> cycling. </w:t>
      </w:r>
      <w:r w:rsidR="00C921E1" w:rsidRPr="003E4E94">
        <w:rPr>
          <w:rFonts w:ascii="Times New Roman" w:eastAsia="Times New Roman" w:hAnsi="Times New Roman" w:cs="Times New Roman"/>
          <w:sz w:val="24"/>
          <w:szCs w:val="24"/>
        </w:rPr>
        <w:t xml:space="preserve">Accurate cycling infrastructure data </w:t>
      </w:r>
      <w:r w:rsidR="00D63915">
        <w:rPr>
          <w:rFonts w:ascii="Times New Roman" w:eastAsia="Times New Roman" w:hAnsi="Times New Roman" w:cs="Times New Roman"/>
          <w:sz w:val="24"/>
          <w:szCs w:val="24"/>
        </w:rPr>
        <w:t>are</w:t>
      </w:r>
      <w:r w:rsidR="00C921E1" w:rsidRPr="003E4E94">
        <w:rPr>
          <w:rFonts w:ascii="Times New Roman" w:eastAsia="Times New Roman" w:hAnsi="Times New Roman" w:cs="Times New Roman"/>
          <w:sz w:val="24"/>
          <w:szCs w:val="24"/>
        </w:rPr>
        <w:t xml:space="preserve"> required </w:t>
      </w:r>
      <w:r w:rsidR="000B55B2" w:rsidRPr="003E4E94">
        <w:rPr>
          <w:rFonts w:ascii="Times New Roman" w:eastAsia="Times New Roman" w:hAnsi="Times New Roman" w:cs="Times New Roman"/>
          <w:sz w:val="24"/>
          <w:szCs w:val="24"/>
        </w:rPr>
        <w:t xml:space="preserve">for planning and </w:t>
      </w:r>
      <w:r w:rsidR="00C921E1" w:rsidRPr="003E4E94">
        <w:rPr>
          <w:rFonts w:ascii="Times New Roman" w:eastAsia="Times New Roman" w:hAnsi="Times New Roman" w:cs="Times New Roman"/>
          <w:sz w:val="24"/>
          <w:szCs w:val="24"/>
        </w:rPr>
        <w:t>to assess the</w:t>
      </w:r>
      <w:r w:rsidR="005342B5">
        <w:rPr>
          <w:rFonts w:ascii="Times New Roman" w:eastAsia="Times New Roman" w:hAnsi="Times New Roman" w:cs="Times New Roman"/>
          <w:sz w:val="24"/>
          <w:szCs w:val="24"/>
        </w:rPr>
        <w:t>ir</w:t>
      </w:r>
      <w:r w:rsidR="00C921E1" w:rsidRPr="003E4E94">
        <w:rPr>
          <w:rFonts w:ascii="Times New Roman" w:eastAsia="Times New Roman" w:hAnsi="Times New Roman" w:cs="Times New Roman"/>
          <w:sz w:val="24"/>
          <w:szCs w:val="24"/>
        </w:rPr>
        <w:t xml:space="preserve"> effectiveness. </w:t>
      </w:r>
      <w:r w:rsidR="006B7779" w:rsidRPr="003E4E94">
        <w:rPr>
          <w:rFonts w:ascii="Times New Roman" w:eastAsia="Times New Roman" w:hAnsi="Times New Roman" w:cs="Times New Roman"/>
          <w:sz w:val="24"/>
          <w:szCs w:val="24"/>
        </w:rPr>
        <w:t xml:space="preserve">We </w:t>
      </w:r>
      <w:r w:rsidR="00C921E1" w:rsidRPr="003E4E94">
        <w:rPr>
          <w:rFonts w:ascii="Times New Roman" w:eastAsia="Times New Roman" w:hAnsi="Times New Roman" w:cs="Times New Roman"/>
          <w:sz w:val="24"/>
          <w:szCs w:val="24"/>
        </w:rPr>
        <w:t xml:space="preserve">verified </w:t>
      </w:r>
      <w:r w:rsidR="006B7779" w:rsidRPr="003E4E94">
        <w:rPr>
          <w:rFonts w:ascii="Times New Roman" w:eastAsia="Times New Roman" w:hAnsi="Times New Roman" w:cs="Times New Roman"/>
          <w:sz w:val="24"/>
          <w:szCs w:val="24"/>
        </w:rPr>
        <w:t xml:space="preserve">municipal </w:t>
      </w:r>
      <w:r w:rsidR="00134F1D">
        <w:rPr>
          <w:rFonts w:ascii="Times New Roman" w:eastAsia="Times New Roman" w:hAnsi="Times New Roman" w:cs="Times New Roman"/>
          <w:sz w:val="24"/>
          <w:szCs w:val="24"/>
        </w:rPr>
        <w:t xml:space="preserve">on-road </w:t>
      </w:r>
      <w:r w:rsidR="00C921E1" w:rsidRPr="003E4E94">
        <w:rPr>
          <w:rFonts w:ascii="Times New Roman" w:eastAsia="Times New Roman" w:hAnsi="Times New Roman" w:cs="Times New Roman"/>
          <w:sz w:val="24"/>
          <w:szCs w:val="24"/>
        </w:rPr>
        <w:t xml:space="preserve">cycling infrastructure data and </w:t>
      </w:r>
      <w:r w:rsidRPr="003E4E94">
        <w:rPr>
          <w:rFonts w:ascii="Times New Roman" w:eastAsia="Times New Roman" w:hAnsi="Times New Roman" w:cs="Times New Roman"/>
          <w:sz w:val="24"/>
          <w:szCs w:val="24"/>
        </w:rPr>
        <w:t>examined</w:t>
      </w:r>
      <w:r w:rsidR="00D878EA">
        <w:rPr>
          <w:rFonts w:ascii="Times New Roman" w:eastAsia="Times New Roman" w:hAnsi="Times New Roman" w:cs="Times New Roman"/>
          <w:sz w:val="24"/>
          <w:szCs w:val="24"/>
        </w:rPr>
        <w:t xml:space="preserve"> installation</w:t>
      </w:r>
      <w:r w:rsidRPr="003E4E94">
        <w:rPr>
          <w:rFonts w:ascii="Times New Roman" w:eastAsia="Times New Roman" w:hAnsi="Times New Roman" w:cs="Times New Roman"/>
          <w:sz w:val="24"/>
          <w:szCs w:val="24"/>
        </w:rPr>
        <w:t xml:space="preserve"> </w:t>
      </w:r>
      <w:r w:rsidR="00C921E1" w:rsidRPr="003E4E94">
        <w:rPr>
          <w:rFonts w:ascii="Times New Roman" w:eastAsia="Times New Roman" w:hAnsi="Times New Roman" w:cs="Times New Roman"/>
          <w:sz w:val="24"/>
          <w:szCs w:val="24"/>
        </w:rPr>
        <w:t xml:space="preserve">trends </w:t>
      </w:r>
      <w:r w:rsidRPr="003E4E94">
        <w:rPr>
          <w:rFonts w:ascii="Times New Roman" w:eastAsia="Times New Roman" w:hAnsi="Times New Roman" w:cs="Times New Roman"/>
          <w:sz w:val="24"/>
          <w:szCs w:val="24"/>
        </w:rPr>
        <w:t>in Vancouver, Calgary, and Toronto, Canada</w:t>
      </w:r>
      <w:r w:rsidR="006B7779" w:rsidRPr="003E4E94">
        <w:rPr>
          <w:rFonts w:ascii="Times New Roman" w:eastAsia="Times New Roman" w:hAnsi="Times New Roman" w:cs="Times New Roman"/>
          <w:sz w:val="24"/>
          <w:szCs w:val="24"/>
        </w:rPr>
        <w:t xml:space="preserve"> </w:t>
      </w:r>
      <w:r w:rsidR="000B55B2" w:rsidRPr="003E4E94">
        <w:rPr>
          <w:rFonts w:ascii="Times New Roman" w:eastAsia="Times New Roman" w:hAnsi="Times New Roman" w:cs="Times New Roman"/>
          <w:sz w:val="24"/>
          <w:szCs w:val="24"/>
        </w:rPr>
        <w:t xml:space="preserve">from </w:t>
      </w:r>
      <w:r w:rsidRPr="003E4E94">
        <w:rPr>
          <w:rFonts w:ascii="Times New Roman" w:eastAsia="Times New Roman" w:hAnsi="Times New Roman" w:cs="Times New Roman"/>
          <w:sz w:val="24"/>
          <w:szCs w:val="24"/>
        </w:rPr>
        <w:t xml:space="preserve">2009 to 2022. </w:t>
      </w:r>
    </w:p>
    <w:p w14:paraId="00000014" w14:textId="77777777" w:rsidR="003B416B" w:rsidRPr="003E4E94" w:rsidRDefault="00D21AEC">
      <w:pPr>
        <w:spacing w:line="480" w:lineRule="auto"/>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Methods</w:t>
      </w:r>
    </w:p>
    <w:p w14:paraId="00000015" w14:textId="55D29C82" w:rsidR="003B416B" w:rsidRPr="003E4E94" w:rsidRDefault="00D6391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M</w:t>
      </w:r>
      <w:r w:rsidR="000853BC" w:rsidRPr="003E4E94">
        <w:rPr>
          <w:rFonts w:ascii="Times New Roman" w:eastAsia="Times New Roman" w:hAnsi="Times New Roman" w:cs="Times New Roman"/>
          <w:sz w:val="24"/>
          <w:szCs w:val="24"/>
        </w:rPr>
        <w:t>unicipal reports of n</w:t>
      </w:r>
      <w:r w:rsidR="00516424" w:rsidRPr="003E4E94">
        <w:rPr>
          <w:rFonts w:ascii="Times New Roman" w:eastAsia="Times New Roman" w:hAnsi="Times New Roman" w:cs="Times New Roman"/>
          <w:sz w:val="24"/>
          <w:szCs w:val="24"/>
        </w:rPr>
        <w:t xml:space="preserve">ew installations and upgrades </w:t>
      </w:r>
      <w:r w:rsidR="006B7779" w:rsidRPr="003E4E94">
        <w:rPr>
          <w:rFonts w:ascii="Times New Roman" w:eastAsia="Times New Roman" w:hAnsi="Times New Roman" w:cs="Times New Roman"/>
          <w:sz w:val="24"/>
          <w:szCs w:val="24"/>
        </w:rPr>
        <w:t>of painted lanes, buffered lanes, cycle track</w:t>
      </w:r>
      <w:r w:rsidR="00277551" w:rsidRPr="003E4E94">
        <w:rPr>
          <w:rFonts w:ascii="Times New Roman" w:eastAsia="Times New Roman" w:hAnsi="Times New Roman" w:cs="Times New Roman"/>
          <w:sz w:val="24"/>
          <w:szCs w:val="24"/>
        </w:rPr>
        <w:t>s</w:t>
      </w:r>
      <w:r w:rsidR="006B7779" w:rsidRPr="003E4E94">
        <w:rPr>
          <w:rFonts w:ascii="Times New Roman" w:eastAsia="Times New Roman" w:hAnsi="Times New Roman" w:cs="Times New Roman"/>
          <w:sz w:val="24"/>
          <w:szCs w:val="24"/>
        </w:rPr>
        <w:t xml:space="preserve"> and local street bikeways </w:t>
      </w:r>
      <w:r w:rsidR="00516424" w:rsidRPr="003E4E94">
        <w:rPr>
          <w:rFonts w:ascii="Times New Roman" w:eastAsia="Times New Roman" w:hAnsi="Times New Roman" w:cs="Times New Roman"/>
          <w:sz w:val="24"/>
          <w:szCs w:val="24"/>
        </w:rPr>
        <w:t xml:space="preserve">occurring between 2009 and 2022 </w:t>
      </w:r>
      <w:r>
        <w:rPr>
          <w:rFonts w:ascii="Times New Roman" w:eastAsia="Times New Roman" w:hAnsi="Times New Roman" w:cs="Times New Roman"/>
          <w:sz w:val="24"/>
          <w:szCs w:val="24"/>
        </w:rPr>
        <w:t xml:space="preserve">were verified with </w:t>
      </w:r>
      <w:r w:rsidR="00516424" w:rsidRPr="003E4E94">
        <w:rPr>
          <w:rFonts w:ascii="Times New Roman" w:eastAsia="Times New Roman" w:hAnsi="Times New Roman" w:cs="Times New Roman"/>
          <w:sz w:val="24"/>
          <w:szCs w:val="24"/>
        </w:rPr>
        <w:t>grey literature</w:t>
      </w:r>
      <w:r>
        <w:rPr>
          <w:rFonts w:ascii="Times New Roman" w:eastAsia="Times New Roman" w:hAnsi="Times New Roman" w:cs="Times New Roman"/>
          <w:sz w:val="24"/>
          <w:szCs w:val="24"/>
        </w:rPr>
        <w:t xml:space="preserve"> (i.e. reports, media)</w:t>
      </w:r>
      <w:r w:rsidR="006A4044">
        <w:rPr>
          <w:rFonts w:ascii="Times New Roman" w:eastAsia="Times New Roman" w:hAnsi="Times New Roman" w:cs="Times New Roman"/>
          <w:sz w:val="24"/>
          <w:szCs w:val="24"/>
        </w:rPr>
        <w:t xml:space="preserve"> </w:t>
      </w:r>
      <w:r w:rsidR="00516424" w:rsidRPr="003E4E94">
        <w:rPr>
          <w:rFonts w:ascii="Times New Roman" w:eastAsia="Times New Roman" w:hAnsi="Times New Roman" w:cs="Times New Roman"/>
          <w:sz w:val="24"/>
          <w:szCs w:val="24"/>
        </w:rPr>
        <w:t>and historical street view imagery. The Canadian Bikeway Comfort and Safety (Can-BICS) classification system</w:t>
      </w:r>
      <w:r w:rsidR="006B7779" w:rsidRPr="003E4E94">
        <w:rPr>
          <w:rFonts w:ascii="Times New Roman" w:eastAsia="Times New Roman" w:hAnsi="Times New Roman" w:cs="Times New Roman"/>
          <w:sz w:val="24"/>
          <w:szCs w:val="24"/>
        </w:rPr>
        <w:t xml:space="preserve"> </w:t>
      </w:r>
      <w:r w:rsidR="00D14758">
        <w:rPr>
          <w:rFonts w:ascii="Times New Roman" w:eastAsia="Times New Roman" w:hAnsi="Times New Roman" w:cs="Times New Roman"/>
          <w:sz w:val="24"/>
          <w:szCs w:val="24"/>
        </w:rPr>
        <w:t xml:space="preserve">was used </w:t>
      </w:r>
      <w:r>
        <w:rPr>
          <w:rFonts w:ascii="Times New Roman" w:eastAsia="Times New Roman" w:hAnsi="Times New Roman" w:cs="Times New Roman"/>
          <w:sz w:val="24"/>
          <w:szCs w:val="24"/>
        </w:rPr>
        <w:t>to ensure</w:t>
      </w:r>
      <w:r w:rsidR="00D14758" w:rsidRPr="003E4E94">
        <w:rPr>
          <w:rFonts w:ascii="Times New Roman" w:eastAsia="Times New Roman" w:hAnsi="Times New Roman" w:cs="Times New Roman"/>
          <w:sz w:val="24"/>
          <w:szCs w:val="24"/>
        </w:rPr>
        <w:t xml:space="preserve"> </w:t>
      </w:r>
      <w:r w:rsidR="008A67C0" w:rsidRPr="003E4E94">
        <w:rPr>
          <w:rFonts w:ascii="Times New Roman" w:eastAsia="Times New Roman" w:hAnsi="Times New Roman" w:cs="Times New Roman"/>
          <w:sz w:val="24"/>
          <w:szCs w:val="24"/>
        </w:rPr>
        <w:t xml:space="preserve">consistent </w:t>
      </w:r>
      <w:r w:rsidR="006B7779" w:rsidRPr="003E4E94">
        <w:rPr>
          <w:rFonts w:ascii="Times New Roman" w:eastAsia="Times New Roman" w:hAnsi="Times New Roman" w:cs="Times New Roman"/>
          <w:sz w:val="24"/>
          <w:szCs w:val="24"/>
        </w:rPr>
        <w:t xml:space="preserve">infrastructure </w:t>
      </w:r>
      <w:r w:rsidR="008A67C0" w:rsidRPr="003E4E94">
        <w:rPr>
          <w:rFonts w:ascii="Times New Roman" w:eastAsia="Times New Roman" w:hAnsi="Times New Roman" w:cs="Times New Roman"/>
          <w:sz w:val="24"/>
          <w:szCs w:val="24"/>
        </w:rPr>
        <w:t xml:space="preserve">classification, enabling </w:t>
      </w:r>
      <w:r w:rsidR="005342B5">
        <w:rPr>
          <w:rFonts w:ascii="Times New Roman" w:eastAsia="Times New Roman" w:hAnsi="Times New Roman" w:cs="Times New Roman"/>
          <w:sz w:val="24"/>
          <w:szCs w:val="24"/>
        </w:rPr>
        <w:t xml:space="preserve">temporal </w:t>
      </w:r>
      <w:r w:rsidR="00516424" w:rsidRPr="003E4E94">
        <w:rPr>
          <w:rFonts w:ascii="Times New Roman" w:eastAsia="Times New Roman" w:hAnsi="Times New Roman" w:cs="Times New Roman"/>
          <w:sz w:val="24"/>
          <w:szCs w:val="24"/>
        </w:rPr>
        <w:t>comparison</w:t>
      </w:r>
      <w:r w:rsidR="006B7779" w:rsidRPr="003E4E9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6B7779" w:rsidRPr="003E4E94">
        <w:rPr>
          <w:rFonts w:ascii="Times New Roman" w:eastAsia="Times New Roman" w:hAnsi="Times New Roman" w:cs="Times New Roman"/>
          <w:sz w:val="24"/>
          <w:szCs w:val="24"/>
        </w:rPr>
        <w:t xml:space="preserve">between </w:t>
      </w:r>
      <w:r w:rsidR="00516424" w:rsidRPr="003E4E94">
        <w:rPr>
          <w:rFonts w:ascii="Times New Roman" w:eastAsia="Times New Roman" w:hAnsi="Times New Roman" w:cs="Times New Roman"/>
          <w:sz w:val="24"/>
          <w:szCs w:val="24"/>
        </w:rPr>
        <w:t xml:space="preserve">municipalities. </w:t>
      </w:r>
    </w:p>
    <w:p w14:paraId="00000016" w14:textId="77777777" w:rsidR="003B416B" w:rsidRPr="003E4E94" w:rsidRDefault="00D21AEC">
      <w:pPr>
        <w:spacing w:line="480" w:lineRule="auto"/>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Results</w:t>
      </w:r>
    </w:p>
    <w:p w14:paraId="6B97555D" w14:textId="05CF0085" w:rsidR="00D017A4" w:rsidRPr="003E4E94" w:rsidRDefault="00D63915" w:rsidP="00D017A4">
      <w:pPr>
        <w:spacing w:line="480" w:lineRule="auto"/>
        <w:rPr>
          <w:rFonts w:ascii="Times New Roman" w:eastAsia="Times New Roman" w:hAnsi="Times New Roman" w:cs="Times New Roman"/>
          <w:bCs/>
          <w:sz w:val="24"/>
          <w:szCs w:val="24"/>
        </w:rPr>
      </w:pPr>
      <w:r>
        <w:rPr>
          <w:rStyle w:val="cf01"/>
          <w:rFonts w:ascii="Times New Roman" w:hAnsi="Times New Roman" w:cs="Times New Roman"/>
          <w:sz w:val="24"/>
          <w:szCs w:val="24"/>
        </w:rPr>
        <w:t>A</w:t>
      </w:r>
      <w:r w:rsidRPr="003E4E94">
        <w:rPr>
          <w:rStyle w:val="cf01"/>
          <w:rFonts w:ascii="Times New Roman" w:hAnsi="Times New Roman" w:cs="Times New Roman"/>
          <w:sz w:val="24"/>
          <w:szCs w:val="24"/>
        </w:rPr>
        <w:t>greement between municipal reports and verified installation dates</w:t>
      </w:r>
      <w:r>
        <w:rPr>
          <w:rStyle w:val="cf01"/>
          <w:rFonts w:ascii="Times New Roman" w:hAnsi="Times New Roman" w:cs="Times New Roman"/>
          <w:sz w:val="24"/>
          <w:szCs w:val="24"/>
        </w:rPr>
        <w:t xml:space="preserve"> was</w:t>
      </w:r>
      <w:r w:rsidRPr="003E4E94">
        <w:rPr>
          <w:rStyle w:val="cf01"/>
          <w:rFonts w:ascii="Times New Roman" w:hAnsi="Times New Roman" w:cs="Times New Roman"/>
          <w:sz w:val="24"/>
          <w:szCs w:val="24"/>
        </w:rPr>
        <w:t xml:space="preserve"> 42% in Calgary, 75% in Toronto, and 83% in Vancouver</w:t>
      </w:r>
      <w:r>
        <w:rPr>
          <w:rStyle w:val="cf01"/>
          <w:rFonts w:ascii="Times New Roman" w:hAnsi="Times New Roman" w:cs="Times New Roman"/>
          <w:sz w:val="24"/>
          <w:szCs w:val="24"/>
        </w:rPr>
        <w:t>.</w:t>
      </w:r>
      <w:r w:rsidR="006A4044">
        <w:rPr>
          <w:rStyle w:val="cf01"/>
          <w:rFonts w:ascii="Times New Roman" w:hAnsi="Times New Roman" w:cs="Times New Roman"/>
          <w:sz w:val="24"/>
          <w:szCs w:val="24"/>
        </w:rPr>
        <w:t xml:space="preserve"> </w:t>
      </w:r>
      <w:r w:rsidR="003F415D">
        <w:rPr>
          <w:rFonts w:ascii="Times New Roman" w:eastAsia="Times New Roman" w:hAnsi="Times New Roman" w:cs="Times New Roman"/>
          <w:bCs/>
          <w:sz w:val="24"/>
          <w:szCs w:val="24"/>
        </w:rPr>
        <w:t xml:space="preserve">Comparison of </w:t>
      </w:r>
      <w:r w:rsidR="005342B5">
        <w:rPr>
          <w:rFonts w:ascii="Times New Roman" w:eastAsia="Times New Roman" w:hAnsi="Times New Roman" w:cs="Times New Roman"/>
          <w:bCs/>
          <w:sz w:val="24"/>
          <w:szCs w:val="24"/>
        </w:rPr>
        <w:t>municipally reporting</w:t>
      </w:r>
      <w:r w:rsidR="00AC787F">
        <w:rPr>
          <w:rFonts w:ascii="Times New Roman" w:eastAsia="Times New Roman" w:hAnsi="Times New Roman" w:cs="Times New Roman"/>
          <w:bCs/>
          <w:sz w:val="24"/>
          <w:szCs w:val="24"/>
        </w:rPr>
        <w:t xml:space="preserve"> cycling infrastructure </w:t>
      </w:r>
      <w:r w:rsidR="005342B5">
        <w:rPr>
          <w:rFonts w:ascii="Times New Roman" w:eastAsia="Times New Roman" w:hAnsi="Times New Roman" w:cs="Times New Roman"/>
          <w:bCs/>
          <w:sz w:val="24"/>
          <w:szCs w:val="24"/>
        </w:rPr>
        <w:t>and imagery in</w:t>
      </w:r>
      <w:r w:rsidR="003F415D">
        <w:rPr>
          <w:rFonts w:ascii="Times New Roman" w:eastAsia="Times New Roman" w:hAnsi="Times New Roman" w:cs="Times New Roman"/>
          <w:bCs/>
          <w:sz w:val="24"/>
          <w:szCs w:val="24"/>
        </w:rPr>
        <w:t xml:space="preserve"> 20</w:t>
      </w:r>
      <w:r>
        <w:rPr>
          <w:rFonts w:ascii="Times New Roman" w:eastAsia="Times New Roman" w:hAnsi="Times New Roman" w:cs="Times New Roman"/>
          <w:bCs/>
          <w:sz w:val="24"/>
          <w:szCs w:val="24"/>
        </w:rPr>
        <w:t>22</w:t>
      </w:r>
      <w:r w:rsidR="00D017A4" w:rsidRPr="003E4E94">
        <w:rPr>
          <w:rFonts w:ascii="Times New Roman" w:eastAsia="Times New Roman" w:hAnsi="Times New Roman" w:cs="Times New Roman"/>
          <w:bCs/>
          <w:sz w:val="24"/>
          <w:szCs w:val="24"/>
        </w:rPr>
        <w:t xml:space="preserve"> </w:t>
      </w:r>
      <w:r w:rsidR="003F415D" w:rsidRPr="003E4E94">
        <w:rPr>
          <w:rFonts w:ascii="Times New Roman" w:eastAsia="Times New Roman" w:hAnsi="Times New Roman" w:cs="Times New Roman"/>
          <w:bCs/>
          <w:sz w:val="24"/>
          <w:szCs w:val="24"/>
        </w:rPr>
        <w:t>revealed 6 km more infrastructure</w:t>
      </w:r>
      <w:r w:rsidR="003F415D">
        <w:rPr>
          <w:rFonts w:ascii="Times New Roman" w:eastAsia="Times New Roman" w:hAnsi="Times New Roman" w:cs="Times New Roman"/>
          <w:bCs/>
          <w:sz w:val="24"/>
          <w:szCs w:val="24"/>
        </w:rPr>
        <w:t xml:space="preserve"> in</w:t>
      </w:r>
      <w:r w:rsidR="003F415D" w:rsidRPr="003E4E94">
        <w:rPr>
          <w:rFonts w:ascii="Times New Roman" w:eastAsia="Times New Roman" w:hAnsi="Times New Roman" w:cs="Times New Roman"/>
          <w:bCs/>
          <w:sz w:val="24"/>
          <w:szCs w:val="24"/>
        </w:rPr>
        <w:t xml:space="preserve"> </w:t>
      </w:r>
      <w:r w:rsidR="00D017A4" w:rsidRPr="003E4E94">
        <w:rPr>
          <w:rFonts w:ascii="Times New Roman" w:eastAsia="Times New Roman" w:hAnsi="Times New Roman" w:cs="Times New Roman"/>
          <w:bCs/>
          <w:sz w:val="24"/>
          <w:szCs w:val="24"/>
        </w:rPr>
        <w:t>Vancouver, 1.5 km less in Calgary, and 19 km more in</w:t>
      </w:r>
      <w:r w:rsidR="009046CA">
        <w:rPr>
          <w:rFonts w:ascii="Times New Roman" w:eastAsia="Times New Roman" w:hAnsi="Times New Roman" w:cs="Times New Roman"/>
          <w:bCs/>
          <w:sz w:val="24"/>
          <w:szCs w:val="24"/>
        </w:rPr>
        <w:t xml:space="preserve"> Toronto;</w:t>
      </w:r>
      <w:r w:rsidR="00D017A4" w:rsidRPr="003E4E94">
        <w:rPr>
          <w:rFonts w:ascii="Times New Roman" w:eastAsia="Times New Roman" w:hAnsi="Times New Roman" w:cs="Times New Roman"/>
          <w:bCs/>
          <w:sz w:val="24"/>
          <w:szCs w:val="24"/>
        </w:rPr>
        <w:t xml:space="preserve"> the largest discrepancies </w:t>
      </w:r>
      <w:r w:rsidR="009046CA">
        <w:rPr>
          <w:rFonts w:ascii="Times New Roman" w:eastAsia="Times New Roman" w:hAnsi="Times New Roman" w:cs="Times New Roman"/>
          <w:bCs/>
          <w:sz w:val="24"/>
          <w:szCs w:val="24"/>
        </w:rPr>
        <w:t>was in p</w:t>
      </w:r>
      <w:r w:rsidR="00D017A4" w:rsidRPr="003E4E94">
        <w:rPr>
          <w:rFonts w:ascii="Times New Roman" w:eastAsia="Times New Roman" w:hAnsi="Times New Roman" w:cs="Times New Roman"/>
          <w:bCs/>
          <w:sz w:val="24"/>
          <w:szCs w:val="24"/>
        </w:rPr>
        <w:t>ainted lanes in Toronto. Infrastructure increased two-fold in Vancouver (from 19.2 to 34.2 km per 1,000 km</w:t>
      </w:r>
      <w:r w:rsidR="0096518F">
        <w:rPr>
          <w:rFonts w:ascii="Times New Roman" w:eastAsia="Times New Roman" w:hAnsi="Times New Roman" w:cs="Times New Roman"/>
          <w:bCs/>
          <w:sz w:val="24"/>
          <w:szCs w:val="24"/>
        </w:rPr>
        <w:t xml:space="preserve"> </w:t>
      </w:r>
      <w:r w:rsidR="0075105A">
        <w:rPr>
          <w:rFonts w:ascii="Times New Roman" w:eastAsia="Times New Roman" w:hAnsi="Times New Roman" w:cs="Times New Roman"/>
          <w:bCs/>
          <w:sz w:val="24"/>
          <w:szCs w:val="24"/>
        </w:rPr>
        <w:t>road</w:t>
      </w:r>
      <w:r w:rsidR="005342B5">
        <w:rPr>
          <w:rFonts w:ascii="Times New Roman" w:eastAsia="Times New Roman" w:hAnsi="Times New Roman" w:cs="Times New Roman"/>
          <w:bCs/>
          <w:sz w:val="24"/>
          <w:szCs w:val="24"/>
        </w:rPr>
        <w:t>s</w:t>
      </w:r>
      <w:r w:rsidR="00D017A4" w:rsidRPr="003E4E94">
        <w:rPr>
          <w:rFonts w:ascii="Times New Roman" w:eastAsia="Times New Roman" w:hAnsi="Times New Roman" w:cs="Times New Roman"/>
          <w:bCs/>
          <w:sz w:val="24"/>
          <w:szCs w:val="24"/>
        </w:rPr>
        <w:t>) and Toronto (from 18.7 to 40.2 km per 1,000 km), and eleven-fold in Calgary (from 1.2 to 11 km per 100</w:t>
      </w:r>
      <w:r w:rsidR="003707AF" w:rsidRPr="003E4E94">
        <w:rPr>
          <w:rFonts w:ascii="Times New Roman" w:eastAsia="Times New Roman" w:hAnsi="Times New Roman" w:cs="Times New Roman"/>
          <w:bCs/>
          <w:sz w:val="24"/>
          <w:szCs w:val="24"/>
        </w:rPr>
        <w:t>0</w:t>
      </w:r>
      <w:r w:rsidR="00D017A4" w:rsidRPr="003E4E94">
        <w:rPr>
          <w:rFonts w:ascii="Times New Roman" w:eastAsia="Times New Roman" w:hAnsi="Times New Roman" w:cs="Times New Roman"/>
          <w:bCs/>
          <w:sz w:val="24"/>
          <w:szCs w:val="24"/>
        </w:rPr>
        <w:t xml:space="preserve"> km)</w:t>
      </w:r>
      <w:r w:rsidR="006B7779" w:rsidRPr="003E4E94">
        <w:rPr>
          <w:rFonts w:ascii="Times New Roman" w:eastAsia="Times New Roman" w:hAnsi="Times New Roman" w:cs="Times New Roman"/>
          <w:bCs/>
          <w:sz w:val="24"/>
          <w:szCs w:val="24"/>
        </w:rPr>
        <w:t>.</w:t>
      </w:r>
      <w:r w:rsidR="00AB3D67">
        <w:rPr>
          <w:rFonts w:ascii="Times New Roman" w:eastAsia="Times New Roman" w:hAnsi="Times New Roman" w:cs="Times New Roman"/>
          <w:bCs/>
          <w:sz w:val="24"/>
          <w:szCs w:val="24"/>
        </w:rPr>
        <w:t xml:space="preserve"> </w:t>
      </w:r>
      <w:r w:rsidR="006B7779" w:rsidRPr="003E4E94">
        <w:rPr>
          <w:rFonts w:ascii="Times New Roman" w:eastAsia="Times New Roman" w:hAnsi="Times New Roman" w:cs="Times New Roman"/>
          <w:bCs/>
          <w:sz w:val="24"/>
          <w:szCs w:val="24"/>
        </w:rPr>
        <w:t>T</w:t>
      </w:r>
      <w:r w:rsidR="00D017A4" w:rsidRPr="003E4E94">
        <w:rPr>
          <w:rFonts w:ascii="Times New Roman" w:eastAsia="Times New Roman" w:hAnsi="Times New Roman" w:cs="Times New Roman"/>
          <w:bCs/>
          <w:sz w:val="24"/>
          <w:szCs w:val="24"/>
        </w:rPr>
        <w:t>here was accelerat</w:t>
      </w:r>
      <w:r w:rsidR="005342B5">
        <w:rPr>
          <w:rFonts w:ascii="Times New Roman" w:eastAsia="Times New Roman" w:hAnsi="Times New Roman" w:cs="Times New Roman"/>
          <w:bCs/>
          <w:sz w:val="24"/>
          <w:szCs w:val="24"/>
        </w:rPr>
        <w:t>ed</w:t>
      </w:r>
      <w:r w:rsidR="00D017A4" w:rsidRPr="003E4E94">
        <w:rPr>
          <w:rFonts w:ascii="Times New Roman" w:eastAsia="Times New Roman" w:hAnsi="Times New Roman" w:cs="Times New Roman"/>
          <w:bCs/>
          <w:sz w:val="24"/>
          <w:szCs w:val="24"/>
        </w:rPr>
        <w:t xml:space="preserve"> infrastructure implementation in Calgary and Toronto from the onset of the COVID-19 pandemic.</w:t>
      </w:r>
    </w:p>
    <w:p w14:paraId="3C43256D" w14:textId="6C291F21" w:rsidR="00BE120B" w:rsidRDefault="00D21AEC">
      <w:pPr>
        <w:spacing w:line="480" w:lineRule="auto"/>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lastRenderedPageBreak/>
        <w:t>Conclusion</w:t>
      </w:r>
    </w:p>
    <w:p w14:paraId="6995005F" w14:textId="1236CEC3" w:rsidR="000954B3" w:rsidRPr="003E4E94" w:rsidRDefault="000954B3">
      <w:pPr>
        <w:spacing w:line="480" w:lineRule="auto"/>
        <w:rPr>
          <w:rFonts w:ascii="Times New Roman" w:eastAsia="Times New Roman" w:hAnsi="Times New Roman" w:cs="Times New Roman"/>
          <w:b/>
          <w:sz w:val="24"/>
          <w:szCs w:val="24"/>
        </w:rPr>
      </w:pPr>
      <w:r w:rsidRPr="003E4E94">
        <w:rPr>
          <w:rFonts w:ascii="Times New Roman" w:eastAsia="Times New Roman" w:hAnsi="Times New Roman" w:cs="Times New Roman"/>
          <w:bCs/>
          <w:sz w:val="24"/>
          <w:szCs w:val="24"/>
        </w:rPr>
        <w:t>All</w:t>
      </w:r>
      <w:r w:rsidR="006A4044">
        <w:rPr>
          <w:rFonts w:ascii="Times New Roman" w:eastAsia="Times New Roman" w:hAnsi="Times New Roman" w:cs="Times New Roman"/>
          <w:bCs/>
          <w:sz w:val="24"/>
          <w:szCs w:val="24"/>
        </w:rPr>
        <w:t xml:space="preserve"> </w:t>
      </w:r>
      <w:r w:rsidRPr="003E4E94">
        <w:rPr>
          <w:rFonts w:ascii="Times New Roman" w:eastAsia="Times New Roman" w:hAnsi="Times New Roman" w:cs="Times New Roman"/>
          <w:bCs/>
          <w:sz w:val="24"/>
          <w:szCs w:val="24"/>
        </w:rPr>
        <w:t>cities demonstrated an expansion of dedicated cycling infrastructure</w:t>
      </w:r>
      <w:r w:rsidR="00D878EA">
        <w:rPr>
          <w:rFonts w:ascii="Times New Roman" w:eastAsia="Times New Roman" w:hAnsi="Times New Roman" w:cs="Times New Roman"/>
          <w:bCs/>
          <w:sz w:val="24"/>
          <w:szCs w:val="24"/>
        </w:rPr>
        <w:t xml:space="preserve">. Despite progress, there is a need to </w:t>
      </w:r>
      <w:r w:rsidR="00D878EA" w:rsidRPr="00D878EA">
        <w:rPr>
          <w:rFonts w:ascii="Times New Roman" w:eastAsia="Times New Roman" w:hAnsi="Times New Roman" w:cs="Times New Roman"/>
          <w:bCs/>
          <w:sz w:val="24"/>
          <w:szCs w:val="24"/>
        </w:rPr>
        <w:t>address disconnected cycling networks</w:t>
      </w:r>
      <w:r w:rsidR="00661AA4" w:rsidRPr="00D878EA">
        <w:rPr>
          <w:rFonts w:ascii="Times New Roman" w:eastAsia="Times New Roman" w:hAnsi="Times New Roman" w:cs="Times New Roman"/>
          <w:bCs/>
          <w:sz w:val="24"/>
          <w:szCs w:val="24"/>
        </w:rPr>
        <w:t>.</w:t>
      </w:r>
      <w:r w:rsidR="006A4044">
        <w:rPr>
          <w:rFonts w:ascii="Times New Roman" w:eastAsia="Times New Roman" w:hAnsi="Times New Roman" w:cs="Times New Roman"/>
          <w:bCs/>
          <w:sz w:val="24"/>
          <w:szCs w:val="24"/>
        </w:rPr>
        <w:t xml:space="preserve"> </w:t>
      </w:r>
      <w:r w:rsidR="008314B0">
        <w:rPr>
          <w:rFonts w:ascii="Times New Roman" w:eastAsia="Times New Roman" w:hAnsi="Times New Roman" w:cs="Times New Roman"/>
          <w:bCs/>
          <w:sz w:val="24"/>
          <w:szCs w:val="24"/>
        </w:rPr>
        <w:t xml:space="preserve">Improving the accuracy of installation records will enable more precise evaluation of the </w:t>
      </w:r>
      <w:r w:rsidRPr="00D878EA">
        <w:rPr>
          <w:rFonts w:ascii="Times New Roman" w:eastAsia="Times New Roman" w:hAnsi="Times New Roman" w:cs="Times New Roman"/>
          <w:bCs/>
          <w:sz w:val="24"/>
          <w:szCs w:val="24"/>
        </w:rPr>
        <w:t>health and mobility impacts</w:t>
      </w:r>
      <w:r w:rsidR="008314B0">
        <w:rPr>
          <w:rFonts w:ascii="Times New Roman" w:eastAsia="Times New Roman" w:hAnsi="Times New Roman" w:cs="Times New Roman"/>
          <w:bCs/>
          <w:sz w:val="24"/>
          <w:szCs w:val="24"/>
        </w:rPr>
        <w:t xml:space="preserve"> of expanding cycling infrastructure networks.</w:t>
      </w:r>
    </w:p>
    <w:p w14:paraId="087134D7" w14:textId="77777777" w:rsidR="00F05627" w:rsidRPr="003E4E94" w:rsidRDefault="00F05627">
      <w:pPr>
        <w:rPr>
          <w:rFonts w:ascii="Times New Roman" w:hAnsi="Times New Roman" w:cs="Times New Roman"/>
          <w:sz w:val="24"/>
          <w:szCs w:val="24"/>
        </w:rPr>
      </w:pPr>
      <w:r w:rsidRPr="003E4E94">
        <w:rPr>
          <w:rFonts w:ascii="Times New Roman" w:hAnsi="Times New Roman" w:cs="Times New Roman"/>
          <w:b/>
          <w:bCs/>
          <w:sz w:val="24"/>
          <w:szCs w:val="24"/>
        </w:rPr>
        <w:t>Keywords</w:t>
      </w:r>
      <w:r w:rsidRPr="003E4E94">
        <w:rPr>
          <w:rFonts w:ascii="Times New Roman" w:hAnsi="Times New Roman" w:cs="Times New Roman"/>
          <w:sz w:val="24"/>
          <w:szCs w:val="24"/>
        </w:rPr>
        <w:t>: cycling, infrastructure, cycle tracks, trends, verification</w:t>
      </w:r>
    </w:p>
    <w:p w14:paraId="2C53BF76" w14:textId="63089881" w:rsidR="00324B59" w:rsidRPr="003E4E94" w:rsidRDefault="00324B59">
      <w:pPr>
        <w:rPr>
          <w:rFonts w:ascii="Times New Roman" w:hAnsi="Times New Roman" w:cs="Times New Roman"/>
          <w:sz w:val="24"/>
          <w:szCs w:val="24"/>
        </w:rPr>
      </w:pPr>
      <w:r w:rsidRPr="003E4E94">
        <w:rPr>
          <w:rFonts w:ascii="Times New Roman" w:hAnsi="Times New Roman" w:cs="Times New Roman"/>
          <w:sz w:val="24"/>
          <w:szCs w:val="24"/>
        </w:rPr>
        <w:t>Funding: This work was supported by the Canadian Institutes of Health Research [grant number FRN: MM1-174905].</w:t>
      </w:r>
    </w:p>
    <w:p w14:paraId="2542E1D3" w14:textId="77777777" w:rsidR="00F05627" w:rsidRPr="003E4E94" w:rsidRDefault="00F05627">
      <w:pPr>
        <w:rPr>
          <w:rFonts w:ascii="Times New Roman" w:hAnsi="Times New Roman" w:cs="Times New Roman"/>
          <w:sz w:val="24"/>
          <w:szCs w:val="24"/>
        </w:rPr>
      </w:pPr>
    </w:p>
    <w:p w14:paraId="52913E05" w14:textId="03788567" w:rsidR="00F05627" w:rsidRPr="003E4E94" w:rsidRDefault="00F05627">
      <w:pPr>
        <w:rPr>
          <w:rFonts w:ascii="Times New Roman" w:hAnsi="Times New Roman" w:cs="Times New Roman"/>
          <w:color w:val="FF0000"/>
          <w:sz w:val="24"/>
          <w:szCs w:val="24"/>
        </w:rPr>
      </w:pPr>
      <w:r w:rsidRPr="003E4E94">
        <w:rPr>
          <w:rFonts w:ascii="Times New Roman" w:hAnsi="Times New Roman" w:cs="Times New Roman"/>
          <w:b/>
          <w:bCs/>
          <w:sz w:val="24"/>
          <w:szCs w:val="24"/>
        </w:rPr>
        <w:t>Highlights</w:t>
      </w:r>
      <w:r w:rsidRPr="003E4E94">
        <w:rPr>
          <w:rFonts w:ascii="Times New Roman" w:hAnsi="Times New Roman" w:cs="Times New Roman"/>
          <w:sz w:val="24"/>
          <w:szCs w:val="24"/>
        </w:rPr>
        <w:t xml:space="preserve"> </w:t>
      </w:r>
    </w:p>
    <w:p w14:paraId="50ACD3F4" w14:textId="42107509" w:rsidR="00F05627" w:rsidRPr="003E4E94" w:rsidRDefault="00F05627" w:rsidP="00F05627">
      <w:pPr>
        <w:pStyle w:val="ListParagraph"/>
        <w:numPr>
          <w:ilvl w:val="0"/>
          <w:numId w:val="10"/>
        </w:numPr>
        <w:rPr>
          <w:rFonts w:ascii="Times New Roman" w:hAnsi="Times New Roman" w:cs="Times New Roman"/>
          <w:sz w:val="24"/>
          <w:szCs w:val="24"/>
        </w:rPr>
      </w:pPr>
      <w:r w:rsidRPr="003E4E94">
        <w:rPr>
          <w:rFonts w:ascii="Times New Roman" w:eastAsia="Times New Roman" w:hAnsi="Times New Roman" w:cs="Times New Roman"/>
          <w:sz w:val="24"/>
          <w:szCs w:val="24"/>
        </w:rPr>
        <w:t xml:space="preserve">Accurate cycling infrastructure data </w:t>
      </w:r>
      <w:r w:rsidR="00B64FE4">
        <w:rPr>
          <w:rFonts w:ascii="Times New Roman" w:eastAsia="Times New Roman" w:hAnsi="Times New Roman" w:cs="Times New Roman"/>
          <w:sz w:val="24"/>
          <w:szCs w:val="24"/>
        </w:rPr>
        <w:t>are</w:t>
      </w:r>
      <w:r w:rsidRPr="003E4E94">
        <w:rPr>
          <w:rFonts w:ascii="Times New Roman" w:eastAsia="Times New Roman" w:hAnsi="Times New Roman" w:cs="Times New Roman"/>
          <w:sz w:val="24"/>
          <w:szCs w:val="24"/>
        </w:rPr>
        <w:t xml:space="preserve"> required to</w:t>
      </w:r>
      <w:r w:rsidR="00EA7F2A" w:rsidRPr="003E4E94">
        <w:rPr>
          <w:rFonts w:ascii="Times New Roman" w:eastAsia="Times New Roman" w:hAnsi="Times New Roman" w:cs="Times New Roman"/>
          <w:sz w:val="24"/>
          <w:szCs w:val="24"/>
        </w:rPr>
        <w:t xml:space="preserve"> plan and</w:t>
      </w:r>
      <w:r w:rsidRPr="003E4E94">
        <w:rPr>
          <w:rFonts w:ascii="Times New Roman" w:eastAsia="Times New Roman" w:hAnsi="Times New Roman" w:cs="Times New Roman"/>
          <w:sz w:val="24"/>
          <w:szCs w:val="24"/>
        </w:rPr>
        <w:t xml:space="preserve"> assess effectiveness </w:t>
      </w:r>
    </w:p>
    <w:p w14:paraId="0A3BDB92" w14:textId="289864CF" w:rsidR="00F05627" w:rsidRPr="003E4E94" w:rsidRDefault="00324B59" w:rsidP="00F05627">
      <w:pPr>
        <w:pStyle w:val="ListParagraph"/>
        <w:numPr>
          <w:ilvl w:val="0"/>
          <w:numId w:val="10"/>
        </w:numPr>
        <w:rPr>
          <w:rFonts w:ascii="Times New Roman" w:hAnsi="Times New Roman" w:cs="Times New Roman"/>
          <w:sz w:val="24"/>
          <w:szCs w:val="24"/>
        </w:rPr>
      </w:pPr>
      <w:r w:rsidRPr="003E4E94">
        <w:rPr>
          <w:rFonts w:ascii="Times New Roman" w:eastAsia="Times New Roman" w:hAnsi="Times New Roman" w:cs="Times New Roman"/>
          <w:sz w:val="24"/>
          <w:szCs w:val="24"/>
        </w:rPr>
        <w:t>V</w:t>
      </w:r>
      <w:r w:rsidR="00F05627" w:rsidRPr="003E4E94">
        <w:rPr>
          <w:rFonts w:ascii="Times New Roman" w:eastAsia="Times New Roman" w:hAnsi="Times New Roman" w:cs="Times New Roman"/>
          <w:sz w:val="24"/>
          <w:szCs w:val="24"/>
        </w:rPr>
        <w:t xml:space="preserve">erification </w:t>
      </w:r>
      <w:r w:rsidRPr="003E4E94">
        <w:rPr>
          <w:rFonts w:ascii="Times New Roman" w:eastAsia="Times New Roman" w:hAnsi="Times New Roman" w:cs="Times New Roman"/>
          <w:sz w:val="24"/>
          <w:szCs w:val="24"/>
        </w:rPr>
        <w:t xml:space="preserve">of infrastructure data </w:t>
      </w:r>
      <w:r w:rsidR="00F05627" w:rsidRPr="003E4E94">
        <w:rPr>
          <w:rFonts w:ascii="Times New Roman" w:eastAsia="Times New Roman" w:hAnsi="Times New Roman" w:cs="Times New Roman"/>
          <w:sz w:val="24"/>
          <w:szCs w:val="24"/>
        </w:rPr>
        <w:t xml:space="preserve">found </w:t>
      </w:r>
      <w:r w:rsidRPr="003E4E94">
        <w:rPr>
          <w:rFonts w:ascii="Times New Roman" w:eastAsia="Times New Roman" w:hAnsi="Times New Roman" w:cs="Times New Roman"/>
          <w:sz w:val="24"/>
          <w:szCs w:val="24"/>
        </w:rPr>
        <w:t>discordance with municipal reports</w:t>
      </w:r>
      <w:r w:rsidR="00DA77FE">
        <w:rPr>
          <w:rFonts w:ascii="Times New Roman" w:eastAsia="Times New Roman" w:hAnsi="Times New Roman" w:cs="Times New Roman"/>
          <w:sz w:val="24"/>
          <w:szCs w:val="24"/>
        </w:rPr>
        <w:t xml:space="preserve"> </w:t>
      </w:r>
    </w:p>
    <w:p w14:paraId="746441B5" w14:textId="29F5AFB4" w:rsidR="00B64FE4" w:rsidRPr="00B64FE4" w:rsidRDefault="00324B59" w:rsidP="00F05627">
      <w:pPr>
        <w:pStyle w:val="ListParagraph"/>
        <w:numPr>
          <w:ilvl w:val="0"/>
          <w:numId w:val="10"/>
        </w:numPr>
        <w:rPr>
          <w:rFonts w:ascii="Times New Roman" w:hAnsi="Times New Roman" w:cs="Times New Roman"/>
          <w:sz w:val="24"/>
          <w:szCs w:val="24"/>
        </w:rPr>
      </w:pPr>
      <w:r w:rsidRPr="003E4E94">
        <w:rPr>
          <w:rFonts w:ascii="Times New Roman" w:eastAsia="Times New Roman" w:hAnsi="Times New Roman" w:cs="Times New Roman"/>
          <w:sz w:val="24"/>
          <w:szCs w:val="24"/>
        </w:rPr>
        <w:t xml:space="preserve">Infrastructure </w:t>
      </w:r>
      <w:r w:rsidR="00CF6AA7" w:rsidRPr="003E4E94">
        <w:rPr>
          <w:rFonts w:ascii="Times New Roman" w:eastAsia="Times New Roman" w:hAnsi="Times New Roman" w:cs="Times New Roman"/>
          <w:sz w:val="24"/>
          <w:szCs w:val="24"/>
        </w:rPr>
        <w:t>installation</w:t>
      </w:r>
      <w:r w:rsidRPr="003E4E94">
        <w:rPr>
          <w:rFonts w:ascii="Times New Roman" w:eastAsia="Times New Roman" w:hAnsi="Times New Roman" w:cs="Times New Roman"/>
          <w:sz w:val="24"/>
          <w:szCs w:val="24"/>
        </w:rPr>
        <w:t xml:space="preserve"> has</w:t>
      </w:r>
      <w:r w:rsidR="00B64FE4">
        <w:rPr>
          <w:rFonts w:ascii="Times New Roman" w:eastAsia="Times New Roman" w:hAnsi="Times New Roman" w:cs="Times New Roman"/>
          <w:sz w:val="24"/>
          <w:szCs w:val="24"/>
        </w:rPr>
        <w:t xml:space="preserve"> increased significantly</w:t>
      </w:r>
      <w:r w:rsidRPr="003E4E94">
        <w:rPr>
          <w:rFonts w:ascii="Times New Roman" w:eastAsia="Times New Roman" w:hAnsi="Times New Roman" w:cs="Times New Roman"/>
          <w:sz w:val="24"/>
          <w:szCs w:val="24"/>
        </w:rPr>
        <w:t xml:space="preserve"> since 2009</w:t>
      </w:r>
    </w:p>
    <w:p w14:paraId="6451728C" w14:textId="2F1534DB" w:rsidR="00324B59" w:rsidRPr="003E4E94" w:rsidRDefault="00B64FE4" w:rsidP="00F05627">
      <w:pPr>
        <w:pStyle w:val="ListParagraph"/>
        <w:numPr>
          <w:ilvl w:val="0"/>
          <w:numId w:val="10"/>
        </w:numPr>
        <w:rPr>
          <w:rFonts w:ascii="Times New Roman" w:hAnsi="Times New Roman" w:cs="Times New Roman"/>
          <w:sz w:val="24"/>
          <w:szCs w:val="24"/>
        </w:rPr>
      </w:pPr>
      <w:r>
        <w:rPr>
          <w:rFonts w:ascii="Times New Roman" w:eastAsia="Times New Roman" w:hAnsi="Times New Roman" w:cs="Times New Roman"/>
          <w:sz w:val="24"/>
          <w:szCs w:val="24"/>
        </w:rPr>
        <w:t>The COVID-19 pandemic was associated with a marked increase in infrastructure.</w:t>
      </w:r>
    </w:p>
    <w:p w14:paraId="4AF26B7C" w14:textId="3ABD260D" w:rsidR="00FD2884" w:rsidRPr="0079002E" w:rsidRDefault="0079002E" w:rsidP="006C08B0">
      <w:pPr>
        <w:pStyle w:val="ListParagraph"/>
        <w:numPr>
          <w:ilvl w:val="0"/>
          <w:numId w:val="10"/>
        </w:numPr>
        <w:rPr>
          <w:rFonts w:ascii="Times New Roman" w:hAnsi="Times New Roman" w:cs="Times New Roman"/>
        </w:rPr>
      </w:pPr>
      <w:r>
        <w:rPr>
          <w:rFonts w:ascii="Times New Roman" w:eastAsia="Times New Roman" w:hAnsi="Times New Roman" w:cs="Times New Roman"/>
          <w:sz w:val="24"/>
          <w:szCs w:val="24"/>
        </w:rPr>
        <w:t>There is a n</w:t>
      </w:r>
      <w:r w:rsidR="00EA7F2A" w:rsidRPr="003E4E94">
        <w:rPr>
          <w:rFonts w:ascii="Times New Roman" w:eastAsia="Times New Roman" w:hAnsi="Times New Roman" w:cs="Times New Roman"/>
          <w:sz w:val="24"/>
          <w:szCs w:val="24"/>
        </w:rPr>
        <w:t>eed for continued investment to address disconnected cycling networks</w:t>
      </w:r>
    </w:p>
    <w:p w14:paraId="3D8C8CCE" w14:textId="77777777" w:rsidR="0079002E" w:rsidRPr="003E4E94" w:rsidRDefault="0079002E" w:rsidP="0079002E">
      <w:pPr>
        <w:pStyle w:val="ListParagraph"/>
        <w:rPr>
          <w:rFonts w:ascii="Times New Roman" w:hAnsi="Times New Roman" w:cs="Times New Roman"/>
        </w:rPr>
      </w:pPr>
    </w:p>
    <w:p w14:paraId="0000001B" w14:textId="4CA04925" w:rsidR="003B416B" w:rsidRPr="003E4E94" w:rsidRDefault="00656B38">
      <w:pPr>
        <w:spacing w:line="480" w:lineRule="auto"/>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1. Introduction</w:t>
      </w:r>
    </w:p>
    <w:p w14:paraId="0000001C" w14:textId="6A155B1F" w:rsidR="003B416B" w:rsidRPr="003E4E94" w:rsidRDefault="00D21AEC">
      <w:pPr>
        <w:spacing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Canadian municipalities are intensifying efforts to enhance active transportation infrastructure</w:t>
      </w:r>
      <w:r w:rsidR="009B4B6D" w:rsidRPr="003E4E94">
        <w:rPr>
          <w:rFonts w:ascii="Times New Roman" w:eastAsia="Times New Roman" w:hAnsi="Times New Roman" w:cs="Times New Roman"/>
          <w:sz w:val="24"/>
          <w:szCs w:val="24"/>
        </w:rPr>
        <w:t xml:space="preserve">, </w:t>
      </w:r>
      <w:r w:rsidR="008A67C0" w:rsidRPr="003E4E94">
        <w:rPr>
          <w:rFonts w:ascii="Times New Roman" w:eastAsia="Times New Roman" w:hAnsi="Times New Roman" w:cs="Times New Roman"/>
          <w:sz w:val="24"/>
          <w:szCs w:val="24"/>
        </w:rPr>
        <w:t>for</w:t>
      </w:r>
      <w:r w:rsidR="009B4B6D" w:rsidRPr="003E4E94">
        <w:rPr>
          <w:rFonts w:ascii="Times New Roman" w:eastAsia="Times New Roman" w:hAnsi="Times New Roman" w:cs="Times New Roman"/>
          <w:sz w:val="24"/>
          <w:szCs w:val="24"/>
        </w:rPr>
        <w:t xml:space="preserve"> </w:t>
      </w:r>
      <w:r w:rsidR="008A67C0" w:rsidRPr="003E4E94">
        <w:rPr>
          <w:rFonts w:ascii="Times New Roman" w:eastAsia="Times New Roman" w:hAnsi="Times New Roman" w:cs="Times New Roman"/>
          <w:sz w:val="24"/>
          <w:szCs w:val="24"/>
        </w:rPr>
        <w:t>mobility, environmental, and health impacts</w:t>
      </w:r>
      <w:r w:rsidRPr="003E4E94">
        <w:rPr>
          <w:rFonts w:ascii="Times New Roman" w:eastAsia="Times New Roman" w:hAnsi="Times New Roman" w:cs="Times New Roman"/>
          <w:sz w:val="24"/>
          <w:szCs w:val="24"/>
        </w:rPr>
        <w:t xml:space="preserve"> </w:t>
      </w:r>
      <w:r w:rsidR="00093996"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{"citationID":"7kYHIcn4","properties":{"formattedCitation":"(1,2)","plainCitation":"(1,2)","noteIndex":0},"citationItems":[{"id":2994,"uris":["http://zotero.org/users/6749620/items/9L5L9LJP"],"itemData":{"id":2994,"type":"chapter","container-title":"Children's Active Transportation","page":"39–52","publisher":"Elsevier","source":"Google Scholar","title":"Economic benefits of active transportation","URL":"https://www.sciencedirect.com/science/article/pii/B978012811931000003X","author":[{"family":"Gordon","given":"Cameron"}],"accessed":{"date-parts":[["2024",9,17]]},"issued":{"date-parts":[["2018"]]},"citation-key":"gordonEconomicBenefitsActive2018"}},{"id":2995,"uris":["http://zotero.org/users/6749620/items/CLMVPCLQ"],"itemData":{"id":2995,"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93996" w:rsidRPr="003E4E94">
        <w:rPr>
          <w:rFonts w:ascii="Times New Roman" w:eastAsia="Times New Roman" w:hAnsi="Times New Roman" w:cs="Times New Roman"/>
          <w:sz w:val="24"/>
          <w:szCs w:val="24"/>
        </w:rPr>
        <w:fldChar w:fldCharType="separate"/>
      </w:r>
      <w:r w:rsidR="00093996" w:rsidRPr="003E4E94">
        <w:rPr>
          <w:rFonts w:ascii="Times New Roman" w:eastAsia="Times New Roman" w:hAnsi="Times New Roman" w:cs="Times New Roman"/>
          <w:noProof/>
          <w:sz w:val="24"/>
          <w:szCs w:val="24"/>
        </w:rPr>
        <w:t>(1,2)</w:t>
      </w:r>
      <w:r w:rsidR="00093996"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xml:space="preserve">. </w:t>
      </w:r>
      <w:r w:rsidR="00D017A4" w:rsidRPr="003E4E94">
        <w:rPr>
          <w:rFonts w:ascii="Times New Roman" w:eastAsia="Times New Roman" w:hAnsi="Times New Roman" w:cs="Times New Roman"/>
          <w:sz w:val="24"/>
          <w:szCs w:val="24"/>
        </w:rPr>
        <w:t xml:space="preserve">Active transportation has </w:t>
      </w:r>
      <w:r w:rsidR="0079002E">
        <w:rPr>
          <w:rFonts w:ascii="Times New Roman" w:eastAsia="Times New Roman" w:hAnsi="Times New Roman" w:cs="Times New Roman"/>
          <w:sz w:val="24"/>
          <w:szCs w:val="24"/>
        </w:rPr>
        <w:t xml:space="preserve">the </w:t>
      </w:r>
      <w:r w:rsidRPr="003E4E94">
        <w:rPr>
          <w:rFonts w:ascii="Times New Roman" w:eastAsia="Times New Roman" w:hAnsi="Times New Roman" w:cs="Times New Roman"/>
          <w:sz w:val="24"/>
          <w:szCs w:val="24"/>
        </w:rPr>
        <w:t xml:space="preserve">potential to alleviate transportation demands and align with broader environmental targets </w:t>
      </w:r>
      <w:r w:rsidR="00025989"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{"citationID":"4o4a8Fhj","properties":{"formattedCitation":"(3,4)","plainCitation":"(3,4)","noteIndex":0},"citationItems":[{"id":2997,"uris":["http://zotero.org/users/6749620/items/CP6IGPZU"],"itemData":{"id":2997,"type":"article-journal","container-title":"Transportation Research Part D: Transport and Environment","note":"publisher: Elsevier","page":"102764","source":"Google Scholar","title":"The climate change mitigation effects of daily active travel in cities","volume":"93","author":[{"family":"Brand","given":"Christian"},{"family":"Dons","given":"Evi"},{"family":"Anaya-Boig","given":"Esther"},{"family":"Avila-Palencia","given":"Ione"},{"family":"Clark","given":"Anna"},{"family":"Nazelle","given":"Audrey","non-dropping-particle":"de"},{"family":"Gascon","given":"Mireia"},{"family":"Gaupp-Berghausen","given":"Mailin"},{"family":"Gerike","given":"Regine"},{"family":"Götschi","given":"Thomas"}],"issued":{"date-parts":[["2021"]]},"citation-key":"brandClimateChangeMitigation2021"}},{"id":2999,"uris":["http://zotero.org/users/6749620/items/MCD6YHU3"],"itemData":{"id":2999,"type":"article-journal","container-title":"Preventive Medicine","note":"publisher: Elsevier","page":"S106–S125","source":"Google Scholar","title":"Infrastructure, programs, and policies to increase bicycling: an international review","title-short":"Infrastructure, programs, and policies to increase bicycling","volume":"50","author":[{"family":"Pucher","given":"John"},{"family":"Dill","given":"Jennifer"},{"family":"Handy","given":"Susan"}],"issued":{"date-parts":[["2010"]]},"citation-key":"pucherInfrastructureProgramsPolicies2010"}}],"schema":"https://github.com/citation-style-language/schema/raw/master/csl-citation.json"} </w:instrText>
      </w:r>
      <w:r w:rsidR="00025989" w:rsidRPr="003E4E94">
        <w:rPr>
          <w:rFonts w:ascii="Times New Roman" w:eastAsia="Times New Roman" w:hAnsi="Times New Roman" w:cs="Times New Roman"/>
          <w:sz w:val="24"/>
          <w:szCs w:val="24"/>
        </w:rPr>
        <w:fldChar w:fldCharType="separate"/>
      </w:r>
      <w:r w:rsidR="00025989" w:rsidRPr="003E4E94">
        <w:rPr>
          <w:rFonts w:ascii="Times New Roman" w:eastAsia="Times New Roman" w:hAnsi="Times New Roman" w:cs="Times New Roman"/>
          <w:noProof/>
          <w:sz w:val="24"/>
          <w:szCs w:val="24"/>
        </w:rPr>
        <w:t>(3,4)</w:t>
      </w:r>
      <w:r w:rsidR="00025989"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Consequently, many large Canadian cities have made considerable progress in building new bikeways and upgrading infrastructure to create active spaces for individuals of all ages and abilities</w:t>
      </w:r>
      <w:r w:rsidR="00B64FE4">
        <w:rPr>
          <w:rFonts w:ascii="Times New Roman" w:eastAsia="Times New Roman" w:hAnsi="Times New Roman" w:cs="Times New Roman"/>
          <w:sz w:val="24"/>
          <w:szCs w:val="24"/>
        </w:rPr>
        <w:t xml:space="preserve"> </w:t>
      </w:r>
      <w:r w:rsidR="0051056C"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{"citationID":"pHISHaSj","properties":{"formattedCitation":"(5)","plainCitation":"(5)","noteIndex":0},"citationItems":[{"id":2742,"uris":["http://zotero.org/users/6749620/items/DGRCYE65"],"itemData":{"id":2742,"type":"article-journal","abstract":"This article examines cycling trends over time, as well as differences in cy- cling levels, policies, and programs among different Canadian provinces and metropolitan areas. Some policies and measures have been quite successful and innovative, providing valuable lessons for other countries about how best to increase cycling while improving its safety. While Canadian cities have been more successful than American cities at promoting cycling as a mode of transport, they fall far short of European cities. As noted in the conclusion of this article, there are two key differences that help explain the much higher levels of cycling in Europe: more compact land-use patterns leading to shorter trip distances and a wide range of policies discouraging car use by making it more expensive or more difficult.","container-title":"Berkeley Planning Journal","DOI":"10.5070/BP319111491","issue":"1","language":"en","source":"escholarship.org","title":"Sustainable transport in Canadian cities: cycling trends and policies","title-short":"Sustainable transport in canadian cities","URL":"https://escholarship.org/uc/item/0rr0t06s","volume":"19","author":[{"family":"Pucher","given":"John"},{"family":"Buehler","given":"Ralph"}],"accessed":{"date-parts":[["2024",5,26]]},"issued":{"date-parts":[["2006"]]},"citation-key":"pucherSustainableTransportCanadian2006"}}],"schema":"https://github.com/citation-style-language/schema/raw/master/csl-citation.json"} </w:instrText>
      </w:r>
      <w:r w:rsidR="0051056C" w:rsidRPr="003E4E94">
        <w:rPr>
          <w:rFonts w:ascii="Times New Roman" w:eastAsia="Times New Roman" w:hAnsi="Times New Roman" w:cs="Times New Roman"/>
          <w:sz w:val="24"/>
          <w:szCs w:val="24"/>
        </w:rPr>
        <w:fldChar w:fldCharType="separate"/>
      </w:r>
      <w:r w:rsidR="0051056C" w:rsidRPr="003E4E94">
        <w:rPr>
          <w:rFonts w:ascii="Times New Roman" w:eastAsia="Times New Roman" w:hAnsi="Times New Roman" w:cs="Times New Roman"/>
          <w:noProof/>
          <w:sz w:val="24"/>
          <w:szCs w:val="24"/>
        </w:rPr>
        <w:t>(5)</w:t>
      </w:r>
      <w:r w:rsidR="0051056C"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xml:space="preserve">. </w:t>
      </w:r>
    </w:p>
    <w:p w14:paraId="641A7707" w14:textId="7F010D06" w:rsidR="00CF122E" w:rsidRPr="003E4E94" w:rsidRDefault="008A67C0" w:rsidP="00AB78AF">
      <w:pPr>
        <w:spacing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The challenge of road safety </w:t>
      </w:r>
      <w:r w:rsidR="00B64FE4">
        <w:rPr>
          <w:rFonts w:ascii="Times New Roman" w:eastAsia="Times New Roman" w:hAnsi="Times New Roman" w:cs="Times New Roman"/>
          <w:sz w:val="24"/>
          <w:szCs w:val="24"/>
        </w:rPr>
        <w:t xml:space="preserve">remains </w:t>
      </w:r>
      <w:r w:rsidRPr="003E4E94">
        <w:rPr>
          <w:rFonts w:ascii="Times New Roman" w:eastAsia="Times New Roman" w:hAnsi="Times New Roman" w:cs="Times New Roman"/>
          <w:sz w:val="24"/>
          <w:szCs w:val="24"/>
        </w:rPr>
        <w:t xml:space="preserve">a pressing public health concern with an immense human and economic burden </w:t>
      </w:r>
      <w:r w:rsidR="004968DD"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{"citationID":"i1puxKP2","properties":{"formattedCitation":"(6)","plainCitation":"(6)","noteIndex":0},"citationItems":[{"id":3003,"uris":["http://zotero.org/users/6749620/items/TZXVLITC"],"itemData":{"id":3003,"type":"paper-conference","abstract":"Background:\nInjury is the leading cause of death for Canadians ages one to 44 and the third-leading cause of death overall. To capture the burden of injury at a societal level, Parachute published the Cost of Injury in Canada 2021 report highlighting major causes of injury, including transport incidents.\n\nAims:\nThe purpose of the report was to determine and present the most current costs of injury in Canada, in economic terms as well as the human toll.\n\nMethods:\nInjury-related emergency department (ED) visits, hospitalizations and deaths for 2018 were analysed using an incidence-costing, human-capital approach. ICD-10-CA codes were used to identify cases with transport incidents as an external cause of injury (V01-V89, V91, V93-V99). Data were applied to the Electronic Resource Allocation Tool (ERAT) which provides a classification and costing framework, combining existing data with variables from the literature to model full episodic costs for injuries.\n\nResults:\nIn 2018, injuries cost $29.4 billion. Transport injuries cost $3.6 billion, second only to the cost of falls. Transport injuries resulted in 1,759 deaths, 5,714 disabilities, 23,872 hospitalizations, and 366,444 emergency department visits. Considering types of transport, motor vehicle collisions accounted for 53% of the cost ($1.9 billion), 53% of hospitalizations (12,544), and 37% of deaths (646). Seniors aged 65 and older had the highest rate of transport-related death and hospitalization, followed by youth and young adults aged 15-24 years. Transport incidents were the top cause of injury death in children up to age 14 and the third-leading cause of death overall for youth and young adults.\n\nDiscussion:\nTransport injuries in Canada have an immense human and economic cost. They disproportionately affect children, youth, and seniors. These injuries use resources that could be allocated to other needs in the health system and cause needless suffering to individuals and families. Most importantly, these injuries and associated costs are preventable. Eliminating serious injuries and deaths from transport incidents will require advocacy for policy, regulations and standards that create a safer system for all road users, investment in proven preventative measures, and continued research and evaluation of interventions.\n\nConclusions:\nTransport incidents continue to be a leading cause of injury and death in Canada, despite progress made over the last several decades. The Cost of Injury in Canada Report quantifies the issue in economic and human terms, and is a valuable tool that can be used by road safety professionals for data-driven priority-setting and to communicate with policymakers and other decision-makers.","event-place":"Sudbury, Ontario","event-title":"CARSP 2022 Conference","page":"1-7","publisher":"The Canadian Association of Road Safety Professionals","publisher-place":"Sudbury, Ontario","title":"The cost of transport injuries in Canada","URL":"https://carsp.ca/en/presentations-and-papers/carsp-hybrid-conference-sudbury-2022/the-cost-of-transport-injuries-in-canada-2/","author":[{"family":"Cowle","given":"Stephanie"},{"family":"Fuselli","given":"Pamela"},{"family":"Rajabali","given":"Fahra"},{"family":"Pike","given":"Ian"}],"accessed":{"date-parts":[["2024",9,17]]},"issued":{"date-parts":[["2022",9,13]]},"citation-key":"cowleCostTransportInjuries2022"}}],"schema":"https://github.com/citation-style-language/schema/raw/master/csl-citation.json"} </w:instrText>
      </w:r>
      <w:r w:rsidR="004968DD" w:rsidRPr="003E4E94">
        <w:rPr>
          <w:rFonts w:ascii="Times New Roman" w:eastAsia="Times New Roman" w:hAnsi="Times New Roman" w:cs="Times New Roman"/>
          <w:sz w:val="24"/>
          <w:szCs w:val="24"/>
        </w:rPr>
        <w:fldChar w:fldCharType="separate"/>
      </w:r>
      <w:r w:rsidR="004968DD" w:rsidRPr="003E4E94">
        <w:rPr>
          <w:rFonts w:ascii="Times New Roman" w:eastAsia="Times New Roman" w:hAnsi="Times New Roman" w:cs="Times New Roman"/>
          <w:noProof/>
          <w:sz w:val="24"/>
          <w:szCs w:val="24"/>
        </w:rPr>
        <w:t>(6)</w:t>
      </w:r>
      <w:r w:rsidR="004968DD"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xml:space="preserve">. For example, in Toronto, Ontario, 858 cyclists suffered injuries (812 major and 46 fatal injuries, respectively) between 2006 </w:t>
      </w:r>
      <w:r w:rsidR="00B64FE4">
        <w:rPr>
          <w:rFonts w:ascii="Times New Roman" w:eastAsia="Times New Roman" w:hAnsi="Times New Roman" w:cs="Times New Roman"/>
          <w:sz w:val="24"/>
          <w:szCs w:val="24"/>
        </w:rPr>
        <w:t>and</w:t>
      </w:r>
      <w:r w:rsidRPr="003E4E94">
        <w:rPr>
          <w:rFonts w:ascii="Times New Roman" w:eastAsia="Times New Roman" w:hAnsi="Times New Roman" w:cs="Times New Roman"/>
          <w:sz w:val="24"/>
          <w:szCs w:val="24"/>
        </w:rPr>
        <w:t xml:space="preserve"> 2023</w:t>
      </w:r>
      <w:r w:rsidR="004968DD" w:rsidRPr="003E4E94">
        <w:rPr>
          <w:rFonts w:ascii="Times New Roman" w:eastAsia="Times New Roman" w:hAnsi="Times New Roman" w:cs="Times New Roman"/>
          <w:sz w:val="24"/>
          <w:szCs w:val="24"/>
        </w:rPr>
        <w:t xml:space="preserve"> </w:t>
      </w:r>
      <w:r w:rsidR="004968DD"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{"citationID":"sn7alxbe","properties":{"formattedCitation":"(7)","plainCitation":"(7)","noteIndex":0},"citationItems":[{"id":2750,"uris":["http://zotero.org/users/6749620/items/DM4LR2BE"],"itemData":{"id":2750,"type":"webpage","abstract":"Cyclists Related KSI","language":"en-ca","title":"Cyclists KSI collisions","URL":"https://data.torontopolice.on.ca/pages/cyclists","author":[{"literal":"Toronto Police Service"}],"accessed":{"date-parts":[["2024",5,26]]},"issued":{"date-parts":[["2023"]]},"citation-key":"torontopoliceserviceCyclistsKSICollisions2023"}}],"schema":"https://github.com/citation-style-language/schema/raw/master/csl-citation.json"} </w:instrText>
      </w:r>
      <w:r w:rsidR="004968DD" w:rsidRPr="003E4E94">
        <w:rPr>
          <w:rFonts w:ascii="Times New Roman" w:eastAsia="Times New Roman" w:hAnsi="Times New Roman" w:cs="Times New Roman"/>
          <w:sz w:val="24"/>
          <w:szCs w:val="24"/>
        </w:rPr>
        <w:fldChar w:fldCharType="separate"/>
      </w:r>
      <w:r w:rsidR="004968DD" w:rsidRPr="003E4E94">
        <w:rPr>
          <w:rFonts w:ascii="Times New Roman" w:eastAsia="Times New Roman" w:hAnsi="Times New Roman" w:cs="Times New Roman"/>
          <w:noProof/>
          <w:sz w:val="24"/>
          <w:szCs w:val="24"/>
        </w:rPr>
        <w:t>(7)</w:t>
      </w:r>
      <w:r w:rsidR="004968DD" w:rsidRPr="003E4E94">
        <w:rPr>
          <w:rFonts w:ascii="Times New Roman" w:eastAsia="Times New Roman" w:hAnsi="Times New Roman" w:cs="Times New Roman"/>
          <w:sz w:val="24"/>
          <w:szCs w:val="24"/>
        </w:rPr>
        <w:fldChar w:fldCharType="end"/>
      </w:r>
      <w:r w:rsidR="004968DD" w:rsidRPr="003E4E94">
        <w:rPr>
          <w:rFonts w:ascii="Times New Roman" w:eastAsia="Times New Roman" w:hAnsi="Times New Roman" w:cs="Times New Roman"/>
          <w:sz w:val="24"/>
          <w:szCs w:val="24"/>
        </w:rPr>
        <w:t xml:space="preserve">, </w:t>
      </w:r>
      <w:r w:rsidR="00B64FE4">
        <w:rPr>
          <w:rFonts w:ascii="Times New Roman" w:eastAsia="Times New Roman" w:hAnsi="Times New Roman" w:cs="Times New Roman"/>
          <w:sz w:val="24"/>
          <w:szCs w:val="24"/>
        </w:rPr>
        <w:t xml:space="preserve">with </w:t>
      </w:r>
      <w:r w:rsidRPr="003E4E94">
        <w:rPr>
          <w:rFonts w:ascii="Times New Roman" w:eastAsia="Times New Roman" w:hAnsi="Times New Roman" w:cs="Times New Roman"/>
          <w:sz w:val="24"/>
          <w:szCs w:val="24"/>
        </w:rPr>
        <w:t xml:space="preserve">associated direct </w:t>
      </w:r>
      <w:r w:rsidRPr="003E4E94">
        <w:rPr>
          <w:rFonts w:ascii="Times New Roman" w:eastAsia="Times New Roman" w:hAnsi="Times New Roman" w:cs="Times New Roman"/>
          <w:sz w:val="24"/>
          <w:szCs w:val="24"/>
        </w:rPr>
        <w:lastRenderedPageBreak/>
        <w:t>and indirect economic costs of more than $60 million per year</w:t>
      </w:r>
      <w:r w:rsidR="00AE5CE5" w:rsidRPr="003E4E94">
        <w:rPr>
          <w:rFonts w:ascii="Times New Roman" w:eastAsia="Times New Roman" w:hAnsi="Times New Roman" w:cs="Times New Roman"/>
          <w:sz w:val="24"/>
          <w:szCs w:val="24"/>
        </w:rPr>
        <w:t xml:space="preserve"> </w:t>
      </w:r>
      <w:r w:rsidR="00AE5CE5"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{"citationID":"4YtU5WKo","properties":{"formattedCitation":"(8)","plainCitation":"(8)","noteIndex":0},"citationItems":[{"id":2749,"uris":["http://zotero.org/users/6749620/items/DL3NBUUN"],"itemData":{"id":2749,"type":"book","source":"Google Scholar","title":"Road to health: improving walking and cycling in Toronto","title-short":"Road to health","author":[{"literal":"Toronto Public Health"}],"issued":{"date-parts":[["2012"]]},"citation-key":"torontopublichealthRoadHealthImproving2012"}}],"schema":"https://github.com/citation-style-language/schema/raw/master/csl-citation.json"} </w:instrText>
      </w:r>
      <w:r w:rsidR="00AE5CE5" w:rsidRPr="003E4E94">
        <w:rPr>
          <w:rFonts w:ascii="Times New Roman" w:eastAsia="Times New Roman" w:hAnsi="Times New Roman" w:cs="Times New Roman"/>
          <w:sz w:val="24"/>
          <w:szCs w:val="24"/>
        </w:rPr>
        <w:fldChar w:fldCharType="separate"/>
      </w:r>
      <w:r w:rsidR="00AE5CE5" w:rsidRPr="003E4E94">
        <w:rPr>
          <w:rFonts w:ascii="Times New Roman" w:eastAsia="Times New Roman" w:hAnsi="Times New Roman" w:cs="Times New Roman"/>
          <w:noProof/>
          <w:sz w:val="24"/>
          <w:szCs w:val="24"/>
        </w:rPr>
        <w:t>(8)</w:t>
      </w:r>
      <w:r w:rsidR="00AE5CE5"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xml:space="preserve">. </w:t>
      </w:r>
      <w:r w:rsidR="00B64FE4">
        <w:rPr>
          <w:rFonts w:ascii="Times New Roman" w:eastAsia="Times New Roman" w:hAnsi="Times New Roman" w:cs="Times New Roman"/>
          <w:sz w:val="24"/>
          <w:szCs w:val="24"/>
        </w:rPr>
        <w:t xml:space="preserve">In Canada, </w:t>
      </w:r>
      <w:r w:rsidRPr="003E4E94">
        <w:rPr>
          <w:rFonts w:ascii="Times New Roman" w:eastAsia="Times New Roman" w:hAnsi="Times New Roman" w:cs="Times New Roman"/>
          <w:sz w:val="24"/>
          <w:szCs w:val="24"/>
        </w:rPr>
        <w:t>cycling injuries</w:t>
      </w:r>
      <w:r w:rsidR="00B64FE4">
        <w:rPr>
          <w:rFonts w:ascii="Times New Roman" w:eastAsia="Times New Roman" w:hAnsi="Times New Roman" w:cs="Times New Roman"/>
          <w:sz w:val="24"/>
          <w:szCs w:val="24"/>
        </w:rPr>
        <w:t xml:space="preserve"> were estimated to cost $</w:t>
      </w:r>
      <w:r w:rsidRPr="003E4E94">
        <w:rPr>
          <w:rFonts w:ascii="Times New Roman" w:eastAsia="Times New Roman" w:hAnsi="Times New Roman" w:cs="Times New Roman"/>
          <w:sz w:val="24"/>
          <w:szCs w:val="24"/>
        </w:rPr>
        <w:t xml:space="preserve">377 million CAD </w:t>
      </w:r>
      <w:r w:rsidR="00AE5CE5"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{"citationID":"pD8SNViA","properties":{"formattedCitation":"(9)","plainCitation":"(9)","noteIndex":0},"citationItems":[{"id":2765,"uris":["http://zotero.org/users/6749620/items/PAR2DB3Q"],"itemData":{"id":2765,"type":"webpage","container-title":"Parachute","title":"Cost of injury in canada the highest costs: falls and transport","URL":"https://parachute.ca/the-highest-costs-falls-and-transport/","author":[{"literal":"Parachute"}],"issued":{"date-parts":[["2022",7,19]]},"citation-key":"parachuteCostInjuryCanada2022"}}],"schema":"https://github.com/citation-style-language/schema/raw/master/csl-citation.json"} </w:instrText>
      </w:r>
      <w:r w:rsidR="00AE5CE5" w:rsidRPr="003E4E94">
        <w:rPr>
          <w:rFonts w:ascii="Times New Roman" w:eastAsia="Times New Roman" w:hAnsi="Times New Roman" w:cs="Times New Roman"/>
          <w:sz w:val="24"/>
          <w:szCs w:val="24"/>
        </w:rPr>
        <w:fldChar w:fldCharType="separate"/>
      </w:r>
      <w:r w:rsidR="00AE5CE5" w:rsidRPr="003E4E94">
        <w:rPr>
          <w:rFonts w:ascii="Times New Roman" w:eastAsia="Times New Roman" w:hAnsi="Times New Roman" w:cs="Times New Roman"/>
          <w:noProof/>
          <w:sz w:val="24"/>
          <w:szCs w:val="24"/>
        </w:rPr>
        <w:t>(9)</w:t>
      </w:r>
      <w:r w:rsidR="00AE5CE5"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w:t>
      </w:r>
      <w:r w:rsidR="00B64FE4">
        <w:rPr>
          <w:rFonts w:ascii="Times New Roman" w:eastAsia="Times New Roman" w:hAnsi="Times New Roman" w:cs="Times New Roman"/>
          <w:sz w:val="24"/>
          <w:szCs w:val="24"/>
        </w:rPr>
        <w:t xml:space="preserve"> T</w:t>
      </w:r>
      <w:r w:rsidRPr="003E4E94">
        <w:rPr>
          <w:rFonts w:ascii="Times New Roman" w:eastAsia="Times New Roman" w:hAnsi="Times New Roman" w:cs="Times New Roman"/>
          <w:sz w:val="24"/>
          <w:szCs w:val="24"/>
        </w:rPr>
        <w:t xml:space="preserve">he perceived risk of injury associated with cycling may also deter its adoption as an alternative transportation </w:t>
      </w:r>
      <w:r w:rsidR="00B64FE4">
        <w:rPr>
          <w:rFonts w:ascii="Times New Roman" w:eastAsia="Times New Roman" w:hAnsi="Times New Roman" w:cs="Times New Roman"/>
          <w:sz w:val="24"/>
          <w:szCs w:val="24"/>
        </w:rPr>
        <w:t>mode</w:t>
      </w:r>
      <w:r w:rsidRPr="003E4E94">
        <w:rPr>
          <w:rFonts w:ascii="Times New Roman" w:eastAsia="Times New Roman" w:hAnsi="Times New Roman" w:cs="Times New Roman"/>
          <w:sz w:val="24"/>
          <w:szCs w:val="24"/>
        </w:rPr>
        <w:t xml:space="preserve"> </w:t>
      </w:r>
      <w:r w:rsidR="000618E7"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{"citationID":"PHcAQBSp","properties":{"formattedCitation":"(2)","plainCitation":"(2)","noteIndex":0},"citationItems":[{"id":2995,"uris":["http://zotero.org/users/6749620/items/CLMVPCLQ"],"itemData":{"id":2995,"type":"article-journal","container-title":"Transport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618E7" w:rsidRPr="003E4E94">
        <w:rPr>
          <w:rFonts w:ascii="Times New Roman" w:eastAsia="Times New Roman" w:hAnsi="Times New Roman" w:cs="Times New Roman"/>
          <w:sz w:val="24"/>
          <w:szCs w:val="24"/>
        </w:rPr>
        <w:fldChar w:fldCharType="separate"/>
      </w:r>
      <w:r w:rsidR="000618E7" w:rsidRPr="003E4E94">
        <w:rPr>
          <w:rFonts w:ascii="Times New Roman" w:eastAsia="Times New Roman" w:hAnsi="Times New Roman" w:cs="Times New Roman"/>
          <w:noProof/>
          <w:sz w:val="24"/>
          <w:szCs w:val="24"/>
        </w:rPr>
        <w:t>(2)</w:t>
      </w:r>
      <w:r w:rsidR="000618E7"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xml:space="preserve">. Aligned with urban planning initiatives, the Vision Zero road safety strategy, </w:t>
      </w:r>
      <w:r w:rsidR="009B4B6D" w:rsidRPr="003E4E94">
        <w:rPr>
          <w:rFonts w:ascii="Times New Roman" w:eastAsia="Times New Roman" w:hAnsi="Times New Roman" w:cs="Times New Roman"/>
          <w:sz w:val="24"/>
          <w:szCs w:val="24"/>
        </w:rPr>
        <w:t xml:space="preserve">launched </w:t>
      </w:r>
      <w:r w:rsidRPr="003E4E94">
        <w:rPr>
          <w:rFonts w:ascii="Times New Roman" w:eastAsia="Times New Roman" w:hAnsi="Times New Roman" w:cs="Times New Roman"/>
          <w:sz w:val="24"/>
          <w:szCs w:val="24"/>
        </w:rPr>
        <w:t>in Sweden in 1997 and now adopted in cities globally, stands as a crucial guiding principl</w:t>
      </w:r>
      <w:r w:rsidR="00EF75B4" w:rsidRPr="003E4E94">
        <w:rPr>
          <w:rFonts w:ascii="Times New Roman" w:eastAsia="Times New Roman" w:hAnsi="Times New Roman" w:cs="Times New Roman"/>
          <w:sz w:val="24"/>
          <w:szCs w:val="24"/>
        </w:rPr>
        <w:t>e for road safety</w:t>
      </w:r>
      <w:r w:rsidR="00A064E4" w:rsidRPr="003E4E94">
        <w:rPr>
          <w:rFonts w:ascii="Times New Roman" w:eastAsia="Times New Roman" w:hAnsi="Times New Roman" w:cs="Times New Roman"/>
          <w:sz w:val="24"/>
          <w:szCs w:val="24"/>
        </w:rPr>
        <w:t xml:space="preserve"> </w:t>
      </w:r>
      <w:r w:rsidR="00A064E4"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EHf0qiqd","properties":{"formattedCitation":"(10\\uc0\\u8211{}12)","plainCitation":"(10–12)","noteIndex":0},"citationItems":[{"id":3001,"uris":["http://zotero.org/users/6749620/items/SCLU99GD"],"itemData":{"id":3001,"type":"article-journal","container-title":"Prevention Institute","page":"1–11","source":"Google Scholar","title":"Vision Zero: a health equity road map for getting to zero in every community","title-short":"Vision Zero","author":[{"family":"Aboelata","given":"Manal"},{"family":"Yanez","given":"Elva"},{"family":"Kharrazi","given":"Rebekah"}],"issued":{"date-parts":[["2017"]]},"citation-key":"aboelataVisionZeroHealth2017"}},{"id":2744,"uris":["http://zotero.org/users/6749620/items/2VL5IGAP"],"itemData":{"id":2744,"type":"webpage","title":"Vision Zero map","URL":"https://parachute.ca/en/program/vision-zero/vision-zero-map/","author":[{"literal":"Parachute"}],"accessed":{"date-parts":[["2024",7,22]]},"issued":{"date-parts":[["2023",9,8]]},"citation-key":"parachuteVisionZeroMap2023"}},{"id":2746,"uris":["http://zotero.org/users/6749620/items/R4CTPNQ4"],"itemData":{"id":2746,"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A064E4" w:rsidRPr="003E4E94">
        <w:rPr>
          <w:rFonts w:ascii="Times New Roman" w:eastAsia="Times New Roman" w:hAnsi="Times New Roman" w:cs="Times New Roman"/>
          <w:sz w:val="24"/>
          <w:szCs w:val="24"/>
        </w:rPr>
        <w:fldChar w:fldCharType="separate"/>
      </w:r>
      <w:r w:rsidR="00A064E4" w:rsidRPr="003E4E94">
        <w:rPr>
          <w:rFonts w:ascii="Times New Roman" w:hAnsi="Times New Roman" w:cs="Times New Roman"/>
          <w:sz w:val="24"/>
          <w:lang w:val="en-US"/>
        </w:rPr>
        <w:t>(10–12)</w:t>
      </w:r>
      <w:r w:rsidR="00A064E4" w:rsidRPr="003E4E94">
        <w:rPr>
          <w:rFonts w:ascii="Times New Roman" w:eastAsia="Times New Roman" w:hAnsi="Times New Roman" w:cs="Times New Roman"/>
          <w:sz w:val="24"/>
          <w:szCs w:val="24"/>
        </w:rPr>
        <w:fldChar w:fldCharType="end"/>
      </w:r>
      <w:r w:rsidR="00A064E4" w:rsidRPr="003E4E94">
        <w:rPr>
          <w:rFonts w:ascii="Times New Roman" w:eastAsia="Times New Roman" w:hAnsi="Times New Roman" w:cs="Times New Roman"/>
          <w:sz w:val="24"/>
          <w:szCs w:val="24"/>
        </w:rPr>
        <w:t>.</w:t>
      </w:r>
      <w:r w:rsidR="009B4B6D" w:rsidRPr="003E4E94">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Vision Zero strives to eliminate all severe and fatal road transportation injuries while promoting healthy and equitable mobility for all</w:t>
      </w:r>
      <w:r w:rsidR="00565163" w:rsidRPr="003E4E94">
        <w:rPr>
          <w:rFonts w:ascii="Times New Roman" w:eastAsia="Times New Roman" w:hAnsi="Times New Roman" w:cs="Times New Roman"/>
          <w:sz w:val="24"/>
          <w:szCs w:val="24"/>
        </w:rPr>
        <w:t xml:space="preserve">. Unlike </w:t>
      </w:r>
      <w:r w:rsidRPr="003E4E94">
        <w:rPr>
          <w:rFonts w:ascii="Times New Roman" w:eastAsia="Times New Roman" w:hAnsi="Times New Roman" w:cs="Times New Roman"/>
          <w:sz w:val="24"/>
          <w:szCs w:val="24"/>
        </w:rPr>
        <w:t xml:space="preserve">traditional approaches that place </w:t>
      </w:r>
      <w:r w:rsidR="00B64FE4">
        <w:rPr>
          <w:rFonts w:ascii="Times New Roman" w:eastAsia="Times New Roman" w:hAnsi="Times New Roman" w:cs="Times New Roman"/>
          <w:sz w:val="24"/>
          <w:szCs w:val="24"/>
        </w:rPr>
        <w:t xml:space="preserve">the </w:t>
      </w:r>
      <w:r w:rsidRPr="003E4E94">
        <w:rPr>
          <w:rFonts w:ascii="Times New Roman" w:eastAsia="Times New Roman" w:hAnsi="Times New Roman" w:cs="Times New Roman"/>
          <w:sz w:val="24"/>
          <w:szCs w:val="24"/>
        </w:rPr>
        <w:t xml:space="preserve">burden of safety on road users, </w:t>
      </w:r>
      <w:r w:rsidR="00565163" w:rsidRPr="003E4E94">
        <w:rPr>
          <w:rFonts w:ascii="Times New Roman" w:eastAsia="Times New Roman" w:hAnsi="Times New Roman" w:cs="Times New Roman"/>
          <w:sz w:val="24"/>
          <w:szCs w:val="24"/>
        </w:rPr>
        <w:t xml:space="preserve">Vision Zero </w:t>
      </w:r>
      <w:r w:rsidRPr="003E4E94">
        <w:rPr>
          <w:rFonts w:ascii="Times New Roman" w:eastAsia="Times New Roman" w:hAnsi="Times New Roman" w:cs="Times New Roman"/>
          <w:sz w:val="24"/>
          <w:szCs w:val="24"/>
        </w:rPr>
        <w:t xml:space="preserve">acknowledges human error and </w:t>
      </w:r>
      <w:r w:rsidR="00565163" w:rsidRPr="003E4E94">
        <w:rPr>
          <w:rFonts w:ascii="Times New Roman" w:eastAsia="Times New Roman" w:hAnsi="Times New Roman" w:cs="Times New Roman"/>
          <w:sz w:val="24"/>
          <w:szCs w:val="24"/>
        </w:rPr>
        <w:t>focuses on</w:t>
      </w:r>
      <w:r w:rsidR="009B4B6D" w:rsidRPr="003E4E94">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road system</w:t>
      </w:r>
      <w:r w:rsidR="009B4B6D" w:rsidRPr="003E4E94">
        <w:rPr>
          <w:rFonts w:ascii="Times New Roman" w:eastAsia="Times New Roman" w:hAnsi="Times New Roman" w:cs="Times New Roman"/>
          <w:sz w:val="24"/>
          <w:szCs w:val="24"/>
        </w:rPr>
        <w:t xml:space="preserve"> designs</w:t>
      </w:r>
      <w:r w:rsidRPr="003E4E94">
        <w:rPr>
          <w:rFonts w:ascii="Times New Roman" w:eastAsia="Times New Roman" w:hAnsi="Times New Roman" w:cs="Times New Roman"/>
          <w:sz w:val="24"/>
          <w:szCs w:val="24"/>
        </w:rPr>
        <w:t xml:space="preserve"> to prevent traffic deaths</w:t>
      </w:r>
      <w:r w:rsidR="00292E5C" w:rsidRPr="003E4E94">
        <w:rPr>
          <w:rFonts w:ascii="Times New Roman" w:eastAsia="Times New Roman" w:hAnsi="Times New Roman" w:cs="Times New Roman"/>
          <w:sz w:val="24"/>
          <w:szCs w:val="24"/>
        </w:rPr>
        <w:t xml:space="preserve"> </w:t>
      </w:r>
      <w:bookmarkStart w:id="0" w:name="_Hlk180395776"/>
      <w:r w:rsidR="00292E5C"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VWunEZZf","properties":{"formattedCitation":"(10\\uc0\\u8211{}12)","plainCitation":"(10–12)","noteIndex":0},"citationItems":[{"id":3001,"uris":["http://zotero.org/users/6749620/items/SCLU99GD"],"itemData":{"id":3001,"type":"article-journal","container-title":"Prevention Institute","page":"1–11","source":"Google Scholar","title":"Vision Zero: a health equity road map for getting to zero in every community","title-short":"Vision Zero","author":[{"family":"Aboelata","given":"Manal"},{"family":"Yanez","given":"Elva"},{"family":"Kharrazi","given":"Rebekah"}],"issued":{"date-parts":[["2017"]]},"citation-key":"aboelataVisionZeroHealth2017"}},{"id":2744,"uris":["http://zotero.org/users/6749620/items/2VL5IGAP"],"itemData":{"id":2744,"type":"webpage","title":"Vision Zero map","URL":"https://parachute.ca/en/program/vision-zero/vision-zero-map/","author":[{"literal":"Parachute"}],"accessed":{"date-parts":[["2024",7,22]]},"issued":{"date-parts":[["2023",9,8]]},"citation-key":"parachuteVisionZeroMap2023"}},{"id":2746,"uris":["http://zotero.org/users/6749620/items/R4CTPNQ4"],"itemData":{"id":2746,"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292E5C" w:rsidRPr="003E4E94">
        <w:rPr>
          <w:rFonts w:ascii="Times New Roman" w:eastAsia="Times New Roman" w:hAnsi="Times New Roman" w:cs="Times New Roman"/>
          <w:sz w:val="24"/>
          <w:szCs w:val="24"/>
        </w:rPr>
        <w:fldChar w:fldCharType="separate"/>
      </w:r>
      <w:r w:rsidR="00AE5CE5" w:rsidRPr="003E4E94">
        <w:rPr>
          <w:rFonts w:ascii="Times New Roman" w:hAnsi="Times New Roman" w:cs="Times New Roman"/>
          <w:sz w:val="24"/>
          <w:lang w:val="en-US"/>
        </w:rPr>
        <w:t>(10–12)</w:t>
      </w:r>
      <w:r w:rsidR="00292E5C"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w:t>
      </w:r>
      <w:bookmarkEnd w:id="0"/>
      <w:r w:rsidR="00DA77FE">
        <w:rPr>
          <w:rFonts w:ascii="Times New Roman" w:eastAsia="Times New Roman" w:hAnsi="Times New Roman" w:cs="Times New Roman"/>
          <w:sz w:val="24"/>
          <w:szCs w:val="24"/>
        </w:rPr>
        <w:t xml:space="preserve"> </w:t>
      </w:r>
      <w:r w:rsidR="00BC2611" w:rsidRPr="003E4E94">
        <w:rPr>
          <w:rFonts w:ascii="Times New Roman" w:eastAsia="Times New Roman" w:hAnsi="Times New Roman" w:cs="Times New Roman"/>
          <w:sz w:val="24"/>
          <w:szCs w:val="24"/>
        </w:rPr>
        <w:t xml:space="preserve">One of the key components in Vision Zero is the </w:t>
      </w:r>
      <w:r w:rsidR="00CF6AA7" w:rsidRPr="003E4E94">
        <w:rPr>
          <w:rFonts w:ascii="Times New Roman" w:eastAsia="Times New Roman" w:hAnsi="Times New Roman" w:cs="Times New Roman"/>
          <w:sz w:val="24"/>
          <w:szCs w:val="24"/>
        </w:rPr>
        <w:t>installation</w:t>
      </w:r>
      <w:r w:rsidR="00BC2611" w:rsidRPr="003E4E94">
        <w:rPr>
          <w:rFonts w:ascii="Times New Roman" w:eastAsia="Times New Roman" w:hAnsi="Times New Roman" w:cs="Times New Roman"/>
          <w:sz w:val="24"/>
          <w:szCs w:val="24"/>
        </w:rPr>
        <w:t xml:space="preserve"> of</w:t>
      </w:r>
      <w:r w:rsidR="00DA77FE">
        <w:rPr>
          <w:rFonts w:ascii="Times New Roman" w:eastAsia="Times New Roman" w:hAnsi="Times New Roman" w:cs="Times New Roman"/>
          <w:sz w:val="24"/>
          <w:szCs w:val="24"/>
        </w:rPr>
        <w:t xml:space="preserve"> </w:t>
      </w:r>
      <w:r w:rsidR="00BC2611" w:rsidRPr="003E4E94">
        <w:rPr>
          <w:rFonts w:ascii="Times New Roman" w:eastAsia="Times New Roman" w:hAnsi="Times New Roman" w:cs="Times New Roman"/>
          <w:sz w:val="24"/>
          <w:szCs w:val="24"/>
        </w:rPr>
        <w:t>cycling infrastructure to improve safety and encourage cycling as a sustainable transportation mode</w:t>
      </w:r>
      <w:r w:rsidR="00F81591" w:rsidRPr="003E4E94">
        <w:rPr>
          <w:rFonts w:ascii="Times New Roman" w:eastAsia="Times New Roman" w:hAnsi="Times New Roman" w:cs="Times New Roman"/>
          <w:sz w:val="24"/>
          <w:szCs w:val="24"/>
        </w:rPr>
        <w:t xml:space="preserve"> </w:t>
      </w:r>
      <w:r w:rsidR="00F81591"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{"citationID":"nUOV5hMm","properties":{"formattedCitation":"(13)","plainCitation":"(13)","noteIndex":0},"citationItems":[{"id":3053,"uris":["http://zotero.org/users/6749620/items/ZA54U6NE"],"itemData":{"id":3053,"type":"webpage","abstract":"Deaths and Serious Injuries are Preventable The Vision Zero Road Safety Plan was developed through data-driven and map-based decision making, leveraging the experience of other North American cities that have adopted Vision Zero strategies and through collaboration with several local partners who traditionally support and undertake road safety initiatives independently.  The Vision Zero Road Safety […]","container-title":"City of Toronto","language":"en-CA","license":"Copyright: City of Toronto","note":"archive_location: Toronto, Ontario, Canada\npublisher: City of Toronto\nScroll: yes","title":"Vision Zero emphasis areas","URL":"https://www.toronto.ca/services-payments/streets-parking-transportation/road-safety/vision-zero/emphasis-areas/","author":[{"literal":"City of Toronto"}],"accessed":{"date-parts":[["2024",10,27]]},"issued":{"date-parts":[["2017",11,17]]},"citation-key":"cityoftorontoVisionZeroEmphasis2017"}}],"schema":"https://github.com/citation-style-language/schema/raw/master/csl-citation.json"} </w:instrText>
      </w:r>
      <w:r w:rsidR="00F81591" w:rsidRPr="003E4E94">
        <w:rPr>
          <w:rFonts w:ascii="Times New Roman" w:eastAsia="Times New Roman" w:hAnsi="Times New Roman" w:cs="Times New Roman"/>
          <w:sz w:val="24"/>
          <w:szCs w:val="24"/>
        </w:rPr>
        <w:fldChar w:fldCharType="separate"/>
      </w:r>
      <w:r w:rsidR="00F81591" w:rsidRPr="003E4E94">
        <w:rPr>
          <w:rFonts w:ascii="Times New Roman" w:eastAsia="Times New Roman" w:hAnsi="Times New Roman" w:cs="Times New Roman"/>
          <w:noProof/>
          <w:sz w:val="24"/>
          <w:szCs w:val="24"/>
        </w:rPr>
        <w:t>(13)</w:t>
      </w:r>
      <w:r w:rsidR="00F81591" w:rsidRPr="003E4E94">
        <w:rPr>
          <w:rFonts w:ascii="Times New Roman" w:eastAsia="Times New Roman" w:hAnsi="Times New Roman" w:cs="Times New Roman"/>
          <w:sz w:val="24"/>
          <w:szCs w:val="24"/>
        </w:rPr>
        <w:fldChar w:fldCharType="end"/>
      </w:r>
      <w:r w:rsidR="00BC2611" w:rsidRPr="003E4E94">
        <w:rPr>
          <w:rFonts w:ascii="Times New Roman" w:eastAsia="Times New Roman" w:hAnsi="Times New Roman" w:cs="Times New Roman"/>
          <w:sz w:val="24"/>
          <w:szCs w:val="24"/>
        </w:rPr>
        <w:t>.</w:t>
      </w:r>
    </w:p>
    <w:p w14:paraId="0000001E" w14:textId="38031467" w:rsidR="003B416B" w:rsidRPr="003E4E94" w:rsidRDefault="006C3733" w:rsidP="00AB78AF">
      <w:pPr>
        <w:spacing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All ages and abilities </w:t>
      </w:r>
      <w:r w:rsidR="008314B0">
        <w:rPr>
          <w:rFonts w:ascii="Times New Roman" w:eastAsia="Times New Roman" w:hAnsi="Times New Roman" w:cs="Times New Roman"/>
          <w:sz w:val="24"/>
          <w:szCs w:val="24"/>
        </w:rPr>
        <w:t xml:space="preserve">(AAA) </w:t>
      </w:r>
      <w:r w:rsidRPr="003E4E94">
        <w:rPr>
          <w:rFonts w:ascii="Times New Roman" w:eastAsia="Times New Roman" w:hAnsi="Times New Roman" w:cs="Times New Roman"/>
          <w:sz w:val="24"/>
          <w:szCs w:val="24"/>
        </w:rPr>
        <w:t xml:space="preserve">cycling facilities </w:t>
      </w:r>
      <w:r w:rsidR="008314B0">
        <w:rPr>
          <w:rFonts w:ascii="Times New Roman" w:eastAsia="Times New Roman" w:hAnsi="Times New Roman" w:cs="Times New Roman"/>
          <w:sz w:val="24"/>
          <w:szCs w:val="24"/>
        </w:rPr>
        <w:t>are</w:t>
      </w:r>
      <w:r w:rsidR="00CF122E" w:rsidRPr="003E4E94">
        <w:rPr>
          <w:rFonts w:ascii="Times New Roman" w:eastAsia="Times New Roman" w:hAnsi="Times New Roman" w:cs="Times New Roman"/>
          <w:sz w:val="24"/>
          <w:szCs w:val="24"/>
        </w:rPr>
        <w:t xml:space="preserve"> the </w:t>
      </w:r>
      <w:r w:rsidR="008314B0">
        <w:rPr>
          <w:rFonts w:ascii="Times New Roman" w:eastAsia="Times New Roman" w:hAnsi="Times New Roman" w:cs="Times New Roman"/>
          <w:sz w:val="24"/>
          <w:szCs w:val="24"/>
        </w:rPr>
        <w:t>benchmark</w:t>
      </w:r>
      <w:r w:rsidR="008314B0" w:rsidRPr="003E4E94">
        <w:rPr>
          <w:rFonts w:ascii="Times New Roman" w:eastAsia="Times New Roman" w:hAnsi="Times New Roman" w:cs="Times New Roman"/>
          <w:sz w:val="24"/>
          <w:szCs w:val="24"/>
        </w:rPr>
        <w:t xml:space="preserve"> </w:t>
      </w:r>
      <w:r w:rsidR="00CF122E" w:rsidRPr="003E4E94">
        <w:rPr>
          <w:rFonts w:ascii="Times New Roman" w:eastAsia="Times New Roman" w:hAnsi="Times New Roman" w:cs="Times New Roman"/>
          <w:sz w:val="24"/>
          <w:szCs w:val="24"/>
        </w:rPr>
        <w:t>in</w:t>
      </w:r>
      <w:r w:rsidR="00145428">
        <w:rPr>
          <w:rFonts w:ascii="Times New Roman" w:eastAsia="Times New Roman" w:hAnsi="Times New Roman" w:cs="Times New Roman"/>
          <w:sz w:val="24"/>
          <w:szCs w:val="24"/>
        </w:rPr>
        <w:t xml:space="preserve"> many Ca</w:t>
      </w:r>
      <w:r w:rsidR="008B73CE">
        <w:rPr>
          <w:rFonts w:ascii="Times New Roman" w:eastAsia="Times New Roman" w:hAnsi="Times New Roman" w:cs="Times New Roman"/>
          <w:sz w:val="24"/>
          <w:szCs w:val="24"/>
        </w:rPr>
        <w:t>nadian</w:t>
      </w:r>
      <w:r w:rsidR="00CF122E" w:rsidRPr="003E4E94">
        <w:rPr>
          <w:rFonts w:ascii="Times New Roman" w:eastAsia="Times New Roman" w:hAnsi="Times New Roman" w:cs="Times New Roman"/>
          <w:sz w:val="24"/>
          <w:szCs w:val="24"/>
        </w:rPr>
        <w:t xml:space="preserve"> cities, reflecting infrastructure that is</w:t>
      </w:r>
      <w:r w:rsidRPr="003E4E94">
        <w:rPr>
          <w:rFonts w:ascii="Times New Roman" w:eastAsia="Times New Roman" w:hAnsi="Times New Roman" w:cs="Times New Roman"/>
          <w:sz w:val="24"/>
          <w:szCs w:val="24"/>
        </w:rPr>
        <w:t xml:space="preserve"> </w:t>
      </w:r>
      <w:r w:rsidR="00CF122E" w:rsidRPr="003E4E94">
        <w:rPr>
          <w:rFonts w:ascii="Times New Roman" w:eastAsia="Times New Roman" w:hAnsi="Times New Roman" w:cs="Times New Roman"/>
          <w:sz w:val="24"/>
          <w:szCs w:val="24"/>
        </w:rPr>
        <w:t>well connected</w:t>
      </w:r>
      <w:r w:rsidR="00B64FE4">
        <w:rPr>
          <w:rFonts w:ascii="Times New Roman" w:eastAsia="Times New Roman" w:hAnsi="Times New Roman" w:cs="Times New Roman"/>
          <w:sz w:val="24"/>
          <w:szCs w:val="24"/>
        </w:rPr>
        <w:t>,</w:t>
      </w:r>
      <w:r w:rsidR="00CF122E" w:rsidRPr="003E4E94">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safe and comfortable</w:t>
      </w:r>
      <w:r w:rsidR="00BA2F9E" w:rsidRPr="003E4E94">
        <w:rPr>
          <w:rFonts w:ascii="Times New Roman" w:eastAsia="Times New Roman" w:hAnsi="Times New Roman" w:cs="Times New Roman"/>
          <w:sz w:val="24"/>
          <w:szCs w:val="24"/>
        </w:rPr>
        <w:t xml:space="preserve"> for </w:t>
      </w:r>
      <w:r w:rsidR="00CF122E" w:rsidRPr="003E4E94">
        <w:rPr>
          <w:rFonts w:ascii="Times New Roman" w:eastAsia="Times New Roman" w:hAnsi="Times New Roman" w:cs="Times New Roman"/>
          <w:sz w:val="24"/>
          <w:szCs w:val="24"/>
        </w:rPr>
        <w:t>everyone</w:t>
      </w:r>
      <w:r w:rsidR="00706C59">
        <w:rPr>
          <w:rFonts w:ascii="Times New Roman" w:eastAsia="Times New Roman" w:hAnsi="Times New Roman" w:cs="Times New Roman"/>
          <w:sz w:val="24"/>
          <w:szCs w:val="24"/>
        </w:rPr>
        <w:t xml:space="preserve"> </w:t>
      </w:r>
      <w:r w:rsidR="00706C59">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{"citationID":"pY6vEH43","properties":{"formattedCitation":"(14)","plainCitation":"(14)","noteIndex":0},"citationItems":[{"id":3078,"uris":["http://zotero.org/users/6749620/items/66GIFZJP"],"itemData":{"id":3078,"type":"article-journal","container-title":"Urban, Planning and Transport Research","DOI":"10.1080/21650020.2023.2264365","ISSN":"2165-0020","issue":"1","journalAbbreviation":"Urban, Planning and Transport Research","language":"en","page":"2264365","source":"DOI.org (Crossref)","title":"‘All Ages and Abilities’: exploring the language of municipal cycling policies","title-short":"‘All Ages and Abilities’","volume":"11","author":[{"family":"Laberee","given":"Karen"},{"family":"Zanotto","given":"Moreno"},{"family":"Funk","given":"Alison"},{"family":"Kirk","given":"Sara F. L."},{"family":"Moore","given":"Sarah A."},{"family":"Winters","given":"Meghan"}],"issued":{"date-parts":[["2023",12,31]]},"citation-key":"labereeAllAgesAbilities2023"}}],"schema":"https://github.com/citation-style-language/schema/raw/master/csl-citation.json"} </w:instrText>
      </w:r>
      <w:r w:rsidR="00706C59">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(14)</w:t>
      </w:r>
      <w:r w:rsidR="00706C59">
        <w:rPr>
          <w:rFonts w:ascii="Times New Roman" w:eastAsia="Times New Roman" w:hAnsi="Times New Roman" w:cs="Times New Roman"/>
          <w:sz w:val="24"/>
          <w:szCs w:val="24"/>
        </w:rPr>
        <w:fldChar w:fldCharType="end"/>
      </w:r>
      <w:r w:rsidR="00F61974" w:rsidRPr="003E4E94">
        <w:rPr>
          <w:rFonts w:ascii="Times New Roman" w:eastAsia="Times New Roman" w:hAnsi="Times New Roman" w:cs="Times New Roman"/>
          <w:sz w:val="24"/>
          <w:szCs w:val="24"/>
        </w:rPr>
        <w:t>.</w:t>
      </w:r>
      <w:r w:rsidR="00BA2F9E" w:rsidRPr="003E4E94">
        <w:rPr>
          <w:rFonts w:ascii="Times New Roman" w:eastAsia="Times New Roman" w:hAnsi="Times New Roman" w:cs="Times New Roman"/>
          <w:sz w:val="24"/>
          <w:szCs w:val="24"/>
        </w:rPr>
        <w:t xml:space="preserve"> AAA facilit</w:t>
      </w:r>
      <w:r w:rsidR="00491A3E" w:rsidRPr="003E4E94">
        <w:rPr>
          <w:rFonts w:ascii="Times New Roman" w:eastAsia="Times New Roman" w:hAnsi="Times New Roman" w:cs="Times New Roman"/>
          <w:sz w:val="24"/>
          <w:szCs w:val="24"/>
        </w:rPr>
        <w:t>ies</w:t>
      </w:r>
      <w:r w:rsidR="00BA2F9E" w:rsidRPr="003E4E94">
        <w:rPr>
          <w:rFonts w:ascii="Times New Roman" w:eastAsia="Times New Roman" w:hAnsi="Times New Roman" w:cs="Times New Roman"/>
          <w:sz w:val="24"/>
          <w:szCs w:val="24"/>
        </w:rPr>
        <w:t xml:space="preserve"> </w:t>
      </w:r>
      <w:r w:rsidR="00491A3E" w:rsidRPr="003E4E94">
        <w:rPr>
          <w:rFonts w:ascii="Times New Roman" w:eastAsia="Times New Roman" w:hAnsi="Times New Roman" w:cs="Times New Roman"/>
          <w:sz w:val="24"/>
          <w:szCs w:val="24"/>
        </w:rPr>
        <w:t xml:space="preserve">include </w:t>
      </w:r>
      <w:r w:rsidR="00BA2F9E" w:rsidRPr="003E4E94">
        <w:rPr>
          <w:rFonts w:ascii="Times New Roman" w:eastAsia="Times New Roman" w:hAnsi="Times New Roman" w:cs="Times New Roman"/>
          <w:sz w:val="24"/>
          <w:szCs w:val="24"/>
        </w:rPr>
        <w:t>protected bike lanes, off-street p</w:t>
      </w:r>
      <w:r w:rsidR="00CF122E" w:rsidRPr="003E4E94">
        <w:rPr>
          <w:rFonts w:ascii="Times New Roman" w:eastAsia="Times New Roman" w:hAnsi="Times New Roman" w:cs="Times New Roman"/>
          <w:sz w:val="24"/>
          <w:szCs w:val="24"/>
        </w:rPr>
        <w:t>a</w:t>
      </w:r>
      <w:r w:rsidR="00BA2F9E" w:rsidRPr="003E4E94">
        <w:rPr>
          <w:rFonts w:ascii="Times New Roman" w:eastAsia="Times New Roman" w:hAnsi="Times New Roman" w:cs="Times New Roman"/>
          <w:sz w:val="24"/>
          <w:szCs w:val="24"/>
        </w:rPr>
        <w:t xml:space="preserve">ths and local street bikeways, </w:t>
      </w:r>
      <w:r w:rsidR="00B64FE4">
        <w:rPr>
          <w:rFonts w:ascii="Times New Roman" w:eastAsia="Times New Roman" w:hAnsi="Times New Roman" w:cs="Times New Roman"/>
          <w:sz w:val="24"/>
          <w:szCs w:val="24"/>
        </w:rPr>
        <w:t>but</w:t>
      </w:r>
      <w:r w:rsidR="00BA2F9E" w:rsidRPr="003E4E94">
        <w:rPr>
          <w:rFonts w:ascii="Times New Roman" w:eastAsia="Times New Roman" w:hAnsi="Times New Roman" w:cs="Times New Roman"/>
          <w:sz w:val="24"/>
          <w:szCs w:val="24"/>
        </w:rPr>
        <w:t xml:space="preserve"> not painted bike l</w:t>
      </w:r>
      <w:r w:rsidR="00CF122E" w:rsidRPr="003E4E94">
        <w:rPr>
          <w:rFonts w:ascii="Times New Roman" w:eastAsia="Times New Roman" w:hAnsi="Times New Roman" w:cs="Times New Roman"/>
          <w:sz w:val="24"/>
          <w:szCs w:val="24"/>
        </w:rPr>
        <w:t>a</w:t>
      </w:r>
      <w:r w:rsidR="00BA2F9E" w:rsidRPr="003E4E94">
        <w:rPr>
          <w:rFonts w:ascii="Times New Roman" w:eastAsia="Times New Roman" w:hAnsi="Times New Roman" w:cs="Times New Roman"/>
          <w:sz w:val="24"/>
          <w:szCs w:val="24"/>
        </w:rPr>
        <w:t>nes o</w:t>
      </w:r>
      <w:r w:rsidR="00CF122E" w:rsidRPr="003E4E94">
        <w:rPr>
          <w:rFonts w:ascii="Times New Roman" w:eastAsia="Times New Roman" w:hAnsi="Times New Roman" w:cs="Times New Roman"/>
          <w:sz w:val="24"/>
          <w:szCs w:val="24"/>
        </w:rPr>
        <w:t>r</w:t>
      </w:r>
      <w:r w:rsidR="00BA2F9E" w:rsidRPr="003E4E94">
        <w:rPr>
          <w:rFonts w:ascii="Times New Roman" w:eastAsia="Times New Roman" w:hAnsi="Times New Roman" w:cs="Times New Roman"/>
          <w:sz w:val="24"/>
          <w:szCs w:val="24"/>
        </w:rPr>
        <w:t xml:space="preserve"> shared l</w:t>
      </w:r>
      <w:r w:rsidR="00CF122E" w:rsidRPr="003E4E94">
        <w:rPr>
          <w:rFonts w:ascii="Times New Roman" w:eastAsia="Times New Roman" w:hAnsi="Times New Roman" w:cs="Times New Roman"/>
          <w:sz w:val="24"/>
          <w:szCs w:val="24"/>
        </w:rPr>
        <w:t>a</w:t>
      </w:r>
      <w:r w:rsidR="00BA2F9E" w:rsidRPr="003E4E94">
        <w:rPr>
          <w:rFonts w:ascii="Times New Roman" w:eastAsia="Times New Roman" w:hAnsi="Times New Roman" w:cs="Times New Roman"/>
          <w:sz w:val="24"/>
          <w:szCs w:val="24"/>
        </w:rPr>
        <w:t>nes for motor vehicles and bikes</w:t>
      </w:r>
      <w:r w:rsidR="00225117" w:rsidRPr="003E4E94">
        <w:rPr>
          <w:rFonts w:ascii="Times New Roman" w:eastAsia="Times New Roman" w:hAnsi="Times New Roman" w:cs="Times New Roman"/>
          <w:sz w:val="24"/>
          <w:szCs w:val="24"/>
        </w:rPr>
        <w:t xml:space="preserve"> </w:t>
      </w:r>
      <w:r w:rsidR="00225117"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Glx39GXt","properties":{"formattedCitation":"(15\\uc0\\u8211{}17)","plainCitation":"(15–17)","noteIndex":0},"citationItems":[{"id":3037,"uris":["http://zotero.org/users/6749620/items/FT4M96PX"],"itemData":{"id":3037,"type":"document","language":"en","source":"Zotero","title":"Transportation design guidelines: all ages and abilities cycling routes","URL":"https://vancouver.ca/files/cov/design-guidelines-for-all-ages-and-abilities-cycling-routes.pdf","author":[{"literal":"City of Vancouver"}],"issued":{"date-parts":[["2017"]]},"citation-key":"cityofvancouverTransportationDesignGuidelines2017"}},{"id":3036,"uris":["http://zotero.org/users/6749620/items/PUZ99EZF"],"itemData":{"id":3036,"type":"report","abstract":"GDG Chapter 5 - Bicycle Integrated Design identifies examples on how to integrate the design of bicycle facilities holistically into the design of roadways to provide a balanced solution for all modes and road users; and provides guidance on bicycle and in-line skater design needs, types of bicycle facilities, a framework for the selection of an","language":"en-US","title":"Geometric design guide for Canadian roads: chapter 5 – bicycle integrated design (2017)","title-short":"Geometric design guide for canadian roads","URL":"https://www.tac-atc.ca/en/knowledge-centre/technical-resources-search/publications/ptm-geodes5-e/","author":[{"literal":"Transportation Association of Canada"}],"accessed":{"date-parts":[["2024",9,20]]},"issued":{"date-parts":[["2017",6,15]]},"citation-key":"transportationassociationofcanadaGeometricDesignGuide2017"}},{"id":3035,"uris":["http://zotero.org/users/6749620/items/4GNQBLYK"],"itemData":{"id":3035,"type":"book","language":"eng","note":"Last Modified: 2024-05-03\npublisher: Province of British Columbia","title":"Active transportation design guide - province of British Columbia","URL":"https://www2.gov.bc.ca/gov/content/transportation/transportation-infrastructure/engineering-standards-guidelines/traffic-engineering-safety/active-transportation-design-guide","author":[{"literal":"Ministry of Transportation and Infrastructure"}],"accessed":{"date-parts":[["2024",9,20]]},"issued":{"date-parts":[["2019"]]},"citation-key":"ministryoftransportationandinfrastructureActiveTransportationDesign2019"}}],"schema":"https://github.com/citation-style-language/schema/raw/master/csl-citation.json"} </w:instrText>
      </w:r>
      <w:r w:rsidR="00225117" w:rsidRPr="003E4E94">
        <w:rPr>
          <w:rFonts w:ascii="Times New Roman" w:eastAsia="Times New Roman" w:hAnsi="Times New Roman" w:cs="Times New Roman"/>
          <w:sz w:val="24"/>
          <w:szCs w:val="24"/>
        </w:rPr>
        <w:fldChar w:fldCharType="separate"/>
      </w:r>
      <w:r w:rsidR="00706C59" w:rsidRPr="00706C59">
        <w:rPr>
          <w:rFonts w:ascii="Times New Roman" w:hAnsi="Times New Roman" w:cs="Times New Roman"/>
          <w:sz w:val="24"/>
          <w:lang w:val="en-US"/>
        </w:rPr>
        <w:t>(15–17)</w:t>
      </w:r>
      <w:r w:rsidR="00225117" w:rsidRPr="003E4E94">
        <w:rPr>
          <w:rFonts w:ascii="Times New Roman" w:eastAsia="Times New Roman" w:hAnsi="Times New Roman" w:cs="Times New Roman"/>
          <w:sz w:val="24"/>
          <w:szCs w:val="24"/>
        </w:rPr>
        <w:fldChar w:fldCharType="end"/>
      </w:r>
      <w:r w:rsidR="00BA2F9E" w:rsidRPr="003E4E94">
        <w:rPr>
          <w:rFonts w:ascii="Times New Roman" w:eastAsia="Times New Roman" w:hAnsi="Times New Roman" w:cs="Times New Roman"/>
          <w:sz w:val="24"/>
          <w:szCs w:val="24"/>
        </w:rPr>
        <w:t>.</w:t>
      </w:r>
      <w:r w:rsidR="00654858" w:rsidRPr="003E4E94">
        <w:rPr>
          <w:rFonts w:ascii="Times New Roman" w:eastAsia="Times New Roman" w:hAnsi="Times New Roman" w:cs="Times New Roman"/>
          <w:sz w:val="24"/>
          <w:szCs w:val="24"/>
        </w:rPr>
        <w:t xml:space="preserve"> I</w:t>
      </w:r>
      <w:r w:rsidR="000371C9" w:rsidRPr="003E4E94">
        <w:rPr>
          <w:rFonts w:ascii="Times New Roman" w:eastAsia="Times New Roman" w:hAnsi="Times New Roman" w:cs="Times New Roman"/>
          <w:sz w:val="24"/>
          <w:szCs w:val="24"/>
        </w:rPr>
        <w:t xml:space="preserve">n the context of on-street </w:t>
      </w:r>
      <w:r w:rsidR="00B64FE4">
        <w:rPr>
          <w:rFonts w:ascii="Times New Roman" w:eastAsia="Times New Roman" w:hAnsi="Times New Roman" w:cs="Times New Roman"/>
          <w:sz w:val="24"/>
          <w:szCs w:val="24"/>
        </w:rPr>
        <w:t>environments,</w:t>
      </w:r>
      <w:r w:rsidR="000371C9" w:rsidRPr="003E4E94">
        <w:rPr>
          <w:rFonts w:ascii="Times New Roman" w:eastAsia="Times New Roman" w:hAnsi="Times New Roman" w:cs="Times New Roman"/>
          <w:sz w:val="24"/>
          <w:szCs w:val="24"/>
        </w:rPr>
        <w:t xml:space="preserve"> cyclists prefer </w:t>
      </w:r>
      <w:r w:rsidR="00693D05" w:rsidRPr="003E4E94">
        <w:rPr>
          <w:rFonts w:ascii="Times New Roman" w:eastAsia="Times New Roman" w:hAnsi="Times New Roman" w:cs="Times New Roman"/>
          <w:sz w:val="24"/>
          <w:szCs w:val="24"/>
        </w:rPr>
        <w:t xml:space="preserve">cycling infrastructure to none, and </w:t>
      </w:r>
      <w:r w:rsidR="00B64FE4">
        <w:rPr>
          <w:rFonts w:ascii="Times New Roman" w:eastAsia="Times New Roman" w:hAnsi="Times New Roman" w:cs="Times New Roman"/>
          <w:sz w:val="24"/>
          <w:szCs w:val="24"/>
        </w:rPr>
        <w:t xml:space="preserve">also prefer </w:t>
      </w:r>
      <w:r w:rsidR="000371C9" w:rsidRPr="003E4E94">
        <w:rPr>
          <w:rFonts w:ascii="Times New Roman" w:eastAsia="Times New Roman" w:hAnsi="Times New Roman" w:cs="Times New Roman"/>
          <w:sz w:val="24"/>
          <w:szCs w:val="24"/>
        </w:rPr>
        <w:t>cycle tracks – where cyclists are physically separated from vehicle traffic – to painted lanes</w:t>
      </w:r>
      <w:r w:rsidR="00643CE5" w:rsidRPr="003E4E94">
        <w:rPr>
          <w:rFonts w:ascii="Times New Roman" w:eastAsia="Times New Roman" w:hAnsi="Times New Roman" w:cs="Times New Roman"/>
          <w:sz w:val="24"/>
          <w:szCs w:val="24"/>
        </w:rPr>
        <w:t xml:space="preserve"> </w:t>
      </w:r>
      <w:r w:rsidR="00643CE5"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{"citationID":"CODkRjK9","properties":{"formattedCitation":"(18)","plainCitation":"(18)","noteIndex":0},"citationItems":[{"id":3007,"uris":["http://zotero.org/users/6749620/items/QZ9D26TP"],"itemData":{"id":3007,"type":"article-journal","container-title":"Health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GlanceCanadianBikewayComfort2020"}}],"schema":"https://github.com/citation-style-language/schema/raw/master/csl-citation.json"} </w:instrText>
      </w:r>
      <w:r w:rsidR="00643CE5"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(18)</w:t>
      </w:r>
      <w:r w:rsidR="00643CE5" w:rsidRPr="003E4E94">
        <w:rPr>
          <w:rFonts w:ascii="Times New Roman" w:eastAsia="Times New Roman" w:hAnsi="Times New Roman" w:cs="Times New Roman"/>
          <w:sz w:val="24"/>
          <w:szCs w:val="24"/>
        </w:rPr>
        <w:fldChar w:fldCharType="end"/>
      </w:r>
      <w:r w:rsidR="00643CE5" w:rsidRPr="003E4E94">
        <w:rPr>
          <w:rFonts w:ascii="Times New Roman" w:eastAsia="Times New Roman" w:hAnsi="Times New Roman" w:cs="Times New Roman"/>
          <w:sz w:val="24"/>
          <w:szCs w:val="24"/>
        </w:rPr>
        <w:t>.</w:t>
      </w:r>
      <w:r w:rsidR="00693D05" w:rsidRPr="003E4E94">
        <w:rPr>
          <w:rFonts w:ascii="Times New Roman" w:eastAsia="Times New Roman" w:hAnsi="Times New Roman" w:cs="Times New Roman"/>
          <w:sz w:val="24"/>
          <w:szCs w:val="24"/>
        </w:rPr>
        <w:t xml:space="preserve"> </w:t>
      </w:r>
      <w:r w:rsidR="000371C9" w:rsidRPr="003E4E94">
        <w:rPr>
          <w:rFonts w:ascii="Times New Roman" w:eastAsia="Times New Roman" w:hAnsi="Times New Roman" w:cs="Times New Roman"/>
          <w:sz w:val="24"/>
          <w:szCs w:val="24"/>
        </w:rPr>
        <w:t xml:space="preserve">Only 15% of cyclists </w:t>
      </w:r>
      <w:r w:rsidR="00693D05" w:rsidRPr="003E4E94">
        <w:rPr>
          <w:rFonts w:ascii="Times New Roman" w:eastAsia="Times New Roman" w:hAnsi="Times New Roman" w:cs="Times New Roman"/>
          <w:sz w:val="24"/>
          <w:szCs w:val="24"/>
        </w:rPr>
        <w:t xml:space="preserve">responding to an online survey, </w:t>
      </w:r>
      <w:r w:rsidR="000371C9" w:rsidRPr="003E4E94">
        <w:rPr>
          <w:rFonts w:ascii="Times New Roman" w:eastAsia="Times New Roman" w:hAnsi="Times New Roman" w:cs="Times New Roman"/>
          <w:sz w:val="24"/>
          <w:szCs w:val="24"/>
        </w:rPr>
        <w:t>perceive</w:t>
      </w:r>
      <w:r w:rsidR="0005032D">
        <w:rPr>
          <w:rFonts w:ascii="Times New Roman" w:eastAsia="Times New Roman" w:hAnsi="Times New Roman" w:cs="Times New Roman"/>
          <w:sz w:val="24"/>
          <w:szCs w:val="24"/>
        </w:rPr>
        <w:t>d</w:t>
      </w:r>
      <w:r w:rsidR="000371C9" w:rsidRPr="003E4E94">
        <w:rPr>
          <w:rFonts w:ascii="Times New Roman" w:eastAsia="Times New Roman" w:hAnsi="Times New Roman" w:cs="Times New Roman"/>
          <w:sz w:val="24"/>
          <w:szCs w:val="24"/>
        </w:rPr>
        <w:t xml:space="preserve"> mixed traffic routes</w:t>
      </w:r>
      <w:r w:rsidR="00306422" w:rsidRPr="003E4E94">
        <w:rPr>
          <w:rFonts w:ascii="Times New Roman" w:eastAsia="Times New Roman" w:hAnsi="Times New Roman" w:cs="Times New Roman"/>
          <w:sz w:val="24"/>
          <w:szCs w:val="24"/>
        </w:rPr>
        <w:t xml:space="preserve"> (e.g., no infrastructure)</w:t>
      </w:r>
      <w:r w:rsidR="000371C9" w:rsidRPr="003E4E94">
        <w:rPr>
          <w:rFonts w:ascii="Times New Roman" w:eastAsia="Times New Roman" w:hAnsi="Times New Roman" w:cs="Times New Roman"/>
          <w:sz w:val="24"/>
          <w:szCs w:val="24"/>
        </w:rPr>
        <w:t xml:space="preserve"> as safe; </w:t>
      </w:r>
      <w:r w:rsidR="0014134D" w:rsidRPr="003E4E94">
        <w:rPr>
          <w:rFonts w:ascii="Times New Roman" w:eastAsia="Times New Roman" w:hAnsi="Times New Roman" w:cs="Times New Roman"/>
          <w:sz w:val="24"/>
          <w:szCs w:val="24"/>
        </w:rPr>
        <w:t>however,</w:t>
      </w:r>
      <w:r w:rsidR="000371C9" w:rsidRPr="003E4E94">
        <w:rPr>
          <w:rFonts w:ascii="Times New Roman" w:eastAsia="Times New Roman" w:hAnsi="Times New Roman" w:cs="Times New Roman"/>
          <w:sz w:val="24"/>
          <w:szCs w:val="24"/>
        </w:rPr>
        <w:t xml:space="preserve"> </w:t>
      </w:r>
      <w:r w:rsidR="0014134D" w:rsidRPr="003E4E94">
        <w:rPr>
          <w:rFonts w:ascii="Times New Roman" w:eastAsia="Times New Roman" w:hAnsi="Times New Roman" w:cs="Times New Roman"/>
          <w:sz w:val="24"/>
          <w:szCs w:val="24"/>
        </w:rPr>
        <w:t xml:space="preserve">perception of safety </w:t>
      </w:r>
      <w:r w:rsidR="000371C9" w:rsidRPr="003E4E94">
        <w:rPr>
          <w:rFonts w:ascii="Times New Roman" w:eastAsia="Times New Roman" w:hAnsi="Times New Roman" w:cs="Times New Roman"/>
          <w:sz w:val="24"/>
          <w:szCs w:val="24"/>
        </w:rPr>
        <w:t>increase</w:t>
      </w:r>
      <w:r w:rsidR="00B64FE4">
        <w:rPr>
          <w:rFonts w:ascii="Times New Roman" w:eastAsia="Times New Roman" w:hAnsi="Times New Roman" w:cs="Times New Roman"/>
          <w:sz w:val="24"/>
          <w:szCs w:val="24"/>
        </w:rPr>
        <w:t>d</w:t>
      </w:r>
      <w:r w:rsidR="000371C9" w:rsidRPr="003E4E94">
        <w:rPr>
          <w:rFonts w:ascii="Times New Roman" w:eastAsia="Times New Roman" w:hAnsi="Times New Roman" w:cs="Times New Roman"/>
          <w:sz w:val="24"/>
          <w:szCs w:val="24"/>
        </w:rPr>
        <w:t xml:space="preserve"> to 77% for painted lanes, and </w:t>
      </w:r>
      <w:r w:rsidR="00B64FE4">
        <w:rPr>
          <w:rFonts w:ascii="Times New Roman" w:eastAsia="Times New Roman" w:hAnsi="Times New Roman" w:cs="Times New Roman"/>
          <w:sz w:val="24"/>
          <w:szCs w:val="24"/>
        </w:rPr>
        <w:t>rose</w:t>
      </w:r>
      <w:r w:rsidR="000371C9" w:rsidRPr="003E4E94">
        <w:rPr>
          <w:rFonts w:ascii="Times New Roman" w:eastAsia="Times New Roman" w:hAnsi="Times New Roman" w:cs="Times New Roman"/>
          <w:sz w:val="24"/>
          <w:szCs w:val="24"/>
        </w:rPr>
        <w:t xml:space="preserve"> to 91% when physical barriers </w:t>
      </w:r>
      <w:r w:rsidR="00B64FE4">
        <w:rPr>
          <w:rFonts w:ascii="Times New Roman" w:eastAsia="Times New Roman" w:hAnsi="Times New Roman" w:cs="Times New Roman"/>
          <w:sz w:val="24"/>
          <w:szCs w:val="24"/>
        </w:rPr>
        <w:t>were</w:t>
      </w:r>
      <w:r w:rsidR="000371C9" w:rsidRPr="003E4E94">
        <w:rPr>
          <w:rFonts w:ascii="Times New Roman" w:eastAsia="Times New Roman" w:hAnsi="Times New Roman" w:cs="Times New Roman"/>
          <w:sz w:val="24"/>
          <w:szCs w:val="24"/>
        </w:rPr>
        <w:t xml:space="preserve"> part of the infrastructure </w:t>
      </w:r>
      <w:r w:rsidR="00643CE5"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{"citationID":"wJZBhFHs","properties":{"formattedCitation":"(19)","plainCitation":"(19)","noteIndex":0},"citationItems":[{"id":3009,"uris":["http://zotero.org/users/6749620/items/NEE3PHNM"],"itemData":{"id":3009,"type":"article-journal","container-title":"Journal of Transport Geography","note":"publisher: Elsevier","page":"103340","source":"Google Scholar","title":"Subjectively safe cycling infrastructure: new insights for urban designs","title-short":"Subjectively safe cycling infrastructure","volume":"101","author":[{"family":"Gössling","given":"Stefan"},{"family":"McRae","given":"Sophia"}],"issued":{"date-parts":[["2022"]]},"citation-key":"gosslingSubjectivelySafeCycling2022"}}],"schema":"https://github.com/citation-style-language/schema/raw/master/csl-citation.json"} </w:instrText>
      </w:r>
      <w:r w:rsidR="00643CE5"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(19)</w:t>
      </w:r>
      <w:r w:rsidR="00643CE5" w:rsidRPr="003E4E94">
        <w:rPr>
          <w:rFonts w:ascii="Times New Roman" w:eastAsia="Times New Roman" w:hAnsi="Times New Roman" w:cs="Times New Roman"/>
          <w:sz w:val="24"/>
          <w:szCs w:val="24"/>
        </w:rPr>
        <w:fldChar w:fldCharType="end"/>
      </w:r>
      <w:r w:rsidR="000371C9" w:rsidRPr="003E4E94">
        <w:rPr>
          <w:rFonts w:ascii="Times New Roman" w:eastAsia="Times New Roman" w:hAnsi="Times New Roman" w:cs="Times New Roman"/>
          <w:sz w:val="24"/>
          <w:szCs w:val="24"/>
        </w:rPr>
        <w:t xml:space="preserve">. </w:t>
      </w:r>
    </w:p>
    <w:p w14:paraId="0000001F" w14:textId="0EB31D8B" w:rsidR="003B416B" w:rsidRPr="003E4E94" w:rsidRDefault="000371C9" w:rsidP="00BC2611">
      <w:pPr>
        <w:spacing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The COVID-19 pandemic also pushed municipalities to respond to shifting mobility patterns and emerging public health needs </w:t>
      </w:r>
      <w:r w:rsidR="00637822"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{"citationID":"qidvQngv","properties":{"formattedCitation":"(20)","plainCitation":"(20)","noteIndex":0},"citationItems":[{"id":3010,"uris":["http://zotero.org/users/6749620/items/66KVZ7V5"],"itemData":{"id":3010,"type":"article-journal","abstract":"Abstract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schema":"https://github.com/citation-style-language/schema/raw/master/csl-citation.json"} </w:instrText>
      </w:r>
      <w:r w:rsidR="00637822"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(20)</w:t>
      </w:r>
      <w:r w:rsidR="00637822"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As cycling ridership surged across Canada during the pandemic, injuries increased</w:t>
      </w:r>
      <w:r w:rsidR="00C16643" w:rsidRPr="003E4E94">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 xml:space="preserve">with approximately 43,700 cycling-related emergency </w:t>
      </w:r>
      <w:r w:rsidRPr="003E4E94">
        <w:rPr>
          <w:rFonts w:ascii="Times New Roman" w:eastAsia="Times New Roman" w:hAnsi="Times New Roman" w:cs="Times New Roman"/>
          <w:sz w:val="24"/>
          <w:szCs w:val="24"/>
        </w:rPr>
        <w:lastRenderedPageBreak/>
        <w:t>department visits from April 2020 to March 2021, reflecting a 36% increase from the previous year</w:t>
      </w:r>
      <w:r w:rsidR="003C2824" w:rsidRPr="003E4E94">
        <w:rPr>
          <w:rFonts w:ascii="Times New Roman" w:eastAsia="Times New Roman" w:hAnsi="Times New Roman" w:cs="Times New Roman"/>
          <w:sz w:val="24"/>
          <w:szCs w:val="24"/>
        </w:rPr>
        <w:t xml:space="preserve"> </w:t>
      </w:r>
      <w:r w:rsidR="003C2824"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1e7ddFiW","properties":{"formattedCitation":"(21\\uc0\\u8211{}23)","plainCitation":"(21–23)","noteIndex":0},"citationItems":[{"id":3012,"uris":["http://zotero.org/users/6749620/items/T6SVQZ89"],"itemData":{"id":3012,"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3014,"uris":["http://zotero.org/users/6749620/items/CQVLBK5K"],"itemData":{"id":3014,"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2754,"uris":["http://zotero.org/users/6749620/items/ASBCLC3Z"],"itemData":{"id":2754,"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3C2824" w:rsidRPr="003E4E94">
        <w:rPr>
          <w:rFonts w:ascii="Times New Roman" w:eastAsia="Times New Roman" w:hAnsi="Times New Roman" w:cs="Times New Roman"/>
          <w:sz w:val="24"/>
          <w:szCs w:val="24"/>
        </w:rPr>
        <w:fldChar w:fldCharType="separate"/>
      </w:r>
      <w:r w:rsidR="00706C59" w:rsidRPr="00706C59">
        <w:rPr>
          <w:rFonts w:ascii="Times New Roman" w:hAnsi="Times New Roman" w:cs="Times New Roman"/>
          <w:sz w:val="24"/>
          <w:lang w:val="en-US"/>
        </w:rPr>
        <w:t>(21–23)</w:t>
      </w:r>
      <w:r w:rsidR="003C2824"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xml:space="preserve">. With the anticipation that increased ridership will </w:t>
      </w:r>
      <w:r w:rsidR="00A95E46">
        <w:rPr>
          <w:rFonts w:ascii="Times New Roman" w:eastAsia="Times New Roman" w:hAnsi="Times New Roman" w:cs="Times New Roman"/>
          <w:sz w:val="24"/>
          <w:szCs w:val="24"/>
        </w:rPr>
        <w:t xml:space="preserve">continue </w:t>
      </w:r>
      <w:r w:rsidR="00083CD5"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{"citationID":"YOY0BrS9","properties":{"formattedCitation":"(24)","plainCitation":"(24)","noteIndex":0},"citationItems":[{"id":2752,"uris":["http://zotero.org/users/6749620/items/962MH8AE"],"itemData":{"id":2752,"type":"article-journal","container-title":"Multimodal Transportation","issue":"2","note":"publisher: Elsevier","page":"100067","source":"Google Scholar","title":"Frequent public transit users views and attitudes toward cycling in Canada in the context of the COVID-19 pandemic","volume":"2","author":[{"family":"Batomen","given":"Brice"},{"family":"Cloutier","given":"Marie-Soleil"},{"family":"Palm","given":"Matthew"},{"family":"Widener","given":"Michael"},{"family":"Farber","given":"Steven"},{"family":"Bondy","given":"Susan J."},{"family":"Di Ruggiero","given":"Erica"}],"issued":{"date-parts":[["2023"]]},"citation-key":"batomenFrequentPublicTransit2023"}}],"schema":"https://github.com/citation-style-language/schema/raw/master/csl-citation.json"} </w:instrText>
      </w:r>
      <w:r w:rsidR="00083CD5"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(24)</w:t>
      </w:r>
      <w:r w:rsidR="00083CD5"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xml:space="preserve">, municipalities must take proactive steps to design active transportation networks that safely accommodate higher volumes. </w:t>
      </w:r>
      <w:r w:rsidR="00A235B2" w:rsidRPr="003E4E94">
        <w:rPr>
          <w:rFonts w:ascii="Times New Roman" w:eastAsia="Times New Roman" w:hAnsi="Times New Roman" w:cs="Times New Roman"/>
          <w:sz w:val="24"/>
          <w:szCs w:val="24"/>
        </w:rPr>
        <w:t>Therefore</w:t>
      </w:r>
      <w:r w:rsidR="00320E61" w:rsidRPr="003E4E94">
        <w:rPr>
          <w:rFonts w:ascii="Times New Roman" w:eastAsia="Times New Roman" w:hAnsi="Times New Roman" w:cs="Times New Roman"/>
          <w:sz w:val="24"/>
          <w:szCs w:val="24"/>
        </w:rPr>
        <w:t>, it is important to accurately determine what cycling infrastructure exists and has emerged over time</w:t>
      </w:r>
      <w:r w:rsidR="004F7078" w:rsidRPr="003E4E94">
        <w:rPr>
          <w:rFonts w:ascii="Times New Roman" w:eastAsia="Times New Roman" w:hAnsi="Times New Roman" w:cs="Times New Roman"/>
          <w:sz w:val="24"/>
          <w:szCs w:val="24"/>
        </w:rPr>
        <w:t xml:space="preserve"> and </w:t>
      </w:r>
      <w:r w:rsidR="0042152A" w:rsidRPr="003E4E94">
        <w:rPr>
          <w:rFonts w:ascii="Times New Roman" w:eastAsia="Times New Roman" w:hAnsi="Times New Roman" w:cs="Times New Roman"/>
          <w:sz w:val="24"/>
          <w:szCs w:val="24"/>
        </w:rPr>
        <w:t>ultimately</w:t>
      </w:r>
      <w:r w:rsidR="004F7078" w:rsidRPr="003E4E94">
        <w:rPr>
          <w:rFonts w:ascii="Times New Roman" w:eastAsia="Times New Roman" w:hAnsi="Times New Roman" w:cs="Times New Roman"/>
          <w:sz w:val="24"/>
          <w:szCs w:val="24"/>
        </w:rPr>
        <w:t>, e</w:t>
      </w:r>
      <w:r w:rsidR="0042152A" w:rsidRPr="003E4E94">
        <w:rPr>
          <w:rFonts w:ascii="Times New Roman" w:eastAsia="Times New Roman" w:hAnsi="Times New Roman" w:cs="Times New Roman"/>
          <w:sz w:val="24"/>
          <w:szCs w:val="24"/>
        </w:rPr>
        <w:t xml:space="preserve">valuate </w:t>
      </w:r>
      <w:r w:rsidR="00A95E46">
        <w:rPr>
          <w:rFonts w:ascii="Times New Roman" w:eastAsia="Times New Roman" w:hAnsi="Times New Roman" w:cs="Times New Roman"/>
          <w:sz w:val="24"/>
          <w:szCs w:val="24"/>
        </w:rPr>
        <w:t xml:space="preserve">its </w:t>
      </w:r>
      <w:r w:rsidR="004F7078" w:rsidRPr="003E4E94">
        <w:rPr>
          <w:rFonts w:ascii="Times New Roman" w:eastAsia="Times New Roman" w:hAnsi="Times New Roman" w:cs="Times New Roman"/>
          <w:sz w:val="24"/>
          <w:szCs w:val="24"/>
        </w:rPr>
        <w:t>effectiveness</w:t>
      </w:r>
      <w:r w:rsidR="00554AB8">
        <w:rPr>
          <w:rFonts w:ascii="Times New Roman" w:eastAsia="Times New Roman" w:hAnsi="Times New Roman" w:cs="Times New Roman"/>
          <w:sz w:val="24"/>
          <w:szCs w:val="24"/>
        </w:rPr>
        <w:t xml:space="preserve"> </w:t>
      </w:r>
      <w:r w:rsidR="004F7078" w:rsidRPr="003E4E94">
        <w:rPr>
          <w:rFonts w:ascii="Times New Roman" w:eastAsia="Times New Roman" w:hAnsi="Times New Roman" w:cs="Times New Roman"/>
          <w:sz w:val="24"/>
          <w:szCs w:val="24"/>
        </w:rPr>
        <w:t>in terms of safety</w:t>
      </w:r>
      <w:r w:rsidR="0005032D">
        <w:rPr>
          <w:rFonts w:ascii="Times New Roman" w:eastAsia="Times New Roman" w:hAnsi="Times New Roman" w:cs="Times New Roman"/>
          <w:sz w:val="24"/>
          <w:szCs w:val="24"/>
        </w:rPr>
        <w:t xml:space="preserve"> impacts</w:t>
      </w:r>
      <w:r w:rsidR="004F7078" w:rsidRPr="003E4E94">
        <w:rPr>
          <w:rFonts w:ascii="Times New Roman" w:eastAsia="Times New Roman" w:hAnsi="Times New Roman" w:cs="Times New Roman"/>
          <w:sz w:val="24"/>
          <w:szCs w:val="24"/>
        </w:rPr>
        <w:t>.</w:t>
      </w:r>
      <w:r w:rsidR="00DA77FE">
        <w:rPr>
          <w:rFonts w:ascii="Times New Roman" w:eastAsia="Times New Roman" w:hAnsi="Times New Roman" w:cs="Times New Roman"/>
          <w:sz w:val="24"/>
          <w:szCs w:val="24"/>
        </w:rPr>
        <w:t xml:space="preserve"> </w:t>
      </w:r>
      <w:r w:rsidR="004F7078" w:rsidRPr="003E4E94">
        <w:rPr>
          <w:rFonts w:ascii="Times New Roman" w:eastAsia="Times New Roman" w:hAnsi="Times New Roman" w:cs="Times New Roman"/>
          <w:sz w:val="24"/>
          <w:szCs w:val="24"/>
        </w:rPr>
        <w:t>Data quality related to cycling infrastructure has been</w:t>
      </w:r>
      <w:r w:rsidR="00DA77FE">
        <w:rPr>
          <w:rFonts w:ascii="Times New Roman" w:eastAsia="Times New Roman" w:hAnsi="Times New Roman" w:cs="Times New Roman"/>
          <w:sz w:val="24"/>
          <w:szCs w:val="24"/>
        </w:rPr>
        <w:t xml:space="preserve"> </w:t>
      </w:r>
      <w:r w:rsidR="004F7078" w:rsidRPr="003E4E94">
        <w:rPr>
          <w:rFonts w:ascii="Times New Roman" w:eastAsia="Times New Roman" w:hAnsi="Times New Roman" w:cs="Times New Roman"/>
          <w:sz w:val="24"/>
          <w:szCs w:val="24"/>
        </w:rPr>
        <w:t xml:space="preserve">poor due to </w:t>
      </w:r>
      <w:r w:rsidR="007A01D2" w:rsidRPr="003E4E94">
        <w:rPr>
          <w:rFonts w:ascii="Times New Roman" w:eastAsia="Times New Roman" w:hAnsi="Times New Roman" w:cs="Times New Roman"/>
          <w:sz w:val="24"/>
          <w:szCs w:val="24"/>
        </w:rPr>
        <w:t>misclassifi</w:t>
      </w:r>
      <w:r w:rsidR="004F7078" w:rsidRPr="003E4E94">
        <w:rPr>
          <w:rFonts w:ascii="Times New Roman" w:eastAsia="Times New Roman" w:hAnsi="Times New Roman" w:cs="Times New Roman"/>
          <w:sz w:val="24"/>
          <w:szCs w:val="24"/>
        </w:rPr>
        <w:t>cation as a result of inconsistent nomenclature,</w:t>
      </w:r>
      <w:r w:rsidR="007A01D2" w:rsidRPr="003E4E94">
        <w:rPr>
          <w:rFonts w:ascii="Times New Roman" w:eastAsia="Times New Roman" w:hAnsi="Times New Roman" w:cs="Times New Roman"/>
          <w:sz w:val="24"/>
          <w:szCs w:val="24"/>
        </w:rPr>
        <w:t xml:space="preserve"> or missing cycling </w:t>
      </w:r>
      <w:r w:rsidR="00CF6AA7" w:rsidRPr="003E4E94">
        <w:rPr>
          <w:rFonts w:ascii="Times New Roman" w:eastAsia="Times New Roman" w:hAnsi="Times New Roman" w:cs="Times New Roman"/>
          <w:sz w:val="24"/>
          <w:szCs w:val="24"/>
        </w:rPr>
        <w:t>installation</w:t>
      </w:r>
      <w:r w:rsidR="007A01D2" w:rsidRPr="003E4E94">
        <w:rPr>
          <w:rFonts w:ascii="Times New Roman" w:eastAsia="Times New Roman" w:hAnsi="Times New Roman" w:cs="Times New Roman"/>
          <w:sz w:val="24"/>
          <w:szCs w:val="24"/>
        </w:rPr>
        <w:t xml:space="preserve"> data</w:t>
      </w:r>
      <w:r w:rsidR="004D4444" w:rsidRPr="003E4E94">
        <w:rPr>
          <w:rFonts w:ascii="Times New Roman" w:eastAsia="Times New Roman" w:hAnsi="Times New Roman" w:cs="Times New Roman"/>
          <w:sz w:val="24"/>
          <w:szCs w:val="24"/>
        </w:rPr>
        <w:t xml:space="preserve"> </w:t>
      </w:r>
      <w:r w:rsidR="004D4444"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bCsHi9Aq","properties":{"formattedCitation":"(25,26)","plainCitation":"(25,26)","noteIndex":0},"citationItems":[{"id":"5wP1scHC/hzyuSbQA","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4D4444"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(25,26)</w:t>
      </w:r>
      <w:r w:rsidR="004D4444" w:rsidRPr="003E4E94">
        <w:rPr>
          <w:rFonts w:ascii="Times New Roman" w:eastAsia="Times New Roman" w:hAnsi="Times New Roman" w:cs="Times New Roman"/>
          <w:sz w:val="24"/>
          <w:szCs w:val="24"/>
        </w:rPr>
        <w:fldChar w:fldCharType="end"/>
      </w:r>
      <w:r w:rsidR="007A01D2" w:rsidRPr="003E4E94">
        <w:rPr>
          <w:rFonts w:ascii="Times New Roman" w:eastAsia="Times New Roman" w:hAnsi="Times New Roman" w:cs="Times New Roman"/>
          <w:sz w:val="24"/>
          <w:szCs w:val="24"/>
        </w:rPr>
        <w:t>.</w:t>
      </w:r>
    </w:p>
    <w:p w14:paraId="00000020" w14:textId="04624D69" w:rsidR="003B416B" w:rsidRPr="003E4E94" w:rsidRDefault="00EF4548">
      <w:pPr>
        <w:spacing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The</w:t>
      </w:r>
      <w:r w:rsidR="005C2965" w:rsidRPr="003E4E94">
        <w:rPr>
          <w:rFonts w:ascii="Times New Roman" w:eastAsia="Times New Roman" w:hAnsi="Times New Roman" w:cs="Times New Roman"/>
          <w:sz w:val="24"/>
          <w:szCs w:val="24"/>
        </w:rPr>
        <w:t xml:space="preserve"> overall</w:t>
      </w:r>
      <w:r w:rsidRPr="003E4E94">
        <w:rPr>
          <w:rFonts w:ascii="Times New Roman" w:eastAsia="Times New Roman" w:hAnsi="Times New Roman" w:cs="Times New Roman"/>
          <w:sz w:val="24"/>
          <w:szCs w:val="24"/>
        </w:rPr>
        <w:t xml:space="preserve"> objective of our research was to describe trends in the </w:t>
      </w:r>
      <w:r w:rsidR="00CF6AA7" w:rsidRPr="003E4E94">
        <w:rPr>
          <w:rFonts w:ascii="Times New Roman" w:eastAsia="Times New Roman" w:hAnsi="Times New Roman" w:cs="Times New Roman"/>
          <w:sz w:val="24"/>
          <w:szCs w:val="24"/>
        </w:rPr>
        <w:t>installation</w:t>
      </w:r>
      <w:r w:rsidRPr="003E4E94">
        <w:rPr>
          <w:rFonts w:ascii="Times New Roman" w:eastAsia="Times New Roman" w:hAnsi="Times New Roman" w:cs="Times New Roman"/>
          <w:sz w:val="24"/>
          <w:szCs w:val="24"/>
        </w:rPr>
        <w:t xml:space="preserve"> of on-street cycling infrastructure in three Canadian cities - Vancouver, Calgary, and Toronto - from 2009 to 2022. This study is part of the RECOVR initiative (</w:t>
      </w:r>
      <w:r w:rsidRPr="003E4E94">
        <w:rPr>
          <w:rFonts w:ascii="Times New Roman" w:eastAsia="Times New Roman" w:hAnsi="Times New Roman" w:cs="Times New Roman"/>
          <w:b/>
          <w:sz w:val="24"/>
          <w:szCs w:val="24"/>
        </w:rPr>
        <w:t>R</w:t>
      </w:r>
      <w:r w:rsidRPr="003E4E94">
        <w:rPr>
          <w:rFonts w:ascii="Times New Roman" w:eastAsia="Times New Roman" w:hAnsi="Times New Roman" w:cs="Times New Roman"/>
          <w:sz w:val="24"/>
          <w:szCs w:val="24"/>
        </w:rPr>
        <w:t xml:space="preserve">oad-safety </w:t>
      </w:r>
      <w:r w:rsidRPr="003E4E94">
        <w:rPr>
          <w:rFonts w:ascii="Times New Roman" w:eastAsia="Times New Roman" w:hAnsi="Times New Roman" w:cs="Times New Roman"/>
          <w:b/>
          <w:sz w:val="24"/>
          <w:szCs w:val="24"/>
        </w:rPr>
        <w:t>E</w:t>
      </w:r>
      <w:r w:rsidRPr="003E4E94">
        <w:rPr>
          <w:rFonts w:ascii="Times New Roman" w:eastAsia="Times New Roman" w:hAnsi="Times New Roman" w:cs="Times New Roman"/>
          <w:sz w:val="24"/>
          <w:szCs w:val="24"/>
        </w:rPr>
        <w:t xml:space="preserve">valuation during </w:t>
      </w:r>
      <w:r w:rsidRPr="003E4E94">
        <w:rPr>
          <w:rFonts w:ascii="Times New Roman" w:eastAsia="Times New Roman" w:hAnsi="Times New Roman" w:cs="Times New Roman"/>
          <w:b/>
          <w:sz w:val="24"/>
          <w:szCs w:val="24"/>
        </w:rPr>
        <w:t>CO</w:t>
      </w:r>
      <w:r w:rsidRPr="003E4E94">
        <w:rPr>
          <w:rFonts w:ascii="Times New Roman" w:eastAsia="Times New Roman" w:hAnsi="Times New Roman" w:cs="Times New Roman"/>
          <w:sz w:val="24"/>
          <w:szCs w:val="24"/>
        </w:rPr>
        <w:t xml:space="preserve">VID-19 among </w:t>
      </w:r>
      <w:r w:rsidRPr="003E4E94">
        <w:rPr>
          <w:rFonts w:ascii="Times New Roman" w:eastAsia="Times New Roman" w:hAnsi="Times New Roman" w:cs="Times New Roman"/>
          <w:b/>
          <w:sz w:val="24"/>
          <w:szCs w:val="24"/>
        </w:rPr>
        <w:t>V</w:t>
      </w:r>
      <w:r w:rsidRPr="003E4E94">
        <w:rPr>
          <w:rFonts w:ascii="Times New Roman" w:eastAsia="Times New Roman" w:hAnsi="Times New Roman" w:cs="Times New Roman"/>
          <w:sz w:val="24"/>
          <w:szCs w:val="24"/>
        </w:rPr>
        <w:t xml:space="preserve">ulnerable </w:t>
      </w:r>
      <w:r w:rsidRPr="003E4E94">
        <w:rPr>
          <w:rFonts w:ascii="Times New Roman" w:eastAsia="Times New Roman" w:hAnsi="Times New Roman" w:cs="Times New Roman"/>
          <w:b/>
          <w:sz w:val="24"/>
          <w:szCs w:val="24"/>
        </w:rPr>
        <w:t>R</w:t>
      </w:r>
      <w:r w:rsidRPr="003E4E94">
        <w:rPr>
          <w:rFonts w:ascii="Times New Roman" w:eastAsia="Times New Roman" w:hAnsi="Times New Roman" w:cs="Times New Roman"/>
          <w:sz w:val="24"/>
          <w:szCs w:val="24"/>
        </w:rPr>
        <w:t>oad Users in Canada), a broader research effort funded by the Canadian Institutes of Health Research,</w:t>
      </w:r>
      <w:r w:rsidR="006A4044">
        <w:rPr>
          <w:rFonts w:ascii="Times New Roman" w:eastAsia="Times New Roman" w:hAnsi="Times New Roman" w:cs="Times New Roman"/>
          <w:sz w:val="24"/>
          <w:szCs w:val="24"/>
        </w:rPr>
        <w:t xml:space="preserve"> </w:t>
      </w:r>
      <w:r w:rsidR="00394682">
        <w:rPr>
          <w:rFonts w:ascii="Times New Roman" w:eastAsia="Times New Roman" w:hAnsi="Times New Roman" w:cs="Times New Roman"/>
          <w:sz w:val="24"/>
          <w:szCs w:val="24"/>
        </w:rPr>
        <w:t xml:space="preserve">and includes </w:t>
      </w:r>
      <w:r w:rsidRPr="003E4E94">
        <w:rPr>
          <w:rFonts w:ascii="Times New Roman" w:eastAsia="Times New Roman" w:hAnsi="Times New Roman" w:cs="Times New Roman"/>
          <w:sz w:val="24"/>
          <w:szCs w:val="24"/>
        </w:rPr>
        <w:t>4 Canadian cities; Montreal, Toronto, Calgary and Vancouver. Although there have been previous studies evaluating cycling infrastructure data</w:t>
      </w:r>
      <w:r w:rsidR="005C2965" w:rsidRPr="003E4E94">
        <w:rPr>
          <w:rFonts w:ascii="Times New Roman" w:eastAsia="Times New Roman" w:hAnsi="Times New Roman" w:cs="Times New Roman"/>
          <w:sz w:val="24"/>
          <w:szCs w:val="24"/>
        </w:rPr>
        <w:t>, including</w:t>
      </w:r>
      <w:r w:rsidRPr="003E4E94">
        <w:rPr>
          <w:rFonts w:ascii="Times New Roman" w:eastAsia="Times New Roman" w:hAnsi="Times New Roman" w:cs="Times New Roman"/>
          <w:sz w:val="24"/>
          <w:szCs w:val="24"/>
        </w:rPr>
        <w:t xml:space="preserve"> in Canada </w:t>
      </w:r>
      <w:r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nunspFvt","properties":{"formattedCitation":"(25\\uc0\\u8211{}28)","plainCitation":"(25–28)","noteIndex":0},"citationItems":[{"id":"5wP1scHC/hzyuSbQA","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2714,"uris":["http://zotero.org/users/6749620/items/ULGBEICE"],"itemData":{"id":2714,"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2734,"uris":["http://zotero.org/users/6749620/items/R42CYPFN"],"itemData":{"id":2734,"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sidRPr="003E4E94">
        <w:rPr>
          <w:rFonts w:ascii="Times New Roman" w:eastAsia="Times New Roman" w:hAnsi="Times New Roman" w:cs="Times New Roman"/>
          <w:sz w:val="24"/>
          <w:szCs w:val="24"/>
        </w:rPr>
        <w:fldChar w:fldCharType="separate"/>
      </w:r>
      <w:r w:rsidR="00706C59" w:rsidRPr="00706C59">
        <w:rPr>
          <w:rFonts w:ascii="Times New Roman" w:hAnsi="Times New Roman" w:cs="Times New Roman"/>
          <w:sz w:val="24"/>
          <w:lang w:val="en-US"/>
        </w:rPr>
        <w:t>(25–28)</w:t>
      </w:r>
      <w:r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xml:space="preserve"> and the associations with cycling safety </w:t>
      </w:r>
      <w:r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r2fMZHrm","properties":{"formattedCitation":"(29\\uc0\\u8211{}31)","plainCitation":"(29–31)","noteIndex":0},"citationItems":[{"id":2704,"uris":["http://zotero.org/users/6749620/items/PV27F83B"],"itemData":{"id":2704,"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A."}],"issued":{"date-parts":[["2012",12]]},"citation-key":"teschkeRouteInfrastructureRisk2012"}},{"id":2725,"uris":["http://zotero.org/users/6749620/items/U76XMSNE"],"itemData":{"id":2725,"type":"article-journal","abstract":"Many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2727,"uris":["http://zotero.org/users/6749620/items/JXV3WA4D"],"itemData":{"id":2727,"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r w:rsidRPr="003E4E94">
        <w:rPr>
          <w:rFonts w:ascii="Times New Roman" w:eastAsia="Times New Roman" w:hAnsi="Times New Roman" w:cs="Times New Roman"/>
          <w:sz w:val="24"/>
          <w:szCs w:val="24"/>
        </w:rPr>
        <w:fldChar w:fldCharType="separate"/>
      </w:r>
      <w:r w:rsidR="00706C59" w:rsidRPr="00706C59">
        <w:rPr>
          <w:rFonts w:ascii="Times New Roman" w:hAnsi="Times New Roman" w:cs="Times New Roman"/>
          <w:sz w:val="24"/>
          <w:lang w:val="en-US"/>
        </w:rPr>
        <w:t>(29–31)</w:t>
      </w:r>
      <w:r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xml:space="preserve">, accessibility </w:t>
      </w:r>
      <w:r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{"citationID":"a8pu3Dn5","properties":{"formattedCitation":"(32,33)","plainCitation":"(32,33)","noteIndex":0},"citationItems":[{"id":2706,"uris":["http://zotero.org/users/6749620/items/SSDJ2VA4"],"itemData":{"id":2706,"type":"article-journal","abstract":"Canadian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sidR="00706C59">
        <w:rPr>
          <w:rFonts w:ascii="Cambria Math" w:eastAsia="Times New Roman" w:hAnsi="Cambria Math" w:cs="Cambria Math"/>
          <w:sz w:val="24"/>
          <w:szCs w:val="24"/>
        </w:rPr>
        <w:instrText>∼</w:instrText>
      </w:r>
      <w:r w:rsidR="00706C59">
        <w:rPr>
          <w:rFonts w:ascii="Times New Roman" w:eastAsia="Times New Roman" w:hAnsi="Times New Roman" w:cs="Times New Roman"/>
          <w:sz w:val="24"/>
          <w:szCs w:val="24"/>
        </w:rPr>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2722,"uris":["http://zotero.org/users/6749620/items/2GJ4MDL7"],"itemData":{"id":2722,"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r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(32,33)</w:t>
      </w:r>
      <w:r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xml:space="preserve">, and demand </w:t>
      </w:r>
      <w:r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Odn7mu4f","properties":{"formattedCitation":"(34\\uc0\\u8211{}38)","plainCitation":"(34–38)","noteIndex":0},"citationItems":[{"id":2712,"uris":["http://zotero.org/users/6749620/items/RZ5D8MGH"],"itemData":{"id":2712,"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2716,"uris":["http://zotero.org/users/6749620/items/QAN6V8WW"],"itemData":{"id":2716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2718,"uris":["http://zotero.org/users/6749620/items/2RIFP294"],"itemData":{"id":2718,"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Luise"},{"family":"Vollrath","given":"Mark"}],"issued":{"date-parts":[["2023",12,1]]},"citation-key":"berghoeferPreferWhatYou2023"}},{"id":2720,"uris":["http://zotero.org/users/6749620/items/R8JNC5QM"],"itemData":{"id":2720,"type":"article-journal","abstract":"This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2729,"uris":["http://zotero.org/users/6749620/items/52CXF7H3"],"itemData":{"id":2729,"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r w:rsidRPr="003E4E94">
        <w:rPr>
          <w:rFonts w:ascii="Times New Roman" w:eastAsia="Times New Roman" w:hAnsi="Times New Roman" w:cs="Times New Roman"/>
          <w:sz w:val="24"/>
          <w:szCs w:val="24"/>
        </w:rPr>
        <w:fldChar w:fldCharType="separate"/>
      </w:r>
      <w:r w:rsidR="00706C59" w:rsidRPr="00706C59">
        <w:rPr>
          <w:rFonts w:ascii="Times New Roman" w:hAnsi="Times New Roman" w:cs="Times New Roman"/>
          <w:sz w:val="24"/>
          <w:lang w:val="en-US"/>
        </w:rPr>
        <w:t>(34–38)</w:t>
      </w:r>
      <w:r w:rsidRPr="003E4E94">
        <w:rPr>
          <w:rFonts w:ascii="Times New Roman" w:eastAsia="Times New Roman" w:hAnsi="Times New Roman" w:cs="Times New Roman"/>
          <w:sz w:val="24"/>
          <w:szCs w:val="24"/>
        </w:rPr>
        <w:fldChar w:fldCharType="end"/>
      </w:r>
      <w:r w:rsidRPr="003E4E94">
        <w:rPr>
          <w:rFonts w:ascii="Times New Roman" w:eastAsia="Times New Roman" w:hAnsi="Times New Roman" w:cs="Times New Roman"/>
          <w:sz w:val="24"/>
          <w:szCs w:val="24"/>
        </w:rPr>
        <w:t xml:space="preserve">, </w:t>
      </w:r>
      <w:r w:rsidR="005C2965" w:rsidRPr="003E4E94">
        <w:rPr>
          <w:rFonts w:ascii="Times New Roman" w:eastAsia="Times New Roman" w:hAnsi="Times New Roman" w:cs="Times New Roman"/>
          <w:sz w:val="24"/>
          <w:szCs w:val="24"/>
        </w:rPr>
        <w:t xml:space="preserve">there </w:t>
      </w:r>
      <w:r w:rsidR="00394682">
        <w:rPr>
          <w:rFonts w:ascii="Times New Roman" w:eastAsia="Times New Roman" w:hAnsi="Times New Roman" w:cs="Times New Roman"/>
          <w:sz w:val="24"/>
          <w:szCs w:val="24"/>
        </w:rPr>
        <w:t>are few empirical data</w:t>
      </w:r>
      <w:r w:rsidRPr="003E4E94">
        <w:rPr>
          <w:rFonts w:ascii="Times New Roman" w:eastAsia="Times New Roman" w:hAnsi="Times New Roman" w:cs="Times New Roman"/>
          <w:sz w:val="24"/>
          <w:szCs w:val="24"/>
        </w:rPr>
        <w:t xml:space="preserve"> on the verification</w:t>
      </w:r>
      <w:r w:rsidR="005C2965" w:rsidRPr="003E4E94">
        <w:rPr>
          <w:rFonts w:ascii="Times New Roman" w:eastAsia="Times New Roman" w:hAnsi="Times New Roman" w:cs="Times New Roman"/>
          <w:sz w:val="24"/>
          <w:szCs w:val="24"/>
        </w:rPr>
        <w:t xml:space="preserve"> of implementation dates</w:t>
      </w:r>
      <w:r w:rsidRPr="003E4E94">
        <w:rPr>
          <w:rFonts w:ascii="Times New Roman" w:eastAsia="Times New Roman" w:hAnsi="Times New Roman" w:cs="Times New Roman"/>
          <w:sz w:val="24"/>
          <w:szCs w:val="24"/>
        </w:rPr>
        <w:t xml:space="preserve"> and changes over time in cycling infrastructure across Canadian cities</w:t>
      </w:r>
      <w:r w:rsidR="00193D74">
        <w:rPr>
          <w:rFonts w:ascii="Times New Roman" w:eastAsia="Times New Roman" w:hAnsi="Times New Roman" w:cs="Times New Roman"/>
          <w:sz w:val="24"/>
          <w:szCs w:val="24"/>
        </w:rPr>
        <w:t>, both of which are core for the public health surveillance of cycling investments</w:t>
      </w:r>
      <w:r w:rsidRPr="003E4E94">
        <w:rPr>
          <w:rFonts w:ascii="Times New Roman" w:eastAsia="Times New Roman" w:hAnsi="Times New Roman" w:cs="Times New Roman"/>
          <w:sz w:val="24"/>
          <w:szCs w:val="24"/>
        </w:rPr>
        <w:t xml:space="preserve">. </w:t>
      </w:r>
      <w:bookmarkStart w:id="1" w:name="_Hlk180395987"/>
      <w:r w:rsidRPr="003E4E94">
        <w:rPr>
          <w:rFonts w:ascii="Times New Roman" w:eastAsia="Times New Roman" w:hAnsi="Times New Roman" w:cs="Times New Roman"/>
          <w:sz w:val="24"/>
          <w:szCs w:val="24"/>
        </w:rPr>
        <w:t>Thus,</w:t>
      </w:r>
      <w:r w:rsidR="005C2965" w:rsidRPr="003E4E94">
        <w:rPr>
          <w:rFonts w:ascii="Times New Roman" w:eastAsia="Times New Roman" w:hAnsi="Times New Roman" w:cs="Times New Roman"/>
          <w:sz w:val="24"/>
          <w:szCs w:val="24"/>
        </w:rPr>
        <w:t xml:space="preserve"> our specific objectives </w:t>
      </w:r>
      <w:r w:rsidR="00394682">
        <w:rPr>
          <w:rFonts w:ascii="Times New Roman" w:eastAsia="Times New Roman" w:hAnsi="Times New Roman" w:cs="Times New Roman"/>
          <w:sz w:val="24"/>
          <w:szCs w:val="24"/>
        </w:rPr>
        <w:t>were</w:t>
      </w:r>
      <w:r w:rsidR="005C2965" w:rsidRPr="003E4E94">
        <w:rPr>
          <w:rFonts w:ascii="Times New Roman" w:eastAsia="Times New Roman" w:hAnsi="Times New Roman" w:cs="Times New Roman"/>
          <w:sz w:val="24"/>
          <w:szCs w:val="24"/>
        </w:rPr>
        <w:t xml:space="preserve"> </w:t>
      </w:r>
      <w:r w:rsidR="0024700F" w:rsidRPr="003E4E94">
        <w:rPr>
          <w:rFonts w:ascii="Times New Roman" w:eastAsia="Times New Roman" w:hAnsi="Times New Roman" w:cs="Times New Roman"/>
          <w:sz w:val="24"/>
          <w:szCs w:val="24"/>
        </w:rPr>
        <w:t>1.</w:t>
      </w:r>
      <w:r w:rsidR="005C2965" w:rsidRPr="003E4E94">
        <w:rPr>
          <w:rFonts w:ascii="Times New Roman" w:eastAsia="Times New Roman" w:hAnsi="Times New Roman" w:cs="Times New Roman"/>
          <w:sz w:val="24"/>
          <w:szCs w:val="24"/>
        </w:rPr>
        <w:t xml:space="preserve"> t</w:t>
      </w:r>
      <w:r w:rsidRPr="003E4E94">
        <w:rPr>
          <w:rFonts w:ascii="Times New Roman" w:eastAsia="Times New Roman" w:hAnsi="Times New Roman" w:cs="Times New Roman"/>
          <w:sz w:val="24"/>
          <w:szCs w:val="24"/>
        </w:rPr>
        <w:t xml:space="preserve">o compile and verify cycling infrastructure over 13 years in </w:t>
      </w:r>
      <w:r w:rsidR="0079002E">
        <w:rPr>
          <w:rFonts w:ascii="Times New Roman" w:eastAsia="Times New Roman" w:hAnsi="Times New Roman" w:cs="Times New Roman"/>
          <w:sz w:val="24"/>
          <w:szCs w:val="24"/>
        </w:rPr>
        <w:t>three</w:t>
      </w:r>
      <w:r w:rsidR="00DA77FE">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 xml:space="preserve">Canadian cities and </w:t>
      </w:r>
      <w:r w:rsidR="0024700F" w:rsidRPr="003E4E94">
        <w:rPr>
          <w:rFonts w:ascii="Times New Roman" w:eastAsia="Times New Roman" w:hAnsi="Times New Roman" w:cs="Times New Roman"/>
          <w:sz w:val="24"/>
          <w:szCs w:val="24"/>
        </w:rPr>
        <w:t>2.</w:t>
      </w:r>
      <w:r w:rsidRPr="003E4E94">
        <w:rPr>
          <w:rFonts w:ascii="Times New Roman" w:eastAsia="Times New Roman" w:hAnsi="Times New Roman" w:cs="Times New Roman"/>
          <w:sz w:val="24"/>
          <w:szCs w:val="24"/>
        </w:rPr>
        <w:t xml:space="preserve"> </w:t>
      </w:r>
      <w:r w:rsidR="005C2965" w:rsidRPr="003E4E94">
        <w:rPr>
          <w:rFonts w:ascii="Times New Roman" w:eastAsia="Times New Roman" w:hAnsi="Times New Roman" w:cs="Times New Roman"/>
          <w:sz w:val="24"/>
          <w:szCs w:val="24"/>
        </w:rPr>
        <w:t>t</w:t>
      </w:r>
      <w:r w:rsidRPr="003E4E94">
        <w:rPr>
          <w:rFonts w:ascii="Times New Roman" w:eastAsia="Times New Roman" w:hAnsi="Times New Roman" w:cs="Times New Roman"/>
          <w:sz w:val="24"/>
          <w:szCs w:val="24"/>
        </w:rPr>
        <w:t xml:space="preserve">o document the </w:t>
      </w:r>
      <w:r w:rsidR="008A5048" w:rsidRPr="003E4E94">
        <w:rPr>
          <w:rFonts w:ascii="Times New Roman" w:eastAsia="Times New Roman" w:hAnsi="Times New Roman" w:cs="Times New Roman"/>
          <w:sz w:val="24"/>
          <w:szCs w:val="24"/>
        </w:rPr>
        <w:t>trends in</w:t>
      </w:r>
      <w:r w:rsidRPr="003E4E94">
        <w:rPr>
          <w:rFonts w:ascii="Times New Roman" w:eastAsia="Times New Roman" w:hAnsi="Times New Roman" w:cs="Times New Roman"/>
          <w:sz w:val="24"/>
          <w:szCs w:val="24"/>
        </w:rPr>
        <w:t xml:space="preserve"> the implementation of dedicated cycling infrastructure.</w:t>
      </w:r>
      <w:r w:rsidR="000371C9" w:rsidRPr="003E4E94">
        <w:rPr>
          <w:rFonts w:ascii="Times New Roman" w:eastAsia="Times New Roman" w:hAnsi="Times New Roman" w:cs="Times New Roman"/>
          <w:sz w:val="24"/>
          <w:szCs w:val="24"/>
        </w:rPr>
        <w:t xml:space="preserve"> </w:t>
      </w:r>
      <w:bookmarkEnd w:id="1"/>
    </w:p>
    <w:p w14:paraId="00000021" w14:textId="583AD200" w:rsidR="003B416B" w:rsidRPr="003E4E94" w:rsidRDefault="00656B38">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2. Methods</w:t>
      </w:r>
    </w:p>
    <w:p w14:paraId="4BDF1657" w14:textId="6603F531" w:rsidR="00C80AEF" w:rsidRPr="003E4E94" w:rsidRDefault="00656B38" w:rsidP="00C80AEF">
      <w:pPr>
        <w:tabs>
          <w:tab w:val="left" w:pos="709"/>
        </w:tabs>
        <w:spacing w:after="0" w:line="480" w:lineRule="auto"/>
        <w:rPr>
          <w:rFonts w:ascii="Times New Roman" w:eastAsia="Times New Roman" w:hAnsi="Times New Roman" w:cs="Times New Roman"/>
          <w:b/>
          <w:iCs/>
          <w:sz w:val="24"/>
          <w:szCs w:val="24"/>
        </w:rPr>
      </w:pPr>
      <w:r w:rsidRPr="003E4E94">
        <w:rPr>
          <w:rFonts w:ascii="Times New Roman" w:eastAsia="Times New Roman" w:hAnsi="Times New Roman" w:cs="Times New Roman"/>
          <w:b/>
          <w:iCs/>
          <w:sz w:val="24"/>
          <w:szCs w:val="24"/>
        </w:rPr>
        <w:t xml:space="preserve">2.1 </w:t>
      </w:r>
      <w:r w:rsidR="00C80AEF" w:rsidRPr="003E4E94">
        <w:rPr>
          <w:rFonts w:ascii="Times New Roman" w:eastAsia="Times New Roman" w:hAnsi="Times New Roman" w:cs="Times New Roman"/>
          <w:b/>
          <w:iCs/>
          <w:sz w:val="24"/>
          <w:szCs w:val="24"/>
        </w:rPr>
        <w:t>Study setting</w:t>
      </w:r>
    </w:p>
    <w:p w14:paraId="4868E44B" w14:textId="28C85D6F" w:rsidR="00C80AEF" w:rsidRPr="003E4E94" w:rsidRDefault="001B7633" w:rsidP="00AB78A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C80AEF" w:rsidRPr="003E4E94">
        <w:rPr>
          <w:rFonts w:ascii="Times New Roman" w:eastAsia="Times New Roman" w:hAnsi="Times New Roman" w:cs="Times New Roman"/>
          <w:sz w:val="24"/>
          <w:szCs w:val="24"/>
        </w:rPr>
        <w:t>emographics</w:t>
      </w:r>
      <w:r w:rsidR="009F0E23">
        <w:rPr>
          <w:rFonts w:ascii="Times New Roman" w:eastAsia="Times New Roman" w:hAnsi="Times New Roman" w:cs="Times New Roman"/>
          <w:sz w:val="24"/>
          <w:szCs w:val="24"/>
        </w:rPr>
        <w:t>,</w:t>
      </w:r>
      <w:r w:rsidR="006A4044">
        <w:rPr>
          <w:rFonts w:ascii="Times New Roman" w:eastAsia="Times New Roman" w:hAnsi="Times New Roman" w:cs="Times New Roman"/>
          <w:sz w:val="24"/>
          <w:szCs w:val="24"/>
        </w:rPr>
        <w:t xml:space="preserve"> </w:t>
      </w:r>
      <w:r w:rsidR="009F0E23">
        <w:rPr>
          <w:rFonts w:ascii="Times New Roman" w:eastAsia="Times New Roman" w:hAnsi="Times New Roman" w:cs="Times New Roman"/>
          <w:sz w:val="24"/>
          <w:szCs w:val="24"/>
        </w:rPr>
        <w:t xml:space="preserve">types of roadways </w:t>
      </w:r>
      <w:r w:rsidR="00C80AEF" w:rsidRPr="003E4E94">
        <w:rPr>
          <w:rFonts w:ascii="Times New Roman" w:eastAsia="Times New Roman" w:hAnsi="Times New Roman" w:cs="Times New Roman"/>
          <w:sz w:val="24"/>
          <w:szCs w:val="24"/>
        </w:rPr>
        <w:t>roadway infrastructure,</w:t>
      </w:r>
      <w:r w:rsidR="006A4044">
        <w:rPr>
          <w:rFonts w:ascii="Times New Roman" w:eastAsia="Times New Roman" w:hAnsi="Times New Roman" w:cs="Times New Roman"/>
          <w:sz w:val="24"/>
          <w:szCs w:val="24"/>
        </w:rPr>
        <w:t xml:space="preserve"> </w:t>
      </w:r>
      <w:r w:rsidR="009F0E23">
        <w:rPr>
          <w:rFonts w:ascii="Times New Roman" w:eastAsia="Times New Roman" w:hAnsi="Times New Roman" w:cs="Times New Roman"/>
          <w:sz w:val="24"/>
          <w:szCs w:val="24"/>
        </w:rPr>
        <w:t xml:space="preserve">for each of the municipalities participating in the study </w:t>
      </w:r>
      <w:r w:rsidR="003971D9" w:rsidRPr="003E4E94">
        <w:rPr>
          <w:rFonts w:ascii="Times New Roman" w:eastAsia="Times New Roman" w:hAnsi="Times New Roman" w:cs="Times New Roman"/>
          <w:sz w:val="24"/>
          <w:szCs w:val="24"/>
        </w:rPr>
        <w:t>are described in Table 1</w:t>
      </w:r>
      <w:r w:rsidR="00C80AEF" w:rsidRPr="003E4E94">
        <w:rPr>
          <w:rFonts w:ascii="Times New Roman" w:eastAsia="Times New Roman" w:hAnsi="Times New Roman" w:cs="Times New Roman"/>
          <w:sz w:val="24"/>
          <w:szCs w:val="24"/>
        </w:rPr>
        <w:t xml:space="preserve">. Vancouver had the highest population density </w:t>
      </w:r>
      <w:r w:rsidR="00C80AEF" w:rsidRPr="003E4E94">
        <w:rPr>
          <w:rFonts w:ascii="Times New Roman" w:eastAsia="Times New Roman" w:hAnsi="Times New Roman" w:cs="Times New Roman"/>
          <w:sz w:val="24"/>
          <w:szCs w:val="24"/>
        </w:rPr>
        <w:lastRenderedPageBreak/>
        <w:t>with 5,758 individuals/km</w:t>
      </w:r>
      <w:r w:rsidR="00C80AEF" w:rsidRPr="003E4E94">
        <w:rPr>
          <w:rFonts w:ascii="Times New Roman" w:eastAsia="Times New Roman" w:hAnsi="Times New Roman" w:cs="Times New Roman"/>
          <w:sz w:val="24"/>
          <w:szCs w:val="24"/>
          <w:vertAlign w:val="superscript"/>
        </w:rPr>
        <w:t>2</w:t>
      </w:r>
      <w:r w:rsidR="00C80AEF" w:rsidRPr="003E4E94">
        <w:rPr>
          <w:rFonts w:ascii="Times New Roman" w:eastAsia="Times New Roman" w:hAnsi="Times New Roman" w:cs="Times New Roman"/>
          <w:sz w:val="24"/>
          <w:szCs w:val="24"/>
        </w:rPr>
        <w:t xml:space="preserve"> and 84% of its roadways </w:t>
      </w:r>
      <w:r w:rsidR="003971D9" w:rsidRPr="003E4E94">
        <w:rPr>
          <w:rFonts w:ascii="Times New Roman" w:eastAsia="Times New Roman" w:hAnsi="Times New Roman" w:cs="Times New Roman"/>
          <w:sz w:val="24"/>
          <w:szCs w:val="24"/>
        </w:rPr>
        <w:t xml:space="preserve">were </w:t>
      </w:r>
      <w:r w:rsidR="00C80AEF" w:rsidRPr="003E4E94">
        <w:rPr>
          <w:rFonts w:ascii="Times New Roman" w:eastAsia="Times New Roman" w:hAnsi="Times New Roman" w:cs="Times New Roman"/>
          <w:sz w:val="24"/>
          <w:szCs w:val="24"/>
        </w:rPr>
        <w:t>local streets. Calgary had a population density of 1,583 individuals/ km</w:t>
      </w:r>
      <w:r w:rsidR="00C80AEF" w:rsidRPr="003E4E94">
        <w:rPr>
          <w:rFonts w:ascii="Times New Roman" w:eastAsia="Times New Roman" w:hAnsi="Times New Roman" w:cs="Times New Roman"/>
          <w:sz w:val="24"/>
          <w:szCs w:val="24"/>
          <w:vertAlign w:val="superscript"/>
        </w:rPr>
        <w:t>2</w:t>
      </w:r>
      <w:r w:rsidR="00C80AEF" w:rsidRPr="003E4E94">
        <w:rPr>
          <w:rFonts w:ascii="Times New Roman" w:eastAsia="Times New Roman" w:hAnsi="Times New Roman" w:cs="Times New Roman"/>
          <w:sz w:val="24"/>
          <w:szCs w:val="24"/>
        </w:rPr>
        <w:t xml:space="preserve">, 65% of its roadway network </w:t>
      </w:r>
      <w:r w:rsidR="00C66307" w:rsidRPr="003E4E94">
        <w:rPr>
          <w:rFonts w:ascii="Times New Roman" w:eastAsia="Times New Roman" w:hAnsi="Times New Roman" w:cs="Times New Roman"/>
          <w:sz w:val="24"/>
          <w:szCs w:val="24"/>
        </w:rPr>
        <w:t>consist</w:t>
      </w:r>
      <w:r w:rsidR="00394682">
        <w:rPr>
          <w:rFonts w:ascii="Times New Roman" w:eastAsia="Times New Roman" w:hAnsi="Times New Roman" w:cs="Times New Roman"/>
          <w:sz w:val="24"/>
          <w:szCs w:val="24"/>
        </w:rPr>
        <w:t>ed</w:t>
      </w:r>
      <w:r w:rsidR="00C66307" w:rsidRPr="003E4E94">
        <w:rPr>
          <w:rFonts w:ascii="Times New Roman" w:eastAsia="Times New Roman" w:hAnsi="Times New Roman" w:cs="Times New Roman"/>
          <w:sz w:val="24"/>
          <w:szCs w:val="24"/>
        </w:rPr>
        <w:t xml:space="preserve"> of </w:t>
      </w:r>
      <w:r w:rsidR="00C80AEF" w:rsidRPr="003E4E94">
        <w:rPr>
          <w:rFonts w:ascii="Times New Roman" w:eastAsia="Times New Roman" w:hAnsi="Times New Roman" w:cs="Times New Roman"/>
          <w:sz w:val="24"/>
          <w:szCs w:val="24"/>
        </w:rPr>
        <w:t>local streets, and, Toronto, the most populous municipality in the study, had a density of 4,434 individuals/ km</w:t>
      </w:r>
      <w:r w:rsidR="00C80AEF" w:rsidRPr="003E4E94">
        <w:rPr>
          <w:rFonts w:ascii="Times New Roman" w:eastAsia="Times New Roman" w:hAnsi="Times New Roman" w:cs="Times New Roman"/>
          <w:sz w:val="24"/>
          <w:szCs w:val="24"/>
          <w:vertAlign w:val="superscript"/>
        </w:rPr>
        <w:t>2</w:t>
      </w:r>
      <w:r w:rsidR="00C80AEF" w:rsidRPr="003E4E94">
        <w:rPr>
          <w:rFonts w:ascii="Times New Roman" w:eastAsia="Times New Roman" w:hAnsi="Times New Roman" w:cs="Times New Roman"/>
          <w:sz w:val="24"/>
          <w:szCs w:val="24"/>
        </w:rPr>
        <w:t xml:space="preserve">, with 66% of its roadways </w:t>
      </w:r>
      <w:r w:rsidR="00915C8D" w:rsidRPr="003E4E94">
        <w:rPr>
          <w:rFonts w:ascii="Times New Roman" w:eastAsia="Times New Roman" w:hAnsi="Times New Roman" w:cs="Times New Roman"/>
          <w:sz w:val="24"/>
          <w:szCs w:val="24"/>
        </w:rPr>
        <w:t>being</w:t>
      </w:r>
      <w:r w:rsidR="00C80AEF" w:rsidRPr="003E4E94">
        <w:rPr>
          <w:rFonts w:ascii="Times New Roman" w:eastAsia="Times New Roman" w:hAnsi="Times New Roman" w:cs="Times New Roman"/>
          <w:sz w:val="24"/>
          <w:szCs w:val="24"/>
        </w:rPr>
        <w:t xml:space="preserve"> local streets, </w:t>
      </w:r>
    </w:p>
    <w:tbl>
      <w:tblPr>
        <w:tblStyle w:val="a"/>
        <w:tblpPr w:leftFromText="180" w:rightFromText="180" w:vertAnchor="text" w:tblpY="1"/>
        <w:tblOverlap w:val="never"/>
        <w:tblW w:w="9350" w:type="dxa"/>
        <w:tblLayout w:type="fixed"/>
        <w:tblLook w:val="0400" w:firstRow="0" w:lastRow="0" w:firstColumn="0" w:lastColumn="0" w:noHBand="0" w:noVBand="1"/>
      </w:tblPr>
      <w:tblGrid>
        <w:gridCol w:w="1701"/>
        <w:gridCol w:w="2670"/>
        <w:gridCol w:w="1578"/>
        <w:gridCol w:w="1709"/>
        <w:gridCol w:w="1692"/>
      </w:tblGrid>
      <w:tr w:rsidR="00D07A71" w:rsidRPr="002D1D33" w14:paraId="0CB17678" w14:textId="77777777" w:rsidTr="00C11CC1">
        <w:tc>
          <w:tcPr>
            <w:tcW w:w="1701" w:type="dxa"/>
            <w:tcBorders>
              <w:top w:val="single" w:sz="4" w:space="0" w:color="auto"/>
              <w:bottom w:val="single" w:sz="4" w:space="0" w:color="auto"/>
            </w:tcBorders>
            <w:shd w:val="clear" w:color="auto" w:fill="auto"/>
            <w:tcMar>
              <w:top w:w="108" w:type="dxa"/>
              <w:bottom w:w="108" w:type="dxa"/>
            </w:tcMar>
          </w:tcPr>
          <w:p w14:paraId="03CC12BD" w14:textId="77777777" w:rsidR="00C80AEF" w:rsidRPr="00C11CC1" w:rsidRDefault="00C80AEF">
            <w:pPr>
              <w:jc w:val="center"/>
              <w:rPr>
                <w:rFonts w:ascii="Times New Roman" w:eastAsia="Times New Roman" w:hAnsi="Times New Roman" w:cs="Times New Roman"/>
                <w:b/>
                <w:sz w:val="24"/>
                <w:szCs w:val="24"/>
              </w:rPr>
            </w:pPr>
            <w:bookmarkStart w:id="2" w:name="_Hlk182157057"/>
          </w:p>
        </w:tc>
        <w:tc>
          <w:tcPr>
            <w:tcW w:w="2670" w:type="dxa"/>
            <w:tcBorders>
              <w:top w:val="single" w:sz="4" w:space="0" w:color="auto"/>
              <w:bottom w:val="single" w:sz="4" w:space="0" w:color="auto"/>
            </w:tcBorders>
            <w:shd w:val="clear" w:color="auto" w:fill="auto"/>
            <w:tcMar>
              <w:top w:w="108" w:type="dxa"/>
              <w:bottom w:w="108" w:type="dxa"/>
            </w:tcMar>
          </w:tcPr>
          <w:p w14:paraId="46F79BC0" w14:textId="77777777" w:rsidR="00C80AEF" w:rsidRPr="00C11CC1" w:rsidRDefault="00C80AEF" w:rsidP="00C11CC1">
            <w:pPr>
              <w:jc w:val="right"/>
              <w:rPr>
                <w:rFonts w:ascii="Times New Roman" w:eastAsia="Times New Roman" w:hAnsi="Times New Roman" w:cs="Times New Roman"/>
                <w:b/>
                <w:sz w:val="24"/>
                <w:szCs w:val="24"/>
              </w:rPr>
            </w:pPr>
            <w:r w:rsidRPr="00C11CC1">
              <w:rPr>
                <w:rFonts w:ascii="Times New Roman" w:eastAsia="Times New Roman" w:hAnsi="Times New Roman" w:cs="Times New Roman"/>
                <w:b/>
                <w:sz w:val="24"/>
                <w:szCs w:val="24"/>
              </w:rPr>
              <w:t>Measure</w:t>
            </w:r>
          </w:p>
        </w:tc>
        <w:tc>
          <w:tcPr>
            <w:tcW w:w="1578" w:type="dxa"/>
            <w:tcBorders>
              <w:top w:val="single" w:sz="4" w:space="0" w:color="auto"/>
              <w:bottom w:val="single" w:sz="4" w:space="0" w:color="auto"/>
            </w:tcBorders>
            <w:shd w:val="clear" w:color="auto" w:fill="auto"/>
            <w:tcMar>
              <w:top w:w="108" w:type="dxa"/>
              <w:bottom w:w="108" w:type="dxa"/>
            </w:tcMar>
          </w:tcPr>
          <w:p w14:paraId="241EEC58" w14:textId="0738AA58" w:rsidR="00C80AEF" w:rsidRPr="00C11CC1" w:rsidRDefault="00C80AEF" w:rsidP="00C11CC1">
            <w:pPr>
              <w:jc w:val="right"/>
              <w:rPr>
                <w:rFonts w:ascii="Times New Roman" w:eastAsia="Times New Roman" w:hAnsi="Times New Roman" w:cs="Times New Roman"/>
                <w:b/>
                <w:sz w:val="24"/>
                <w:szCs w:val="24"/>
                <w:vertAlign w:val="superscript"/>
              </w:rPr>
            </w:pPr>
            <w:proofErr w:type="spellStart"/>
            <w:r w:rsidRPr="00C11CC1">
              <w:rPr>
                <w:rFonts w:ascii="Times New Roman" w:eastAsia="Times New Roman" w:hAnsi="Times New Roman" w:cs="Times New Roman"/>
                <w:b/>
                <w:sz w:val="24"/>
                <w:szCs w:val="24"/>
              </w:rPr>
              <w:t>Vancouver</w:t>
            </w:r>
            <w:r w:rsidR="00014E92" w:rsidRPr="00C11CC1">
              <w:rPr>
                <w:rFonts w:ascii="Times New Roman" w:eastAsia="Times New Roman" w:hAnsi="Times New Roman" w:cs="Times New Roman"/>
                <w:b/>
                <w:sz w:val="24"/>
                <w:szCs w:val="24"/>
                <w:vertAlign w:val="superscript"/>
              </w:rPr>
              <w:t>a</w:t>
            </w:r>
            <w:proofErr w:type="spellEnd"/>
          </w:p>
        </w:tc>
        <w:tc>
          <w:tcPr>
            <w:tcW w:w="1709" w:type="dxa"/>
            <w:tcBorders>
              <w:top w:val="single" w:sz="4" w:space="0" w:color="auto"/>
              <w:bottom w:val="single" w:sz="4" w:space="0" w:color="auto"/>
            </w:tcBorders>
            <w:shd w:val="clear" w:color="auto" w:fill="auto"/>
            <w:tcMar>
              <w:top w:w="108" w:type="dxa"/>
              <w:bottom w:w="108" w:type="dxa"/>
            </w:tcMar>
          </w:tcPr>
          <w:p w14:paraId="515DAC68" w14:textId="21DCCA37" w:rsidR="00C80AEF" w:rsidRPr="00C11CC1" w:rsidRDefault="00C80AEF" w:rsidP="00C11CC1">
            <w:pPr>
              <w:jc w:val="right"/>
              <w:rPr>
                <w:rFonts w:ascii="Times New Roman" w:eastAsia="Times New Roman" w:hAnsi="Times New Roman" w:cs="Times New Roman"/>
                <w:b/>
                <w:sz w:val="24"/>
                <w:szCs w:val="24"/>
              </w:rPr>
            </w:pPr>
            <w:proofErr w:type="spellStart"/>
            <w:r w:rsidRPr="00C11CC1">
              <w:rPr>
                <w:rFonts w:ascii="Times New Roman" w:eastAsia="Times New Roman" w:hAnsi="Times New Roman" w:cs="Times New Roman"/>
                <w:b/>
                <w:sz w:val="24"/>
                <w:szCs w:val="24"/>
              </w:rPr>
              <w:t>Calgary</w:t>
            </w:r>
            <w:r w:rsidR="00014E92" w:rsidRPr="00C11CC1">
              <w:rPr>
                <w:rFonts w:ascii="Times New Roman" w:eastAsia="Times New Roman" w:hAnsi="Times New Roman" w:cs="Times New Roman"/>
                <w:b/>
                <w:sz w:val="24"/>
                <w:szCs w:val="24"/>
                <w:vertAlign w:val="superscript"/>
              </w:rPr>
              <w:t>b</w:t>
            </w:r>
            <w:proofErr w:type="spellEnd"/>
          </w:p>
        </w:tc>
        <w:tc>
          <w:tcPr>
            <w:tcW w:w="1692" w:type="dxa"/>
            <w:tcBorders>
              <w:top w:val="single" w:sz="4" w:space="0" w:color="auto"/>
              <w:bottom w:val="single" w:sz="4" w:space="0" w:color="auto"/>
            </w:tcBorders>
            <w:shd w:val="clear" w:color="auto" w:fill="auto"/>
            <w:tcMar>
              <w:top w:w="108" w:type="dxa"/>
              <w:bottom w:w="108" w:type="dxa"/>
            </w:tcMar>
          </w:tcPr>
          <w:p w14:paraId="11ABF3B7" w14:textId="489C86D9" w:rsidR="00C80AEF" w:rsidRPr="00C11CC1" w:rsidRDefault="00C80AEF" w:rsidP="00C11CC1">
            <w:pPr>
              <w:jc w:val="right"/>
              <w:rPr>
                <w:rFonts w:ascii="Times New Roman" w:eastAsia="Times New Roman" w:hAnsi="Times New Roman" w:cs="Times New Roman"/>
                <w:b/>
                <w:sz w:val="24"/>
                <w:szCs w:val="24"/>
              </w:rPr>
            </w:pPr>
            <w:proofErr w:type="spellStart"/>
            <w:r w:rsidRPr="00C11CC1">
              <w:rPr>
                <w:rFonts w:ascii="Times New Roman" w:eastAsia="Times New Roman" w:hAnsi="Times New Roman" w:cs="Times New Roman"/>
                <w:b/>
                <w:sz w:val="24"/>
                <w:szCs w:val="24"/>
              </w:rPr>
              <w:t>Toronto</w:t>
            </w:r>
            <w:r w:rsidR="00014E92" w:rsidRPr="00C11CC1">
              <w:rPr>
                <w:rFonts w:ascii="Times New Roman" w:eastAsia="Times New Roman" w:hAnsi="Times New Roman" w:cs="Times New Roman"/>
                <w:b/>
                <w:sz w:val="24"/>
                <w:szCs w:val="24"/>
                <w:vertAlign w:val="superscript"/>
              </w:rPr>
              <w:t>c</w:t>
            </w:r>
            <w:proofErr w:type="spellEnd"/>
          </w:p>
        </w:tc>
      </w:tr>
      <w:tr w:rsidR="0094700D" w:rsidRPr="002D1D33" w14:paraId="0C700D97" w14:textId="77777777" w:rsidTr="0094700D">
        <w:trPr>
          <w:trHeight w:val="237"/>
        </w:trPr>
        <w:tc>
          <w:tcPr>
            <w:tcW w:w="1701" w:type="dxa"/>
            <w:vMerge w:val="restart"/>
            <w:tcBorders>
              <w:top w:val="single" w:sz="4" w:space="0" w:color="auto"/>
            </w:tcBorders>
            <w:shd w:val="clear" w:color="auto" w:fill="auto"/>
            <w:tcMar>
              <w:top w:w="108" w:type="dxa"/>
              <w:bottom w:w="108" w:type="dxa"/>
            </w:tcMar>
          </w:tcPr>
          <w:p w14:paraId="0F1A9BE9" w14:textId="77777777" w:rsidR="00C80AEF" w:rsidRPr="002D1D33" w:rsidRDefault="00C80AEF">
            <w:pPr>
              <w:jc w:val="center"/>
              <w:rPr>
                <w:rFonts w:ascii="Times New Roman" w:eastAsia="Times New Roman" w:hAnsi="Times New Roman" w:cs="Times New Roman"/>
                <w:b/>
                <w:sz w:val="24"/>
                <w:szCs w:val="24"/>
              </w:rPr>
            </w:pPr>
            <w:r w:rsidRPr="002D1D33">
              <w:rPr>
                <w:rFonts w:ascii="Times New Roman" w:eastAsia="Times New Roman" w:hAnsi="Times New Roman" w:cs="Times New Roman"/>
                <w:b/>
                <w:sz w:val="24"/>
                <w:szCs w:val="24"/>
              </w:rPr>
              <w:t>Demographics</w:t>
            </w:r>
          </w:p>
          <w:p w14:paraId="0ADBE39C" w14:textId="0305858E" w:rsidR="00C80AEF" w:rsidRPr="00C11CC1" w:rsidRDefault="00C80AEF">
            <w:pPr>
              <w:jc w:val="center"/>
              <w:rPr>
                <w:rFonts w:ascii="Times New Roman" w:eastAsia="Times New Roman" w:hAnsi="Times New Roman" w:cs="Times New Roman"/>
                <w:b/>
                <w:sz w:val="24"/>
                <w:szCs w:val="24"/>
                <w:vertAlign w:val="superscript"/>
              </w:rPr>
            </w:pPr>
            <w:r w:rsidRPr="002D1D33">
              <w:rPr>
                <w:rFonts w:ascii="Times New Roman" w:eastAsia="Times New Roman" w:hAnsi="Times New Roman" w:cs="Times New Roman"/>
                <w:b/>
                <w:sz w:val="24"/>
                <w:szCs w:val="24"/>
              </w:rPr>
              <w:t>2021</w:t>
            </w:r>
            <w:r w:rsidR="008718BF">
              <w:rPr>
                <w:rFonts w:ascii="Times New Roman" w:eastAsia="Times New Roman" w:hAnsi="Times New Roman" w:cs="Times New Roman"/>
                <w:b/>
                <w:sz w:val="24"/>
                <w:szCs w:val="24"/>
                <w:vertAlign w:val="superscript"/>
              </w:rPr>
              <w:t>d</w:t>
            </w:r>
          </w:p>
        </w:tc>
        <w:tc>
          <w:tcPr>
            <w:tcW w:w="2670" w:type="dxa"/>
            <w:tcBorders>
              <w:top w:val="single" w:sz="4" w:space="0" w:color="auto"/>
            </w:tcBorders>
            <w:shd w:val="clear" w:color="auto" w:fill="auto"/>
            <w:tcMar>
              <w:top w:w="108" w:type="dxa"/>
              <w:bottom w:w="108" w:type="dxa"/>
            </w:tcMar>
          </w:tcPr>
          <w:p w14:paraId="30B7805C"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Population</w:t>
            </w:r>
          </w:p>
        </w:tc>
        <w:tc>
          <w:tcPr>
            <w:tcW w:w="1578" w:type="dxa"/>
            <w:tcBorders>
              <w:top w:val="single" w:sz="4" w:space="0" w:color="auto"/>
            </w:tcBorders>
            <w:shd w:val="clear" w:color="auto" w:fill="auto"/>
            <w:tcMar>
              <w:top w:w="108" w:type="dxa"/>
              <w:bottom w:w="108" w:type="dxa"/>
            </w:tcMar>
          </w:tcPr>
          <w:p w14:paraId="0AC4151A"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662,248</w:t>
            </w:r>
          </w:p>
        </w:tc>
        <w:tc>
          <w:tcPr>
            <w:tcW w:w="1709" w:type="dxa"/>
            <w:tcBorders>
              <w:top w:val="single" w:sz="4" w:space="0" w:color="auto"/>
            </w:tcBorders>
            <w:shd w:val="clear" w:color="auto" w:fill="auto"/>
            <w:tcMar>
              <w:top w:w="108" w:type="dxa"/>
              <w:bottom w:w="108" w:type="dxa"/>
            </w:tcMar>
          </w:tcPr>
          <w:p w14:paraId="1F6A4B75"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1,306,784</w:t>
            </w:r>
          </w:p>
        </w:tc>
        <w:tc>
          <w:tcPr>
            <w:tcW w:w="1692" w:type="dxa"/>
            <w:tcBorders>
              <w:top w:val="single" w:sz="4" w:space="0" w:color="auto"/>
            </w:tcBorders>
            <w:shd w:val="clear" w:color="auto" w:fill="auto"/>
            <w:tcMar>
              <w:top w:w="108" w:type="dxa"/>
              <w:bottom w:w="108" w:type="dxa"/>
            </w:tcMar>
          </w:tcPr>
          <w:p w14:paraId="4BDD8625"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2,794,356</w:t>
            </w:r>
          </w:p>
        </w:tc>
      </w:tr>
      <w:tr w:rsidR="0094700D" w:rsidRPr="002D1D33" w14:paraId="4CB13E69" w14:textId="77777777" w:rsidTr="0094700D">
        <w:tc>
          <w:tcPr>
            <w:tcW w:w="1701" w:type="dxa"/>
            <w:vMerge/>
            <w:shd w:val="clear" w:color="auto" w:fill="auto"/>
            <w:tcMar>
              <w:top w:w="108" w:type="dxa"/>
              <w:bottom w:w="108" w:type="dxa"/>
            </w:tcMar>
          </w:tcPr>
          <w:p w14:paraId="41C60CA8" w14:textId="77777777" w:rsidR="00C80AEF" w:rsidRPr="002D1D33" w:rsidRDefault="00C80AE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670" w:type="dxa"/>
            <w:shd w:val="clear" w:color="auto" w:fill="auto"/>
            <w:tcMar>
              <w:top w:w="108" w:type="dxa"/>
              <w:bottom w:w="108" w:type="dxa"/>
            </w:tcMar>
          </w:tcPr>
          <w:p w14:paraId="65E068B6"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Area (km²)</w:t>
            </w:r>
          </w:p>
        </w:tc>
        <w:tc>
          <w:tcPr>
            <w:tcW w:w="1578" w:type="dxa"/>
            <w:shd w:val="clear" w:color="auto" w:fill="auto"/>
            <w:tcMar>
              <w:top w:w="108" w:type="dxa"/>
              <w:bottom w:w="108" w:type="dxa"/>
            </w:tcMar>
          </w:tcPr>
          <w:p w14:paraId="6D1E0C98"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115</w:t>
            </w:r>
          </w:p>
        </w:tc>
        <w:tc>
          <w:tcPr>
            <w:tcW w:w="1709" w:type="dxa"/>
            <w:shd w:val="clear" w:color="auto" w:fill="auto"/>
            <w:tcMar>
              <w:top w:w="108" w:type="dxa"/>
              <w:bottom w:w="108" w:type="dxa"/>
            </w:tcMar>
          </w:tcPr>
          <w:p w14:paraId="34D61470"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825.3</w:t>
            </w:r>
          </w:p>
        </w:tc>
        <w:tc>
          <w:tcPr>
            <w:tcW w:w="1692" w:type="dxa"/>
            <w:shd w:val="clear" w:color="auto" w:fill="auto"/>
            <w:tcMar>
              <w:top w:w="108" w:type="dxa"/>
              <w:bottom w:w="108" w:type="dxa"/>
            </w:tcMar>
          </w:tcPr>
          <w:p w14:paraId="13DAD1D9"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630.2</w:t>
            </w:r>
          </w:p>
        </w:tc>
      </w:tr>
      <w:tr w:rsidR="0094700D" w:rsidRPr="002D1D33" w14:paraId="7DA81071" w14:textId="77777777" w:rsidTr="009F0E23">
        <w:tc>
          <w:tcPr>
            <w:tcW w:w="1701" w:type="dxa"/>
            <w:vMerge/>
            <w:tcBorders>
              <w:bottom w:val="single" w:sz="4" w:space="0" w:color="auto"/>
            </w:tcBorders>
            <w:shd w:val="clear" w:color="auto" w:fill="auto"/>
            <w:tcMar>
              <w:top w:w="108" w:type="dxa"/>
              <w:bottom w:w="108" w:type="dxa"/>
            </w:tcMar>
          </w:tcPr>
          <w:p w14:paraId="46B40E0C" w14:textId="77777777" w:rsidR="00C80AEF" w:rsidRPr="002D1D33" w:rsidRDefault="00C80AE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670" w:type="dxa"/>
            <w:tcBorders>
              <w:bottom w:val="single" w:sz="4" w:space="0" w:color="auto"/>
            </w:tcBorders>
            <w:shd w:val="clear" w:color="auto" w:fill="auto"/>
            <w:tcMar>
              <w:top w:w="108" w:type="dxa"/>
              <w:bottom w:w="108" w:type="dxa"/>
            </w:tcMar>
          </w:tcPr>
          <w:p w14:paraId="048BBC47" w14:textId="77777777" w:rsidR="00C80AEF" w:rsidRPr="002D1D33" w:rsidRDefault="00C80AEF">
            <w:pPr>
              <w:jc w:val="right"/>
              <w:rPr>
                <w:rFonts w:ascii="Times New Roman" w:eastAsia="Times New Roman" w:hAnsi="Times New Roman" w:cs="Times New Roman"/>
                <w:b/>
                <w:sz w:val="24"/>
                <w:szCs w:val="24"/>
              </w:rPr>
            </w:pPr>
            <w:r w:rsidRPr="002D1D33">
              <w:rPr>
                <w:rFonts w:ascii="Times New Roman" w:eastAsia="Times New Roman" w:hAnsi="Times New Roman" w:cs="Times New Roman"/>
                <w:b/>
                <w:sz w:val="24"/>
                <w:szCs w:val="24"/>
              </w:rPr>
              <w:t xml:space="preserve">Density </w:t>
            </w:r>
            <w:r w:rsidRPr="002D1D33">
              <w:rPr>
                <w:rFonts w:ascii="Times New Roman" w:eastAsia="Times New Roman" w:hAnsi="Times New Roman" w:cs="Times New Roman"/>
                <w:sz w:val="24"/>
                <w:szCs w:val="24"/>
              </w:rPr>
              <w:t>(Pop. per km²)</w:t>
            </w:r>
          </w:p>
        </w:tc>
        <w:tc>
          <w:tcPr>
            <w:tcW w:w="1578" w:type="dxa"/>
            <w:tcBorders>
              <w:bottom w:val="single" w:sz="4" w:space="0" w:color="auto"/>
            </w:tcBorders>
            <w:shd w:val="clear" w:color="auto" w:fill="auto"/>
            <w:tcMar>
              <w:top w:w="108" w:type="dxa"/>
              <w:bottom w:w="108" w:type="dxa"/>
            </w:tcMar>
          </w:tcPr>
          <w:p w14:paraId="7FC2A211" w14:textId="77777777" w:rsidR="00C80AEF" w:rsidRPr="002D1D33" w:rsidRDefault="00C80AEF">
            <w:pPr>
              <w:jc w:val="right"/>
              <w:rPr>
                <w:rFonts w:ascii="Times New Roman" w:eastAsia="Times New Roman" w:hAnsi="Times New Roman" w:cs="Times New Roman"/>
                <w:b/>
                <w:sz w:val="24"/>
                <w:szCs w:val="24"/>
              </w:rPr>
            </w:pPr>
            <w:r w:rsidRPr="002D1D33">
              <w:rPr>
                <w:rFonts w:ascii="Times New Roman" w:eastAsia="Times New Roman" w:hAnsi="Times New Roman" w:cs="Times New Roman"/>
                <w:b/>
                <w:sz w:val="24"/>
                <w:szCs w:val="24"/>
              </w:rPr>
              <w:t>5,758</w:t>
            </w:r>
          </w:p>
        </w:tc>
        <w:tc>
          <w:tcPr>
            <w:tcW w:w="1709" w:type="dxa"/>
            <w:tcBorders>
              <w:bottom w:val="single" w:sz="4" w:space="0" w:color="auto"/>
            </w:tcBorders>
            <w:shd w:val="clear" w:color="auto" w:fill="auto"/>
            <w:tcMar>
              <w:top w:w="108" w:type="dxa"/>
              <w:bottom w:w="108" w:type="dxa"/>
            </w:tcMar>
          </w:tcPr>
          <w:p w14:paraId="68D061CE" w14:textId="77777777" w:rsidR="00C80AEF" w:rsidRPr="002D1D33" w:rsidRDefault="00C80AEF">
            <w:pPr>
              <w:jc w:val="right"/>
              <w:rPr>
                <w:rFonts w:ascii="Times New Roman" w:eastAsia="Times New Roman" w:hAnsi="Times New Roman" w:cs="Times New Roman"/>
                <w:b/>
                <w:sz w:val="24"/>
                <w:szCs w:val="24"/>
              </w:rPr>
            </w:pPr>
            <w:r w:rsidRPr="002D1D33">
              <w:rPr>
                <w:rFonts w:ascii="Times New Roman" w:eastAsia="Times New Roman" w:hAnsi="Times New Roman" w:cs="Times New Roman"/>
                <w:b/>
                <w:sz w:val="24"/>
                <w:szCs w:val="24"/>
              </w:rPr>
              <w:t>1,583</w:t>
            </w:r>
          </w:p>
        </w:tc>
        <w:tc>
          <w:tcPr>
            <w:tcW w:w="1692" w:type="dxa"/>
            <w:tcBorders>
              <w:bottom w:val="single" w:sz="4" w:space="0" w:color="auto"/>
            </w:tcBorders>
            <w:shd w:val="clear" w:color="auto" w:fill="auto"/>
            <w:tcMar>
              <w:top w:w="108" w:type="dxa"/>
              <w:bottom w:w="108" w:type="dxa"/>
            </w:tcMar>
          </w:tcPr>
          <w:p w14:paraId="1D4510F4" w14:textId="77777777" w:rsidR="00C80AEF" w:rsidRPr="002D1D33" w:rsidRDefault="00C80AEF">
            <w:pPr>
              <w:jc w:val="right"/>
              <w:rPr>
                <w:rFonts w:ascii="Times New Roman" w:eastAsia="Times New Roman" w:hAnsi="Times New Roman" w:cs="Times New Roman"/>
                <w:b/>
                <w:sz w:val="24"/>
                <w:szCs w:val="24"/>
              </w:rPr>
            </w:pPr>
            <w:r w:rsidRPr="002D1D33">
              <w:rPr>
                <w:rFonts w:ascii="Times New Roman" w:eastAsia="Times New Roman" w:hAnsi="Times New Roman" w:cs="Times New Roman"/>
                <w:b/>
                <w:sz w:val="24"/>
                <w:szCs w:val="24"/>
              </w:rPr>
              <w:t>4,434</w:t>
            </w:r>
          </w:p>
        </w:tc>
      </w:tr>
      <w:tr w:rsidR="0094700D" w:rsidRPr="002D1D33" w14:paraId="3C9BA96F" w14:textId="77777777" w:rsidTr="0094700D">
        <w:tc>
          <w:tcPr>
            <w:tcW w:w="1701" w:type="dxa"/>
            <w:vMerge w:val="restart"/>
            <w:tcBorders>
              <w:top w:val="single" w:sz="4" w:space="0" w:color="auto"/>
            </w:tcBorders>
            <w:shd w:val="clear" w:color="auto" w:fill="auto"/>
            <w:tcMar>
              <w:top w:w="108" w:type="dxa"/>
              <w:bottom w:w="108" w:type="dxa"/>
            </w:tcMar>
          </w:tcPr>
          <w:p w14:paraId="338BBAE9" w14:textId="13352EAA" w:rsidR="00C80AEF" w:rsidRPr="002D1D33" w:rsidRDefault="00C80AEF">
            <w:pPr>
              <w:jc w:val="center"/>
              <w:rPr>
                <w:rFonts w:ascii="Times New Roman" w:eastAsia="Times New Roman" w:hAnsi="Times New Roman" w:cs="Times New Roman"/>
                <w:b/>
                <w:sz w:val="24"/>
                <w:szCs w:val="24"/>
              </w:rPr>
            </w:pPr>
            <w:r w:rsidRPr="002D1D33">
              <w:rPr>
                <w:rFonts w:ascii="Times New Roman" w:eastAsia="Times New Roman" w:hAnsi="Times New Roman" w:cs="Times New Roman"/>
                <w:b/>
                <w:sz w:val="24"/>
                <w:szCs w:val="24"/>
              </w:rPr>
              <w:t xml:space="preserve">Municipal </w:t>
            </w:r>
            <w:proofErr w:type="spellStart"/>
            <w:r w:rsidRPr="002D1D33">
              <w:rPr>
                <w:rFonts w:ascii="Times New Roman" w:eastAsia="Times New Roman" w:hAnsi="Times New Roman" w:cs="Times New Roman"/>
                <w:b/>
                <w:sz w:val="24"/>
                <w:szCs w:val="24"/>
              </w:rPr>
              <w:t>Roadways</w:t>
            </w:r>
            <w:r w:rsidR="008718BF">
              <w:rPr>
                <w:rFonts w:ascii="Times New Roman" w:eastAsia="Times New Roman" w:hAnsi="Times New Roman" w:cs="Times New Roman"/>
                <w:sz w:val="24"/>
                <w:szCs w:val="24"/>
                <w:vertAlign w:val="superscript"/>
              </w:rPr>
              <w:t>e</w:t>
            </w:r>
            <w:proofErr w:type="spellEnd"/>
          </w:p>
          <w:p w14:paraId="128E39DD" w14:textId="4A334E4D" w:rsidR="00C80AEF" w:rsidRPr="002D1D33" w:rsidRDefault="00C80AEF">
            <w:pPr>
              <w:jc w:val="center"/>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2022, centreline-kilometers</w:t>
            </w:r>
            <w:r w:rsidR="00165520">
              <w:rPr>
                <w:rFonts w:ascii="Times New Roman" w:eastAsia="Times New Roman" w:hAnsi="Times New Roman" w:cs="Times New Roman"/>
                <w:sz w:val="24"/>
                <w:szCs w:val="24"/>
              </w:rPr>
              <w:t xml:space="preserve"> *</w:t>
            </w:r>
            <w:del w:id="3" w:author="Richard Wen" w:date="2024-11-11T01:53:00Z">
              <w:r w:rsidR="00165520" w:rsidDel="00DD5AAB">
                <w:rPr>
                  <w:rFonts w:ascii="Times New Roman" w:eastAsia="Times New Roman" w:hAnsi="Times New Roman" w:cs="Times New Roman"/>
                  <w:sz w:val="24"/>
                  <w:szCs w:val="24"/>
                </w:rPr>
                <w:delText>cen-km</w:delText>
              </w:r>
            </w:del>
            <w:ins w:id="4" w:author="Richard Wen" w:date="2024-11-11T01:53:00Z">
              <w:r w:rsidR="00DD5AAB">
                <w:rPr>
                  <w:rFonts w:ascii="Times New Roman" w:eastAsia="Times New Roman" w:hAnsi="Times New Roman" w:cs="Times New Roman"/>
                  <w:sz w:val="24"/>
                  <w:szCs w:val="24"/>
                </w:rPr>
                <w:t>centreline-km</w:t>
              </w:r>
            </w:ins>
          </w:p>
        </w:tc>
        <w:tc>
          <w:tcPr>
            <w:tcW w:w="2670" w:type="dxa"/>
            <w:tcBorders>
              <w:top w:val="single" w:sz="4" w:space="0" w:color="auto"/>
            </w:tcBorders>
            <w:shd w:val="clear" w:color="auto" w:fill="auto"/>
            <w:tcMar>
              <w:top w:w="108" w:type="dxa"/>
              <w:bottom w:w="108" w:type="dxa"/>
            </w:tcMar>
          </w:tcPr>
          <w:p w14:paraId="754E961E"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Arterial</w:t>
            </w:r>
          </w:p>
        </w:tc>
        <w:tc>
          <w:tcPr>
            <w:tcW w:w="1578" w:type="dxa"/>
            <w:tcBorders>
              <w:top w:val="single" w:sz="4" w:space="0" w:color="auto"/>
            </w:tcBorders>
            <w:shd w:val="clear" w:color="auto" w:fill="auto"/>
            <w:tcMar>
              <w:top w:w="108" w:type="dxa"/>
              <w:bottom w:w="108" w:type="dxa"/>
            </w:tcMar>
          </w:tcPr>
          <w:p w14:paraId="62E1FE00"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221.6</w:t>
            </w:r>
          </w:p>
        </w:tc>
        <w:tc>
          <w:tcPr>
            <w:tcW w:w="1709" w:type="dxa"/>
            <w:tcBorders>
              <w:top w:val="single" w:sz="4" w:space="0" w:color="auto"/>
            </w:tcBorders>
            <w:shd w:val="clear" w:color="auto" w:fill="auto"/>
            <w:tcMar>
              <w:top w:w="108" w:type="dxa"/>
              <w:bottom w:w="108" w:type="dxa"/>
            </w:tcMar>
          </w:tcPr>
          <w:p w14:paraId="12DA1EA5"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1,402.1</w:t>
            </w:r>
          </w:p>
        </w:tc>
        <w:tc>
          <w:tcPr>
            <w:tcW w:w="1692" w:type="dxa"/>
            <w:tcBorders>
              <w:top w:val="single" w:sz="4" w:space="0" w:color="auto"/>
            </w:tcBorders>
            <w:shd w:val="clear" w:color="auto" w:fill="auto"/>
            <w:tcMar>
              <w:top w:w="108" w:type="dxa"/>
              <w:bottom w:w="108" w:type="dxa"/>
            </w:tcMar>
          </w:tcPr>
          <w:p w14:paraId="54D64ED8"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1153.7</w:t>
            </w:r>
          </w:p>
        </w:tc>
      </w:tr>
      <w:tr w:rsidR="0094700D" w:rsidRPr="002D1D33" w14:paraId="4593A9A8" w14:textId="77777777" w:rsidTr="0094700D">
        <w:tc>
          <w:tcPr>
            <w:tcW w:w="1701" w:type="dxa"/>
            <w:vMerge/>
            <w:shd w:val="clear" w:color="auto" w:fill="auto"/>
            <w:tcMar>
              <w:top w:w="108" w:type="dxa"/>
              <w:bottom w:w="108" w:type="dxa"/>
            </w:tcMar>
          </w:tcPr>
          <w:p w14:paraId="3ABFCF8E" w14:textId="77777777" w:rsidR="00C80AEF" w:rsidRPr="002D1D33" w:rsidRDefault="00C80AE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670" w:type="dxa"/>
            <w:shd w:val="clear" w:color="auto" w:fill="auto"/>
            <w:tcMar>
              <w:top w:w="108" w:type="dxa"/>
              <w:bottom w:w="108" w:type="dxa"/>
            </w:tcMar>
          </w:tcPr>
          <w:p w14:paraId="6B8A5852"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Collector</w:t>
            </w:r>
          </w:p>
        </w:tc>
        <w:tc>
          <w:tcPr>
            <w:tcW w:w="1578" w:type="dxa"/>
            <w:shd w:val="clear" w:color="auto" w:fill="auto"/>
            <w:tcMar>
              <w:top w:w="108" w:type="dxa"/>
              <w:bottom w:w="108" w:type="dxa"/>
            </w:tcMar>
          </w:tcPr>
          <w:p w14:paraId="356B248C"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132.7</w:t>
            </w:r>
          </w:p>
        </w:tc>
        <w:tc>
          <w:tcPr>
            <w:tcW w:w="1709" w:type="dxa"/>
            <w:shd w:val="clear" w:color="auto" w:fill="auto"/>
            <w:tcMar>
              <w:top w:w="108" w:type="dxa"/>
              <w:bottom w:w="108" w:type="dxa"/>
            </w:tcMar>
          </w:tcPr>
          <w:p w14:paraId="6A65D1EB"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1331.9</w:t>
            </w:r>
          </w:p>
        </w:tc>
        <w:tc>
          <w:tcPr>
            <w:tcW w:w="1692" w:type="dxa"/>
            <w:shd w:val="clear" w:color="auto" w:fill="auto"/>
            <w:tcMar>
              <w:top w:w="108" w:type="dxa"/>
              <w:bottom w:w="108" w:type="dxa"/>
            </w:tcMar>
          </w:tcPr>
          <w:p w14:paraId="5F331403"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767.1</w:t>
            </w:r>
          </w:p>
        </w:tc>
      </w:tr>
      <w:tr w:rsidR="0094700D" w:rsidRPr="002D1D33" w14:paraId="79634275" w14:textId="77777777" w:rsidTr="0094700D">
        <w:trPr>
          <w:trHeight w:val="84"/>
        </w:trPr>
        <w:tc>
          <w:tcPr>
            <w:tcW w:w="1701" w:type="dxa"/>
            <w:vMerge/>
            <w:shd w:val="clear" w:color="auto" w:fill="auto"/>
            <w:tcMar>
              <w:top w:w="108" w:type="dxa"/>
              <w:bottom w:w="108" w:type="dxa"/>
            </w:tcMar>
          </w:tcPr>
          <w:p w14:paraId="4CE06174" w14:textId="77777777" w:rsidR="00C80AEF" w:rsidRPr="002D1D33" w:rsidRDefault="00C80AE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670" w:type="dxa"/>
            <w:shd w:val="clear" w:color="auto" w:fill="auto"/>
            <w:tcMar>
              <w:top w:w="108" w:type="dxa"/>
              <w:bottom w:w="108" w:type="dxa"/>
            </w:tcMar>
          </w:tcPr>
          <w:p w14:paraId="57078DA9"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Local</w:t>
            </w:r>
          </w:p>
        </w:tc>
        <w:tc>
          <w:tcPr>
            <w:tcW w:w="1578" w:type="dxa"/>
            <w:shd w:val="clear" w:color="auto" w:fill="auto"/>
            <w:tcMar>
              <w:top w:w="108" w:type="dxa"/>
              <w:bottom w:w="108" w:type="dxa"/>
            </w:tcMar>
          </w:tcPr>
          <w:p w14:paraId="57D26329"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1869.4</w:t>
            </w:r>
          </w:p>
        </w:tc>
        <w:tc>
          <w:tcPr>
            <w:tcW w:w="1709" w:type="dxa"/>
            <w:shd w:val="clear" w:color="auto" w:fill="auto"/>
            <w:tcMar>
              <w:top w:w="108" w:type="dxa"/>
              <w:bottom w:w="108" w:type="dxa"/>
            </w:tcMar>
          </w:tcPr>
          <w:p w14:paraId="3D3302C6"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5197.3</w:t>
            </w:r>
          </w:p>
        </w:tc>
        <w:tc>
          <w:tcPr>
            <w:tcW w:w="1692" w:type="dxa"/>
            <w:shd w:val="clear" w:color="auto" w:fill="auto"/>
            <w:tcMar>
              <w:top w:w="108" w:type="dxa"/>
              <w:bottom w:w="108" w:type="dxa"/>
            </w:tcMar>
          </w:tcPr>
          <w:p w14:paraId="68FE2877" w14:textId="77777777" w:rsidR="00C80AEF" w:rsidRPr="002D1D33" w:rsidRDefault="00C80AEF">
            <w:pPr>
              <w:jc w:val="right"/>
              <w:rPr>
                <w:rFonts w:ascii="Times New Roman" w:eastAsia="Times New Roman" w:hAnsi="Times New Roman" w:cs="Times New Roman"/>
                <w:sz w:val="24"/>
                <w:szCs w:val="24"/>
              </w:rPr>
            </w:pPr>
            <w:r w:rsidRPr="002D1D33">
              <w:rPr>
                <w:rFonts w:ascii="Times New Roman" w:eastAsia="Times New Roman" w:hAnsi="Times New Roman" w:cs="Times New Roman"/>
                <w:sz w:val="24"/>
                <w:szCs w:val="24"/>
              </w:rPr>
              <w:t>3658.6</w:t>
            </w:r>
          </w:p>
        </w:tc>
      </w:tr>
      <w:tr w:rsidR="00D07A71" w:rsidRPr="002D1D33" w14:paraId="3C7C1F6C" w14:textId="77777777" w:rsidTr="009F0E23">
        <w:trPr>
          <w:trHeight w:val="300"/>
        </w:trPr>
        <w:tc>
          <w:tcPr>
            <w:tcW w:w="1701" w:type="dxa"/>
            <w:vMerge/>
            <w:tcBorders>
              <w:bottom w:val="single" w:sz="4" w:space="0" w:color="auto"/>
            </w:tcBorders>
            <w:shd w:val="clear" w:color="auto" w:fill="auto"/>
            <w:tcMar>
              <w:top w:w="108" w:type="dxa"/>
              <w:bottom w:w="108" w:type="dxa"/>
            </w:tcMar>
          </w:tcPr>
          <w:p w14:paraId="6FF96B8D" w14:textId="77777777" w:rsidR="00C80AEF" w:rsidRPr="002D1D33" w:rsidRDefault="00C80AE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670" w:type="dxa"/>
            <w:tcBorders>
              <w:bottom w:val="single" w:sz="4" w:space="0" w:color="auto"/>
            </w:tcBorders>
            <w:shd w:val="clear" w:color="auto" w:fill="auto"/>
            <w:tcMar>
              <w:top w:w="108" w:type="dxa"/>
              <w:bottom w:w="108" w:type="dxa"/>
            </w:tcMar>
          </w:tcPr>
          <w:p w14:paraId="4E9FF389" w14:textId="77777777" w:rsidR="00C80AEF" w:rsidRPr="002D1D33" w:rsidRDefault="00C80AEF">
            <w:pPr>
              <w:jc w:val="right"/>
              <w:rPr>
                <w:rFonts w:ascii="Times New Roman" w:eastAsia="Times New Roman" w:hAnsi="Times New Roman" w:cs="Times New Roman"/>
                <w:b/>
                <w:sz w:val="24"/>
                <w:szCs w:val="24"/>
              </w:rPr>
            </w:pPr>
            <w:r w:rsidRPr="002D1D33">
              <w:rPr>
                <w:rFonts w:ascii="Times New Roman" w:eastAsia="Times New Roman" w:hAnsi="Times New Roman" w:cs="Times New Roman"/>
                <w:b/>
                <w:sz w:val="24"/>
                <w:szCs w:val="24"/>
              </w:rPr>
              <w:t>Roadways, Total</w:t>
            </w:r>
          </w:p>
        </w:tc>
        <w:tc>
          <w:tcPr>
            <w:tcW w:w="1578" w:type="dxa"/>
            <w:tcBorders>
              <w:bottom w:val="single" w:sz="4" w:space="0" w:color="auto"/>
            </w:tcBorders>
            <w:shd w:val="clear" w:color="auto" w:fill="auto"/>
            <w:tcMar>
              <w:top w:w="108" w:type="dxa"/>
              <w:bottom w:w="108" w:type="dxa"/>
            </w:tcMar>
          </w:tcPr>
          <w:p w14:paraId="694EBD96" w14:textId="77777777" w:rsidR="00C80AEF" w:rsidRPr="002D1D33" w:rsidRDefault="00C80AEF">
            <w:pPr>
              <w:jc w:val="right"/>
              <w:rPr>
                <w:rFonts w:ascii="Times New Roman" w:eastAsia="Times New Roman" w:hAnsi="Times New Roman" w:cs="Times New Roman"/>
                <w:b/>
                <w:sz w:val="24"/>
                <w:szCs w:val="24"/>
              </w:rPr>
            </w:pPr>
            <w:r w:rsidRPr="002D1D33">
              <w:rPr>
                <w:rFonts w:ascii="Times New Roman" w:eastAsia="Times New Roman" w:hAnsi="Times New Roman" w:cs="Times New Roman"/>
                <w:b/>
                <w:sz w:val="24"/>
                <w:szCs w:val="24"/>
              </w:rPr>
              <w:t>2,223.7</w:t>
            </w:r>
          </w:p>
        </w:tc>
        <w:tc>
          <w:tcPr>
            <w:tcW w:w="1709" w:type="dxa"/>
            <w:tcBorders>
              <w:bottom w:val="single" w:sz="4" w:space="0" w:color="auto"/>
            </w:tcBorders>
            <w:shd w:val="clear" w:color="auto" w:fill="auto"/>
            <w:tcMar>
              <w:top w:w="108" w:type="dxa"/>
              <w:bottom w:w="108" w:type="dxa"/>
            </w:tcMar>
          </w:tcPr>
          <w:p w14:paraId="0CCC1623" w14:textId="77777777" w:rsidR="00C80AEF" w:rsidRPr="002D1D33" w:rsidRDefault="00C80AEF">
            <w:pPr>
              <w:jc w:val="right"/>
              <w:rPr>
                <w:rFonts w:ascii="Times New Roman" w:eastAsia="Times New Roman" w:hAnsi="Times New Roman" w:cs="Times New Roman"/>
                <w:b/>
                <w:sz w:val="24"/>
                <w:szCs w:val="24"/>
              </w:rPr>
            </w:pPr>
            <w:r w:rsidRPr="002D1D33">
              <w:rPr>
                <w:rFonts w:ascii="Times New Roman" w:eastAsia="Times New Roman" w:hAnsi="Times New Roman" w:cs="Times New Roman"/>
                <w:b/>
                <w:sz w:val="24"/>
                <w:szCs w:val="24"/>
              </w:rPr>
              <w:t>7,931.3</w:t>
            </w:r>
          </w:p>
        </w:tc>
        <w:tc>
          <w:tcPr>
            <w:tcW w:w="1692" w:type="dxa"/>
            <w:tcBorders>
              <w:bottom w:val="single" w:sz="4" w:space="0" w:color="auto"/>
            </w:tcBorders>
            <w:shd w:val="clear" w:color="auto" w:fill="auto"/>
            <w:tcMar>
              <w:top w:w="108" w:type="dxa"/>
              <w:bottom w:w="108" w:type="dxa"/>
            </w:tcMar>
          </w:tcPr>
          <w:p w14:paraId="0C79ECBF" w14:textId="77777777" w:rsidR="00C80AEF" w:rsidRPr="002D1D33" w:rsidRDefault="00C80AEF">
            <w:pPr>
              <w:jc w:val="right"/>
              <w:rPr>
                <w:rFonts w:ascii="Times New Roman" w:eastAsia="Times New Roman" w:hAnsi="Times New Roman" w:cs="Times New Roman"/>
                <w:b/>
                <w:sz w:val="24"/>
                <w:szCs w:val="24"/>
              </w:rPr>
            </w:pPr>
            <w:r w:rsidRPr="002D1D33">
              <w:rPr>
                <w:rFonts w:ascii="Times New Roman" w:eastAsia="Times New Roman" w:hAnsi="Times New Roman" w:cs="Times New Roman"/>
                <w:b/>
                <w:sz w:val="24"/>
                <w:szCs w:val="24"/>
              </w:rPr>
              <w:t>5,579.4</w:t>
            </w:r>
          </w:p>
        </w:tc>
      </w:tr>
      <w:tr w:rsidR="002D1D33" w:rsidRPr="002D1D33" w14:paraId="3AC8CF09" w14:textId="77777777" w:rsidTr="00C11CC1">
        <w:trPr>
          <w:trHeight w:val="300"/>
        </w:trPr>
        <w:tc>
          <w:tcPr>
            <w:tcW w:w="9350" w:type="dxa"/>
            <w:gridSpan w:val="5"/>
            <w:tcBorders>
              <w:top w:val="single" w:sz="4" w:space="0" w:color="auto"/>
              <w:bottom w:val="single" w:sz="4" w:space="0" w:color="auto"/>
            </w:tcBorders>
            <w:shd w:val="clear" w:color="auto" w:fill="auto"/>
            <w:tcMar>
              <w:top w:w="108" w:type="dxa"/>
              <w:bottom w:w="108" w:type="dxa"/>
            </w:tcMar>
          </w:tcPr>
          <w:p w14:paraId="1385A1AF" w14:textId="3450204E" w:rsidR="00C80AEF" w:rsidRPr="00C11CC1" w:rsidRDefault="00C80AEF" w:rsidP="005F5623">
            <w:pPr>
              <w:rPr>
                <w:rFonts w:ascii="Times New Roman" w:eastAsia="Times New Roman" w:hAnsi="Times New Roman" w:cs="Times New Roman"/>
                <w:sz w:val="20"/>
                <w:szCs w:val="20"/>
              </w:rPr>
            </w:pPr>
          </w:p>
          <w:p w14:paraId="4ACC51F4" w14:textId="7A181C95" w:rsidR="008718BF" w:rsidRPr="009C1474" w:rsidRDefault="008718BF" w:rsidP="00341178">
            <w:pPr>
              <w:rPr>
                <w:rFonts w:ascii="Times New Roman" w:eastAsia="Times New Roman" w:hAnsi="Times New Roman" w:cs="Times New Roman"/>
                <w:i/>
                <w:iCs/>
                <w:sz w:val="20"/>
                <w:szCs w:val="20"/>
              </w:rPr>
            </w:pPr>
            <w:commentRangeStart w:id="5"/>
            <w:commentRangeStart w:id="6"/>
            <w:commentRangeStart w:id="7"/>
            <w:commentRangeStart w:id="8"/>
            <w:r w:rsidRPr="009C1474">
              <w:rPr>
                <w:rFonts w:ascii="Times New Roman" w:eastAsia="Times New Roman" w:hAnsi="Times New Roman" w:cs="Times New Roman"/>
                <w:i/>
                <w:iCs/>
                <w:sz w:val="20"/>
                <w:szCs w:val="20"/>
              </w:rPr>
              <w:t>a:</w:t>
            </w:r>
            <w:r w:rsidR="00440F2C" w:rsidRPr="009C1474">
              <w:rPr>
                <w:rFonts w:ascii="Times New Roman" w:eastAsia="Times New Roman" w:hAnsi="Times New Roman" w:cs="Times New Roman"/>
                <w:i/>
                <w:iCs/>
                <w:sz w:val="20"/>
                <w:szCs w:val="20"/>
              </w:rPr>
              <w:t xml:space="preserve"> </w:t>
            </w:r>
            <w:r w:rsidR="00FB4D9D" w:rsidRPr="009C1474">
              <w:rPr>
                <w:rFonts w:ascii="Times New Roman" w:eastAsia="Times New Roman" w:hAnsi="Times New Roman" w:cs="Times New Roman"/>
                <w:i/>
                <w:iCs/>
                <w:sz w:val="20"/>
                <w:szCs w:val="20"/>
              </w:rPr>
              <w:t xml:space="preserve">Vancouver data from public streets </w:t>
            </w:r>
            <w:r w:rsidR="00FB4D9D" w:rsidRPr="006C08B0">
              <w:rPr>
                <w:rFonts w:ascii="Times New Roman" w:hAnsi="Times New Roman" w:cs="Times New Roman"/>
                <w:i/>
                <w:iCs/>
                <w:sz w:val="20"/>
                <w:szCs w:val="20"/>
              </w:rPr>
              <w:t>(</w:t>
            </w:r>
            <w:hyperlink r:id="rId13" w:history="1">
              <w:r w:rsidR="00FB4D9D" w:rsidRPr="009C1474">
                <w:rPr>
                  <w:rStyle w:val="Hyperlink"/>
                  <w:rFonts w:ascii="Times New Roman" w:eastAsia="Times New Roman" w:hAnsi="Times New Roman" w:cs="Times New Roman"/>
                  <w:i/>
                  <w:iCs/>
                  <w:sz w:val="20"/>
                  <w:szCs w:val="20"/>
                </w:rPr>
                <w:t>https://opendata.vancouver.ca/explore/dataset/public-streets/information</w:t>
              </w:r>
            </w:hyperlink>
            <w:r w:rsidR="00FB4D9D" w:rsidRPr="009C1474">
              <w:rPr>
                <w:rFonts w:ascii="Times New Roman" w:eastAsia="Times New Roman" w:hAnsi="Times New Roman" w:cs="Times New Roman"/>
                <w:i/>
                <w:iCs/>
                <w:sz w:val="20"/>
                <w:szCs w:val="20"/>
              </w:rPr>
              <w:t>, last updated July 24, 2023)</w:t>
            </w:r>
            <w:r w:rsidR="00440F2C" w:rsidRPr="009C1474">
              <w:rPr>
                <w:rFonts w:ascii="Times New Roman" w:eastAsia="Times New Roman" w:hAnsi="Times New Roman" w:cs="Times New Roman"/>
                <w:i/>
                <w:iCs/>
                <w:sz w:val="20"/>
                <w:szCs w:val="20"/>
              </w:rPr>
              <w:t xml:space="preserve">, </w:t>
            </w:r>
            <w:r w:rsidR="00FB4D9D" w:rsidRPr="009C1474">
              <w:rPr>
                <w:rFonts w:ascii="Times New Roman" w:eastAsia="Times New Roman" w:hAnsi="Times New Roman" w:cs="Times New Roman"/>
                <w:i/>
                <w:iCs/>
                <w:sz w:val="20"/>
                <w:szCs w:val="20"/>
              </w:rPr>
              <w:t>lanes (</w:t>
            </w:r>
            <w:hyperlink r:id="rId14" w:history="1">
              <w:r w:rsidR="00440F2C" w:rsidRPr="009C1474">
                <w:rPr>
                  <w:rStyle w:val="Hyperlink"/>
                  <w:rFonts w:ascii="Times New Roman" w:eastAsia="Times New Roman" w:hAnsi="Times New Roman" w:cs="Times New Roman"/>
                  <w:i/>
                  <w:iCs/>
                  <w:sz w:val="20"/>
                  <w:szCs w:val="20"/>
                </w:rPr>
                <w:t>https://opendata.vancouver.ca/explore/dataset/lanes/information</w:t>
              </w:r>
            </w:hyperlink>
            <w:r w:rsidR="00FB4D9D" w:rsidRPr="009C1474">
              <w:rPr>
                <w:rFonts w:ascii="Times New Roman" w:eastAsia="Times New Roman" w:hAnsi="Times New Roman" w:cs="Times New Roman"/>
                <w:i/>
                <w:iCs/>
                <w:sz w:val="20"/>
                <w:szCs w:val="20"/>
              </w:rPr>
              <w:t>, last updated June 13, 2022)</w:t>
            </w:r>
            <w:r w:rsidR="00440F2C" w:rsidRPr="009C1474">
              <w:rPr>
                <w:rFonts w:ascii="Times New Roman" w:eastAsia="Times New Roman" w:hAnsi="Times New Roman" w:cs="Times New Roman"/>
                <w:i/>
                <w:iCs/>
                <w:sz w:val="20"/>
                <w:szCs w:val="20"/>
              </w:rPr>
              <w:t xml:space="preserve">, and </w:t>
            </w:r>
            <w:r w:rsidR="00C445EE" w:rsidRPr="009C1474">
              <w:rPr>
                <w:rFonts w:ascii="Times New Roman" w:eastAsia="Times New Roman" w:hAnsi="Times New Roman" w:cs="Times New Roman"/>
                <w:i/>
                <w:iCs/>
                <w:sz w:val="20"/>
                <w:szCs w:val="20"/>
              </w:rPr>
              <w:t>bikeways (</w:t>
            </w:r>
            <w:hyperlink r:id="rId15" w:history="1">
              <w:r w:rsidR="00C445EE" w:rsidRPr="009C1474">
                <w:rPr>
                  <w:rStyle w:val="Hyperlink"/>
                  <w:rFonts w:ascii="Times New Roman" w:eastAsia="Times New Roman" w:hAnsi="Times New Roman" w:cs="Times New Roman"/>
                  <w:i/>
                  <w:iCs/>
                  <w:sz w:val="20"/>
                  <w:szCs w:val="20"/>
                </w:rPr>
                <w:t>https://opendata.vancouver.ca/explore/dataset/bikeways/information</w:t>
              </w:r>
            </w:hyperlink>
            <w:r w:rsidR="00C445EE" w:rsidRPr="009C1474">
              <w:rPr>
                <w:rFonts w:ascii="Times New Roman" w:eastAsia="Times New Roman" w:hAnsi="Times New Roman" w:cs="Times New Roman"/>
                <w:i/>
                <w:iCs/>
                <w:sz w:val="20"/>
                <w:szCs w:val="20"/>
              </w:rPr>
              <w:t>, downloaded May 2023)</w:t>
            </w:r>
          </w:p>
          <w:p w14:paraId="6329107F" w14:textId="39620017" w:rsidR="008718BF" w:rsidRPr="009C1474" w:rsidRDefault="008718BF" w:rsidP="005F5623">
            <w:pPr>
              <w:rPr>
                <w:rFonts w:ascii="Times New Roman" w:eastAsia="Times New Roman" w:hAnsi="Times New Roman" w:cs="Times New Roman"/>
                <w:i/>
                <w:iCs/>
                <w:sz w:val="20"/>
                <w:szCs w:val="20"/>
              </w:rPr>
            </w:pPr>
            <w:r w:rsidRPr="009C1474">
              <w:rPr>
                <w:rFonts w:ascii="Times New Roman" w:eastAsia="Times New Roman" w:hAnsi="Times New Roman" w:cs="Times New Roman"/>
                <w:i/>
                <w:iCs/>
                <w:sz w:val="20"/>
                <w:szCs w:val="20"/>
              </w:rPr>
              <w:t>b:</w:t>
            </w:r>
            <w:r w:rsidR="00ED7A51" w:rsidRPr="009C1474">
              <w:rPr>
                <w:rFonts w:ascii="Times New Roman" w:eastAsia="Times New Roman" w:hAnsi="Times New Roman" w:cs="Times New Roman"/>
                <w:i/>
                <w:iCs/>
                <w:sz w:val="20"/>
                <w:szCs w:val="20"/>
              </w:rPr>
              <w:t xml:space="preserve"> </w:t>
            </w:r>
            <w:r w:rsidR="00440F2C" w:rsidRPr="009C1474">
              <w:rPr>
                <w:rFonts w:ascii="Times New Roman" w:eastAsia="Times New Roman" w:hAnsi="Times New Roman" w:cs="Times New Roman"/>
                <w:i/>
                <w:iCs/>
                <w:sz w:val="20"/>
                <w:szCs w:val="20"/>
              </w:rPr>
              <w:t xml:space="preserve">Calgary data from </w:t>
            </w:r>
            <w:r w:rsidR="00ED7A51" w:rsidRPr="009C1474">
              <w:rPr>
                <w:rFonts w:ascii="Times New Roman" w:eastAsia="Times New Roman" w:hAnsi="Times New Roman" w:cs="Times New Roman"/>
                <w:i/>
                <w:iCs/>
                <w:sz w:val="20"/>
                <w:szCs w:val="20"/>
              </w:rPr>
              <w:t>centreline (</w:t>
            </w:r>
            <w:hyperlink r:id="rId16" w:history="1">
              <w:r w:rsidR="006E04DB" w:rsidRPr="009C1474">
                <w:rPr>
                  <w:rStyle w:val="Hyperlink"/>
                  <w:rFonts w:ascii="Times New Roman" w:eastAsia="Times New Roman" w:hAnsi="Times New Roman" w:cs="Times New Roman"/>
                  <w:i/>
                  <w:iCs/>
                  <w:sz w:val="20"/>
                  <w:szCs w:val="20"/>
                </w:rPr>
                <w:t>https://data.calgary.ca/Transportation-Transit/Street-Centreline/4dx8-rtm5</w:t>
              </w:r>
            </w:hyperlink>
            <w:r w:rsidR="006E04DB" w:rsidRPr="009C1474">
              <w:rPr>
                <w:rFonts w:ascii="Times New Roman" w:eastAsia="Times New Roman" w:hAnsi="Times New Roman" w:cs="Times New Roman"/>
                <w:i/>
                <w:iCs/>
                <w:sz w:val="20"/>
                <w:szCs w:val="20"/>
              </w:rPr>
              <w:t>, last updated July 1, 2023</w:t>
            </w:r>
            <w:r w:rsidR="00ED7A51" w:rsidRPr="009C1474">
              <w:rPr>
                <w:rFonts w:ascii="Times New Roman" w:eastAsia="Times New Roman" w:hAnsi="Times New Roman" w:cs="Times New Roman"/>
                <w:i/>
                <w:iCs/>
                <w:sz w:val="20"/>
                <w:szCs w:val="20"/>
              </w:rPr>
              <w:t>), bikeways</w:t>
            </w:r>
            <w:r w:rsidR="006A4044" w:rsidRPr="009C1474">
              <w:rPr>
                <w:rFonts w:ascii="Times New Roman" w:eastAsia="Times New Roman" w:hAnsi="Times New Roman" w:cs="Times New Roman"/>
                <w:i/>
                <w:iCs/>
                <w:sz w:val="20"/>
                <w:szCs w:val="20"/>
              </w:rPr>
              <w:t xml:space="preserve"> </w:t>
            </w:r>
            <w:r w:rsidR="000B4CC1" w:rsidRPr="009C1474">
              <w:rPr>
                <w:rFonts w:ascii="Times New Roman" w:eastAsia="Times New Roman" w:hAnsi="Times New Roman" w:cs="Times New Roman"/>
                <w:i/>
                <w:iCs/>
                <w:sz w:val="20"/>
                <w:szCs w:val="20"/>
              </w:rPr>
              <w:t>(</w:t>
            </w:r>
            <w:hyperlink r:id="rId17" w:history="1">
              <w:r w:rsidR="000B4CC1" w:rsidRPr="009C1474">
                <w:rPr>
                  <w:rStyle w:val="Hyperlink"/>
                  <w:rFonts w:ascii="Times New Roman" w:eastAsia="Times New Roman" w:hAnsi="Times New Roman" w:cs="Times New Roman"/>
                  <w:i/>
                  <w:iCs/>
                  <w:sz w:val="20"/>
                  <w:szCs w:val="20"/>
                </w:rPr>
                <w:t>https://data.calgary.ca/Transportation-Transit/Calgary-Bikeways/jjqk-9b73</w:t>
              </w:r>
            </w:hyperlink>
            <w:r w:rsidR="006E04DB" w:rsidRPr="009C1474">
              <w:rPr>
                <w:rFonts w:ascii="Times New Roman" w:eastAsia="Times New Roman" w:hAnsi="Times New Roman" w:cs="Times New Roman"/>
                <w:i/>
                <w:iCs/>
                <w:sz w:val="20"/>
                <w:szCs w:val="20"/>
              </w:rPr>
              <w:t>, downloaded January 2023</w:t>
            </w:r>
            <w:r w:rsidR="00ED7A51" w:rsidRPr="009C1474">
              <w:rPr>
                <w:rFonts w:ascii="Times New Roman" w:eastAsia="Times New Roman" w:hAnsi="Times New Roman" w:cs="Times New Roman"/>
                <w:i/>
                <w:iCs/>
                <w:sz w:val="20"/>
                <w:szCs w:val="20"/>
              </w:rPr>
              <w:t>), and parks pathways (</w:t>
            </w:r>
            <w:hyperlink r:id="rId18" w:history="1">
              <w:r w:rsidR="000B4CC1" w:rsidRPr="009C1474">
                <w:rPr>
                  <w:rStyle w:val="Hyperlink"/>
                  <w:rFonts w:ascii="Times New Roman" w:eastAsia="Times New Roman" w:hAnsi="Times New Roman" w:cs="Times New Roman"/>
                  <w:i/>
                  <w:iCs/>
                  <w:sz w:val="20"/>
                  <w:szCs w:val="20"/>
                </w:rPr>
                <w:t>https://data.calgary.ca/Recreation-and-Culture/Parks-Pathways/qndb-27qm</w:t>
              </w:r>
            </w:hyperlink>
            <w:r w:rsidR="006E04DB" w:rsidRPr="009C1474">
              <w:rPr>
                <w:rFonts w:ascii="Times New Roman" w:eastAsia="Times New Roman" w:hAnsi="Times New Roman" w:cs="Times New Roman"/>
                <w:i/>
                <w:iCs/>
                <w:sz w:val="20"/>
                <w:szCs w:val="20"/>
              </w:rPr>
              <w:t>, last updated August 2023</w:t>
            </w:r>
            <w:r w:rsidR="00ED7A51" w:rsidRPr="009C1474">
              <w:rPr>
                <w:rFonts w:ascii="Times New Roman" w:eastAsia="Times New Roman" w:hAnsi="Times New Roman" w:cs="Times New Roman"/>
                <w:i/>
                <w:iCs/>
                <w:sz w:val="20"/>
                <w:szCs w:val="20"/>
              </w:rPr>
              <w:t>)</w:t>
            </w:r>
          </w:p>
          <w:p w14:paraId="5E0C72CA" w14:textId="7FAA3DA8" w:rsidR="008718BF" w:rsidRPr="009C1474" w:rsidRDefault="008718BF" w:rsidP="005F5623">
            <w:pPr>
              <w:rPr>
                <w:rFonts w:ascii="Times New Roman" w:eastAsia="Times New Roman" w:hAnsi="Times New Roman" w:cs="Times New Roman"/>
                <w:i/>
                <w:iCs/>
                <w:sz w:val="20"/>
                <w:szCs w:val="20"/>
              </w:rPr>
            </w:pPr>
            <w:r w:rsidRPr="009C1474">
              <w:rPr>
                <w:rFonts w:ascii="Times New Roman" w:eastAsia="Times New Roman" w:hAnsi="Times New Roman" w:cs="Times New Roman"/>
                <w:i/>
                <w:iCs/>
                <w:sz w:val="20"/>
                <w:szCs w:val="20"/>
              </w:rPr>
              <w:t>c</w:t>
            </w:r>
            <w:r w:rsidR="00AC1021" w:rsidRPr="009C1474">
              <w:rPr>
                <w:rFonts w:ascii="Times New Roman" w:eastAsia="Times New Roman" w:hAnsi="Times New Roman" w:cs="Times New Roman"/>
                <w:i/>
                <w:iCs/>
                <w:sz w:val="20"/>
                <w:szCs w:val="20"/>
              </w:rPr>
              <w:t xml:space="preserve">: </w:t>
            </w:r>
            <w:r w:rsidR="008E1D73" w:rsidRPr="009C1474">
              <w:rPr>
                <w:rFonts w:ascii="Times New Roman" w:eastAsia="Times New Roman" w:hAnsi="Times New Roman" w:cs="Times New Roman"/>
                <w:i/>
                <w:iCs/>
                <w:sz w:val="20"/>
                <w:szCs w:val="20"/>
              </w:rPr>
              <w:t xml:space="preserve">Toronto data from </w:t>
            </w:r>
            <w:r w:rsidR="009F74B0" w:rsidRPr="009C1474">
              <w:rPr>
                <w:rFonts w:ascii="Times New Roman" w:eastAsia="Times New Roman" w:hAnsi="Times New Roman" w:cs="Times New Roman"/>
                <w:i/>
                <w:iCs/>
                <w:sz w:val="20"/>
                <w:szCs w:val="20"/>
              </w:rPr>
              <w:t>centreline (</w:t>
            </w:r>
            <w:hyperlink r:id="rId19" w:history="1">
              <w:r w:rsidR="009F74B0" w:rsidRPr="009C1474">
                <w:rPr>
                  <w:rStyle w:val="Hyperlink"/>
                  <w:rFonts w:ascii="Times New Roman" w:eastAsia="Times New Roman" w:hAnsi="Times New Roman" w:cs="Times New Roman"/>
                  <w:i/>
                  <w:iCs/>
                  <w:sz w:val="20"/>
                  <w:szCs w:val="20"/>
                </w:rPr>
                <w:t>https://open.toronto.ca/dataset/toronto-centreline-tcl/</w:t>
              </w:r>
            </w:hyperlink>
            <w:r w:rsidR="009F74B0" w:rsidRPr="009C1474">
              <w:rPr>
                <w:rFonts w:ascii="Times New Roman" w:eastAsia="Times New Roman" w:hAnsi="Times New Roman" w:cs="Times New Roman"/>
                <w:i/>
                <w:iCs/>
                <w:sz w:val="20"/>
                <w:szCs w:val="20"/>
              </w:rPr>
              <w:t>, last updated May 3, 2023) and bikeways (</w:t>
            </w:r>
            <w:hyperlink r:id="rId20" w:history="1">
              <w:r w:rsidR="00F03E06" w:rsidRPr="009C1474">
                <w:rPr>
                  <w:rStyle w:val="Hyperlink"/>
                  <w:rFonts w:ascii="Times New Roman" w:eastAsia="Times New Roman" w:hAnsi="Times New Roman" w:cs="Times New Roman"/>
                  <w:i/>
                  <w:iCs/>
                  <w:sz w:val="20"/>
                  <w:szCs w:val="20"/>
                </w:rPr>
                <w:t>https://open.toronto.ca/dataset/cycling-network/</w:t>
              </w:r>
            </w:hyperlink>
            <w:r w:rsidR="009F74B0" w:rsidRPr="009C1474">
              <w:rPr>
                <w:rFonts w:ascii="Times New Roman" w:eastAsia="Times New Roman" w:hAnsi="Times New Roman" w:cs="Times New Roman"/>
                <w:i/>
                <w:iCs/>
                <w:sz w:val="20"/>
                <w:szCs w:val="20"/>
              </w:rPr>
              <w:t>, downloaded January 2023)</w:t>
            </w:r>
          </w:p>
          <w:p w14:paraId="1A99FAC1" w14:textId="41C734C0" w:rsidR="00563C2F" w:rsidRPr="009C1474" w:rsidRDefault="008718BF">
            <w:pPr>
              <w:rPr>
                <w:rFonts w:ascii="Times New Roman" w:eastAsia="Times New Roman" w:hAnsi="Times New Roman" w:cs="Times New Roman"/>
                <w:i/>
                <w:iCs/>
                <w:sz w:val="20"/>
                <w:szCs w:val="20"/>
              </w:rPr>
            </w:pPr>
            <w:r w:rsidRPr="009C1474">
              <w:rPr>
                <w:rFonts w:ascii="Times New Roman" w:eastAsia="Times New Roman" w:hAnsi="Times New Roman" w:cs="Times New Roman"/>
                <w:i/>
                <w:iCs/>
                <w:sz w:val="20"/>
                <w:szCs w:val="20"/>
              </w:rPr>
              <w:t>d</w:t>
            </w:r>
            <w:r w:rsidR="00563C2F" w:rsidRPr="009C1474">
              <w:rPr>
                <w:rFonts w:ascii="Times New Roman" w:eastAsia="Times New Roman" w:hAnsi="Times New Roman" w:cs="Times New Roman"/>
                <w:i/>
                <w:iCs/>
                <w:sz w:val="20"/>
                <w:szCs w:val="20"/>
              </w:rPr>
              <w:t>:</w:t>
            </w:r>
            <w:r w:rsidR="00D614AD" w:rsidRPr="009C1474">
              <w:rPr>
                <w:rFonts w:ascii="Times New Roman" w:eastAsia="Times New Roman" w:hAnsi="Times New Roman" w:cs="Times New Roman"/>
                <w:i/>
                <w:iCs/>
                <w:sz w:val="20"/>
                <w:szCs w:val="20"/>
              </w:rPr>
              <w:t xml:space="preserve"> </w:t>
            </w:r>
            <w:r w:rsidR="00A71642" w:rsidRPr="006C08B0">
              <w:rPr>
                <w:rFonts w:ascii="Times New Roman" w:hAnsi="Times New Roman" w:cs="Times New Roman"/>
                <w:i/>
                <w:iCs/>
                <w:sz w:val="20"/>
                <w:szCs w:val="20"/>
              </w:rPr>
              <w:t xml:space="preserve">Census population data: </w:t>
            </w:r>
            <w:r w:rsidR="00563C2F" w:rsidRPr="009C1474">
              <w:rPr>
                <w:rFonts w:ascii="Times New Roman" w:eastAsia="Times New Roman" w:hAnsi="Times New Roman" w:cs="Times New Roman"/>
                <w:i/>
                <w:iCs/>
                <w:sz w:val="20"/>
                <w:szCs w:val="20"/>
              </w:rPr>
              <w:t>https://www12.statcan.gc.ca/census-recensement/2021/dp-pd/prof/</w:t>
            </w:r>
          </w:p>
          <w:p w14:paraId="08987F2F" w14:textId="3C8D2DB3" w:rsidR="00C80AEF" w:rsidRPr="009C1474" w:rsidRDefault="008718BF">
            <w:pPr>
              <w:rPr>
                <w:rFonts w:ascii="Times New Roman" w:eastAsia="Times New Roman" w:hAnsi="Times New Roman" w:cs="Times New Roman"/>
                <w:i/>
                <w:iCs/>
                <w:sz w:val="20"/>
                <w:szCs w:val="20"/>
              </w:rPr>
            </w:pPr>
            <w:r w:rsidRPr="009C1474">
              <w:rPr>
                <w:rFonts w:ascii="Times New Roman" w:eastAsia="Times New Roman" w:hAnsi="Times New Roman" w:cs="Times New Roman"/>
                <w:i/>
                <w:iCs/>
                <w:sz w:val="20"/>
                <w:szCs w:val="20"/>
              </w:rPr>
              <w:t>e</w:t>
            </w:r>
            <w:r w:rsidR="00C80AEF" w:rsidRPr="009C1474">
              <w:rPr>
                <w:rFonts w:ascii="Times New Roman" w:eastAsia="Times New Roman" w:hAnsi="Times New Roman" w:cs="Times New Roman"/>
                <w:i/>
                <w:iCs/>
                <w:sz w:val="20"/>
                <w:szCs w:val="20"/>
              </w:rPr>
              <w:t xml:space="preserve">: Total </w:t>
            </w:r>
            <w:r w:rsidR="003971D9" w:rsidRPr="009C1474">
              <w:rPr>
                <w:rFonts w:ascii="Times New Roman" w:eastAsia="Times New Roman" w:hAnsi="Times New Roman" w:cs="Times New Roman"/>
                <w:i/>
                <w:iCs/>
                <w:sz w:val="20"/>
                <w:szCs w:val="20"/>
              </w:rPr>
              <w:t>c</w:t>
            </w:r>
            <w:r w:rsidR="00C80AEF" w:rsidRPr="009C1474">
              <w:rPr>
                <w:rFonts w:ascii="Times New Roman" w:eastAsia="Times New Roman" w:hAnsi="Times New Roman" w:cs="Times New Roman"/>
                <w:i/>
                <w:iCs/>
                <w:sz w:val="20"/>
                <w:szCs w:val="20"/>
              </w:rPr>
              <w:t xml:space="preserve">entreline-km of </w:t>
            </w:r>
            <w:r w:rsidR="003971D9" w:rsidRPr="009C1474">
              <w:rPr>
                <w:rFonts w:ascii="Times New Roman" w:eastAsia="Times New Roman" w:hAnsi="Times New Roman" w:cs="Times New Roman"/>
                <w:i/>
                <w:iCs/>
                <w:sz w:val="20"/>
                <w:szCs w:val="20"/>
              </w:rPr>
              <w:t>p</w:t>
            </w:r>
            <w:r w:rsidR="00C80AEF" w:rsidRPr="009C1474">
              <w:rPr>
                <w:rFonts w:ascii="Times New Roman" w:eastAsia="Times New Roman" w:hAnsi="Times New Roman" w:cs="Times New Roman"/>
                <w:i/>
                <w:iCs/>
                <w:sz w:val="20"/>
                <w:szCs w:val="20"/>
              </w:rPr>
              <w:t xml:space="preserve">ublic </w:t>
            </w:r>
            <w:r w:rsidR="003971D9" w:rsidRPr="009C1474">
              <w:rPr>
                <w:rFonts w:ascii="Times New Roman" w:eastAsia="Times New Roman" w:hAnsi="Times New Roman" w:cs="Times New Roman"/>
                <w:i/>
                <w:iCs/>
                <w:sz w:val="20"/>
                <w:szCs w:val="20"/>
              </w:rPr>
              <w:t>r</w:t>
            </w:r>
            <w:r w:rsidR="00C80AEF" w:rsidRPr="009C1474">
              <w:rPr>
                <w:rFonts w:ascii="Times New Roman" w:eastAsia="Times New Roman" w:hAnsi="Times New Roman" w:cs="Times New Roman"/>
                <w:i/>
                <w:iCs/>
                <w:sz w:val="20"/>
                <w:szCs w:val="20"/>
              </w:rPr>
              <w:t xml:space="preserve">oadways in Vancouver, Calgary, and Toronto. Excluding </w:t>
            </w:r>
            <w:r w:rsidR="003971D9" w:rsidRPr="009C1474">
              <w:rPr>
                <w:rFonts w:ascii="Times New Roman" w:eastAsia="Times New Roman" w:hAnsi="Times New Roman" w:cs="Times New Roman"/>
                <w:i/>
                <w:iCs/>
                <w:sz w:val="20"/>
                <w:szCs w:val="20"/>
              </w:rPr>
              <w:t>h</w:t>
            </w:r>
            <w:r w:rsidR="00C80AEF" w:rsidRPr="009C1474">
              <w:rPr>
                <w:rFonts w:ascii="Times New Roman" w:eastAsia="Times New Roman" w:hAnsi="Times New Roman" w:cs="Times New Roman"/>
                <w:i/>
                <w:iCs/>
                <w:sz w:val="20"/>
                <w:szCs w:val="20"/>
              </w:rPr>
              <w:t xml:space="preserve">ighways, </w:t>
            </w:r>
            <w:r w:rsidR="003971D9" w:rsidRPr="009C1474">
              <w:rPr>
                <w:rFonts w:ascii="Times New Roman" w:eastAsia="Times New Roman" w:hAnsi="Times New Roman" w:cs="Times New Roman"/>
                <w:i/>
                <w:iCs/>
                <w:sz w:val="20"/>
                <w:szCs w:val="20"/>
              </w:rPr>
              <w:t>s</w:t>
            </w:r>
            <w:r w:rsidR="00C80AEF" w:rsidRPr="009C1474">
              <w:rPr>
                <w:rFonts w:ascii="Times New Roman" w:eastAsia="Times New Roman" w:hAnsi="Times New Roman" w:cs="Times New Roman"/>
                <w:i/>
                <w:iCs/>
                <w:sz w:val="20"/>
                <w:szCs w:val="20"/>
              </w:rPr>
              <w:t xml:space="preserve">keletal </w:t>
            </w:r>
            <w:r w:rsidR="003971D9" w:rsidRPr="009C1474">
              <w:rPr>
                <w:rFonts w:ascii="Times New Roman" w:eastAsia="Times New Roman" w:hAnsi="Times New Roman" w:cs="Times New Roman"/>
                <w:i/>
                <w:iCs/>
                <w:sz w:val="20"/>
                <w:szCs w:val="20"/>
              </w:rPr>
              <w:t>r</w:t>
            </w:r>
            <w:r w:rsidR="00C80AEF" w:rsidRPr="009C1474">
              <w:rPr>
                <w:rFonts w:ascii="Times New Roman" w:eastAsia="Times New Roman" w:hAnsi="Times New Roman" w:cs="Times New Roman"/>
                <w:i/>
                <w:iCs/>
                <w:sz w:val="20"/>
                <w:szCs w:val="20"/>
              </w:rPr>
              <w:t xml:space="preserve">oads, and non-municipally operated roads. Local roadways denote residential streets and lanes. </w:t>
            </w:r>
            <w:commentRangeEnd w:id="5"/>
            <w:r w:rsidR="008314B0">
              <w:rPr>
                <w:rStyle w:val="CommentReference"/>
              </w:rPr>
              <w:commentReference w:id="5"/>
            </w:r>
            <w:commentRangeEnd w:id="6"/>
            <w:r w:rsidR="008314B0">
              <w:rPr>
                <w:rStyle w:val="CommentReference"/>
              </w:rPr>
              <w:commentReference w:id="6"/>
            </w:r>
            <w:commentRangeEnd w:id="7"/>
            <w:r w:rsidR="006C08B0">
              <w:rPr>
                <w:rStyle w:val="CommentReference"/>
              </w:rPr>
              <w:commentReference w:id="7"/>
            </w:r>
            <w:commentRangeEnd w:id="8"/>
            <w:r w:rsidR="00EA1C30">
              <w:rPr>
                <w:rStyle w:val="CommentReference"/>
              </w:rPr>
              <w:commentReference w:id="8"/>
            </w:r>
          </w:p>
          <w:p w14:paraId="760F0F3F" w14:textId="07E84FED" w:rsidR="006F6543" w:rsidRPr="00A71642" w:rsidRDefault="006F6543">
            <w:pPr>
              <w:rPr>
                <w:rFonts w:ascii="Times New Roman" w:eastAsia="Times New Roman" w:hAnsi="Times New Roman" w:cs="Times New Roman"/>
                <w:i/>
                <w:iCs/>
                <w:sz w:val="24"/>
                <w:szCs w:val="24"/>
              </w:rPr>
            </w:pPr>
          </w:p>
        </w:tc>
      </w:tr>
    </w:tbl>
    <w:bookmarkEnd w:id="2"/>
    <w:p w14:paraId="44BB5C85" w14:textId="68073F39" w:rsidR="00C80AEF" w:rsidRPr="00CB1B9D" w:rsidRDefault="00C80AEF" w:rsidP="00C80AEF">
      <w:pPr>
        <w:spacing w:after="0" w:line="240" w:lineRule="auto"/>
        <w:rPr>
          <w:rFonts w:ascii="Times New Roman" w:eastAsia="Times New Roman" w:hAnsi="Times New Roman" w:cs="Times New Roman"/>
          <w:i/>
          <w:iCs/>
          <w:sz w:val="24"/>
          <w:szCs w:val="24"/>
          <w:rPrChange w:id="9" w:author="Richard Wen" w:date="2024-11-11T17:26:00Z" w16du:dateUtc="2024-11-11T22:26:00Z">
            <w:rPr>
              <w:rFonts w:ascii="Times New Roman" w:eastAsia="Times New Roman" w:hAnsi="Times New Roman" w:cs="Times New Roman"/>
              <w:sz w:val="24"/>
              <w:szCs w:val="24"/>
            </w:rPr>
          </w:rPrChange>
        </w:rPr>
      </w:pPr>
      <w:r w:rsidRPr="00CB1B9D">
        <w:rPr>
          <w:rFonts w:ascii="Times New Roman" w:eastAsia="Times New Roman" w:hAnsi="Times New Roman" w:cs="Times New Roman"/>
          <w:b/>
          <w:i/>
          <w:iCs/>
          <w:sz w:val="24"/>
          <w:szCs w:val="24"/>
          <w:rPrChange w:id="10" w:author="Richard Wen" w:date="2024-11-11T17:26:00Z" w16du:dateUtc="2024-11-11T22:26:00Z">
            <w:rPr>
              <w:rFonts w:ascii="Times New Roman" w:eastAsia="Times New Roman" w:hAnsi="Times New Roman" w:cs="Times New Roman"/>
              <w:b/>
              <w:sz w:val="24"/>
              <w:szCs w:val="24"/>
            </w:rPr>
          </w:rPrChange>
        </w:rPr>
        <w:t xml:space="preserve">Table 1: Comparison of Municipal Roadway and Bikeway Infrastructure in Vancouver, Calgary, and Toronto (Canada), 2022. </w:t>
      </w:r>
      <w:r w:rsidRPr="00CB1B9D">
        <w:rPr>
          <w:rFonts w:ascii="Times New Roman" w:eastAsia="Times New Roman" w:hAnsi="Times New Roman" w:cs="Times New Roman"/>
          <w:i/>
          <w:iCs/>
          <w:sz w:val="24"/>
          <w:szCs w:val="24"/>
          <w:rPrChange w:id="11" w:author="Richard Wen" w:date="2024-11-11T17:26:00Z" w16du:dateUtc="2024-11-11T22:26:00Z">
            <w:rPr>
              <w:rFonts w:ascii="Times New Roman" w:eastAsia="Times New Roman" w:hAnsi="Times New Roman" w:cs="Times New Roman"/>
              <w:sz w:val="24"/>
              <w:szCs w:val="24"/>
            </w:rPr>
          </w:rPrChange>
        </w:rPr>
        <w:t>Information downloaded from municipally maintained open datasets</w:t>
      </w:r>
      <w:r w:rsidR="006F6543" w:rsidRPr="00CB1B9D">
        <w:rPr>
          <w:rFonts w:ascii="Times New Roman" w:eastAsia="Times New Roman" w:hAnsi="Times New Roman" w:cs="Times New Roman"/>
          <w:i/>
          <w:iCs/>
          <w:sz w:val="24"/>
          <w:szCs w:val="24"/>
          <w:rPrChange w:id="12" w:author="Richard Wen" w:date="2024-11-11T17:26:00Z" w16du:dateUtc="2024-11-11T22:26:00Z">
            <w:rPr>
              <w:rFonts w:ascii="Times New Roman" w:eastAsia="Times New Roman" w:hAnsi="Times New Roman" w:cs="Times New Roman"/>
              <w:sz w:val="24"/>
              <w:szCs w:val="24"/>
            </w:rPr>
          </w:rPrChange>
        </w:rPr>
        <w:t>.</w:t>
      </w:r>
      <w:r w:rsidR="00DA77FE" w:rsidRPr="00CB1B9D">
        <w:rPr>
          <w:rFonts w:ascii="Times New Roman" w:eastAsia="Times New Roman" w:hAnsi="Times New Roman" w:cs="Times New Roman"/>
          <w:i/>
          <w:iCs/>
          <w:sz w:val="24"/>
          <w:szCs w:val="24"/>
          <w:rPrChange w:id="13" w:author="Richard Wen" w:date="2024-11-11T17:26:00Z" w16du:dateUtc="2024-11-11T22:26:00Z">
            <w:rPr>
              <w:rFonts w:ascii="Times New Roman" w:eastAsia="Times New Roman" w:hAnsi="Times New Roman" w:cs="Times New Roman"/>
              <w:sz w:val="24"/>
              <w:szCs w:val="24"/>
            </w:rPr>
          </w:rPrChange>
        </w:rPr>
        <w:t xml:space="preserve"> </w:t>
      </w:r>
      <w:r w:rsidR="008E1D73" w:rsidRPr="00CB1B9D">
        <w:rPr>
          <w:rFonts w:ascii="Times New Roman" w:eastAsia="Times New Roman" w:hAnsi="Times New Roman" w:cs="Times New Roman"/>
          <w:i/>
          <w:iCs/>
          <w:sz w:val="24"/>
          <w:szCs w:val="24"/>
          <w:rPrChange w:id="14" w:author="Richard Wen" w:date="2024-11-11T17:26:00Z" w16du:dateUtc="2024-11-11T22:26:00Z">
            <w:rPr>
              <w:rFonts w:ascii="Times New Roman" w:eastAsia="Times New Roman" w:hAnsi="Times New Roman" w:cs="Times New Roman"/>
              <w:sz w:val="24"/>
              <w:szCs w:val="24"/>
            </w:rPr>
          </w:rPrChange>
        </w:rPr>
        <w:t>Detailed methodology of calculations</w:t>
      </w:r>
      <w:r w:rsidRPr="00CB1B9D">
        <w:rPr>
          <w:rFonts w:ascii="Times New Roman" w:eastAsia="Times New Roman" w:hAnsi="Times New Roman" w:cs="Times New Roman"/>
          <w:i/>
          <w:iCs/>
          <w:sz w:val="24"/>
          <w:szCs w:val="24"/>
          <w:rPrChange w:id="15" w:author="Richard Wen" w:date="2024-11-11T17:26:00Z" w16du:dateUtc="2024-11-11T22:26:00Z">
            <w:rPr>
              <w:rFonts w:ascii="Times New Roman" w:eastAsia="Times New Roman" w:hAnsi="Times New Roman" w:cs="Times New Roman"/>
              <w:sz w:val="24"/>
              <w:szCs w:val="24"/>
            </w:rPr>
          </w:rPrChange>
        </w:rPr>
        <w:t xml:space="preserve"> available in</w:t>
      </w:r>
      <w:r w:rsidR="00881DCA" w:rsidRPr="00CB1B9D">
        <w:rPr>
          <w:rFonts w:ascii="Times New Roman" w:eastAsia="Times New Roman" w:hAnsi="Times New Roman" w:cs="Times New Roman"/>
          <w:b/>
          <w:i/>
          <w:iCs/>
          <w:sz w:val="24"/>
          <w:szCs w:val="24"/>
        </w:rPr>
        <w:t xml:space="preserve"> Table A.4.</w:t>
      </w:r>
      <w:r w:rsidRPr="00CB1B9D">
        <w:rPr>
          <w:rFonts w:ascii="Times New Roman" w:eastAsia="Times New Roman" w:hAnsi="Times New Roman" w:cs="Times New Roman"/>
          <w:i/>
          <w:iCs/>
          <w:sz w:val="24"/>
          <w:szCs w:val="24"/>
          <w:rPrChange w:id="16" w:author="Richard Wen" w:date="2024-11-11T17:26:00Z" w16du:dateUtc="2024-11-11T22:26:00Z">
            <w:rPr>
              <w:rFonts w:ascii="Times New Roman" w:eastAsia="Times New Roman" w:hAnsi="Times New Roman" w:cs="Times New Roman"/>
              <w:sz w:val="24"/>
              <w:szCs w:val="24"/>
            </w:rPr>
          </w:rPrChange>
        </w:rPr>
        <w:t xml:space="preserve"> </w:t>
      </w:r>
    </w:p>
    <w:p w14:paraId="28EF74BA" w14:textId="77777777" w:rsidR="00C80AEF" w:rsidRPr="003E4E94" w:rsidRDefault="00C80AEF" w:rsidP="00C80AEF">
      <w:pPr>
        <w:spacing w:after="0" w:line="480" w:lineRule="auto"/>
        <w:rPr>
          <w:rFonts w:ascii="Times New Roman" w:eastAsia="Times New Roman" w:hAnsi="Times New Roman" w:cs="Times New Roman"/>
          <w:bCs/>
          <w:iCs/>
          <w:sz w:val="24"/>
          <w:szCs w:val="24"/>
        </w:rPr>
      </w:pPr>
    </w:p>
    <w:p w14:paraId="00000022" w14:textId="5328EEEE" w:rsidR="003B416B" w:rsidRPr="003E4E94" w:rsidRDefault="00656B38">
      <w:pPr>
        <w:spacing w:after="0" w:line="480" w:lineRule="auto"/>
        <w:rPr>
          <w:rFonts w:ascii="Times New Roman" w:eastAsia="Times New Roman" w:hAnsi="Times New Roman" w:cs="Times New Roman"/>
          <w:b/>
          <w:iCs/>
          <w:sz w:val="24"/>
          <w:szCs w:val="24"/>
        </w:rPr>
      </w:pPr>
      <w:r w:rsidRPr="003E4E94">
        <w:rPr>
          <w:rFonts w:ascii="Times New Roman" w:eastAsia="Times New Roman" w:hAnsi="Times New Roman" w:cs="Times New Roman"/>
          <w:b/>
          <w:iCs/>
          <w:sz w:val="24"/>
          <w:szCs w:val="24"/>
        </w:rPr>
        <w:t>2.2 Data Sources</w:t>
      </w:r>
    </w:p>
    <w:p w14:paraId="00000023" w14:textId="0C727FC7" w:rsidR="003B416B" w:rsidRDefault="00D21AEC">
      <w:pPr>
        <w:spacing w:line="480" w:lineRule="auto"/>
        <w:ind w:firstLine="720"/>
        <w:rPr>
          <w:ins w:id="17" w:author="Richard Wen" w:date="2024-11-11T17:21:00Z" w16du:dateUtc="2024-11-11T22:21:00Z"/>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Cycling network </w:t>
      </w:r>
      <w:r w:rsidR="00F17976" w:rsidRPr="003E4E94">
        <w:rPr>
          <w:rFonts w:ascii="Times New Roman" w:eastAsia="Times New Roman" w:hAnsi="Times New Roman" w:cs="Times New Roman"/>
          <w:sz w:val="24"/>
          <w:szCs w:val="24"/>
        </w:rPr>
        <w:t>data were</w:t>
      </w:r>
      <w:r w:rsidRPr="003E4E94">
        <w:rPr>
          <w:rFonts w:ascii="Times New Roman" w:eastAsia="Times New Roman" w:hAnsi="Times New Roman" w:cs="Times New Roman"/>
          <w:sz w:val="24"/>
          <w:szCs w:val="24"/>
        </w:rPr>
        <w:t xml:space="preserve"> acquired from open data repositories maintained by the municipalities </w:t>
      </w:r>
      <w:commentRangeStart w:id="18"/>
      <w:commentRangeStart w:id="19"/>
      <w:r w:rsidRPr="003E4E94">
        <w:rPr>
          <w:rFonts w:ascii="Times New Roman" w:eastAsia="Times New Roman" w:hAnsi="Times New Roman" w:cs="Times New Roman"/>
          <w:sz w:val="24"/>
          <w:szCs w:val="24"/>
        </w:rPr>
        <w:t>of Vancouver, Calgary, and Toronto in January 2023</w:t>
      </w:r>
      <w:r w:rsidR="001465AB" w:rsidRPr="003E4E94">
        <w:rPr>
          <w:rFonts w:ascii="Times New Roman" w:eastAsia="Times New Roman" w:hAnsi="Times New Roman" w:cs="Times New Roman"/>
          <w:sz w:val="24"/>
          <w:szCs w:val="24"/>
        </w:rPr>
        <w:t xml:space="preserve"> </w:t>
      </w:r>
      <w:r w:rsidR="001465AB"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{"citationID":"l8EiFYAr","properties":{"formattedCitation":"(39\\uc0\\u8211{}41)","plainCitation":"(39–41)","noteIndex":0},"citationItems":[{"id":3017,"uris":["http://zotero.org/users/6749620/items/K7WJXV9Y"],"itemData":{"id":3017,"type":"webpage","container-title":"Open Data Portal","language":"en","title":"Cycling network","URL":"https://open.toronto.ca/dataset/","author":[{"literal":"City of Toronto"}],"accessed":{"date-parts":[["2023",1,1]]},"issued":{"date-parts":[["2023"]]},"citation-key":"cityoftorontoCyclingNetwork2023"}},{"id":3019,"uris":["http://zotero.org/users/6749620/items/JYNWH7Q5"],"itemData":{"id":3019,"type":"webpage","abstract":"This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maps","container-title":"Open Data Portal","language":"en-US","title":"Bikeways","URL":"https://opendata.vancouver.ca/explore/dataset/bikeways/information","author":[{"literal":"City of Vancouver"}],"accessed":{"date-parts":[["2023",1,1]]},"issued":{"date-parts":[["2023"]]},"citation-key":"cityofvancouverBikeways2023"}},{"id":3021,"uris":["http://zotero.org/users/6749620/items/HUXRCR3N"],"itemData":{"id":3021,"type":"webpage","container-title":"Open Data Portal","title":"Calgary bikeways","URL":"https://data.calgary.ca/Transportation-Transit/Calgary-Bikeways/jjqk-9b73","author":[{"literal":"City of Calgary"}],"accessed":{"date-parts":[["2023",1,1]]},"issued":{"date-parts":[["2023"]]},"citation-key":"cityofcalgaryCalgaryBikeways2023"}}],"schema":"https://github.com/citation-style-language/schema/raw/master/csl-citation.json"} </w:instrText>
      </w:r>
      <w:r w:rsidR="001465AB" w:rsidRPr="003E4E94">
        <w:rPr>
          <w:rFonts w:ascii="Times New Roman" w:eastAsia="Times New Roman" w:hAnsi="Times New Roman" w:cs="Times New Roman"/>
          <w:sz w:val="24"/>
          <w:szCs w:val="24"/>
        </w:rPr>
        <w:fldChar w:fldCharType="separate"/>
      </w:r>
      <w:r w:rsidR="00706C59" w:rsidRPr="00706C59">
        <w:rPr>
          <w:rFonts w:ascii="Times New Roman" w:hAnsi="Times New Roman" w:cs="Times New Roman"/>
          <w:sz w:val="24"/>
          <w:lang w:val="en-US"/>
        </w:rPr>
        <w:t>(39–41)</w:t>
      </w:r>
      <w:r w:rsidR="001465AB" w:rsidRPr="003E4E94">
        <w:rPr>
          <w:rFonts w:ascii="Times New Roman" w:eastAsia="Times New Roman" w:hAnsi="Times New Roman" w:cs="Times New Roman"/>
          <w:sz w:val="24"/>
          <w:szCs w:val="24"/>
        </w:rPr>
        <w:fldChar w:fldCharType="end"/>
      </w:r>
      <w:ins w:id="20" w:author="Anne Harris" w:date="2024-11-11T10:15:00Z">
        <w:r w:rsidR="008314B0">
          <w:rPr>
            <w:rFonts w:ascii="Times New Roman" w:eastAsia="Times New Roman" w:hAnsi="Times New Roman" w:cs="Times New Roman"/>
            <w:sz w:val="24"/>
            <w:szCs w:val="24"/>
          </w:rPr>
          <w:t xml:space="preserve"> (</w:t>
        </w:r>
      </w:ins>
      <w:ins w:id="21" w:author="Richard Wen" w:date="2024-11-11T17:27:00Z" w16du:dateUtc="2024-11-11T22:27:00Z">
        <w:r w:rsidR="00823929">
          <w:rPr>
            <w:rFonts w:ascii="Times New Roman" w:eastAsia="Times New Roman" w:hAnsi="Times New Roman" w:cs="Times New Roman"/>
            <w:sz w:val="24"/>
            <w:szCs w:val="24"/>
          </w:rPr>
          <w:t>Table 2</w:t>
        </w:r>
      </w:ins>
      <w:ins w:id="22" w:author="Richard Wen" w:date="2024-11-11T17:21:00Z" w16du:dateUtc="2024-11-11T22:21:00Z">
        <w:r w:rsidR="00EA1C30">
          <w:rPr>
            <w:rFonts w:ascii="Times New Roman" w:eastAsia="Times New Roman" w:hAnsi="Times New Roman" w:cs="Times New Roman"/>
            <w:sz w:val="24"/>
            <w:szCs w:val="24"/>
          </w:rPr>
          <w:t>)</w:t>
        </w:r>
      </w:ins>
      <w:ins w:id="23" w:author="Anne Harris" w:date="2024-11-11T10:15:00Z">
        <w:del w:id="24" w:author="Richard Wen" w:date="2024-11-11T17:21:00Z" w16du:dateUtc="2024-11-11T22:21:00Z">
          <w:r w:rsidR="008314B0" w:rsidDel="00EA1C30">
            <w:rPr>
              <w:rFonts w:ascii="Times New Roman" w:eastAsia="Times New Roman" w:hAnsi="Times New Roman" w:cs="Times New Roman"/>
              <w:sz w:val="24"/>
              <w:szCs w:val="24"/>
            </w:rPr>
            <w:delText>Appendix 1 or Table</w:delText>
          </w:r>
        </w:del>
      </w:ins>
      <w:r w:rsidRPr="003E4E94">
        <w:rPr>
          <w:rFonts w:ascii="Times New Roman" w:eastAsia="Times New Roman" w:hAnsi="Times New Roman" w:cs="Times New Roman"/>
          <w:sz w:val="24"/>
          <w:szCs w:val="24"/>
        </w:rPr>
        <w:t xml:space="preserve">. </w:t>
      </w:r>
      <w:commentRangeEnd w:id="18"/>
      <w:r w:rsidR="006C08B0">
        <w:rPr>
          <w:rStyle w:val="CommentReference"/>
        </w:rPr>
        <w:commentReference w:id="18"/>
      </w:r>
      <w:commentRangeEnd w:id="19"/>
      <w:r w:rsidR="00527816">
        <w:rPr>
          <w:rStyle w:val="CommentReference"/>
        </w:rPr>
        <w:commentReference w:id="19"/>
      </w:r>
    </w:p>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Change w:id="25" w:author="Richard Wen" w:date="2024-11-11T17:43:00Z" w16du:dateUtc="2024-11-11T22:43:00Z">
          <w:tblPr>
            <w:tblStyle w:val="TableGrid"/>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PrChange>
      </w:tblPr>
      <w:tblGrid>
        <w:gridCol w:w="1276"/>
        <w:gridCol w:w="2835"/>
        <w:gridCol w:w="1418"/>
        <w:gridCol w:w="1275"/>
        <w:gridCol w:w="1276"/>
        <w:gridCol w:w="1280"/>
        <w:tblGridChange w:id="26">
          <w:tblGrid>
            <w:gridCol w:w="1276"/>
            <w:gridCol w:w="2835"/>
            <w:gridCol w:w="1418"/>
            <w:gridCol w:w="283"/>
            <w:gridCol w:w="992"/>
            <w:gridCol w:w="799"/>
            <w:gridCol w:w="477"/>
            <w:gridCol w:w="302"/>
            <w:gridCol w:w="978"/>
          </w:tblGrid>
        </w:tblGridChange>
      </w:tblGrid>
      <w:tr w:rsidR="00ED1C98" w:rsidRPr="00575637" w14:paraId="0BF61F92" w14:textId="77777777" w:rsidTr="00ED1C98">
        <w:trPr>
          <w:ins w:id="27" w:author="Richard Wen" w:date="2024-11-11T17:24:00Z" w16du:dateUtc="2024-11-11T22:24:00Z"/>
        </w:trPr>
        <w:tc>
          <w:tcPr>
            <w:tcW w:w="1276" w:type="dxa"/>
            <w:tcBorders>
              <w:top w:val="single" w:sz="4" w:space="0" w:color="auto"/>
              <w:bottom w:val="single" w:sz="4" w:space="0" w:color="auto"/>
            </w:tcBorders>
            <w:shd w:val="clear" w:color="auto" w:fill="auto"/>
            <w:tcMar>
              <w:top w:w="85" w:type="dxa"/>
              <w:left w:w="85" w:type="dxa"/>
              <w:bottom w:w="85" w:type="dxa"/>
              <w:right w:w="85" w:type="dxa"/>
            </w:tcMar>
            <w:tcPrChange w:id="28" w:author="Richard Wen" w:date="2024-11-11T17:43:00Z" w16du:dateUtc="2024-11-11T22:43:00Z">
              <w:tcPr>
                <w:tcW w:w="1276" w:type="dxa"/>
                <w:tcBorders>
                  <w:top w:val="single" w:sz="4" w:space="0" w:color="auto"/>
                  <w:bottom w:val="single" w:sz="4" w:space="0" w:color="auto"/>
                </w:tcBorders>
                <w:shd w:val="clear" w:color="auto" w:fill="auto"/>
                <w:tcMar>
                  <w:top w:w="85" w:type="dxa"/>
                  <w:left w:w="85" w:type="dxa"/>
                  <w:bottom w:w="85" w:type="dxa"/>
                  <w:right w:w="85" w:type="dxa"/>
                </w:tcMar>
              </w:tcPr>
            </w:tcPrChange>
          </w:tcPr>
          <w:p w14:paraId="4025D377" w14:textId="1F46D5F8" w:rsidR="0002011F" w:rsidRPr="00575637" w:rsidRDefault="0002011F" w:rsidP="00F2370A">
            <w:pPr>
              <w:spacing w:line="276" w:lineRule="auto"/>
              <w:rPr>
                <w:ins w:id="29" w:author="Richard Wen" w:date="2024-11-11T17:24:00Z" w16du:dateUtc="2024-11-11T22:24:00Z"/>
                <w:rFonts w:ascii="Times New Roman" w:eastAsia="Times New Roman" w:hAnsi="Times New Roman" w:cs="Times New Roman"/>
                <w:b/>
                <w:bCs/>
                <w:rPrChange w:id="30" w:author="Richard Wen" w:date="2024-11-11T17:47:00Z" w16du:dateUtc="2024-11-11T22:47:00Z">
                  <w:rPr>
                    <w:ins w:id="31" w:author="Richard Wen" w:date="2024-11-11T17:24:00Z" w16du:dateUtc="2024-11-11T22:24:00Z"/>
                    <w:rFonts w:ascii="Times New Roman" w:eastAsia="Times New Roman" w:hAnsi="Times New Roman" w:cs="Times New Roman"/>
                    <w:sz w:val="24"/>
                    <w:szCs w:val="24"/>
                  </w:rPr>
                </w:rPrChange>
              </w:rPr>
              <w:pPrChange w:id="32" w:author="Richard Wen" w:date="2024-11-11T17:46:00Z" w16du:dateUtc="2024-11-11T22:46:00Z">
                <w:pPr>
                  <w:spacing w:line="480" w:lineRule="auto"/>
                </w:pPr>
              </w:pPrChange>
            </w:pPr>
            <w:ins w:id="33" w:author="Richard Wen" w:date="2024-11-11T17:31:00Z" w16du:dateUtc="2024-11-11T22:31:00Z">
              <w:r w:rsidRPr="00575637">
                <w:rPr>
                  <w:rFonts w:ascii="Times New Roman" w:eastAsia="Times New Roman" w:hAnsi="Times New Roman" w:cs="Times New Roman"/>
                  <w:b/>
                  <w:bCs/>
                  <w:rPrChange w:id="34" w:author="Richard Wen" w:date="2024-11-11T17:47:00Z" w16du:dateUtc="2024-11-11T22:47:00Z">
                    <w:rPr>
                      <w:rFonts w:ascii="Times New Roman" w:eastAsia="Times New Roman" w:hAnsi="Times New Roman" w:cs="Times New Roman"/>
                      <w:sz w:val="24"/>
                      <w:szCs w:val="24"/>
                    </w:rPr>
                  </w:rPrChange>
                </w:rPr>
                <w:lastRenderedPageBreak/>
                <w:t>City</w:t>
              </w:r>
            </w:ins>
          </w:p>
        </w:tc>
        <w:tc>
          <w:tcPr>
            <w:tcW w:w="2835" w:type="dxa"/>
            <w:tcBorders>
              <w:top w:val="single" w:sz="4" w:space="0" w:color="auto"/>
              <w:bottom w:val="single" w:sz="4" w:space="0" w:color="auto"/>
            </w:tcBorders>
            <w:shd w:val="clear" w:color="auto" w:fill="auto"/>
            <w:tcMar>
              <w:top w:w="85" w:type="dxa"/>
              <w:left w:w="85" w:type="dxa"/>
              <w:bottom w:w="85" w:type="dxa"/>
              <w:right w:w="85" w:type="dxa"/>
            </w:tcMar>
            <w:tcPrChange w:id="35" w:author="Richard Wen" w:date="2024-11-11T17:43:00Z" w16du:dateUtc="2024-11-11T22:43:00Z">
              <w:tcPr>
                <w:tcW w:w="2835" w:type="dxa"/>
                <w:tcBorders>
                  <w:top w:val="single" w:sz="4" w:space="0" w:color="auto"/>
                  <w:bottom w:val="single" w:sz="4" w:space="0" w:color="auto"/>
                </w:tcBorders>
                <w:shd w:val="clear" w:color="auto" w:fill="auto"/>
                <w:tcMar>
                  <w:top w:w="85" w:type="dxa"/>
                  <w:left w:w="85" w:type="dxa"/>
                  <w:bottom w:w="85" w:type="dxa"/>
                  <w:right w:w="85" w:type="dxa"/>
                </w:tcMar>
              </w:tcPr>
            </w:tcPrChange>
          </w:tcPr>
          <w:p w14:paraId="062E4165" w14:textId="07C03D08" w:rsidR="0002011F" w:rsidRPr="00575637" w:rsidRDefault="0002011F" w:rsidP="00F2370A">
            <w:pPr>
              <w:spacing w:line="276" w:lineRule="auto"/>
              <w:rPr>
                <w:ins w:id="36" w:author="Richard Wen" w:date="2024-11-11T17:24:00Z" w16du:dateUtc="2024-11-11T22:24:00Z"/>
                <w:rFonts w:ascii="Times New Roman" w:eastAsia="Times New Roman" w:hAnsi="Times New Roman" w:cs="Times New Roman"/>
                <w:b/>
                <w:bCs/>
                <w:rPrChange w:id="37" w:author="Richard Wen" w:date="2024-11-11T17:47:00Z" w16du:dateUtc="2024-11-11T22:47:00Z">
                  <w:rPr>
                    <w:ins w:id="38" w:author="Richard Wen" w:date="2024-11-11T17:24:00Z" w16du:dateUtc="2024-11-11T22:24:00Z"/>
                    <w:rFonts w:ascii="Times New Roman" w:eastAsia="Times New Roman" w:hAnsi="Times New Roman" w:cs="Times New Roman"/>
                    <w:sz w:val="24"/>
                    <w:szCs w:val="24"/>
                  </w:rPr>
                </w:rPrChange>
              </w:rPr>
              <w:pPrChange w:id="39" w:author="Richard Wen" w:date="2024-11-11T17:46:00Z" w16du:dateUtc="2024-11-11T22:46:00Z">
                <w:pPr>
                  <w:spacing w:line="480" w:lineRule="auto"/>
                </w:pPr>
              </w:pPrChange>
            </w:pPr>
            <w:ins w:id="40" w:author="Richard Wen" w:date="2024-11-11T17:31:00Z" w16du:dateUtc="2024-11-11T22:31:00Z">
              <w:r w:rsidRPr="00575637">
                <w:rPr>
                  <w:rFonts w:ascii="Times New Roman" w:eastAsia="Times New Roman" w:hAnsi="Times New Roman" w:cs="Times New Roman"/>
                  <w:b/>
                  <w:bCs/>
                  <w:rPrChange w:id="41" w:author="Richard Wen" w:date="2024-11-11T17:47:00Z" w16du:dateUtc="2024-11-11T22:47:00Z">
                    <w:rPr>
                      <w:rFonts w:ascii="Times New Roman" w:eastAsia="Times New Roman" w:hAnsi="Times New Roman" w:cs="Times New Roman"/>
                      <w:sz w:val="24"/>
                      <w:szCs w:val="24"/>
                    </w:rPr>
                  </w:rPrChange>
                </w:rPr>
                <w:t>Source</w:t>
              </w:r>
            </w:ins>
          </w:p>
        </w:tc>
        <w:tc>
          <w:tcPr>
            <w:tcW w:w="1418" w:type="dxa"/>
            <w:tcBorders>
              <w:top w:val="single" w:sz="4" w:space="0" w:color="auto"/>
              <w:bottom w:val="single" w:sz="4" w:space="0" w:color="auto"/>
            </w:tcBorders>
            <w:tcPrChange w:id="42" w:author="Richard Wen" w:date="2024-11-11T17:43:00Z" w16du:dateUtc="2024-11-11T22:43:00Z">
              <w:tcPr>
                <w:tcW w:w="1701" w:type="dxa"/>
                <w:gridSpan w:val="2"/>
                <w:tcBorders>
                  <w:top w:val="single" w:sz="4" w:space="0" w:color="auto"/>
                  <w:bottom w:val="single" w:sz="4" w:space="0" w:color="auto"/>
                </w:tcBorders>
              </w:tcPr>
            </w:tcPrChange>
          </w:tcPr>
          <w:p w14:paraId="0B790125" w14:textId="33F91B4C" w:rsidR="0002011F" w:rsidRPr="00575637" w:rsidRDefault="0002011F" w:rsidP="00F2370A">
            <w:pPr>
              <w:spacing w:line="276" w:lineRule="auto"/>
              <w:rPr>
                <w:ins w:id="43" w:author="Richard Wen" w:date="2024-11-11T17:34:00Z" w16du:dateUtc="2024-11-11T22:34:00Z"/>
                <w:rFonts w:ascii="Times New Roman" w:eastAsia="Times New Roman" w:hAnsi="Times New Roman" w:cs="Times New Roman"/>
                <w:b/>
                <w:bCs/>
                <w:rPrChange w:id="44" w:author="Richard Wen" w:date="2024-11-11T17:47:00Z" w16du:dateUtc="2024-11-11T22:47:00Z">
                  <w:rPr>
                    <w:ins w:id="45" w:author="Richard Wen" w:date="2024-11-11T17:34:00Z" w16du:dateUtc="2024-11-11T22:34:00Z"/>
                    <w:rFonts w:ascii="Times New Roman" w:eastAsia="Times New Roman" w:hAnsi="Times New Roman" w:cs="Times New Roman"/>
                    <w:sz w:val="24"/>
                    <w:szCs w:val="24"/>
                  </w:rPr>
                </w:rPrChange>
              </w:rPr>
            </w:pPr>
            <w:ins w:id="46" w:author="Richard Wen" w:date="2024-11-11T17:34:00Z" w16du:dateUtc="2024-11-11T22:34:00Z">
              <w:r w:rsidRPr="00575637">
                <w:rPr>
                  <w:rFonts w:ascii="Times New Roman" w:eastAsia="Times New Roman" w:hAnsi="Times New Roman" w:cs="Times New Roman"/>
                  <w:b/>
                  <w:bCs/>
                  <w:rPrChange w:id="47" w:author="Richard Wen" w:date="2024-11-11T17:47:00Z" w16du:dateUtc="2024-11-11T22:47:00Z">
                    <w:rPr>
                      <w:rFonts w:ascii="Times New Roman" w:eastAsia="Times New Roman" w:hAnsi="Times New Roman" w:cs="Times New Roman"/>
                      <w:sz w:val="24"/>
                      <w:szCs w:val="24"/>
                    </w:rPr>
                  </w:rPrChange>
                </w:rPr>
                <w:t>Downloaded</w:t>
              </w:r>
            </w:ins>
          </w:p>
        </w:tc>
        <w:tc>
          <w:tcPr>
            <w:tcW w:w="1275" w:type="dxa"/>
            <w:tcBorders>
              <w:top w:val="single" w:sz="4" w:space="0" w:color="auto"/>
              <w:bottom w:val="single" w:sz="4" w:space="0" w:color="auto"/>
            </w:tcBorders>
            <w:shd w:val="clear" w:color="auto" w:fill="auto"/>
            <w:tcMar>
              <w:top w:w="85" w:type="dxa"/>
              <w:left w:w="85" w:type="dxa"/>
              <w:bottom w:w="85" w:type="dxa"/>
              <w:right w:w="85" w:type="dxa"/>
            </w:tcMar>
            <w:tcPrChange w:id="48" w:author="Richard Wen" w:date="2024-11-11T17:43:00Z" w16du:dateUtc="2024-11-11T22:43:00Z">
              <w:tcPr>
                <w:tcW w:w="1791" w:type="dxa"/>
                <w:gridSpan w:val="2"/>
                <w:tcBorders>
                  <w:top w:val="single" w:sz="4" w:space="0" w:color="auto"/>
                  <w:bottom w:val="single" w:sz="4" w:space="0" w:color="auto"/>
                </w:tcBorders>
                <w:shd w:val="clear" w:color="auto" w:fill="auto"/>
                <w:tcMar>
                  <w:top w:w="85" w:type="dxa"/>
                  <w:left w:w="85" w:type="dxa"/>
                  <w:bottom w:w="85" w:type="dxa"/>
                  <w:right w:w="85" w:type="dxa"/>
                </w:tcMar>
              </w:tcPr>
            </w:tcPrChange>
          </w:tcPr>
          <w:p w14:paraId="378F65E8" w14:textId="213BBAC6" w:rsidR="0002011F" w:rsidRPr="00575637" w:rsidRDefault="0002011F" w:rsidP="00F2370A">
            <w:pPr>
              <w:spacing w:line="276" w:lineRule="auto"/>
              <w:rPr>
                <w:ins w:id="49" w:author="Richard Wen" w:date="2024-11-11T17:24:00Z" w16du:dateUtc="2024-11-11T22:24:00Z"/>
                <w:rFonts w:ascii="Times New Roman" w:eastAsia="Times New Roman" w:hAnsi="Times New Roman" w:cs="Times New Roman"/>
                <w:b/>
                <w:bCs/>
                <w:rPrChange w:id="50" w:author="Richard Wen" w:date="2024-11-11T17:47:00Z" w16du:dateUtc="2024-11-11T22:47:00Z">
                  <w:rPr>
                    <w:ins w:id="51" w:author="Richard Wen" w:date="2024-11-11T17:24:00Z" w16du:dateUtc="2024-11-11T22:24:00Z"/>
                    <w:rFonts w:ascii="Times New Roman" w:eastAsia="Times New Roman" w:hAnsi="Times New Roman" w:cs="Times New Roman"/>
                    <w:sz w:val="24"/>
                    <w:szCs w:val="24"/>
                  </w:rPr>
                </w:rPrChange>
              </w:rPr>
              <w:pPrChange w:id="52" w:author="Richard Wen" w:date="2024-11-11T17:46:00Z" w16du:dateUtc="2024-11-11T22:46:00Z">
                <w:pPr>
                  <w:spacing w:line="480" w:lineRule="auto"/>
                </w:pPr>
              </w:pPrChange>
            </w:pPr>
            <w:ins w:id="53" w:author="Richard Wen" w:date="2024-11-11T17:32:00Z" w16du:dateUtc="2024-11-11T22:32:00Z">
              <w:r w:rsidRPr="00575637">
                <w:rPr>
                  <w:rFonts w:ascii="Times New Roman" w:eastAsia="Times New Roman" w:hAnsi="Times New Roman" w:cs="Times New Roman"/>
                  <w:b/>
                  <w:bCs/>
                  <w:rPrChange w:id="54" w:author="Richard Wen" w:date="2024-11-11T17:47:00Z" w16du:dateUtc="2024-11-11T22:47:00Z">
                    <w:rPr>
                      <w:rFonts w:ascii="Times New Roman" w:eastAsia="Times New Roman" w:hAnsi="Times New Roman" w:cs="Times New Roman"/>
                      <w:sz w:val="24"/>
                      <w:szCs w:val="24"/>
                    </w:rPr>
                  </w:rPrChange>
                </w:rPr>
                <w:t>Years</w:t>
              </w:r>
            </w:ins>
          </w:p>
        </w:tc>
        <w:tc>
          <w:tcPr>
            <w:tcW w:w="1276" w:type="dxa"/>
            <w:tcBorders>
              <w:top w:val="single" w:sz="4" w:space="0" w:color="auto"/>
              <w:bottom w:val="single" w:sz="4" w:space="0" w:color="auto"/>
            </w:tcBorders>
            <w:shd w:val="clear" w:color="auto" w:fill="auto"/>
            <w:tcMar>
              <w:top w:w="85" w:type="dxa"/>
              <w:left w:w="85" w:type="dxa"/>
              <w:bottom w:w="85" w:type="dxa"/>
              <w:right w:w="85" w:type="dxa"/>
            </w:tcMar>
            <w:tcPrChange w:id="55" w:author="Richard Wen" w:date="2024-11-11T17:43:00Z" w16du:dateUtc="2024-11-11T22:43:00Z">
              <w:tcPr>
                <w:tcW w:w="779" w:type="dxa"/>
                <w:gridSpan w:val="2"/>
                <w:tcBorders>
                  <w:top w:val="single" w:sz="4" w:space="0" w:color="auto"/>
                  <w:bottom w:val="single" w:sz="4" w:space="0" w:color="auto"/>
                </w:tcBorders>
                <w:shd w:val="clear" w:color="auto" w:fill="auto"/>
                <w:tcMar>
                  <w:top w:w="85" w:type="dxa"/>
                  <w:left w:w="85" w:type="dxa"/>
                  <w:bottom w:w="85" w:type="dxa"/>
                  <w:right w:w="85" w:type="dxa"/>
                </w:tcMar>
              </w:tcPr>
            </w:tcPrChange>
          </w:tcPr>
          <w:p w14:paraId="290ED683" w14:textId="1FF72B69" w:rsidR="00027E91" w:rsidRPr="00575637" w:rsidRDefault="00027E91" w:rsidP="00F2370A">
            <w:pPr>
              <w:spacing w:line="276" w:lineRule="auto"/>
              <w:rPr>
                <w:ins w:id="56" w:author="Richard Wen" w:date="2024-11-11T17:35:00Z" w16du:dateUtc="2024-11-11T22:35:00Z"/>
                <w:rFonts w:ascii="Times New Roman" w:eastAsia="Times New Roman" w:hAnsi="Times New Roman" w:cs="Times New Roman"/>
                <w:b/>
                <w:bCs/>
                <w:rPrChange w:id="57" w:author="Richard Wen" w:date="2024-11-11T17:47:00Z" w16du:dateUtc="2024-11-11T22:47:00Z">
                  <w:rPr>
                    <w:ins w:id="58" w:author="Richard Wen" w:date="2024-11-11T17:35:00Z" w16du:dateUtc="2024-11-11T22:35:00Z"/>
                    <w:rFonts w:ascii="Times New Roman" w:eastAsia="Times New Roman" w:hAnsi="Times New Roman" w:cs="Times New Roman"/>
                    <w:sz w:val="24"/>
                    <w:szCs w:val="24"/>
                  </w:rPr>
                </w:rPrChange>
              </w:rPr>
            </w:pPr>
            <w:ins w:id="59" w:author="Richard Wen" w:date="2024-11-11T17:35:00Z" w16du:dateUtc="2024-11-11T22:35:00Z">
              <w:r w:rsidRPr="00575637">
                <w:rPr>
                  <w:rFonts w:ascii="Times New Roman" w:eastAsia="Times New Roman" w:hAnsi="Times New Roman" w:cs="Times New Roman"/>
                  <w:b/>
                  <w:bCs/>
                  <w:rPrChange w:id="60" w:author="Richard Wen" w:date="2024-11-11T17:47:00Z" w16du:dateUtc="2024-11-11T22:47:00Z">
                    <w:rPr>
                      <w:rFonts w:ascii="Times New Roman" w:eastAsia="Times New Roman" w:hAnsi="Times New Roman" w:cs="Times New Roman"/>
                      <w:sz w:val="24"/>
                      <w:szCs w:val="24"/>
                    </w:rPr>
                  </w:rPrChange>
                </w:rPr>
                <w:t>Total</w:t>
              </w:r>
            </w:ins>
          </w:p>
          <w:p w14:paraId="13454130" w14:textId="1C880404" w:rsidR="0002011F" w:rsidRPr="00575637" w:rsidRDefault="0002011F" w:rsidP="00F2370A">
            <w:pPr>
              <w:spacing w:line="276" w:lineRule="auto"/>
              <w:rPr>
                <w:ins w:id="61" w:author="Richard Wen" w:date="2024-11-11T17:24:00Z" w16du:dateUtc="2024-11-11T22:24:00Z"/>
                <w:rFonts w:ascii="Times New Roman" w:eastAsia="Times New Roman" w:hAnsi="Times New Roman" w:cs="Times New Roman"/>
                <w:b/>
                <w:bCs/>
                <w:rPrChange w:id="62" w:author="Richard Wen" w:date="2024-11-11T17:47:00Z" w16du:dateUtc="2024-11-11T22:47:00Z">
                  <w:rPr>
                    <w:ins w:id="63" w:author="Richard Wen" w:date="2024-11-11T17:24:00Z" w16du:dateUtc="2024-11-11T22:24:00Z"/>
                    <w:rFonts w:ascii="Times New Roman" w:eastAsia="Times New Roman" w:hAnsi="Times New Roman" w:cs="Times New Roman"/>
                    <w:sz w:val="24"/>
                    <w:szCs w:val="24"/>
                  </w:rPr>
                </w:rPrChange>
              </w:rPr>
              <w:pPrChange w:id="64" w:author="Richard Wen" w:date="2024-11-11T17:46:00Z" w16du:dateUtc="2024-11-11T22:46:00Z">
                <w:pPr>
                  <w:spacing w:line="480" w:lineRule="auto"/>
                </w:pPr>
              </w:pPrChange>
            </w:pPr>
            <w:ins w:id="65" w:author="Richard Wen" w:date="2024-11-11T17:32:00Z" w16du:dateUtc="2024-11-11T22:32:00Z">
              <w:r w:rsidRPr="00575637">
                <w:rPr>
                  <w:rFonts w:ascii="Times New Roman" w:eastAsia="Times New Roman" w:hAnsi="Times New Roman" w:cs="Times New Roman"/>
                  <w:b/>
                  <w:bCs/>
                  <w:rPrChange w:id="66" w:author="Richard Wen" w:date="2024-11-11T17:47:00Z" w16du:dateUtc="2024-11-11T22:47:00Z">
                    <w:rPr>
                      <w:rFonts w:ascii="Times New Roman" w:eastAsia="Times New Roman" w:hAnsi="Times New Roman" w:cs="Times New Roman"/>
                      <w:sz w:val="24"/>
                      <w:szCs w:val="24"/>
                    </w:rPr>
                  </w:rPrChange>
                </w:rPr>
                <w:t>Length</w:t>
              </w:r>
            </w:ins>
          </w:p>
        </w:tc>
        <w:tc>
          <w:tcPr>
            <w:tcW w:w="1280" w:type="dxa"/>
            <w:tcBorders>
              <w:top w:val="single" w:sz="4" w:space="0" w:color="auto"/>
              <w:bottom w:val="single" w:sz="4" w:space="0" w:color="auto"/>
            </w:tcBorders>
            <w:tcMar>
              <w:top w:w="85" w:type="dxa"/>
              <w:left w:w="85" w:type="dxa"/>
              <w:bottom w:w="85" w:type="dxa"/>
              <w:right w:w="85" w:type="dxa"/>
            </w:tcMar>
            <w:tcPrChange w:id="67" w:author="Richard Wen" w:date="2024-11-11T17:43:00Z" w16du:dateUtc="2024-11-11T22:43:00Z">
              <w:tcPr>
                <w:tcW w:w="978" w:type="dxa"/>
                <w:tcBorders>
                  <w:top w:val="single" w:sz="4" w:space="0" w:color="auto"/>
                  <w:bottom w:val="single" w:sz="4" w:space="0" w:color="auto"/>
                </w:tcBorders>
                <w:tcMar>
                  <w:top w:w="85" w:type="dxa"/>
                  <w:left w:w="85" w:type="dxa"/>
                  <w:bottom w:w="85" w:type="dxa"/>
                  <w:right w:w="85" w:type="dxa"/>
                </w:tcMar>
              </w:tcPr>
            </w:tcPrChange>
          </w:tcPr>
          <w:p w14:paraId="14D30266" w14:textId="12B6F7BE" w:rsidR="0002011F" w:rsidRPr="00575637" w:rsidRDefault="00027E91" w:rsidP="00F2370A">
            <w:pPr>
              <w:spacing w:line="276" w:lineRule="auto"/>
              <w:rPr>
                <w:ins w:id="68" w:author="Richard Wen" w:date="2024-11-11T17:32:00Z" w16du:dateUtc="2024-11-11T22:32:00Z"/>
                <w:rFonts w:ascii="Times New Roman" w:eastAsia="Times New Roman" w:hAnsi="Times New Roman" w:cs="Times New Roman"/>
                <w:b/>
                <w:bCs/>
                <w:rPrChange w:id="69" w:author="Richard Wen" w:date="2024-11-11T17:47:00Z" w16du:dateUtc="2024-11-11T22:47:00Z">
                  <w:rPr>
                    <w:ins w:id="70" w:author="Richard Wen" w:date="2024-11-11T17:32:00Z" w16du:dateUtc="2024-11-11T22:32:00Z"/>
                    <w:rFonts w:ascii="Times New Roman" w:eastAsia="Times New Roman" w:hAnsi="Times New Roman" w:cs="Times New Roman"/>
                    <w:sz w:val="24"/>
                    <w:szCs w:val="24"/>
                  </w:rPr>
                </w:rPrChange>
              </w:rPr>
              <w:pPrChange w:id="71" w:author="Richard Wen" w:date="2024-11-11T17:46:00Z" w16du:dateUtc="2024-11-11T22:46:00Z">
                <w:pPr>
                  <w:spacing w:line="480" w:lineRule="auto"/>
                </w:pPr>
              </w:pPrChange>
            </w:pPr>
            <w:ins w:id="72" w:author="Richard Wen" w:date="2024-11-11T17:35:00Z" w16du:dateUtc="2024-11-11T22:35:00Z">
              <w:r w:rsidRPr="00575637">
                <w:rPr>
                  <w:rFonts w:ascii="Times New Roman" w:eastAsia="Times New Roman" w:hAnsi="Times New Roman" w:cs="Times New Roman"/>
                  <w:b/>
                  <w:bCs/>
                  <w:rPrChange w:id="73" w:author="Richard Wen" w:date="2024-11-11T17:47:00Z" w16du:dateUtc="2024-11-11T22:47:00Z">
                    <w:rPr>
                      <w:rFonts w:ascii="Times New Roman" w:eastAsia="Times New Roman" w:hAnsi="Times New Roman" w:cs="Times New Roman"/>
                      <w:sz w:val="24"/>
                      <w:szCs w:val="24"/>
                    </w:rPr>
                  </w:rPrChange>
                </w:rPr>
                <w:t xml:space="preserve">Total </w:t>
              </w:r>
            </w:ins>
            <w:ins w:id="74" w:author="Richard Wen" w:date="2024-11-11T17:34:00Z" w16du:dateUtc="2024-11-11T22:34:00Z">
              <w:r w:rsidR="0002011F" w:rsidRPr="00575637">
                <w:rPr>
                  <w:rFonts w:ascii="Times New Roman" w:eastAsia="Times New Roman" w:hAnsi="Times New Roman" w:cs="Times New Roman"/>
                  <w:b/>
                  <w:bCs/>
                  <w:rPrChange w:id="75" w:author="Richard Wen" w:date="2024-11-11T17:47:00Z" w16du:dateUtc="2024-11-11T22:47:00Z">
                    <w:rPr>
                      <w:rFonts w:ascii="Times New Roman" w:eastAsia="Times New Roman" w:hAnsi="Times New Roman" w:cs="Times New Roman"/>
                      <w:sz w:val="24"/>
                      <w:szCs w:val="24"/>
                    </w:rPr>
                  </w:rPrChange>
                </w:rPr>
                <w:t xml:space="preserve">Road </w:t>
              </w:r>
            </w:ins>
            <w:ins w:id="76" w:author="Richard Wen" w:date="2024-11-11T17:33:00Z" w16du:dateUtc="2024-11-11T22:33:00Z">
              <w:r w:rsidR="0002011F" w:rsidRPr="00575637">
                <w:rPr>
                  <w:rFonts w:ascii="Times New Roman" w:eastAsia="Times New Roman" w:hAnsi="Times New Roman" w:cs="Times New Roman"/>
                  <w:b/>
                  <w:bCs/>
                  <w:rPrChange w:id="77" w:author="Richard Wen" w:date="2024-11-11T17:47:00Z" w16du:dateUtc="2024-11-11T22:47:00Z">
                    <w:rPr>
                      <w:rFonts w:ascii="Times New Roman" w:eastAsia="Times New Roman" w:hAnsi="Times New Roman" w:cs="Times New Roman"/>
                      <w:sz w:val="24"/>
                      <w:szCs w:val="24"/>
                    </w:rPr>
                  </w:rPrChange>
                </w:rPr>
                <w:t>Segments</w:t>
              </w:r>
            </w:ins>
          </w:p>
        </w:tc>
      </w:tr>
      <w:tr w:rsidR="00ED1C98" w:rsidRPr="00575637" w14:paraId="0BD1F985" w14:textId="77777777" w:rsidTr="00ED1C98">
        <w:trPr>
          <w:ins w:id="78" w:author="Richard Wen" w:date="2024-11-11T17:24:00Z" w16du:dateUtc="2024-11-11T22:24:00Z"/>
        </w:trPr>
        <w:tc>
          <w:tcPr>
            <w:tcW w:w="1276" w:type="dxa"/>
            <w:tcBorders>
              <w:top w:val="single" w:sz="4" w:space="0" w:color="auto"/>
              <w:bottom w:val="nil"/>
            </w:tcBorders>
            <w:shd w:val="clear" w:color="auto" w:fill="auto"/>
            <w:tcMar>
              <w:top w:w="85" w:type="dxa"/>
              <w:left w:w="85" w:type="dxa"/>
              <w:bottom w:w="85" w:type="dxa"/>
              <w:right w:w="85" w:type="dxa"/>
            </w:tcMar>
            <w:tcPrChange w:id="79" w:author="Richard Wen" w:date="2024-11-11T17:43:00Z" w16du:dateUtc="2024-11-11T22:43:00Z">
              <w:tcPr>
                <w:tcW w:w="1276" w:type="dxa"/>
                <w:tcBorders>
                  <w:top w:val="single" w:sz="4" w:space="0" w:color="auto"/>
                  <w:bottom w:val="nil"/>
                </w:tcBorders>
                <w:shd w:val="clear" w:color="auto" w:fill="auto"/>
                <w:tcMar>
                  <w:top w:w="85" w:type="dxa"/>
                  <w:left w:w="85" w:type="dxa"/>
                  <w:bottom w:w="85" w:type="dxa"/>
                  <w:right w:w="85" w:type="dxa"/>
                </w:tcMar>
              </w:tcPr>
            </w:tcPrChange>
          </w:tcPr>
          <w:p w14:paraId="26A19F8D" w14:textId="2D9ADBDF" w:rsidR="0002011F" w:rsidRPr="00575637" w:rsidRDefault="0002011F" w:rsidP="00F2370A">
            <w:pPr>
              <w:spacing w:line="276" w:lineRule="auto"/>
              <w:rPr>
                <w:ins w:id="80" w:author="Richard Wen" w:date="2024-11-11T17:24:00Z" w16du:dateUtc="2024-11-11T22:24:00Z"/>
                <w:rFonts w:ascii="Times New Roman" w:eastAsia="Times New Roman" w:hAnsi="Times New Roman" w:cs="Times New Roman"/>
                <w:rPrChange w:id="81" w:author="Richard Wen" w:date="2024-11-11T17:47:00Z" w16du:dateUtc="2024-11-11T22:47:00Z">
                  <w:rPr>
                    <w:ins w:id="82" w:author="Richard Wen" w:date="2024-11-11T17:24:00Z" w16du:dateUtc="2024-11-11T22:24:00Z"/>
                    <w:rFonts w:ascii="Times New Roman" w:eastAsia="Times New Roman" w:hAnsi="Times New Roman" w:cs="Times New Roman"/>
                    <w:sz w:val="24"/>
                    <w:szCs w:val="24"/>
                  </w:rPr>
                </w:rPrChange>
              </w:rPr>
              <w:pPrChange w:id="83" w:author="Richard Wen" w:date="2024-11-11T17:46:00Z" w16du:dateUtc="2024-11-11T22:46:00Z">
                <w:pPr>
                  <w:spacing w:line="480" w:lineRule="auto"/>
                </w:pPr>
              </w:pPrChange>
            </w:pPr>
            <w:ins w:id="84" w:author="Richard Wen" w:date="2024-11-11T17:33:00Z" w16du:dateUtc="2024-11-11T22:33:00Z">
              <w:r w:rsidRPr="00575637">
                <w:rPr>
                  <w:rFonts w:ascii="Times New Roman" w:eastAsia="Times New Roman" w:hAnsi="Times New Roman" w:cs="Times New Roman"/>
                  <w:rPrChange w:id="85" w:author="Richard Wen" w:date="2024-11-11T17:47:00Z" w16du:dateUtc="2024-11-11T22:47:00Z">
                    <w:rPr>
                      <w:rFonts w:ascii="Times New Roman" w:eastAsia="Times New Roman" w:hAnsi="Times New Roman" w:cs="Times New Roman"/>
                      <w:sz w:val="24"/>
                      <w:szCs w:val="24"/>
                    </w:rPr>
                  </w:rPrChange>
                </w:rPr>
                <w:t>Vancouver</w:t>
              </w:r>
            </w:ins>
          </w:p>
        </w:tc>
        <w:tc>
          <w:tcPr>
            <w:tcW w:w="2835" w:type="dxa"/>
            <w:tcBorders>
              <w:top w:val="single" w:sz="4" w:space="0" w:color="auto"/>
              <w:bottom w:val="nil"/>
            </w:tcBorders>
            <w:shd w:val="clear" w:color="auto" w:fill="auto"/>
            <w:tcMar>
              <w:top w:w="85" w:type="dxa"/>
              <w:left w:w="85" w:type="dxa"/>
              <w:bottom w:w="85" w:type="dxa"/>
              <w:right w:w="85" w:type="dxa"/>
            </w:tcMar>
            <w:tcPrChange w:id="86" w:author="Richard Wen" w:date="2024-11-11T17:43:00Z" w16du:dateUtc="2024-11-11T22:43:00Z">
              <w:tcPr>
                <w:tcW w:w="2835" w:type="dxa"/>
                <w:tcBorders>
                  <w:top w:val="single" w:sz="4" w:space="0" w:color="auto"/>
                  <w:bottom w:val="nil"/>
                </w:tcBorders>
                <w:shd w:val="clear" w:color="auto" w:fill="auto"/>
                <w:tcMar>
                  <w:top w:w="85" w:type="dxa"/>
                  <w:left w:w="85" w:type="dxa"/>
                  <w:bottom w:w="85" w:type="dxa"/>
                  <w:right w:w="85" w:type="dxa"/>
                </w:tcMar>
              </w:tcPr>
            </w:tcPrChange>
          </w:tcPr>
          <w:p w14:paraId="2172B97E" w14:textId="29A2679F" w:rsidR="00ED1C98" w:rsidRPr="00575637" w:rsidRDefault="00ED1C98" w:rsidP="00110451">
            <w:pPr>
              <w:spacing w:line="276" w:lineRule="auto"/>
              <w:rPr>
                <w:ins w:id="87" w:author="Richard Wen" w:date="2024-11-11T17:24:00Z" w16du:dateUtc="2024-11-11T22:24:00Z"/>
                <w:rFonts w:ascii="Times New Roman" w:eastAsia="Times New Roman" w:hAnsi="Times New Roman" w:cs="Times New Roman"/>
                <w:rPrChange w:id="88" w:author="Richard Wen" w:date="2024-11-11T17:47:00Z" w16du:dateUtc="2024-11-11T22:47:00Z">
                  <w:rPr>
                    <w:ins w:id="89" w:author="Richard Wen" w:date="2024-11-11T17:24:00Z" w16du:dateUtc="2024-11-11T22:24:00Z"/>
                    <w:rFonts w:ascii="Times New Roman" w:eastAsia="Times New Roman" w:hAnsi="Times New Roman" w:cs="Times New Roman"/>
                    <w:sz w:val="24"/>
                    <w:szCs w:val="24"/>
                  </w:rPr>
                </w:rPrChange>
              </w:rPr>
              <w:pPrChange w:id="90" w:author="Richard Wen" w:date="2024-11-11T17:32:00Z" w16du:dateUtc="2024-11-11T22:32:00Z">
                <w:pPr>
                  <w:spacing w:line="480" w:lineRule="auto"/>
                </w:pPr>
              </w:pPrChange>
            </w:pPr>
            <w:ins w:id="91" w:author="Richard Wen" w:date="2024-11-11T17:42:00Z" w16du:dateUtc="2024-11-11T22:42:00Z">
              <w:r w:rsidRPr="00575637">
                <w:rPr>
                  <w:rFonts w:ascii="Times New Roman" w:eastAsia="Times New Roman" w:hAnsi="Times New Roman" w:cs="Times New Roman"/>
                </w:rPr>
                <w:fldChar w:fldCharType="begin"/>
              </w:r>
              <w:r w:rsidRPr="00575637">
                <w:rPr>
                  <w:rFonts w:ascii="Times New Roman" w:eastAsia="Times New Roman" w:hAnsi="Times New Roman" w:cs="Times New Roman"/>
                </w:rPr>
                <w:instrText>HYPERLINK "</w:instrText>
              </w:r>
              <w:r w:rsidRPr="00575637">
                <w:rPr>
                  <w:rFonts w:ascii="Times New Roman" w:eastAsia="Times New Roman" w:hAnsi="Times New Roman" w:cs="Times New Roman"/>
                </w:rPr>
                <w:instrText>https://opendata.vancouver.ca/explore/dataset/bikeways</w:instrText>
              </w:r>
              <w:r w:rsidRPr="00575637">
                <w:rPr>
                  <w:rFonts w:ascii="Times New Roman" w:eastAsia="Times New Roman" w:hAnsi="Times New Roman" w:cs="Times New Roman"/>
                </w:rPr>
                <w:instrText>"</w:instrText>
              </w:r>
              <w:r w:rsidRPr="00575637">
                <w:rPr>
                  <w:rFonts w:ascii="Times New Roman" w:eastAsia="Times New Roman" w:hAnsi="Times New Roman" w:cs="Times New Roman"/>
                </w:rPr>
                <w:fldChar w:fldCharType="separate"/>
              </w:r>
              <w:r w:rsidRPr="00575637">
                <w:rPr>
                  <w:rStyle w:val="Hyperlink"/>
                  <w:rFonts w:ascii="Times New Roman" w:eastAsia="Times New Roman" w:hAnsi="Times New Roman" w:cs="Times New Roman"/>
                </w:rPr>
                <w:t>https://opendata.vancouver.ca/explore/dataset/bikeways</w:t>
              </w:r>
              <w:r w:rsidRPr="00575637">
                <w:rPr>
                  <w:rFonts w:ascii="Times New Roman" w:eastAsia="Times New Roman" w:hAnsi="Times New Roman" w:cs="Times New Roman"/>
                </w:rPr>
                <w:fldChar w:fldCharType="end"/>
              </w:r>
            </w:ins>
          </w:p>
        </w:tc>
        <w:tc>
          <w:tcPr>
            <w:tcW w:w="1418" w:type="dxa"/>
            <w:tcBorders>
              <w:top w:val="single" w:sz="4" w:space="0" w:color="auto"/>
              <w:bottom w:val="nil"/>
            </w:tcBorders>
            <w:tcPrChange w:id="92" w:author="Richard Wen" w:date="2024-11-11T17:43:00Z" w16du:dateUtc="2024-11-11T22:43:00Z">
              <w:tcPr>
                <w:tcW w:w="1701" w:type="dxa"/>
                <w:gridSpan w:val="2"/>
                <w:tcBorders>
                  <w:top w:val="single" w:sz="4" w:space="0" w:color="auto"/>
                  <w:bottom w:val="nil"/>
                </w:tcBorders>
              </w:tcPr>
            </w:tcPrChange>
          </w:tcPr>
          <w:p w14:paraId="3C5EBC92" w14:textId="73710B2E" w:rsidR="0002011F" w:rsidRPr="00575637" w:rsidRDefault="001E3E1C" w:rsidP="00110451">
            <w:pPr>
              <w:spacing w:line="276" w:lineRule="auto"/>
              <w:rPr>
                <w:ins w:id="93" w:author="Richard Wen" w:date="2024-11-11T17:34:00Z" w16du:dateUtc="2024-11-11T22:34:00Z"/>
                <w:rFonts w:ascii="Times New Roman" w:eastAsia="Times New Roman" w:hAnsi="Times New Roman" w:cs="Times New Roman"/>
                <w:rPrChange w:id="94" w:author="Richard Wen" w:date="2024-11-11T17:47:00Z" w16du:dateUtc="2024-11-11T22:47:00Z">
                  <w:rPr>
                    <w:ins w:id="95" w:author="Richard Wen" w:date="2024-11-11T17:34:00Z" w16du:dateUtc="2024-11-11T22:34:00Z"/>
                    <w:rFonts w:ascii="Times New Roman" w:eastAsia="Times New Roman" w:hAnsi="Times New Roman" w:cs="Times New Roman"/>
                    <w:sz w:val="24"/>
                    <w:szCs w:val="24"/>
                  </w:rPr>
                </w:rPrChange>
              </w:rPr>
            </w:pPr>
            <w:ins w:id="96" w:author="Richard Wen" w:date="2024-11-11T17:35:00Z" w16du:dateUtc="2024-11-11T22:35:00Z">
              <w:r w:rsidRPr="00575637">
                <w:rPr>
                  <w:rFonts w:ascii="Times New Roman" w:eastAsia="Times New Roman" w:hAnsi="Times New Roman" w:cs="Times New Roman"/>
                  <w:rPrChange w:id="97" w:author="Richard Wen" w:date="2024-11-11T17:47:00Z" w16du:dateUtc="2024-11-11T22:47:00Z">
                    <w:rPr>
                      <w:rFonts w:ascii="Times New Roman" w:eastAsia="Times New Roman" w:hAnsi="Times New Roman" w:cs="Times New Roman"/>
                      <w:sz w:val="24"/>
                      <w:szCs w:val="24"/>
                    </w:rPr>
                  </w:rPrChange>
                </w:rPr>
                <w:t>January 2023</w:t>
              </w:r>
            </w:ins>
          </w:p>
        </w:tc>
        <w:tc>
          <w:tcPr>
            <w:tcW w:w="1275" w:type="dxa"/>
            <w:tcBorders>
              <w:top w:val="single" w:sz="4" w:space="0" w:color="auto"/>
              <w:bottom w:val="nil"/>
            </w:tcBorders>
            <w:shd w:val="clear" w:color="auto" w:fill="auto"/>
            <w:tcMar>
              <w:top w:w="85" w:type="dxa"/>
              <w:left w:w="85" w:type="dxa"/>
              <w:bottom w:w="85" w:type="dxa"/>
              <w:right w:w="85" w:type="dxa"/>
            </w:tcMar>
            <w:tcPrChange w:id="98" w:author="Richard Wen" w:date="2024-11-11T17:43:00Z" w16du:dateUtc="2024-11-11T22:43:00Z">
              <w:tcPr>
                <w:tcW w:w="1791" w:type="dxa"/>
                <w:gridSpan w:val="2"/>
                <w:tcBorders>
                  <w:top w:val="single" w:sz="4" w:space="0" w:color="auto"/>
                  <w:bottom w:val="nil"/>
                </w:tcBorders>
                <w:shd w:val="clear" w:color="auto" w:fill="auto"/>
                <w:tcMar>
                  <w:top w:w="85" w:type="dxa"/>
                  <w:left w:w="85" w:type="dxa"/>
                  <w:bottom w:w="85" w:type="dxa"/>
                  <w:right w:w="85" w:type="dxa"/>
                </w:tcMar>
              </w:tcPr>
            </w:tcPrChange>
          </w:tcPr>
          <w:p w14:paraId="4942E55F" w14:textId="3C2D994C" w:rsidR="0002011F" w:rsidRPr="00575637" w:rsidRDefault="0002011F" w:rsidP="00110451">
            <w:pPr>
              <w:spacing w:line="276" w:lineRule="auto"/>
              <w:rPr>
                <w:ins w:id="99" w:author="Richard Wen" w:date="2024-11-11T17:24:00Z" w16du:dateUtc="2024-11-11T22:24:00Z"/>
                <w:rFonts w:ascii="Times New Roman" w:eastAsia="Times New Roman" w:hAnsi="Times New Roman" w:cs="Times New Roman"/>
                <w:rPrChange w:id="100" w:author="Richard Wen" w:date="2024-11-11T17:47:00Z" w16du:dateUtc="2024-11-11T22:47:00Z">
                  <w:rPr>
                    <w:ins w:id="101" w:author="Richard Wen" w:date="2024-11-11T17:24:00Z" w16du:dateUtc="2024-11-11T22:24:00Z"/>
                    <w:rFonts w:ascii="Times New Roman" w:eastAsia="Times New Roman" w:hAnsi="Times New Roman" w:cs="Times New Roman"/>
                    <w:sz w:val="24"/>
                    <w:szCs w:val="24"/>
                  </w:rPr>
                </w:rPrChange>
              </w:rPr>
              <w:pPrChange w:id="102" w:author="Richard Wen" w:date="2024-11-11T17:32:00Z" w16du:dateUtc="2024-11-11T22:32:00Z">
                <w:pPr>
                  <w:spacing w:line="480" w:lineRule="auto"/>
                </w:pPr>
              </w:pPrChange>
            </w:pPr>
            <w:ins w:id="103" w:author="Richard Wen" w:date="2024-11-11T17:33:00Z" w16du:dateUtc="2024-11-11T22:33:00Z">
              <w:r w:rsidRPr="00575637">
                <w:rPr>
                  <w:rFonts w:ascii="Times New Roman" w:eastAsia="Times New Roman" w:hAnsi="Times New Roman" w:cs="Times New Roman"/>
                  <w:rPrChange w:id="104" w:author="Richard Wen" w:date="2024-11-11T17:47:00Z" w16du:dateUtc="2024-11-11T22:47:00Z">
                    <w:rPr>
                      <w:rFonts w:ascii="Times New Roman" w:eastAsia="Times New Roman" w:hAnsi="Times New Roman" w:cs="Times New Roman"/>
                      <w:sz w:val="24"/>
                      <w:szCs w:val="24"/>
                    </w:rPr>
                  </w:rPrChange>
                </w:rPr>
                <w:t>1984-2022</w:t>
              </w:r>
            </w:ins>
          </w:p>
        </w:tc>
        <w:tc>
          <w:tcPr>
            <w:tcW w:w="1276" w:type="dxa"/>
            <w:tcBorders>
              <w:top w:val="single" w:sz="4" w:space="0" w:color="auto"/>
              <w:bottom w:val="nil"/>
            </w:tcBorders>
            <w:shd w:val="clear" w:color="auto" w:fill="auto"/>
            <w:tcMar>
              <w:top w:w="85" w:type="dxa"/>
              <w:left w:w="85" w:type="dxa"/>
              <w:bottom w:w="85" w:type="dxa"/>
              <w:right w:w="85" w:type="dxa"/>
            </w:tcMar>
            <w:tcPrChange w:id="105" w:author="Richard Wen" w:date="2024-11-11T17:43:00Z" w16du:dateUtc="2024-11-11T22:43:00Z">
              <w:tcPr>
                <w:tcW w:w="779" w:type="dxa"/>
                <w:gridSpan w:val="2"/>
                <w:tcBorders>
                  <w:top w:val="single" w:sz="4" w:space="0" w:color="auto"/>
                  <w:bottom w:val="nil"/>
                </w:tcBorders>
                <w:shd w:val="clear" w:color="auto" w:fill="auto"/>
                <w:tcMar>
                  <w:top w:w="85" w:type="dxa"/>
                  <w:left w:w="85" w:type="dxa"/>
                  <w:bottom w:w="85" w:type="dxa"/>
                  <w:right w:w="85" w:type="dxa"/>
                </w:tcMar>
              </w:tcPr>
            </w:tcPrChange>
          </w:tcPr>
          <w:p w14:paraId="26665C1C" w14:textId="786E8357" w:rsidR="0002011F" w:rsidRPr="00575637" w:rsidRDefault="00CA11CC" w:rsidP="00110451">
            <w:pPr>
              <w:spacing w:line="276" w:lineRule="auto"/>
              <w:rPr>
                <w:ins w:id="106" w:author="Richard Wen" w:date="2024-11-11T17:24:00Z" w16du:dateUtc="2024-11-11T22:24:00Z"/>
                <w:rFonts w:ascii="Times New Roman" w:eastAsia="Times New Roman" w:hAnsi="Times New Roman" w:cs="Times New Roman"/>
                <w:rPrChange w:id="107" w:author="Richard Wen" w:date="2024-11-11T17:47:00Z" w16du:dateUtc="2024-11-11T22:47:00Z">
                  <w:rPr>
                    <w:ins w:id="108" w:author="Richard Wen" w:date="2024-11-11T17:24:00Z" w16du:dateUtc="2024-11-11T22:24:00Z"/>
                    <w:rFonts w:ascii="Times New Roman" w:eastAsia="Times New Roman" w:hAnsi="Times New Roman" w:cs="Times New Roman"/>
                    <w:sz w:val="24"/>
                    <w:szCs w:val="24"/>
                  </w:rPr>
                </w:rPrChange>
              </w:rPr>
              <w:pPrChange w:id="109" w:author="Richard Wen" w:date="2024-11-11T17:32:00Z" w16du:dateUtc="2024-11-11T22:32:00Z">
                <w:pPr>
                  <w:spacing w:line="480" w:lineRule="auto"/>
                </w:pPr>
              </w:pPrChange>
            </w:pPr>
            <w:ins w:id="110" w:author="Richard Wen" w:date="2024-11-11T17:40:00Z" w16du:dateUtc="2024-11-11T22:40:00Z">
              <w:r w:rsidRPr="00575637">
                <w:rPr>
                  <w:rFonts w:ascii="Times New Roman" w:eastAsia="Times New Roman" w:hAnsi="Times New Roman" w:cs="Times New Roman"/>
                </w:rPr>
                <w:t>341.7 km</w:t>
              </w:r>
            </w:ins>
          </w:p>
        </w:tc>
        <w:tc>
          <w:tcPr>
            <w:tcW w:w="1280" w:type="dxa"/>
            <w:tcBorders>
              <w:top w:val="single" w:sz="4" w:space="0" w:color="auto"/>
              <w:bottom w:val="nil"/>
            </w:tcBorders>
            <w:tcMar>
              <w:top w:w="85" w:type="dxa"/>
              <w:left w:w="85" w:type="dxa"/>
              <w:bottom w:w="85" w:type="dxa"/>
              <w:right w:w="85" w:type="dxa"/>
            </w:tcMar>
            <w:tcPrChange w:id="111" w:author="Richard Wen" w:date="2024-11-11T17:43:00Z" w16du:dateUtc="2024-11-11T22:43:00Z">
              <w:tcPr>
                <w:tcW w:w="978" w:type="dxa"/>
                <w:tcBorders>
                  <w:top w:val="single" w:sz="4" w:space="0" w:color="auto"/>
                  <w:bottom w:val="nil"/>
                </w:tcBorders>
                <w:tcMar>
                  <w:top w:w="85" w:type="dxa"/>
                  <w:left w:w="85" w:type="dxa"/>
                  <w:bottom w:w="85" w:type="dxa"/>
                  <w:right w:w="85" w:type="dxa"/>
                </w:tcMar>
              </w:tcPr>
            </w:tcPrChange>
          </w:tcPr>
          <w:p w14:paraId="3CB1E761" w14:textId="0C31B875" w:rsidR="0002011F" w:rsidRPr="00575637" w:rsidRDefault="00CA11CC" w:rsidP="00110451">
            <w:pPr>
              <w:spacing w:line="276" w:lineRule="auto"/>
              <w:rPr>
                <w:ins w:id="112" w:author="Richard Wen" w:date="2024-11-11T17:32:00Z" w16du:dateUtc="2024-11-11T22:32:00Z"/>
                <w:rFonts w:ascii="Times New Roman" w:eastAsia="Times New Roman" w:hAnsi="Times New Roman" w:cs="Times New Roman"/>
                <w:rPrChange w:id="113" w:author="Richard Wen" w:date="2024-11-11T17:47:00Z" w16du:dateUtc="2024-11-11T22:47:00Z">
                  <w:rPr>
                    <w:ins w:id="114" w:author="Richard Wen" w:date="2024-11-11T17:32:00Z" w16du:dateUtc="2024-11-11T22:32:00Z"/>
                    <w:rFonts w:ascii="Times New Roman" w:eastAsia="Times New Roman" w:hAnsi="Times New Roman" w:cs="Times New Roman"/>
                    <w:sz w:val="24"/>
                    <w:szCs w:val="24"/>
                  </w:rPr>
                </w:rPrChange>
              </w:rPr>
              <w:pPrChange w:id="115" w:author="Richard Wen" w:date="2024-11-11T17:32:00Z" w16du:dateUtc="2024-11-11T22:32:00Z">
                <w:pPr>
                  <w:spacing w:line="480" w:lineRule="auto"/>
                </w:pPr>
              </w:pPrChange>
            </w:pPr>
            <w:ins w:id="116" w:author="Richard Wen" w:date="2024-11-11T17:40:00Z" w16du:dateUtc="2024-11-11T22:40:00Z">
              <w:r w:rsidRPr="00575637">
                <w:rPr>
                  <w:rFonts w:ascii="Times New Roman" w:eastAsia="Times New Roman" w:hAnsi="Times New Roman" w:cs="Times New Roman"/>
                </w:rPr>
                <w:t>3666</w:t>
              </w:r>
            </w:ins>
          </w:p>
        </w:tc>
      </w:tr>
      <w:tr w:rsidR="00ED1C98" w:rsidRPr="00575637" w14:paraId="726FCB1F" w14:textId="77777777" w:rsidTr="00ED1C98">
        <w:trPr>
          <w:ins w:id="117" w:author="Richard Wen" w:date="2024-11-11T17:33:00Z" w16du:dateUtc="2024-11-11T22:33:00Z"/>
        </w:trPr>
        <w:tc>
          <w:tcPr>
            <w:tcW w:w="1276" w:type="dxa"/>
            <w:tcBorders>
              <w:top w:val="nil"/>
              <w:bottom w:val="nil"/>
            </w:tcBorders>
            <w:shd w:val="clear" w:color="auto" w:fill="auto"/>
            <w:tcMar>
              <w:top w:w="85" w:type="dxa"/>
              <w:left w:w="85" w:type="dxa"/>
              <w:bottom w:w="85" w:type="dxa"/>
              <w:right w:w="85" w:type="dxa"/>
            </w:tcMar>
            <w:tcPrChange w:id="118" w:author="Richard Wen" w:date="2024-11-11T17:43:00Z" w16du:dateUtc="2024-11-11T22:43:00Z">
              <w:tcPr>
                <w:tcW w:w="1276" w:type="dxa"/>
                <w:tcBorders>
                  <w:top w:val="nil"/>
                  <w:bottom w:val="nil"/>
                </w:tcBorders>
                <w:shd w:val="clear" w:color="auto" w:fill="auto"/>
                <w:tcMar>
                  <w:top w:w="85" w:type="dxa"/>
                  <w:left w:w="85" w:type="dxa"/>
                  <w:bottom w:w="85" w:type="dxa"/>
                  <w:right w:w="85" w:type="dxa"/>
                </w:tcMar>
              </w:tcPr>
            </w:tcPrChange>
          </w:tcPr>
          <w:p w14:paraId="0E911B5A" w14:textId="2CFA3300" w:rsidR="0002011F" w:rsidRPr="00575637" w:rsidRDefault="0002011F" w:rsidP="00F2370A">
            <w:pPr>
              <w:spacing w:line="276" w:lineRule="auto"/>
              <w:rPr>
                <w:ins w:id="119" w:author="Richard Wen" w:date="2024-11-11T17:33:00Z" w16du:dateUtc="2024-11-11T22:33:00Z"/>
                <w:rFonts w:ascii="Times New Roman" w:eastAsia="Times New Roman" w:hAnsi="Times New Roman" w:cs="Times New Roman"/>
                <w:rPrChange w:id="120" w:author="Richard Wen" w:date="2024-11-11T17:47:00Z" w16du:dateUtc="2024-11-11T22:47:00Z">
                  <w:rPr>
                    <w:ins w:id="121" w:author="Richard Wen" w:date="2024-11-11T17:33:00Z" w16du:dateUtc="2024-11-11T22:33:00Z"/>
                    <w:rFonts w:ascii="Times New Roman" w:eastAsia="Times New Roman" w:hAnsi="Times New Roman" w:cs="Times New Roman"/>
                    <w:sz w:val="24"/>
                    <w:szCs w:val="24"/>
                  </w:rPr>
                </w:rPrChange>
              </w:rPr>
            </w:pPr>
            <w:ins w:id="122" w:author="Richard Wen" w:date="2024-11-11T17:33:00Z" w16du:dateUtc="2024-11-11T22:33:00Z">
              <w:r w:rsidRPr="00575637">
                <w:rPr>
                  <w:rFonts w:ascii="Times New Roman" w:eastAsia="Times New Roman" w:hAnsi="Times New Roman" w:cs="Times New Roman"/>
                  <w:rPrChange w:id="123" w:author="Richard Wen" w:date="2024-11-11T17:47:00Z" w16du:dateUtc="2024-11-11T22:47:00Z">
                    <w:rPr>
                      <w:rFonts w:ascii="Times New Roman" w:eastAsia="Times New Roman" w:hAnsi="Times New Roman" w:cs="Times New Roman"/>
                      <w:sz w:val="24"/>
                      <w:szCs w:val="24"/>
                    </w:rPr>
                  </w:rPrChange>
                </w:rPr>
                <w:t>Calgary</w:t>
              </w:r>
            </w:ins>
          </w:p>
        </w:tc>
        <w:tc>
          <w:tcPr>
            <w:tcW w:w="2835" w:type="dxa"/>
            <w:tcBorders>
              <w:top w:val="nil"/>
              <w:bottom w:val="nil"/>
            </w:tcBorders>
            <w:shd w:val="clear" w:color="auto" w:fill="auto"/>
            <w:tcMar>
              <w:top w:w="85" w:type="dxa"/>
              <w:left w:w="85" w:type="dxa"/>
              <w:bottom w:w="85" w:type="dxa"/>
              <w:right w:w="85" w:type="dxa"/>
            </w:tcMar>
            <w:tcPrChange w:id="124" w:author="Richard Wen" w:date="2024-11-11T17:43:00Z" w16du:dateUtc="2024-11-11T22:43:00Z">
              <w:tcPr>
                <w:tcW w:w="2835" w:type="dxa"/>
                <w:tcBorders>
                  <w:top w:val="nil"/>
                  <w:bottom w:val="nil"/>
                </w:tcBorders>
                <w:shd w:val="clear" w:color="auto" w:fill="auto"/>
                <w:tcMar>
                  <w:top w:w="85" w:type="dxa"/>
                  <w:left w:w="85" w:type="dxa"/>
                  <w:bottom w:w="85" w:type="dxa"/>
                  <w:right w:w="85" w:type="dxa"/>
                </w:tcMar>
              </w:tcPr>
            </w:tcPrChange>
          </w:tcPr>
          <w:p w14:paraId="6FD2FA60" w14:textId="776FB309" w:rsidR="004E09E3" w:rsidRPr="00575637" w:rsidRDefault="004E09E3" w:rsidP="00110451">
            <w:pPr>
              <w:spacing w:line="276" w:lineRule="auto"/>
              <w:rPr>
                <w:ins w:id="125" w:author="Richard Wen" w:date="2024-11-11T17:33:00Z" w16du:dateUtc="2024-11-11T22:33:00Z"/>
                <w:rFonts w:ascii="Times New Roman" w:eastAsia="Times New Roman" w:hAnsi="Times New Roman" w:cs="Times New Roman"/>
                <w:rPrChange w:id="126" w:author="Richard Wen" w:date="2024-11-11T17:47:00Z" w16du:dateUtc="2024-11-11T22:47:00Z">
                  <w:rPr>
                    <w:ins w:id="127" w:author="Richard Wen" w:date="2024-11-11T17:33:00Z" w16du:dateUtc="2024-11-11T22:33:00Z"/>
                    <w:rFonts w:ascii="Times New Roman" w:eastAsia="Times New Roman" w:hAnsi="Times New Roman" w:cs="Times New Roman"/>
                    <w:sz w:val="24"/>
                    <w:szCs w:val="24"/>
                  </w:rPr>
                </w:rPrChange>
              </w:rPr>
            </w:pPr>
            <w:ins w:id="128" w:author="Richard Wen" w:date="2024-11-11T17:46:00Z" w16du:dateUtc="2024-11-11T22:46:00Z">
              <w:r w:rsidRPr="00575637">
                <w:rPr>
                  <w:rFonts w:ascii="Times New Roman" w:eastAsia="Times New Roman" w:hAnsi="Times New Roman" w:cs="Times New Roman"/>
                </w:rPr>
                <w:fldChar w:fldCharType="begin"/>
              </w:r>
              <w:r w:rsidRPr="00575637">
                <w:rPr>
                  <w:rFonts w:ascii="Times New Roman" w:eastAsia="Times New Roman" w:hAnsi="Times New Roman" w:cs="Times New Roman"/>
                </w:rPr>
                <w:instrText>HYPERLINK "</w:instrText>
              </w:r>
              <w:r w:rsidRPr="00575637">
                <w:rPr>
                  <w:rFonts w:ascii="Times New Roman" w:eastAsia="Times New Roman" w:hAnsi="Times New Roman" w:cs="Times New Roman"/>
                </w:rPr>
                <w:instrText>https://data.calgary.ca/Transportation-Transit/Calgary-Bikeways/jjqk-9b73</w:instrText>
              </w:r>
              <w:r w:rsidRPr="00575637">
                <w:rPr>
                  <w:rFonts w:ascii="Times New Roman" w:eastAsia="Times New Roman" w:hAnsi="Times New Roman" w:cs="Times New Roman"/>
                </w:rPr>
                <w:instrText>"</w:instrText>
              </w:r>
              <w:r w:rsidRPr="00575637">
                <w:rPr>
                  <w:rFonts w:ascii="Times New Roman" w:eastAsia="Times New Roman" w:hAnsi="Times New Roman" w:cs="Times New Roman"/>
                </w:rPr>
                <w:fldChar w:fldCharType="separate"/>
              </w:r>
              <w:r w:rsidRPr="00575637">
                <w:rPr>
                  <w:rStyle w:val="Hyperlink"/>
                  <w:rFonts w:ascii="Times New Roman" w:eastAsia="Times New Roman" w:hAnsi="Times New Roman" w:cs="Times New Roman"/>
                </w:rPr>
                <w:t>https://data.calgary.ca/Transportation-Transit/Calgary-Bikeways/jjqk-9b73</w:t>
              </w:r>
              <w:r w:rsidRPr="00575637">
                <w:rPr>
                  <w:rFonts w:ascii="Times New Roman" w:eastAsia="Times New Roman" w:hAnsi="Times New Roman" w:cs="Times New Roman"/>
                </w:rPr>
                <w:fldChar w:fldCharType="end"/>
              </w:r>
            </w:ins>
          </w:p>
        </w:tc>
        <w:tc>
          <w:tcPr>
            <w:tcW w:w="1418" w:type="dxa"/>
            <w:tcBorders>
              <w:top w:val="nil"/>
              <w:bottom w:val="nil"/>
            </w:tcBorders>
            <w:tcPrChange w:id="129" w:author="Richard Wen" w:date="2024-11-11T17:43:00Z" w16du:dateUtc="2024-11-11T22:43:00Z">
              <w:tcPr>
                <w:tcW w:w="1701" w:type="dxa"/>
                <w:gridSpan w:val="2"/>
                <w:tcBorders>
                  <w:top w:val="nil"/>
                  <w:bottom w:val="nil"/>
                </w:tcBorders>
              </w:tcPr>
            </w:tcPrChange>
          </w:tcPr>
          <w:p w14:paraId="3822E818" w14:textId="1A9A1725" w:rsidR="0002011F" w:rsidRPr="00575637" w:rsidRDefault="001E3E1C" w:rsidP="00110451">
            <w:pPr>
              <w:spacing w:line="276" w:lineRule="auto"/>
              <w:rPr>
                <w:ins w:id="130" w:author="Richard Wen" w:date="2024-11-11T17:34:00Z" w16du:dateUtc="2024-11-11T22:34:00Z"/>
                <w:rFonts w:ascii="Times New Roman" w:eastAsia="Times New Roman" w:hAnsi="Times New Roman" w:cs="Times New Roman"/>
                <w:rPrChange w:id="131" w:author="Richard Wen" w:date="2024-11-11T17:47:00Z" w16du:dateUtc="2024-11-11T22:47:00Z">
                  <w:rPr>
                    <w:ins w:id="132" w:author="Richard Wen" w:date="2024-11-11T17:34:00Z" w16du:dateUtc="2024-11-11T22:34:00Z"/>
                    <w:rFonts w:ascii="Times New Roman" w:eastAsia="Times New Roman" w:hAnsi="Times New Roman" w:cs="Times New Roman"/>
                    <w:sz w:val="24"/>
                    <w:szCs w:val="24"/>
                  </w:rPr>
                </w:rPrChange>
              </w:rPr>
            </w:pPr>
            <w:ins w:id="133" w:author="Richard Wen" w:date="2024-11-11T17:35:00Z" w16du:dateUtc="2024-11-11T22:35:00Z">
              <w:r w:rsidRPr="00575637">
                <w:rPr>
                  <w:rFonts w:ascii="Times New Roman" w:eastAsia="Times New Roman" w:hAnsi="Times New Roman" w:cs="Times New Roman"/>
                  <w:rPrChange w:id="134" w:author="Richard Wen" w:date="2024-11-11T17:47:00Z" w16du:dateUtc="2024-11-11T22:47:00Z">
                    <w:rPr>
                      <w:rFonts w:ascii="Times New Roman" w:eastAsia="Times New Roman" w:hAnsi="Times New Roman" w:cs="Times New Roman"/>
                      <w:sz w:val="24"/>
                      <w:szCs w:val="24"/>
                    </w:rPr>
                  </w:rPrChange>
                </w:rPr>
                <w:t>January 2023</w:t>
              </w:r>
            </w:ins>
          </w:p>
        </w:tc>
        <w:tc>
          <w:tcPr>
            <w:tcW w:w="1275" w:type="dxa"/>
            <w:tcBorders>
              <w:top w:val="nil"/>
              <w:bottom w:val="nil"/>
            </w:tcBorders>
            <w:shd w:val="clear" w:color="auto" w:fill="auto"/>
            <w:tcMar>
              <w:top w:w="85" w:type="dxa"/>
              <w:left w:w="85" w:type="dxa"/>
              <w:bottom w:w="85" w:type="dxa"/>
              <w:right w:w="85" w:type="dxa"/>
            </w:tcMar>
            <w:tcPrChange w:id="135" w:author="Richard Wen" w:date="2024-11-11T17:43:00Z" w16du:dateUtc="2024-11-11T22:43:00Z">
              <w:tcPr>
                <w:tcW w:w="1791" w:type="dxa"/>
                <w:gridSpan w:val="2"/>
                <w:tcBorders>
                  <w:top w:val="nil"/>
                  <w:bottom w:val="nil"/>
                </w:tcBorders>
                <w:shd w:val="clear" w:color="auto" w:fill="auto"/>
                <w:tcMar>
                  <w:top w:w="85" w:type="dxa"/>
                  <w:left w:w="85" w:type="dxa"/>
                  <w:bottom w:w="85" w:type="dxa"/>
                  <w:right w:w="85" w:type="dxa"/>
                </w:tcMar>
              </w:tcPr>
            </w:tcPrChange>
          </w:tcPr>
          <w:p w14:paraId="0BDC14F0" w14:textId="358B70B2" w:rsidR="0002011F" w:rsidRPr="00575637" w:rsidRDefault="00CD328F" w:rsidP="00110451">
            <w:pPr>
              <w:spacing w:line="276" w:lineRule="auto"/>
              <w:rPr>
                <w:ins w:id="136" w:author="Richard Wen" w:date="2024-11-11T17:33:00Z" w16du:dateUtc="2024-11-11T22:33:00Z"/>
                <w:rFonts w:ascii="Times New Roman" w:eastAsia="Times New Roman" w:hAnsi="Times New Roman" w:cs="Times New Roman"/>
                <w:rPrChange w:id="137" w:author="Richard Wen" w:date="2024-11-11T17:47:00Z" w16du:dateUtc="2024-11-11T22:47:00Z">
                  <w:rPr>
                    <w:ins w:id="138" w:author="Richard Wen" w:date="2024-11-11T17:33:00Z" w16du:dateUtc="2024-11-11T22:33:00Z"/>
                    <w:rFonts w:ascii="Times New Roman" w:eastAsia="Times New Roman" w:hAnsi="Times New Roman" w:cs="Times New Roman"/>
                    <w:sz w:val="24"/>
                    <w:szCs w:val="24"/>
                  </w:rPr>
                </w:rPrChange>
              </w:rPr>
            </w:pPr>
            <w:ins w:id="139" w:author="Richard Wen" w:date="2024-11-11T17:38:00Z" w16du:dateUtc="2024-11-11T22:38:00Z">
              <w:r w:rsidRPr="00575637">
                <w:rPr>
                  <w:rFonts w:ascii="Times New Roman" w:eastAsia="Times New Roman" w:hAnsi="Times New Roman" w:cs="Times New Roman"/>
                </w:rPr>
                <w:t>1999-2023</w:t>
              </w:r>
            </w:ins>
          </w:p>
        </w:tc>
        <w:tc>
          <w:tcPr>
            <w:tcW w:w="1276" w:type="dxa"/>
            <w:tcBorders>
              <w:top w:val="nil"/>
              <w:bottom w:val="nil"/>
            </w:tcBorders>
            <w:shd w:val="clear" w:color="auto" w:fill="auto"/>
            <w:tcMar>
              <w:top w:w="85" w:type="dxa"/>
              <w:left w:w="85" w:type="dxa"/>
              <w:bottom w:w="85" w:type="dxa"/>
              <w:right w:w="85" w:type="dxa"/>
            </w:tcMar>
            <w:tcPrChange w:id="140" w:author="Richard Wen" w:date="2024-11-11T17:43:00Z" w16du:dateUtc="2024-11-11T22:43:00Z">
              <w:tcPr>
                <w:tcW w:w="779" w:type="dxa"/>
                <w:gridSpan w:val="2"/>
                <w:tcBorders>
                  <w:top w:val="nil"/>
                  <w:bottom w:val="nil"/>
                </w:tcBorders>
                <w:shd w:val="clear" w:color="auto" w:fill="auto"/>
                <w:tcMar>
                  <w:top w:w="85" w:type="dxa"/>
                  <w:left w:w="85" w:type="dxa"/>
                  <w:bottom w:w="85" w:type="dxa"/>
                  <w:right w:w="85" w:type="dxa"/>
                </w:tcMar>
              </w:tcPr>
            </w:tcPrChange>
          </w:tcPr>
          <w:p w14:paraId="151BE96C" w14:textId="1A8D2AEB" w:rsidR="0002011F" w:rsidRPr="00575637" w:rsidRDefault="000567E5" w:rsidP="00110451">
            <w:pPr>
              <w:spacing w:line="276" w:lineRule="auto"/>
              <w:rPr>
                <w:ins w:id="141" w:author="Richard Wen" w:date="2024-11-11T17:33:00Z" w16du:dateUtc="2024-11-11T22:33:00Z"/>
                <w:rFonts w:ascii="Times New Roman" w:eastAsia="Times New Roman" w:hAnsi="Times New Roman" w:cs="Times New Roman"/>
                <w:rPrChange w:id="142" w:author="Richard Wen" w:date="2024-11-11T17:47:00Z" w16du:dateUtc="2024-11-11T22:47:00Z">
                  <w:rPr>
                    <w:ins w:id="143" w:author="Richard Wen" w:date="2024-11-11T17:33:00Z" w16du:dateUtc="2024-11-11T22:33:00Z"/>
                    <w:rFonts w:ascii="Times New Roman" w:eastAsia="Times New Roman" w:hAnsi="Times New Roman" w:cs="Times New Roman"/>
                    <w:sz w:val="24"/>
                    <w:szCs w:val="24"/>
                  </w:rPr>
                </w:rPrChange>
              </w:rPr>
            </w:pPr>
            <w:ins w:id="144" w:author="Richard Wen" w:date="2024-11-11T17:39:00Z" w16du:dateUtc="2024-11-11T22:39:00Z">
              <w:r w:rsidRPr="00575637">
                <w:rPr>
                  <w:rFonts w:ascii="Times New Roman" w:eastAsia="Times New Roman" w:hAnsi="Times New Roman" w:cs="Times New Roman"/>
                </w:rPr>
                <w:t>571.8 km</w:t>
              </w:r>
            </w:ins>
          </w:p>
        </w:tc>
        <w:tc>
          <w:tcPr>
            <w:tcW w:w="1280" w:type="dxa"/>
            <w:tcBorders>
              <w:top w:val="nil"/>
              <w:bottom w:val="nil"/>
            </w:tcBorders>
            <w:tcMar>
              <w:top w:w="85" w:type="dxa"/>
              <w:left w:w="85" w:type="dxa"/>
              <w:bottom w:w="85" w:type="dxa"/>
              <w:right w:w="85" w:type="dxa"/>
            </w:tcMar>
            <w:tcPrChange w:id="145" w:author="Richard Wen" w:date="2024-11-11T17:43:00Z" w16du:dateUtc="2024-11-11T22:43:00Z">
              <w:tcPr>
                <w:tcW w:w="978" w:type="dxa"/>
                <w:tcBorders>
                  <w:top w:val="nil"/>
                  <w:bottom w:val="nil"/>
                </w:tcBorders>
                <w:tcMar>
                  <w:top w:w="85" w:type="dxa"/>
                  <w:left w:w="85" w:type="dxa"/>
                  <w:bottom w:w="85" w:type="dxa"/>
                  <w:right w:w="85" w:type="dxa"/>
                </w:tcMar>
              </w:tcPr>
            </w:tcPrChange>
          </w:tcPr>
          <w:p w14:paraId="6AD68A7B" w14:textId="356295D1" w:rsidR="0002011F" w:rsidRPr="00575637" w:rsidRDefault="00CA11CC" w:rsidP="00110451">
            <w:pPr>
              <w:spacing w:line="276" w:lineRule="auto"/>
              <w:rPr>
                <w:ins w:id="146" w:author="Richard Wen" w:date="2024-11-11T17:33:00Z" w16du:dateUtc="2024-11-11T22:33:00Z"/>
                <w:rFonts w:ascii="Times New Roman" w:eastAsia="Times New Roman" w:hAnsi="Times New Roman" w:cs="Times New Roman"/>
                <w:rPrChange w:id="147" w:author="Richard Wen" w:date="2024-11-11T17:47:00Z" w16du:dateUtc="2024-11-11T22:47:00Z">
                  <w:rPr>
                    <w:ins w:id="148" w:author="Richard Wen" w:date="2024-11-11T17:33:00Z" w16du:dateUtc="2024-11-11T22:33:00Z"/>
                    <w:rFonts w:ascii="Times New Roman" w:eastAsia="Times New Roman" w:hAnsi="Times New Roman" w:cs="Times New Roman"/>
                    <w:sz w:val="24"/>
                    <w:szCs w:val="24"/>
                  </w:rPr>
                </w:rPrChange>
              </w:rPr>
            </w:pPr>
            <w:ins w:id="149" w:author="Richard Wen" w:date="2024-11-11T17:40:00Z" w16du:dateUtc="2024-11-11T22:40:00Z">
              <w:r w:rsidRPr="00575637">
                <w:rPr>
                  <w:rFonts w:ascii="Times New Roman" w:eastAsia="Times New Roman" w:hAnsi="Times New Roman" w:cs="Times New Roman"/>
                </w:rPr>
                <w:t>4169</w:t>
              </w:r>
            </w:ins>
          </w:p>
        </w:tc>
      </w:tr>
      <w:tr w:rsidR="00ED1C98" w:rsidRPr="00575637" w14:paraId="4F7E3FFD" w14:textId="77777777" w:rsidTr="00ED1C98">
        <w:trPr>
          <w:ins w:id="150" w:author="Richard Wen" w:date="2024-11-11T17:24:00Z" w16du:dateUtc="2024-11-11T22:24:00Z"/>
        </w:trPr>
        <w:tc>
          <w:tcPr>
            <w:tcW w:w="1276" w:type="dxa"/>
            <w:tcBorders>
              <w:top w:val="nil"/>
            </w:tcBorders>
            <w:shd w:val="clear" w:color="auto" w:fill="auto"/>
            <w:tcMar>
              <w:top w:w="85" w:type="dxa"/>
              <w:left w:w="85" w:type="dxa"/>
              <w:bottom w:w="85" w:type="dxa"/>
              <w:right w:w="85" w:type="dxa"/>
            </w:tcMar>
            <w:tcPrChange w:id="151" w:author="Richard Wen" w:date="2024-11-11T17:43:00Z" w16du:dateUtc="2024-11-11T22:43:00Z">
              <w:tcPr>
                <w:tcW w:w="1276" w:type="dxa"/>
                <w:tcBorders>
                  <w:top w:val="nil"/>
                </w:tcBorders>
                <w:shd w:val="clear" w:color="auto" w:fill="auto"/>
                <w:tcMar>
                  <w:top w:w="85" w:type="dxa"/>
                  <w:left w:w="85" w:type="dxa"/>
                  <w:bottom w:w="85" w:type="dxa"/>
                  <w:right w:w="85" w:type="dxa"/>
                </w:tcMar>
              </w:tcPr>
            </w:tcPrChange>
          </w:tcPr>
          <w:p w14:paraId="4F269840" w14:textId="03E5673F" w:rsidR="0002011F" w:rsidRPr="00575637" w:rsidRDefault="0002011F" w:rsidP="00F2370A">
            <w:pPr>
              <w:spacing w:line="276" w:lineRule="auto"/>
              <w:rPr>
                <w:ins w:id="152" w:author="Richard Wen" w:date="2024-11-11T17:24:00Z" w16du:dateUtc="2024-11-11T22:24:00Z"/>
                <w:rFonts w:ascii="Times New Roman" w:eastAsia="Times New Roman" w:hAnsi="Times New Roman" w:cs="Times New Roman"/>
                <w:rPrChange w:id="153" w:author="Richard Wen" w:date="2024-11-11T17:47:00Z" w16du:dateUtc="2024-11-11T22:47:00Z">
                  <w:rPr>
                    <w:ins w:id="154" w:author="Richard Wen" w:date="2024-11-11T17:24:00Z" w16du:dateUtc="2024-11-11T22:24:00Z"/>
                    <w:rFonts w:ascii="Times New Roman" w:eastAsia="Times New Roman" w:hAnsi="Times New Roman" w:cs="Times New Roman"/>
                    <w:sz w:val="24"/>
                    <w:szCs w:val="24"/>
                  </w:rPr>
                </w:rPrChange>
              </w:rPr>
              <w:pPrChange w:id="155" w:author="Richard Wen" w:date="2024-11-11T17:46:00Z" w16du:dateUtc="2024-11-11T22:46:00Z">
                <w:pPr>
                  <w:spacing w:line="480" w:lineRule="auto"/>
                </w:pPr>
              </w:pPrChange>
            </w:pPr>
            <w:ins w:id="156" w:author="Richard Wen" w:date="2024-11-11T17:33:00Z" w16du:dateUtc="2024-11-11T22:33:00Z">
              <w:r w:rsidRPr="00575637">
                <w:rPr>
                  <w:rFonts w:ascii="Times New Roman" w:eastAsia="Times New Roman" w:hAnsi="Times New Roman" w:cs="Times New Roman"/>
                  <w:rPrChange w:id="157" w:author="Richard Wen" w:date="2024-11-11T17:47:00Z" w16du:dateUtc="2024-11-11T22:47:00Z">
                    <w:rPr>
                      <w:rFonts w:ascii="Times New Roman" w:eastAsia="Times New Roman" w:hAnsi="Times New Roman" w:cs="Times New Roman"/>
                      <w:sz w:val="24"/>
                      <w:szCs w:val="24"/>
                    </w:rPr>
                  </w:rPrChange>
                </w:rPr>
                <w:t>Toronto</w:t>
              </w:r>
            </w:ins>
          </w:p>
        </w:tc>
        <w:tc>
          <w:tcPr>
            <w:tcW w:w="2835" w:type="dxa"/>
            <w:tcBorders>
              <w:top w:val="nil"/>
            </w:tcBorders>
            <w:shd w:val="clear" w:color="auto" w:fill="auto"/>
            <w:tcMar>
              <w:top w:w="85" w:type="dxa"/>
              <w:left w:w="85" w:type="dxa"/>
              <w:bottom w:w="85" w:type="dxa"/>
              <w:right w:w="85" w:type="dxa"/>
            </w:tcMar>
            <w:tcPrChange w:id="158" w:author="Richard Wen" w:date="2024-11-11T17:43:00Z" w16du:dateUtc="2024-11-11T22:43:00Z">
              <w:tcPr>
                <w:tcW w:w="2835" w:type="dxa"/>
                <w:tcBorders>
                  <w:top w:val="nil"/>
                </w:tcBorders>
                <w:shd w:val="clear" w:color="auto" w:fill="auto"/>
                <w:tcMar>
                  <w:top w:w="85" w:type="dxa"/>
                  <w:left w:w="85" w:type="dxa"/>
                  <w:bottom w:w="85" w:type="dxa"/>
                  <w:right w:w="85" w:type="dxa"/>
                </w:tcMar>
              </w:tcPr>
            </w:tcPrChange>
          </w:tcPr>
          <w:p w14:paraId="16ABB887" w14:textId="4D8A0657" w:rsidR="00575637" w:rsidRPr="00575637" w:rsidRDefault="00575637" w:rsidP="00110451">
            <w:pPr>
              <w:spacing w:line="276" w:lineRule="auto"/>
              <w:rPr>
                <w:ins w:id="159" w:author="Richard Wen" w:date="2024-11-11T17:24:00Z" w16du:dateUtc="2024-11-11T22:24:00Z"/>
                <w:rFonts w:ascii="Times New Roman" w:eastAsia="Times New Roman" w:hAnsi="Times New Roman" w:cs="Times New Roman"/>
                <w:rPrChange w:id="160" w:author="Richard Wen" w:date="2024-11-11T17:47:00Z" w16du:dateUtc="2024-11-11T22:47:00Z">
                  <w:rPr>
                    <w:ins w:id="161" w:author="Richard Wen" w:date="2024-11-11T17:24:00Z" w16du:dateUtc="2024-11-11T22:24:00Z"/>
                    <w:rFonts w:ascii="Times New Roman" w:eastAsia="Times New Roman" w:hAnsi="Times New Roman" w:cs="Times New Roman"/>
                    <w:sz w:val="24"/>
                    <w:szCs w:val="24"/>
                  </w:rPr>
                </w:rPrChange>
              </w:rPr>
              <w:pPrChange w:id="162" w:author="Richard Wen" w:date="2024-11-11T17:32:00Z" w16du:dateUtc="2024-11-11T22:32:00Z">
                <w:pPr>
                  <w:spacing w:line="480" w:lineRule="auto"/>
                </w:pPr>
              </w:pPrChange>
            </w:pPr>
            <w:ins w:id="163" w:author="Richard Wen" w:date="2024-11-11T17:47:00Z" w16du:dateUtc="2024-11-11T22:47:00Z">
              <w:r w:rsidRPr="00575637">
                <w:rPr>
                  <w:rFonts w:ascii="Times New Roman" w:eastAsia="Times New Roman" w:hAnsi="Times New Roman" w:cs="Times New Roman"/>
                </w:rPr>
                <w:fldChar w:fldCharType="begin"/>
              </w:r>
              <w:r w:rsidRPr="00575637">
                <w:rPr>
                  <w:rFonts w:ascii="Times New Roman" w:eastAsia="Times New Roman" w:hAnsi="Times New Roman" w:cs="Times New Roman"/>
                </w:rPr>
                <w:instrText>HYPERLINK "</w:instrText>
              </w:r>
              <w:r w:rsidRPr="00575637">
                <w:rPr>
                  <w:rFonts w:ascii="Times New Roman" w:eastAsia="Times New Roman" w:hAnsi="Times New Roman" w:cs="Times New Roman"/>
                </w:rPr>
                <w:instrText>https://open.toronto.ca/dataset/cycling-network/</w:instrText>
              </w:r>
              <w:r w:rsidRPr="00575637">
                <w:rPr>
                  <w:rFonts w:ascii="Times New Roman" w:eastAsia="Times New Roman" w:hAnsi="Times New Roman" w:cs="Times New Roman"/>
                </w:rPr>
                <w:instrText>"</w:instrText>
              </w:r>
              <w:r w:rsidRPr="00575637">
                <w:rPr>
                  <w:rFonts w:ascii="Times New Roman" w:eastAsia="Times New Roman" w:hAnsi="Times New Roman" w:cs="Times New Roman"/>
                </w:rPr>
                <w:fldChar w:fldCharType="separate"/>
              </w:r>
              <w:r w:rsidRPr="00575637">
                <w:rPr>
                  <w:rStyle w:val="Hyperlink"/>
                  <w:rFonts w:ascii="Times New Roman" w:eastAsia="Times New Roman" w:hAnsi="Times New Roman" w:cs="Times New Roman"/>
                </w:rPr>
                <w:t>https://open.toronto.ca/dataset/cycling-network/</w:t>
              </w:r>
              <w:r w:rsidRPr="00575637">
                <w:rPr>
                  <w:rFonts w:ascii="Times New Roman" w:eastAsia="Times New Roman" w:hAnsi="Times New Roman" w:cs="Times New Roman"/>
                </w:rPr>
                <w:fldChar w:fldCharType="end"/>
              </w:r>
            </w:ins>
          </w:p>
        </w:tc>
        <w:tc>
          <w:tcPr>
            <w:tcW w:w="1418" w:type="dxa"/>
            <w:tcBorders>
              <w:top w:val="nil"/>
            </w:tcBorders>
            <w:tcPrChange w:id="164" w:author="Richard Wen" w:date="2024-11-11T17:43:00Z" w16du:dateUtc="2024-11-11T22:43:00Z">
              <w:tcPr>
                <w:tcW w:w="1701" w:type="dxa"/>
                <w:gridSpan w:val="2"/>
                <w:tcBorders>
                  <w:top w:val="nil"/>
                </w:tcBorders>
              </w:tcPr>
            </w:tcPrChange>
          </w:tcPr>
          <w:p w14:paraId="50D4BBD6" w14:textId="78037C97" w:rsidR="0002011F" w:rsidRPr="00575637" w:rsidRDefault="001E3E1C" w:rsidP="00110451">
            <w:pPr>
              <w:spacing w:line="276" w:lineRule="auto"/>
              <w:rPr>
                <w:ins w:id="165" w:author="Richard Wen" w:date="2024-11-11T17:34:00Z" w16du:dateUtc="2024-11-11T22:34:00Z"/>
                <w:rFonts w:ascii="Times New Roman" w:eastAsia="Times New Roman" w:hAnsi="Times New Roman" w:cs="Times New Roman"/>
                <w:rPrChange w:id="166" w:author="Richard Wen" w:date="2024-11-11T17:47:00Z" w16du:dateUtc="2024-11-11T22:47:00Z">
                  <w:rPr>
                    <w:ins w:id="167" w:author="Richard Wen" w:date="2024-11-11T17:34:00Z" w16du:dateUtc="2024-11-11T22:34:00Z"/>
                    <w:rFonts w:ascii="Times New Roman" w:eastAsia="Times New Roman" w:hAnsi="Times New Roman" w:cs="Times New Roman"/>
                    <w:sz w:val="24"/>
                    <w:szCs w:val="24"/>
                  </w:rPr>
                </w:rPrChange>
              </w:rPr>
            </w:pPr>
            <w:ins w:id="168" w:author="Richard Wen" w:date="2024-11-11T17:35:00Z" w16du:dateUtc="2024-11-11T22:35:00Z">
              <w:r w:rsidRPr="00575637">
                <w:rPr>
                  <w:rFonts w:ascii="Times New Roman" w:eastAsia="Times New Roman" w:hAnsi="Times New Roman" w:cs="Times New Roman"/>
                  <w:rPrChange w:id="169" w:author="Richard Wen" w:date="2024-11-11T17:47:00Z" w16du:dateUtc="2024-11-11T22:47:00Z">
                    <w:rPr>
                      <w:rFonts w:ascii="Times New Roman" w:eastAsia="Times New Roman" w:hAnsi="Times New Roman" w:cs="Times New Roman"/>
                      <w:sz w:val="24"/>
                      <w:szCs w:val="24"/>
                    </w:rPr>
                  </w:rPrChange>
                </w:rPr>
                <w:t>January 2023</w:t>
              </w:r>
            </w:ins>
          </w:p>
        </w:tc>
        <w:tc>
          <w:tcPr>
            <w:tcW w:w="1275" w:type="dxa"/>
            <w:tcBorders>
              <w:top w:val="nil"/>
            </w:tcBorders>
            <w:shd w:val="clear" w:color="auto" w:fill="auto"/>
            <w:tcMar>
              <w:top w:w="85" w:type="dxa"/>
              <w:left w:w="85" w:type="dxa"/>
              <w:bottom w:w="85" w:type="dxa"/>
              <w:right w:w="85" w:type="dxa"/>
            </w:tcMar>
            <w:tcPrChange w:id="170" w:author="Richard Wen" w:date="2024-11-11T17:43:00Z" w16du:dateUtc="2024-11-11T22:43:00Z">
              <w:tcPr>
                <w:tcW w:w="1791" w:type="dxa"/>
                <w:gridSpan w:val="2"/>
                <w:tcBorders>
                  <w:top w:val="nil"/>
                </w:tcBorders>
                <w:shd w:val="clear" w:color="auto" w:fill="auto"/>
                <w:tcMar>
                  <w:top w:w="85" w:type="dxa"/>
                  <w:left w:w="85" w:type="dxa"/>
                  <w:bottom w:w="85" w:type="dxa"/>
                  <w:right w:w="85" w:type="dxa"/>
                </w:tcMar>
              </w:tcPr>
            </w:tcPrChange>
          </w:tcPr>
          <w:p w14:paraId="54D2CE63" w14:textId="18869A64" w:rsidR="0002011F" w:rsidRPr="00575637" w:rsidRDefault="002F4F7F" w:rsidP="00110451">
            <w:pPr>
              <w:spacing w:line="276" w:lineRule="auto"/>
              <w:rPr>
                <w:ins w:id="171" w:author="Richard Wen" w:date="2024-11-11T17:24:00Z" w16du:dateUtc="2024-11-11T22:24:00Z"/>
                <w:rFonts w:ascii="Times New Roman" w:eastAsia="Times New Roman" w:hAnsi="Times New Roman" w:cs="Times New Roman"/>
                <w:rPrChange w:id="172" w:author="Richard Wen" w:date="2024-11-11T17:47:00Z" w16du:dateUtc="2024-11-11T22:47:00Z">
                  <w:rPr>
                    <w:ins w:id="173" w:author="Richard Wen" w:date="2024-11-11T17:24:00Z" w16du:dateUtc="2024-11-11T22:24:00Z"/>
                    <w:rFonts w:ascii="Times New Roman" w:eastAsia="Times New Roman" w:hAnsi="Times New Roman" w:cs="Times New Roman"/>
                    <w:sz w:val="24"/>
                    <w:szCs w:val="24"/>
                  </w:rPr>
                </w:rPrChange>
              </w:rPr>
              <w:pPrChange w:id="174" w:author="Richard Wen" w:date="2024-11-11T17:32:00Z" w16du:dateUtc="2024-11-11T22:32:00Z">
                <w:pPr>
                  <w:spacing w:line="480" w:lineRule="auto"/>
                </w:pPr>
              </w:pPrChange>
            </w:pPr>
            <w:ins w:id="175" w:author="Richard Wen" w:date="2024-11-11T17:38:00Z" w16du:dateUtc="2024-11-11T22:38:00Z">
              <w:r w:rsidRPr="00575637">
                <w:rPr>
                  <w:rFonts w:ascii="Times New Roman" w:eastAsia="Times New Roman" w:hAnsi="Times New Roman" w:cs="Times New Roman"/>
                </w:rPr>
                <w:t>2001-2022</w:t>
              </w:r>
            </w:ins>
          </w:p>
        </w:tc>
        <w:tc>
          <w:tcPr>
            <w:tcW w:w="1276" w:type="dxa"/>
            <w:tcBorders>
              <w:top w:val="nil"/>
            </w:tcBorders>
            <w:shd w:val="clear" w:color="auto" w:fill="auto"/>
            <w:tcMar>
              <w:top w:w="85" w:type="dxa"/>
              <w:left w:w="85" w:type="dxa"/>
              <w:bottom w:w="85" w:type="dxa"/>
              <w:right w:w="85" w:type="dxa"/>
            </w:tcMar>
            <w:tcPrChange w:id="176" w:author="Richard Wen" w:date="2024-11-11T17:43:00Z" w16du:dateUtc="2024-11-11T22:43:00Z">
              <w:tcPr>
                <w:tcW w:w="779" w:type="dxa"/>
                <w:gridSpan w:val="2"/>
                <w:tcBorders>
                  <w:top w:val="nil"/>
                </w:tcBorders>
                <w:shd w:val="clear" w:color="auto" w:fill="auto"/>
                <w:tcMar>
                  <w:top w:w="85" w:type="dxa"/>
                  <w:left w:w="85" w:type="dxa"/>
                  <w:bottom w:w="85" w:type="dxa"/>
                  <w:right w:w="85" w:type="dxa"/>
                </w:tcMar>
              </w:tcPr>
            </w:tcPrChange>
          </w:tcPr>
          <w:p w14:paraId="36448069" w14:textId="26ED7585" w:rsidR="0002011F" w:rsidRPr="00575637" w:rsidRDefault="00CA11CC" w:rsidP="00110451">
            <w:pPr>
              <w:spacing w:line="276" w:lineRule="auto"/>
              <w:rPr>
                <w:ins w:id="177" w:author="Richard Wen" w:date="2024-11-11T17:24:00Z" w16du:dateUtc="2024-11-11T22:24:00Z"/>
                <w:rFonts w:ascii="Times New Roman" w:eastAsia="Times New Roman" w:hAnsi="Times New Roman" w:cs="Times New Roman"/>
                <w:rPrChange w:id="178" w:author="Richard Wen" w:date="2024-11-11T17:47:00Z" w16du:dateUtc="2024-11-11T22:47:00Z">
                  <w:rPr>
                    <w:ins w:id="179" w:author="Richard Wen" w:date="2024-11-11T17:24:00Z" w16du:dateUtc="2024-11-11T22:24:00Z"/>
                    <w:rFonts w:ascii="Times New Roman" w:eastAsia="Times New Roman" w:hAnsi="Times New Roman" w:cs="Times New Roman"/>
                    <w:sz w:val="24"/>
                    <w:szCs w:val="24"/>
                  </w:rPr>
                </w:rPrChange>
              </w:rPr>
              <w:pPrChange w:id="180" w:author="Richard Wen" w:date="2024-11-11T17:32:00Z" w16du:dateUtc="2024-11-11T22:32:00Z">
                <w:pPr>
                  <w:spacing w:line="480" w:lineRule="auto"/>
                </w:pPr>
              </w:pPrChange>
            </w:pPr>
            <w:ins w:id="181" w:author="Richard Wen" w:date="2024-11-11T17:40:00Z" w16du:dateUtc="2024-11-11T22:40:00Z">
              <w:r w:rsidRPr="00575637">
                <w:rPr>
                  <w:rFonts w:ascii="Times New Roman" w:eastAsia="Times New Roman" w:hAnsi="Times New Roman" w:cs="Times New Roman"/>
                </w:rPr>
                <w:t>755 km</w:t>
              </w:r>
            </w:ins>
          </w:p>
        </w:tc>
        <w:tc>
          <w:tcPr>
            <w:tcW w:w="1280" w:type="dxa"/>
            <w:tcBorders>
              <w:top w:val="nil"/>
            </w:tcBorders>
            <w:tcMar>
              <w:top w:w="85" w:type="dxa"/>
              <w:left w:w="85" w:type="dxa"/>
              <w:bottom w:w="85" w:type="dxa"/>
              <w:right w:w="85" w:type="dxa"/>
            </w:tcMar>
            <w:tcPrChange w:id="182" w:author="Richard Wen" w:date="2024-11-11T17:43:00Z" w16du:dateUtc="2024-11-11T22:43:00Z">
              <w:tcPr>
                <w:tcW w:w="978" w:type="dxa"/>
                <w:tcBorders>
                  <w:top w:val="nil"/>
                </w:tcBorders>
                <w:tcMar>
                  <w:top w:w="85" w:type="dxa"/>
                  <w:left w:w="85" w:type="dxa"/>
                  <w:bottom w:w="85" w:type="dxa"/>
                  <w:right w:w="85" w:type="dxa"/>
                </w:tcMar>
              </w:tcPr>
            </w:tcPrChange>
          </w:tcPr>
          <w:p w14:paraId="5C8C6B55" w14:textId="3170082D" w:rsidR="0002011F" w:rsidRPr="00575637" w:rsidRDefault="00CA11CC" w:rsidP="00110451">
            <w:pPr>
              <w:spacing w:line="276" w:lineRule="auto"/>
              <w:rPr>
                <w:ins w:id="183" w:author="Richard Wen" w:date="2024-11-11T17:32:00Z" w16du:dateUtc="2024-11-11T22:32:00Z"/>
                <w:rFonts w:ascii="Times New Roman" w:eastAsia="Times New Roman" w:hAnsi="Times New Roman" w:cs="Times New Roman"/>
                <w:rPrChange w:id="184" w:author="Richard Wen" w:date="2024-11-11T17:47:00Z" w16du:dateUtc="2024-11-11T22:47:00Z">
                  <w:rPr>
                    <w:ins w:id="185" w:author="Richard Wen" w:date="2024-11-11T17:32:00Z" w16du:dateUtc="2024-11-11T22:32:00Z"/>
                    <w:rFonts w:ascii="Times New Roman" w:eastAsia="Times New Roman" w:hAnsi="Times New Roman" w:cs="Times New Roman"/>
                    <w:sz w:val="24"/>
                    <w:szCs w:val="24"/>
                  </w:rPr>
                </w:rPrChange>
              </w:rPr>
              <w:pPrChange w:id="186" w:author="Richard Wen" w:date="2024-11-11T17:32:00Z" w16du:dateUtc="2024-11-11T22:32:00Z">
                <w:pPr>
                  <w:spacing w:line="480" w:lineRule="auto"/>
                </w:pPr>
              </w:pPrChange>
            </w:pPr>
            <w:ins w:id="187" w:author="Richard Wen" w:date="2024-11-11T17:40:00Z" w16du:dateUtc="2024-11-11T22:40:00Z">
              <w:r w:rsidRPr="00575637">
                <w:rPr>
                  <w:rFonts w:ascii="Times New Roman" w:eastAsia="Times New Roman" w:hAnsi="Times New Roman" w:cs="Times New Roman"/>
                </w:rPr>
                <w:t>1323</w:t>
              </w:r>
            </w:ins>
          </w:p>
        </w:tc>
      </w:tr>
    </w:tbl>
    <w:p w14:paraId="6E878360" w14:textId="48526F69" w:rsidR="00EA1C30" w:rsidRPr="000B5FEE" w:rsidRDefault="00823929" w:rsidP="00823929">
      <w:pPr>
        <w:spacing w:line="240" w:lineRule="auto"/>
        <w:rPr>
          <w:rFonts w:ascii="Times New Roman" w:eastAsia="Times New Roman" w:hAnsi="Times New Roman" w:cs="Times New Roman"/>
          <w:bCs/>
          <w:sz w:val="24"/>
          <w:szCs w:val="24"/>
        </w:rPr>
        <w:pPrChange w:id="188" w:author="Richard Wen" w:date="2024-11-11T17:26:00Z" w16du:dateUtc="2024-11-11T22:26:00Z">
          <w:pPr>
            <w:spacing w:line="480" w:lineRule="auto"/>
            <w:ind w:firstLine="720"/>
          </w:pPr>
        </w:pPrChange>
      </w:pPr>
      <w:ins w:id="189" w:author="Richard Wen" w:date="2024-11-11T17:27:00Z" w16du:dateUtc="2024-11-11T22:27:00Z">
        <w:r>
          <w:rPr>
            <w:rFonts w:ascii="Times New Roman" w:eastAsia="Times New Roman" w:hAnsi="Times New Roman" w:cs="Times New Roman"/>
            <w:b/>
            <w:i/>
            <w:iCs/>
            <w:sz w:val="24"/>
            <w:szCs w:val="24"/>
          </w:rPr>
          <w:t>Table 2</w:t>
        </w:r>
      </w:ins>
      <w:ins w:id="190" w:author="Richard Wen" w:date="2024-11-11T17:26:00Z" w16du:dateUtc="2024-11-11T22:26:00Z">
        <w:r w:rsidRPr="00AB7A33">
          <w:rPr>
            <w:rFonts w:ascii="Times New Roman" w:eastAsia="Times New Roman" w:hAnsi="Times New Roman" w:cs="Times New Roman"/>
            <w:b/>
            <w:i/>
            <w:iCs/>
            <w:sz w:val="24"/>
            <w:szCs w:val="24"/>
          </w:rPr>
          <w:t xml:space="preserve">: </w:t>
        </w:r>
      </w:ins>
      <w:ins w:id="191" w:author="Richard Wen" w:date="2024-11-11T17:28:00Z" w16du:dateUtc="2024-11-11T22:28:00Z">
        <w:r w:rsidR="00110451">
          <w:rPr>
            <w:rFonts w:ascii="Times New Roman" w:eastAsia="Times New Roman" w:hAnsi="Times New Roman" w:cs="Times New Roman"/>
            <w:b/>
            <w:i/>
            <w:iCs/>
            <w:sz w:val="24"/>
            <w:szCs w:val="24"/>
          </w:rPr>
          <w:t xml:space="preserve">Cycling Infrastructure </w:t>
        </w:r>
      </w:ins>
      <w:ins w:id="192" w:author="Richard Wen" w:date="2024-11-11T17:27:00Z" w16du:dateUtc="2024-11-11T22:27:00Z">
        <w:r w:rsidR="00110451">
          <w:rPr>
            <w:rFonts w:ascii="Times New Roman" w:eastAsia="Times New Roman" w:hAnsi="Times New Roman" w:cs="Times New Roman"/>
            <w:b/>
            <w:i/>
            <w:iCs/>
            <w:sz w:val="24"/>
            <w:szCs w:val="24"/>
          </w:rPr>
          <w:t>Data Sources</w:t>
        </w:r>
      </w:ins>
      <w:ins w:id="193" w:author="Richard Wen" w:date="2024-11-11T17:28:00Z" w16du:dateUtc="2024-11-11T22:28:00Z">
        <w:r w:rsidR="00110451">
          <w:rPr>
            <w:rFonts w:ascii="Times New Roman" w:eastAsia="Times New Roman" w:hAnsi="Times New Roman" w:cs="Times New Roman"/>
            <w:b/>
            <w:i/>
            <w:iCs/>
            <w:sz w:val="24"/>
            <w:szCs w:val="24"/>
          </w:rPr>
          <w:t xml:space="preserve"> for Vancouver, Calgary, and Toronto (Canada)</w:t>
        </w:r>
      </w:ins>
      <w:ins w:id="194" w:author="Richard Wen" w:date="2024-11-11T17:26:00Z" w16du:dateUtc="2024-11-11T22:26:00Z">
        <w:r w:rsidRPr="00AB7A33">
          <w:rPr>
            <w:rFonts w:ascii="Times New Roman" w:eastAsia="Times New Roman" w:hAnsi="Times New Roman" w:cs="Times New Roman"/>
            <w:b/>
            <w:i/>
            <w:iCs/>
            <w:sz w:val="24"/>
            <w:szCs w:val="24"/>
          </w:rPr>
          <w:t>.</w:t>
        </w:r>
      </w:ins>
      <w:ins w:id="195" w:author="Richard Wen" w:date="2024-11-11T17:38:00Z" w16du:dateUtc="2024-11-11T22:38:00Z">
        <w:r w:rsidR="000B5FEE">
          <w:rPr>
            <w:rFonts w:ascii="Times New Roman" w:eastAsia="Times New Roman" w:hAnsi="Times New Roman" w:cs="Times New Roman"/>
            <w:bCs/>
            <w:i/>
            <w:iCs/>
            <w:sz w:val="24"/>
            <w:szCs w:val="24"/>
          </w:rPr>
          <w:t xml:space="preserve"> Each data source represents cyclin</w:t>
        </w:r>
      </w:ins>
      <w:ins w:id="196" w:author="Richard Wen" w:date="2024-11-11T17:39:00Z" w16du:dateUtc="2024-11-11T22:39:00Z">
        <w:r w:rsidR="000B5FEE">
          <w:rPr>
            <w:rFonts w:ascii="Times New Roman" w:eastAsia="Times New Roman" w:hAnsi="Times New Roman" w:cs="Times New Roman"/>
            <w:bCs/>
            <w:i/>
            <w:iCs/>
            <w:sz w:val="24"/>
            <w:szCs w:val="24"/>
          </w:rPr>
          <w:t>g</w:t>
        </w:r>
      </w:ins>
      <w:ins w:id="197" w:author="Richard Wen" w:date="2024-11-11T17:38:00Z" w16du:dateUtc="2024-11-11T22:38:00Z">
        <w:r w:rsidR="000B5FEE">
          <w:rPr>
            <w:rFonts w:ascii="Times New Roman" w:eastAsia="Times New Roman" w:hAnsi="Times New Roman" w:cs="Times New Roman"/>
            <w:bCs/>
            <w:i/>
            <w:iCs/>
            <w:sz w:val="24"/>
            <w:szCs w:val="24"/>
          </w:rPr>
          <w:t xml:space="preserve"> infrastructure installation</w:t>
        </w:r>
      </w:ins>
      <w:ins w:id="198" w:author="Richard Wen" w:date="2024-11-11T17:39:00Z" w16du:dateUtc="2024-11-11T22:39:00Z">
        <w:r w:rsidR="000B5FEE">
          <w:rPr>
            <w:rFonts w:ascii="Times New Roman" w:eastAsia="Times New Roman" w:hAnsi="Times New Roman" w:cs="Times New Roman"/>
            <w:bCs/>
            <w:i/>
            <w:iCs/>
            <w:sz w:val="24"/>
            <w:szCs w:val="24"/>
          </w:rPr>
          <w:t>s, where each record represents a road segment</w:t>
        </w:r>
      </w:ins>
      <w:ins w:id="199" w:author="Richard Wen" w:date="2024-11-11T17:41:00Z" w16du:dateUtc="2024-11-11T22:41:00Z">
        <w:r w:rsidR="00C91D92">
          <w:rPr>
            <w:rFonts w:ascii="Times New Roman" w:eastAsia="Times New Roman" w:hAnsi="Times New Roman" w:cs="Times New Roman"/>
            <w:bCs/>
            <w:i/>
            <w:iCs/>
            <w:sz w:val="24"/>
            <w:szCs w:val="24"/>
          </w:rPr>
          <w:t xml:space="preserve"> with cycling infrastructure installed on it.</w:t>
        </w:r>
      </w:ins>
    </w:p>
    <w:p w14:paraId="00000024" w14:textId="4DB52015" w:rsidR="003B416B" w:rsidRPr="003E4E94" w:rsidRDefault="00656B38">
      <w:pPr>
        <w:spacing w:after="0" w:line="480" w:lineRule="auto"/>
        <w:rPr>
          <w:rFonts w:ascii="Times New Roman" w:eastAsia="Times New Roman" w:hAnsi="Times New Roman" w:cs="Times New Roman"/>
          <w:b/>
          <w:iCs/>
          <w:sz w:val="24"/>
          <w:szCs w:val="24"/>
        </w:rPr>
      </w:pPr>
      <w:r w:rsidRPr="003E4E94">
        <w:rPr>
          <w:rFonts w:ascii="Times New Roman" w:eastAsia="Times New Roman" w:hAnsi="Times New Roman" w:cs="Times New Roman"/>
          <w:b/>
          <w:iCs/>
          <w:sz w:val="24"/>
          <w:szCs w:val="24"/>
        </w:rPr>
        <w:t>2.3 Inclusion and Exclusion Criteria</w:t>
      </w:r>
    </w:p>
    <w:p w14:paraId="00000025" w14:textId="7C425BFD" w:rsidR="003B416B" w:rsidRPr="003E4E94" w:rsidRDefault="00EF75B4">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i/>
          <w:iCs/>
          <w:sz w:val="24"/>
          <w:szCs w:val="24"/>
        </w:rPr>
        <w:t>Dedicated cycling infrastructure located on public roadways</w:t>
      </w:r>
      <w:r w:rsidRPr="003E4E94">
        <w:rPr>
          <w:rFonts w:ascii="Times New Roman" w:eastAsia="Times New Roman" w:hAnsi="Times New Roman" w:cs="Times New Roman"/>
          <w:sz w:val="24"/>
          <w:szCs w:val="24"/>
        </w:rPr>
        <w:t xml:space="preserve">, </w:t>
      </w:r>
      <w:r w:rsidR="005460B1" w:rsidRPr="003E4E94">
        <w:rPr>
          <w:rFonts w:ascii="Times New Roman" w:eastAsia="Times New Roman" w:hAnsi="Times New Roman" w:cs="Times New Roman"/>
          <w:sz w:val="24"/>
          <w:szCs w:val="24"/>
        </w:rPr>
        <w:t xml:space="preserve">specific </w:t>
      </w:r>
      <w:r w:rsidRPr="003E4E94">
        <w:rPr>
          <w:rFonts w:ascii="Times New Roman" w:eastAsia="Times New Roman" w:hAnsi="Times New Roman" w:cs="Times New Roman"/>
          <w:sz w:val="24"/>
          <w:szCs w:val="24"/>
        </w:rPr>
        <w:t>infrastructure classifications pertaining</w:t>
      </w:r>
      <w:r w:rsidR="000D7B85">
        <w:rPr>
          <w:rFonts w:ascii="Times New Roman" w:eastAsia="Times New Roman" w:hAnsi="Times New Roman" w:cs="Times New Roman"/>
          <w:sz w:val="24"/>
          <w:szCs w:val="24"/>
        </w:rPr>
        <w:t xml:space="preserve"> only</w:t>
      </w:r>
      <w:r w:rsidRPr="003E4E94">
        <w:rPr>
          <w:rFonts w:ascii="Times New Roman" w:eastAsia="Times New Roman" w:hAnsi="Times New Roman" w:cs="Times New Roman"/>
          <w:sz w:val="24"/>
          <w:szCs w:val="24"/>
        </w:rPr>
        <w:t xml:space="preserve"> to painted lanes, buffered lanes, and cycle tracks were eligible for inclusion. To ensure methodological consistency and account for potential disparities in the inclusion of decommissioned infrastructure within municipal data, only infrastructure that was permanently installed and active </w:t>
      </w:r>
      <w:commentRangeStart w:id="200"/>
      <w:commentRangeStart w:id="201"/>
      <w:del w:id="202" w:author="Anne Harris" w:date="2024-11-11T10:19:00Z">
        <w:r w:rsidR="005460B1" w:rsidRPr="003E4E94" w:rsidDel="008314B0">
          <w:rPr>
            <w:rFonts w:ascii="Times New Roman" w:eastAsia="Times New Roman" w:hAnsi="Times New Roman" w:cs="Times New Roman"/>
            <w:sz w:val="24"/>
            <w:szCs w:val="24"/>
          </w:rPr>
          <w:delText xml:space="preserve">in </w:delText>
        </w:r>
      </w:del>
      <w:ins w:id="203" w:author="Anne Harris" w:date="2024-11-11T10:19:00Z">
        <w:r w:rsidR="008314B0">
          <w:rPr>
            <w:rFonts w:ascii="Times New Roman" w:eastAsia="Times New Roman" w:hAnsi="Times New Roman" w:cs="Times New Roman"/>
            <w:sz w:val="24"/>
            <w:szCs w:val="24"/>
          </w:rPr>
          <w:t>by th</w:t>
        </w:r>
      </w:ins>
      <w:ins w:id="204" w:author="Anne Harris" w:date="2024-11-11T10:20:00Z">
        <w:r w:rsidR="008314B0">
          <w:rPr>
            <w:rFonts w:ascii="Times New Roman" w:eastAsia="Times New Roman" w:hAnsi="Times New Roman" w:cs="Times New Roman"/>
            <w:sz w:val="24"/>
            <w:szCs w:val="24"/>
          </w:rPr>
          <w:t>e end of</w:t>
        </w:r>
      </w:ins>
      <w:ins w:id="205" w:author="Anne Harris" w:date="2024-11-11T10:19:00Z">
        <w:r w:rsidR="008314B0" w:rsidRPr="003E4E94">
          <w:rPr>
            <w:rFonts w:ascii="Times New Roman" w:eastAsia="Times New Roman" w:hAnsi="Times New Roman" w:cs="Times New Roman"/>
            <w:sz w:val="24"/>
            <w:szCs w:val="24"/>
          </w:rPr>
          <w:t xml:space="preserve"> </w:t>
        </w:r>
      </w:ins>
      <w:commentRangeEnd w:id="200"/>
      <w:ins w:id="206" w:author="Anne Harris" w:date="2024-11-11T10:20:00Z">
        <w:r w:rsidR="008314B0">
          <w:rPr>
            <w:rStyle w:val="CommentReference"/>
          </w:rPr>
          <w:commentReference w:id="200"/>
        </w:r>
      </w:ins>
      <w:commentRangeEnd w:id="201"/>
      <w:r w:rsidR="006C08B0">
        <w:rPr>
          <w:rStyle w:val="CommentReference"/>
        </w:rPr>
        <w:commentReference w:id="201"/>
      </w:r>
      <w:r w:rsidR="005460B1" w:rsidRPr="003E4E94">
        <w:rPr>
          <w:rFonts w:ascii="Times New Roman" w:eastAsia="Times New Roman" w:hAnsi="Times New Roman" w:cs="Times New Roman"/>
          <w:sz w:val="24"/>
          <w:szCs w:val="24"/>
        </w:rPr>
        <w:t>2023</w:t>
      </w:r>
      <w:r w:rsidRPr="003E4E94">
        <w:rPr>
          <w:rFonts w:ascii="Times New Roman" w:eastAsia="Times New Roman" w:hAnsi="Times New Roman" w:cs="Times New Roman"/>
          <w:sz w:val="24"/>
          <w:szCs w:val="24"/>
        </w:rPr>
        <w:t xml:space="preserve"> </w:t>
      </w:r>
      <w:r w:rsidR="00996070" w:rsidRPr="003E4E94">
        <w:rPr>
          <w:rFonts w:ascii="Times New Roman" w:eastAsia="Times New Roman" w:hAnsi="Times New Roman" w:cs="Times New Roman"/>
          <w:sz w:val="24"/>
          <w:szCs w:val="24"/>
        </w:rPr>
        <w:t>w</w:t>
      </w:r>
      <w:r w:rsidR="00134F1D">
        <w:rPr>
          <w:rFonts w:ascii="Times New Roman" w:eastAsia="Times New Roman" w:hAnsi="Times New Roman" w:cs="Times New Roman"/>
          <w:sz w:val="24"/>
          <w:szCs w:val="24"/>
        </w:rPr>
        <w:t xml:space="preserve">as </w:t>
      </w:r>
      <w:r w:rsidR="00010FBA" w:rsidRPr="003E4E94">
        <w:rPr>
          <w:rFonts w:ascii="Times New Roman" w:eastAsia="Times New Roman" w:hAnsi="Times New Roman" w:cs="Times New Roman"/>
          <w:sz w:val="24"/>
          <w:szCs w:val="24"/>
        </w:rPr>
        <w:t>included</w:t>
      </w:r>
      <w:r w:rsidRPr="003E4E94">
        <w:rPr>
          <w:rFonts w:ascii="Times New Roman" w:eastAsia="Times New Roman" w:hAnsi="Times New Roman" w:cs="Times New Roman"/>
          <w:sz w:val="24"/>
          <w:szCs w:val="24"/>
        </w:rPr>
        <w:t>.</w:t>
      </w:r>
    </w:p>
    <w:p w14:paraId="00000026" w14:textId="1E093ECB" w:rsidR="003B416B" w:rsidRPr="003E4E94" w:rsidRDefault="00D21AEC">
      <w:pPr>
        <w:spacing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Segments of cycling infrastructure categorized as off-street paths, shared roadways, or mixed-use paths were excluded from the analysis. Moreover, any segments classified as a temporary installation were removed. Duplicate entries with the same polyline coordinates were </w:t>
      </w:r>
      <w:r w:rsidRPr="004C350B">
        <w:rPr>
          <w:rFonts w:ascii="Times New Roman" w:eastAsia="Times New Roman" w:hAnsi="Times New Roman" w:cs="Times New Roman"/>
          <w:sz w:val="24"/>
          <w:szCs w:val="24"/>
        </w:rPr>
        <w:t>identified and removed.</w:t>
      </w:r>
      <w:r w:rsidR="003971D9" w:rsidRPr="004C350B">
        <w:rPr>
          <w:rFonts w:ascii="Times New Roman" w:eastAsia="Times New Roman" w:hAnsi="Times New Roman" w:cs="Times New Roman"/>
          <w:sz w:val="24"/>
          <w:szCs w:val="24"/>
        </w:rPr>
        <w:t xml:space="preserve"> </w:t>
      </w:r>
      <w:r w:rsidR="008314B0">
        <w:rPr>
          <w:rFonts w:ascii="Times New Roman" w:eastAsia="Times New Roman" w:hAnsi="Times New Roman" w:cs="Times New Roman"/>
          <w:sz w:val="24"/>
          <w:szCs w:val="24"/>
        </w:rPr>
        <w:t>Only in Vancouver were l</w:t>
      </w:r>
      <w:r w:rsidR="004C350B" w:rsidRPr="004C350B">
        <w:rPr>
          <w:rFonts w:ascii="Times New Roman" w:eastAsia="Times New Roman" w:hAnsi="Times New Roman" w:cs="Times New Roman"/>
          <w:sz w:val="24"/>
          <w:szCs w:val="24"/>
        </w:rPr>
        <w:t>ocal street bikeways included</w:t>
      </w:r>
      <w:r w:rsidR="006C08B0">
        <w:rPr>
          <w:rFonts w:ascii="Times New Roman" w:eastAsia="Times New Roman" w:hAnsi="Times New Roman" w:cs="Times New Roman"/>
          <w:sz w:val="24"/>
          <w:szCs w:val="24"/>
        </w:rPr>
        <w:t xml:space="preserve"> in the descriptive analysis</w:t>
      </w:r>
      <w:r w:rsidR="008314B0">
        <w:rPr>
          <w:rFonts w:ascii="Times New Roman" w:eastAsia="Times New Roman" w:hAnsi="Times New Roman" w:cs="Times New Roman"/>
          <w:sz w:val="24"/>
          <w:szCs w:val="24"/>
        </w:rPr>
        <w:t xml:space="preserve">, as </w:t>
      </w:r>
      <w:r w:rsidR="004C350B" w:rsidRPr="004C350B">
        <w:rPr>
          <w:rFonts w:ascii="Times New Roman" w:eastAsia="Times New Roman" w:hAnsi="Times New Roman" w:cs="Times New Roman"/>
          <w:sz w:val="24"/>
          <w:szCs w:val="24"/>
        </w:rPr>
        <w:t>they</w:t>
      </w:r>
      <w:r w:rsidR="008314B0">
        <w:rPr>
          <w:rFonts w:ascii="Times New Roman" w:eastAsia="Times New Roman" w:hAnsi="Times New Roman" w:cs="Times New Roman"/>
          <w:sz w:val="24"/>
          <w:szCs w:val="24"/>
        </w:rPr>
        <w:t xml:space="preserve"> comprise a large portion of</w:t>
      </w:r>
      <w:r w:rsidR="004C350B" w:rsidRPr="004C350B">
        <w:rPr>
          <w:rFonts w:ascii="Times New Roman" w:eastAsia="Times New Roman" w:hAnsi="Times New Roman" w:cs="Times New Roman"/>
          <w:sz w:val="24"/>
          <w:szCs w:val="24"/>
        </w:rPr>
        <w:t xml:space="preserve"> cycling infrastructure there. In Toronto and Calgary,</w:t>
      </w:r>
      <w:r w:rsidR="006A4044">
        <w:rPr>
          <w:rFonts w:ascii="Times New Roman" w:hAnsi="Times New Roman" w:cs="Times New Roman"/>
          <w:color w:val="222222"/>
          <w:sz w:val="24"/>
          <w:szCs w:val="24"/>
          <w:shd w:val="clear" w:color="auto" w:fill="FFFFFF"/>
        </w:rPr>
        <w:t xml:space="preserve"> </w:t>
      </w:r>
      <w:r w:rsidR="004C350B">
        <w:rPr>
          <w:rFonts w:ascii="Times New Roman" w:hAnsi="Times New Roman" w:cs="Times New Roman"/>
          <w:color w:val="222222"/>
          <w:sz w:val="24"/>
          <w:szCs w:val="24"/>
          <w:shd w:val="clear" w:color="auto" w:fill="FFFFFF"/>
        </w:rPr>
        <w:t xml:space="preserve">roadways </w:t>
      </w:r>
      <w:r w:rsidR="008314B0">
        <w:rPr>
          <w:rFonts w:ascii="Times New Roman" w:hAnsi="Times New Roman" w:cs="Times New Roman"/>
          <w:color w:val="222222"/>
          <w:sz w:val="24"/>
          <w:szCs w:val="24"/>
          <w:shd w:val="clear" w:color="auto" w:fill="FFFFFF"/>
        </w:rPr>
        <w:t xml:space="preserve">that might have been considered as </w:t>
      </w:r>
      <w:r w:rsidR="004D07A4">
        <w:rPr>
          <w:rFonts w:ascii="Times New Roman" w:hAnsi="Times New Roman" w:cs="Times New Roman"/>
          <w:color w:val="222222"/>
          <w:sz w:val="24"/>
          <w:szCs w:val="24"/>
          <w:shd w:val="clear" w:color="auto" w:fill="FFFFFF"/>
        </w:rPr>
        <w:t xml:space="preserve">potential </w:t>
      </w:r>
      <w:r w:rsidR="004C350B" w:rsidRPr="004C350B">
        <w:rPr>
          <w:rFonts w:ascii="Times New Roman" w:hAnsi="Times New Roman" w:cs="Times New Roman"/>
          <w:color w:val="222222"/>
          <w:sz w:val="24"/>
          <w:szCs w:val="24"/>
          <w:shd w:val="clear" w:color="auto" w:fill="FFFFFF"/>
        </w:rPr>
        <w:t>local street bikeways vary greatly in form</w:t>
      </w:r>
      <w:r w:rsidR="008314B0">
        <w:rPr>
          <w:rFonts w:ascii="Times New Roman" w:hAnsi="Times New Roman" w:cs="Times New Roman"/>
          <w:color w:val="222222"/>
          <w:sz w:val="24"/>
          <w:szCs w:val="24"/>
          <w:shd w:val="clear" w:color="auto" w:fill="FFFFFF"/>
        </w:rPr>
        <w:t xml:space="preserve"> and </w:t>
      </w:r>
      <w:r w:rsidR="004C350B" w:rsidRPr="004C350B">
        <w:rPr>
          <w:rFonts w:ascii="Times New Roman" w:hAnsi="Times New Roman" w:cs="Times New Roman"/>
          <w:color w:val="222222"/>
          <w:sz w:val="24"/>
          <w:szCs w:val="24"/>
          <w:shd w:val="clear" w:color="auto" w:fill="FFFFFF"/>
        </w:rPr>
        <w:t>have inconsistent nomenclature</w:t>
      </w:r>
      <w:r w:rsidR="008314B0">
        <w:rPr>
          <w:rFonts w:ascii="Times New Roman" w:hAnsi="Times New Roman" w:cs="Times New Roman"/>
          <w:color w:val="222222"/>
          <w:sz w:val="24"/>
          <w:szCs w:val="24"/>
          <w:shd w:val="clear" w:color="auto" w:fill="FFFFFF"/>
        </w:rPr>
        <w:t>. Moreover,</w:t>
      </w:r>
      <w:r w:rsidR="004C350B" w:rsidRPr="004C350B">
        <w:rPr>
          <w:rFonts w:ascii="Times New Roman" w:hAnsi="Times New Roman" w:cs="Times New Roman"/>
          <w:color w:val="222222"/>
          <w:sz w:val="24"/>
          <w:szCs w:val="24"/>
          <w:shd w:val="clear" w:color="auto" w:fill="FFFFFF"/>
        </w:rPr>
        <w:t xml:space="preserve"> many do not satisfy the Can-BICS definition</w:t>
      </w:r>
      <w:r w:rsidR="008314B0">
        <w:rPr>
          <w:rFonts w:ascii="Times New Roman" w:hAnsi="Times New Roman" w:cs="Times New Roman"/>
          <w:color w:val="222222"/>
          <w:sz w:val="24"/>
          <w:szCs w:val="24"/>
          <w:shd w:val="clear" w:color="auto" w:fill="FFFFFF"/>
        </w:rPr>
        <w:t xml:space="preserve"> of local street bikeways, which require </w:t>
      </w:r>
      <w:r w:rsidR="004C350B" w:rsidRPr="004C350B">
        <w:rPr>
          <w:rFonts w:ascii="Times New Roman" w:hAnsi="Times New Roman" w:cs="Times New Roman"/>
          <w:color w:val="222222"/>
          <w:sz w:val="24"/>
          <w:szCs w:val="24"/>
          <w:shd w:val="clear" w:color="auto" w:fill="FFFFFF"/>
        </w:rPr>
        <w:t>road treatment</w:t>
      </w:r>
      <w:r w:rsidR="004C350B">
        <w:rPr>
          <w:rFonts w:ascii="Times New Roman" w:hAnsi="Times New Roman" w:cs="Times New Roman"/>
          <w:color w:val="222222"/>
          <w:sz w:val="24"/>
          <w:szCs w:val="24"/>
          <w:shd w:val="clear" w:color="auto" w:fill="FFFFFF"/>
        </w:rPr>
        <w:t>s</w:t>
      </w:r>
      <w:r w:rsidR="004C350B" w:rsidRPr="004C350B">
        <w:rPr>
          <w:rFonts w:ascii="Times New Roman" w:hAnsi="Times New Roman" w:cs="Times New Roman"/>
          <w:color w:val="222222"/>
          <w:sz w:val="24"/>
          <w:szCs w:val="24"/>
          <w:shd w:val="clear" w:color="auto" w:fill="FFFFFF"/>
        </w:rPr>
        <w:t xml:space="preserve"> </w:t>
      </w:r>
      <w:r w:rsidR="008314B0">
        <w:rPr>
          <w:rFonts w:ascii="Times New Roman" w:hAnsi="Times New Roman" w:cs="Times New Roman"/>
          <w:color w:val="222222"/>
          <w:sz w:val="24"/>
          <w:szCs w:val="24"/>
          <w:shd w:val="clear" w:color="auto" w:fill="FFFFFF"/>
        </w:rPr>
        <w:t>to reduce vehicle</w:t>
      </w:r>
      <w:r w:rsidR="004C350B" w:rsidRPr="004C350B">
        <w:rPr>
          <w:rFonts w:ascii="Times New Roman" w:hAnsi="Times New Roman" w:cs="Times New Roman"/>
          <w:color w:val="222222"/>
          <w:sz w:val="24"/>
          <w:szCs w:val="24"/>
          <w:shd w:val="clear" w:color="auto" w:fill="FFFFFF"/>
        </w:rPr>
        <w:t xml:space="preserve"> speed</w:t>
      </w:r>
      <w:r w:rsidR="004C350B">
        <w:rPr>
          <w:rFonts w:ascii="Times New Roman" w:hAnsi="Times New Roman" w:cs="Times New Roman"/>
          <w:color w:val="222222"/>
          <w:sz w:val="24"/>
          <w:szCs w:val="24"/>
          <w:shd w:val="clear" w:color="auto" w:fill="FFFFFF"/>
        </w:rPr>
        <w:t>.</w:t>
      </w:r>
    </w:p>
    <w:p w14:paraId="00000027" w14:textId="7608ACC0" w:rsidR="003B416B" w:rsidRPr="003E4E94" w:rsidRDefault="00656B38">
      <w:pPr>
        <w:spacing w:after="0" w:line="480" w:lineRule="auto"/>
        <w:rPr>
          <w:rFonts w:ascii="Times New Roman" w:eastAsia="Times New Roman" w:hAnsi="Times New Roman" w:cs="Times New Roman"/>
          <w:b/>
          <w:iCs/>
          <w:sz w:val="24"/>
          <w:szCs w:val="24"/>
        </w:rPr>
      </w:pPr>
      <w:r w:rsidRPr="003E4E94">
        <w:rPr>
          <w:rFonts w:ascii="Times New Roman" w:eastAsia="Times New Roman" w:hAnsi="Times New Roman" w:cs="Times New Roman"/>
          <w:b/>
          <w:iCs/>
          <w:sz w:val="24"/>
          <w:szCs w:val="24"/>
        </w:rPr>
        <w:t>2.4 Infrastructure Classification</w:t>
      </w:r>
    </w:p>
    <w:p w14:paraId="00000028" w14:textId="54F4CD7A" w:rsidR="003B416B" w:rsidRPr="003E4E94" w:rsidRDefault="00BC5436">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w:t>
      </w:r>
      <w:r w:rsidR="007C77C4" w:rsidRPr="003E4E94">
        <w:rPr>
          <w:rFonts w:ascii="Times New Roman" w:eastAsia="Times New Roman" w:hAnsi="Times New Roman" w:cs="Times New Roman"/>
          <w:sz w:val="24"/>
          <w:szCs w:val="24"/>
        </w:rPr>
        <w:t>tandardized classification criter</w:t>
      </w:r>
      <w:r>
        <w:rPr>
          <w:rFonts w:ascii="Times New Roman" w:eastAsia="Times New Roman" w:hAnsi="Times New Roman" w:cs="Times New Roman"/>
          <w:sz w:val="24"/>
          <w:szCs w:val="24"/>
        </w:rPr>
        <w:t>ia</w:t>
      </w:r>
      <w:r w:rsidR="007C77C4" w:rsidRPr="003E4E94">
        <w:rPr>
          <w:rFonts w:ascii="Times New Roman" w:eastAsia="Times New Roman" w:hAnsi="Times New Roman" w:cs="Times New Roman"/>
          <w:sz w:val="24"/>
          <w:szCs w:val="24"/>
        </w:rPr>
        <w:t xml:space="preserve"> w</w:t>
      </w:r>
      <w:r>
        <w:rPr>
          <w:rFonts w:ascii="Times New Roman" w:eastAsia="Times New Roman" w:hAnsi="Times New Roman" w:cs="Times New Roman"/>
          <w:sz w:val="24"/>
          <w:szCs w:val="24"/>
        </w:rPr>
        <w:t>ere</w:t>
      </w:r>
      <w:r w:rsidR="007C77C4" w:rsidRPr="003E4E94">
        <w:rPr>
          <w:rFonts w:ascii="Times New Roman" w:eastAsia="Times New Roman" w:hAnsi="Times New Roman" w:cs="Times New Roman"/>
          <w:sz w:val="24"/>
          <w:szCs w:val="24"/>
        </w:rPr>
        <w:t xml:space="preserve"> applied across cities, based on </w:t>
      </w:r>
      <w:r w:rsidR="00AD14BB" w:rsidRPr="003E4E94">
        <w:rPr>
          <w:rFonts w:ascii="Times New Roman" w:eastAsia="Times New Roman" w:hAnsi="Times New Roman" w:cs="Times New Roman"/>
          <w:sz w:val="24"/>
          <w:szCs w:val="24"/>
        </w:rPr>
        <w:t xml:space="preserve">the Canadian Bikeway Comfort and Safety (Can-BICS) </w:t>
      </w:r>
      <w:r w:rsidR="007C77C4" w:rsidRPr="003E4E94">
        <w:rPr>
          <w:rFonts w:ascii="Times New Roman" w:eastAsia="Times New Roman" w:hAnsi="Times New Roman" w:cs="Times New Roman"/>
          <w:sz w:val="24"/>
          <w:szCs w:val="24"/>
        </w:rPr>
        <w:t>classification system</w:t>
      </w:r>
      <w:r w:rsidR="00881F16" w:rsidRPr="003E4E94">
        <w:rPr>
          <w:rFonts w:ascii="Times New Roman" w:eastAsia="Times New Roman" w:hAnsi="Times New Roman" w:cs="Times New Roman"/>
          <w:sz w:val="24"/>
          <w:szCs w:val="24"/>
        </w:rPr>
        <w:t xml:space="preserve"> </w:t>
      </w:r>
      <w:r w:rsidR="00881F16"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{"citationID":"sppHfQl5","properties":{"formattedCitation":"(18)","plainCitation":"(18)","noteIndex":0},"citationItems":[{"id":3007,"uris":["http://zotero.org/users/6749620/items/QZ9D26TP"],"itemData":{"id":3007,"type":"article-journal","container-title":"Health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GlanceCanadianBikewayComfort2020"}}],"schema":"https://github.com/citation-style-language/schema/raw/master/csl-citation.json"} </w:instrText>
      </w:r>
      <w:r w:rsidR="00881F16"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(18)</w:t>
      </w:r>
      <w:r w:rsidR="00881F16" w:rsidRPr="003E4E94">
        <w:rPr>
          <w:rFonts w:ascii="Times New Roman" w:eastAsia="Times New Roman" w:hAnsi="Times New Roman" w:cs="Times New Roman"/>
          <w:sz w:val="24"/>
          <w:szCs w:val="24"/>
        </w:rPr>
        <w:fldChar w:fldCharType="end"/>
      </w:r>
      <w:r w:rsidR="005F08B0" w:rsidRPr="003E4E94">
        <w:rPr>
          <w:rFonts w:ascii="Times New Roman" w:eastAsia="Times New Roman" w:hAnsi="Times New Roman" w:cs="Times New Roman"/>
          <w:sz w:val="24"/>
          <w:szCs w:val="24"/>
        </w:rPr>
        <w:t xml:space="preserve">, </w:t>
      </w:r>
      <w:r w:rsidR="00C45E5C">
        <w:rPr>
          <w:rFonts w:ascii="Times New Roman" w:eastAsia="Times New Roman" w:hAnsi="Times New Roman" w:cs="Times New Roman"/>
          <w:sz w:val="24"/>
          <w:szCs w:val="24"/>
        </w:rPr>
        <w:t>only for</w:t>
      </w:r>
      <w:r w:rsidR="005F08B0" w:rsidRPr="003E4E94">
        <w:rPr>
          <w:rFonts w:ascii="Times New Roman" w:eastAsia="Times New Roman" w:hAnsi="Times New Roman" w:cs="Times New Roman"/>
          <w:sz w:val="24"/>
          <w:szCs w:val="24"/>
        </w:rPr>
        <w:t xml:space="preserve"> the categories </w:t>
      </w:r>
      <w:r w:rsidR="00873090" w:rsidRPr="003E4E94">
        <w:rPr>
          <w:rFonts w:ascii="Times New Roman" w:eastAsia="Times New Roman" w:hAnsi="Times New Roman" w:cs="Times New Roman"/>
          <w:sz w:val="24"/>
          <w:szCs w:val="24"/>
        </w:rPr>
        <w:t>cycle tracks</w:t>
      </w:r>
      <w:r w:rsidR="009E145C" w:rsidRPr="003E4E94">
        <w:rPr>
          <w:rFonts w:ascii="Times New Roman" w:eastAsia="Times New Roman" w:hAnsi="Times New Roman" w:cs="Times New Roman"/>
          <w:sz w:val="24"/>
          <w:szCs w:val="24"/>
        </w:rPr>
        <w:t xml:space="preserve"> </w:t>
      </w:r>
      <w:r w:rsidR="00873090" w:rsidRPr="003E4E94">
        <w:rPr>
          <w:rFonts w:ascii="Times New Roman" w:eastAsia="Times New Roman" w:hAnsi="Times New Roman" w:cs="Times New Roman"/>
          <w:sz w:val="24"/>
          <w:szCs w:val="24"/>
        </w:rPr>
        <w:t>and</w:t>
      </w:r>
      <w:r w:rsidR="005F08B0" w:rsidRPr="003E4E94">
        <w:rPr>
          <w:rFonts w:ascii="Times New Roman" w:eastAsia="Times New Roman" w:hAnsi="Times New Roman" w:cs="Times New Roman"/>
          <w:sz w:val="24"/>
          <w:szCs w:val="24"/>
        </w:rPr>
        <w:t xml:space="preserve"> </w:t>
      </w:r>
      <w:r w:rsidR="00873090" w:rsidRPr="003E4E94">
        <w:rPr>
          <w:rFonts w:ascii="Times New Roman" w:eastAsia="Times New Roman" w:hAnsi="Times New Roman" w:cs="Times New Roman"/>
          <w:sz w:val="24"/>
          <w:szCs w:val="24"/>
        </w:rPr>
        <w:t>painted lanes</w:t>
      </w:r>
      <w:r w:rsidR="007C77C4" w:rsidRPr="003E4E94">
        <w:rPr>
          <w:rFonts w:ascii="Times New Roman" w:eastAsia="Times New Roman" w:hAnsi="Times New Roman" w:cs="Times New Roman"/>
          <w:sz w:val="24"/>
          <w:szCs w:val="24"/>
        </w:rPr>
        <w:t xml:space="preserve">. For this analysis, the Can-BICS painted lane classification was further subdivided into two distinct types: painted lanes and buffered lanes. This distinction facilitated a more detailed analysis of infrastructure trends and was influenced by previous research from Australia that observed an increased passing distance between motorists and cyclists when infrastructure consisted of buffered lanes compared </w:t>
      </w:r>
      <w:r>
        <w:rPr>
          <w:rFonts w:ascii="Times New Roman" w:eastAsia="Times New Roman" w:hAnsi="Times New Roman" w:cs="Times New Roman"/>
          <w:sz w:val="24"/>
          <w:szCs w:val="24"/>
        </w:rPr>
        <w:t>with</w:t>
      </w:r>
      <w:r w:rsidR="007C77C4" w:rsidRPr="003E4E94">
        <w:rPr>
          <w:rFonts w:ascii="Times New Roman" w:eastAsia="Times New Roman" w:hAnsi="Times New Roman" w:cs="Times New Roman"/>
          <w:sz w:val="24"/>
          <w:szCs w:val="24"/>
        </w:rPr>
        <w:t xml:space="preserve"> painted lanes</w:t>
      </w:r>
      <w:r w:rsidR="00291644" w:rsidRPr="003E4E94">
        <w:rPr>
          <w:rFonts w:ascii="Times New Roman" w:eastAsia="Times New Roman" w:hAnsi="Times New Roman" w:cs="Times New Roman"/>
          <w:sz w:val="24"/>
          <w:szCs w:val="24"/>
        </w:rPr>
        <w:t xml:space="preserve"> </w:t>
      </w:r>
      <w:r w:rsidR="00291644"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{"citationID":"AZ641w0p","properties":{"formattedCitation":"(42)","plainCitation":"(42)","noteIndex":0},"citationItems":[{"id":3023,"uris":["http://zotero.org/users/6749620/items/UF5TQ49Z"],"itemData":{"id":3023,"type":"article-journal","container-title":"Accident Analysis &amp; Prevention","note":"publisher: Elsevier","page":"106184","source":"Google Scholar","title":"Are bicycle lanes effective? The relationship between passing distance and road characteristics","title-short":"Are bicycle lanes effective?","volume":"159","author":[{"family":"Nolan","given":"Jonathan"},{"family":"Sinclair","given":"James"},{"family":"Savage","given":"Jim"}],"issued":{"date-parts":[["2021"]]},"citation-key":"nolanAreBicycleLanes2021"}}],"schema":"https://github.com/citation-style-language/schema/raw/master/csl-citation.json"} </w:instrText>
      </w:r>
      <w:r w:rsidR="00291644"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(42)</w:t>
      </w:r>
      <w:r w:rsidR="00291644" w:rsidRPr="003E4E9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65DF5312" w14:textId="31D8CD41" w:rsidR="003971D9" w:rsidRPr="003E4E94" w:rsidRDefault="005F08B0" w:rsidP="002811AD">
      <w:pPr>
        <w:spacing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Three categories of infrastructure were considered, including painted lanes, buffered lanes, and cycle tracks. Painted lanes were characterized by solid or dashed lines separating cyclists from vehicle travel lanes, accompanied by signs or pavement markings to distinguish them as cycling routes. Buffered lanes shared similar features</w:t>
      </w:r>
      <w:r w:rsidR="00BC5436">
        <w:rPr>
          <w:rFonts w:ascii="Times New Roman" w:eastAsia="Times New Roman" w:hAnsi="Times New Roman" w:cs="Times New Roman"/>
          <w:sz w:val="24"/>
          <w:szCs w:val="24"/>
        </w:rPr>
        <w:t xml:space="preserve"> but </w:t>
      </w:r>
      <w:r w:rsidRPr="003E4E94">
        <w:rPr>
          <w:rFonts w:ascii="Times New Roman" w:eastAsia="Times New Roman" w:hAnsi="Times New Roman" w:cs="Times New Roman"/>
          <w:sz w:val="24"/>
          <w:szCs w:val="24"/>
        </w:rPr>
        <w:t>were distinguished by a wider painted area marked with diagonal or chevron patterns. Cycle tracks were defined based on the presence of a permanent vertical barrier</w:t>
      </w:r>
      <w:r w:rsidR="00BC5436">
        <w:rPr>
          <w:rFonts w:ascii="Times New Roman" w:eastAsia="Times New Roman" w:hAnsi="Times New Roman" w:cs="Times New Roman"/>
          <w:sz w:val="24"/>
          <w:szCs w:val="24"/>
        </w:rPr>
        <w:t>s</w:t>
      </w:r>
      <w:r w:rsidRPr="003E4E94">
        <w:rPr>
          <w:rFonts w:ascii="Times New Roman" w:eastAsia="Times New Roman" w:hAnsi="Times New Roman" w:cs="Times New Roman"/>
          <w:sz w:val="24"/>
          <w:szCs w:val="24"/>
        </w:rPr>
        <w:t xml:space="preserve"> such as bollards or raised curbs. In situations where different infrastructure was present on opposite sides of a roadway, the segment’s classification was determined by the most protective element. Detailed information on the classification criteria is </w:t>
      </w:r>
      <w:r w:rsidR="007C77C4" w:rsidRPr="003E4E94">
        <w:rPr>
          <w:rFonts w:ascii="Times New Roman" w:eastAsia="Times New Roman" w:hAnsi="Times New Roman" w:cs="Times New Roman"/>
          <w:sz w:val="24"/>
          <w:szCs w:val="24"/>
        </w:rPr>
        <w:t xml:space="preserve">provided </w:t>
      </w:r>
      <w:r w:rsidRPr="003E4E94">
        <w:rPr>
          <w:rFonts w:ascii="Times New Roman" w:eastAsia="Times New Roman" w:hAnsi="Times New Roman" w:cs="Times New Roman"/>
          <w:sz w:val="24"/>
          <w:szCs w:val="24"/>
        </w:rPr>
        <w:t xml:space="preserve">in </w:t>
      </w:r>
      <w:r w:rsidR="00310C78">
        <w:rPr>
          <w:rFonts w:ascii="Times New Roman" w:eastAsia="Times New Roman" w:hAnsi="Times New Roman" w:cs="Times New Roman"/>
          <w:b/>
          <w:i/>
          <w:sz w:val="24"/>
          <w:szCs w:val="24"/>
        </w:rPr>
        <w:t>Table A.</w:t>
      </w:r>
      <w:r w:rsidRPr="003E4E94">
        <w:rPr>
          <w:rFonts w:ascii="Times New Roman" w:eastAsia="Times New Roman" w:hAnsi="Times New Roman" w:cs="Times New Roman"/>
          <w:b/>
          <w:i/>
          <w:sz w:val="24"/>
          <w:szCs w:val="24"/>
        </w:rPr>
        <w:t>2</w:t>
      </w:r>
      <w:r w:rsidRPr="003E4E94">
        <w:rPr>
          <w:rFonts w:ascii="Times New Roman" w:eastAsia="Times New Roman" w:hAnsi="Times New Roman" w:cs="Times New Roman"/>
          <w:sz w:val="24"/>
          <w:szCs w:val="24"/>
        </w:rPr>
        <w:t>.</w:t>
      </w:r>
      <w:r w:rsidR="002811AD">
        <w:rPr>
          <w:rFonts w:ascii="Times New Roman" w:eastAsia="Times New Roman" w:hAnsi="Times New Roman" w:cs="Times New Roman"/>
          <w:sz w:val="24"/>
          <w:szCs w:val="24"/>
        </w:rPr>
        <w:t xml:space="preserve"> </w:t>
      </w:r>
      <w:r w:rsidR="003971D9" w:rsidRPr="003E4E94">
        <w:rPr>
          <w:rFonts w:ascii="Times New Roman" w:eastAsia="Times New Roman" w:hAnsi="Times New Roman" w:cs="Times New Roman"/>
          <w:sz w:val="24"/>
          <w:szCs w:val="24"/>
        </w:rPr>
        <w:t xml:space="preserve">Street imagery was used to review and confirm each segment’s classification, </w:t>
      </w:r>
      <w:r w:rsidR="00FC09FD" w:rsidRPr="003E4E94">
        <w:rPr>
          <w:rFonts w:ascii="Times New Roman" w:eastAsia="Times New Roman" w:hAnsi="Times New Roman" w:cs="Times New Roman"/>
          <w:sz w:val="24"/>
          <w:szCs w:val="24"/>
        </w:rPr>
        <w:t xml:space="preserve">with </w:t>
      </w:r>
      <w:r w:rsidR="003971D9" w:rsidRPr="003E4E94">
        <w:rPr>
          <w:rFonts w:ascii="Times New Roman" w:eastAsia="Times New Roman" w:hAnsi="Times New Roman" w:cs="Times New Roman"/>
          <w:sz w:val="24"/>
          <w:szCs w:val="24"/>
        </w:rPr>
        <w:t>removal</w:t>
      </w:r>
      <w:r w:rsidR="00FC09FD" w:rsidRPr="003E4E94">
        <w:rPr>
          <w:rFonts w:ascii="Times New Roman" w:eastAsia="Times New Roman" w:hAnsi="Times New Roman" w:cs="Times New Roman"/>
          <w:sz w:val="24"/>
          <w:szCs w:val="24"/>
        </w:rPr>
        <w:t xml:space="preserve"> from the database</w:t>
      </w:r>
      <w:r w:rsidR="003971D9" w:rsidRPr="003E4E94">
        <w:rPr>
          <w:rFonts w:ascii="Times New Roman" w:eastAsia="Times New Roman" w:hAnsi="Times New Roman" w:cs="Times New Roman"/>
          <w:sz w:val="24"/>
          <w:szCs w:val="24"/>
        </w:rPr>
        <w:t xml:space="preserve"> of infrastructure consistent with the specified exclusion criteria.</w:t>
      </w:r>
    </w:p>
    <w:p w14:paraId="0000002A" w14:textId="144FA1BB" w:rsidR="003B416B" w:rsidRPr="003E4E94" w:rsidRDefault="00656B38">
      <w:pPr>
        <w:spacing w:after="0" w:line="480" w:lineRule="auto"/>
        <w:rPr>
          <w:rFonts w:ascii="Times New Roman" w:eastAsia="Times New Roman" w:hAnsi="Times New Roman" w:cs="Times New Roman"/>
          <w:b/>
          <w:iCs/>
          <w:sz w:val="24"/>
          <w:szCs w:val="24"/>
        </w:rPr>
      </w:pPr>
      <w:r w:rsidRPr="003E4E94">
        <w:rPr>
          <w:rFonts w:ascii="Times New Roman" w:eastAsia="Times New Roman" w:hAnsi="Times New Roman" w:cs="Times New Roman"/>
          <w:b/>
          <w:iCs/>
          <w:sz w:val="24"/>
          <w:szCs w:val="24"/>
        </w:rPr>
        <w:t xml:space="preserve">2.5 </w:t>
      </w:r>
      <w:r w:rsidR="00B04890" w:rsidRPr="003E4E94">
        <w:rPr>
          <w:rFonts w:ascii="Times New Roman" w:eastAsia="Times New Roman" w:hAnsi="Times New Roman" w:cs="Times New Roman"/>
          <w:b/>
          <w:iCs/>
          <w:sz w:val="24"/>
          <w:szCs w:val="24"/>
        </w:rPr>
        <w:t>Installation dates</w:t>
      </w:r>
    </w:p>
    <w:p w14:paraId="22E707D5" w14:textId="1EFBD124" w:rsidR="00945B16" w:rsidRPr="003E4E94" w:rsidRDefault="004C350B" w:rsidP="001D25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Two researchers collected information of installation dates and classification individually.</w:t>
      </w:r>
      <w:r w:rsidR="006A40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 had regular team meetings to discuss the classifications.</w:t>
      </w:r>
      <w:r w:rsidR="006A40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Municipal staff and researchers were consulted from each city when data were ambiguous.</w:t>
      </w:r>
      <w:r w:rsidR="006A4044">
        <w:rPr>
          <w:rFonts w:ascii="Times New Roman" w:eastAsia="Times New Roman" w:hAnsi="Times New Roman" w:cs="Times New Roman"/>
          <w:sz w:val="24"/>
          <w:szCs w:val="24"/>
        </w:rPr>
        <w:t xml:space="preserve"> </w:t>
      </w:r>
      <w:r w:rsidR="009F676E" w:rsidRPr="003E4E94">
        <w:rPr>
          <w:rFonts w:ascii="Times New Roman" w:eastAsia="Times New Roman" w:hAnsi="Times New Roman" w:cs="Times New Roman"/>
          <w:sz w:val="24"/>
          <w:szCs w:val="24"/>
        </w:rPr>
        <w:t xml:space="preserve">We documented the year of installation or upgrade by various methods. An installation was defined as the introduction of </w:t>
      </w:r>
      <w:r w:rsidR="009F676E" w:rsidRPr="003E4E94">
        <w:rPr>
          <w:rFonts w:ascii="Times New Roman" w:eastAsia="Times New Roman" w:hAnsi="Times New Roman" w:cs="Times New Roman"/>
          <w:sz w:val="24"/>
          <w:szCs w:val="24"/>
        </w:rPr>
        <w:lastRenderedPageBreak/>
        <w:t>dedicated cycling infrastructure on a roadway where no prior dedicated infrastructure existed within the study period. An upgrade was defined as the modification of existing dedicated cycling infrastructure, resulting in reclassification of the segment. Following the identification of eligible segments from municipal data,</w:t>
      </w:r>
      <w:r w:rsidR="00B1540F" w:rsidRPr="003E4E94">
        <w:rPr>
          <w:rFonts w:ascii="Times New Roman" w:eastAsia="Times New Roman" w:hAnsi="Times New Roman" w:cs="Times New Roman"/>
          <w:sz w:val="24"/>
          <w:szCs w:val="24"/>
        </w:rPr>
        <w:t xml:space="preserve"> a verification process was done.</w:t>
      </w:r>
      <w:r w:rsidR="009F676E" w:rsidRPr="003E4E94">
        <w:rPr>
          <w:rFonts w:ascii="Times New Roman" w:eastAsia="Times New Roman" w:hAnsi="Times New Roman" w:cs="Times New Roman"/>
          <w:sz w:val="24"/>
          <w:szCs w:val="24"/>
        </w:rPr>
        <w:t xml:space="preserve"> </w:t>
      </w:r>
      <w:r w:rsidR="00B1540F" w:rsidRPr="003E4E94">
        <w:rPr>
          <w:rFonts w:ascii="Times New Roman" w:eastAsia="Times New Roman" w:hAnsi="Times New Roman" w:cs="Times New Roman"/>
          <w:sz w:val="24"/>
          <w:szCs w:val="24"/>
        </w:rPr>
        <w:t>I</w:t>
      </w:r>
      <w:r w:rsidR="009F676E" w:rsidRPr="003E4E94">
        <w:rPr>
          <w:rFonts w:ascii="Times New Roman" w:eastAsia="Times New Roman" w:hAnsi="Times New Roman" w:cs="Times New Roman"/>
          <w:sz w:val="24"/>
          <w:szCs w:val="24"/>
        </w:rPr>
        <w:t>magery services</w:t>
      </w:r>
      <w:r w:rsidR="007C77C4" w:rsidRPr="003E4E94">
        <w:rPr>
          <w:rFonts w:ascii="Times New Roman" w:eastAsia="Times New Roman" w:hAnsi="Times New Roman" w:cs="Times New Roman"/>
          <w:sz w:val="24"/>
          <w:szCs w:val="24"/>
        </w:rPr>
        <w:t xml:space="preserve">, </w:t>
      </w:r>
      <w:r w:rsidR="009F676E" w:rsidRPr="003E4E94">
        <w:rPr>
          <w:rFonts w:ascii="Times New Roman" w:eastAsia="Times New Roman" w:hAnsi="Times New Roman" w:cs="Times New Roman"/>
          <w:sz w:val="24"/>
          <w:szCs w:val="24"/>
        </w:rPr>
        <w:t xml:space="preserve">grey literature sources (municipal government briefs, construction notices, news articles, and posts from community organizations) </w:t>
      </w:r>
      <w:r w:rsidR="007C77C4" w:rsidRPr="003E4E94">
        <w:rPr>
          <w:rFonts w:ascii="Times New Roman" w:eastAsia="Times New Roman" w:hAnsi="Times New Roman" w:cs="Times New Roman"/>
          <w:sz w:val="24"/>
          <w:szCs w:val="24"/>
        </w:rPr>
        <w:t xml:space="preserve">were </w:t>
      </w:r>
      <w:r w:rsidR="009F676E" w:rsidRPr="003E4E94">
        <w:rPr>
          <w:rFonts w:ascii="Times New Roman" w:eastAsia="Times New Roman" w:hAnsi="Times New Roman" w:cs="Times New Roman"/>
          <w:sz w:val="24"/>
          <w:szCs w:val="24"/>
        </w:rPr>
        <w:t>used to determine</w:t>
      </w:r>
      <w:r w:rsidR="00B1540F" w:rsidRPr="003E4E94">
        <w:rPr>
          <w:rFonts w:ascii="Times New Roman" w:eastAsia="Times New Roman" w:hAnsi="Times New Roman" w:cs="Times New Roman"/>
          <w:sz w:val="24"/>
          <w:szCs w:val="24"/>
        </w:rPr>
        <w:t xml:space="preserve"> and verify</w:t>
      </w:r>
      <w:r w:rsidR="009F676E" w:rsidRPr="003E4E94">
        <w:rPr>
          <w:rFonts w:ascii="Times New Roman" w:eastAsia="Times New Roman" w:hAnsi="Times New Roman" w:cs="Times New Roman"/>
          <w:sz w:val="24"/>
          <w:szCs w:val="24"/>
        </w:rPr>
        <w:t xml:space="preserve"> infrastructure installation or modification during the study period (2009-</w:t>
      </w:r>
      <w:commentRangeStart w:id="207"/>
      <w:commentRangeStart w:id="208"/>
      <w:r w:rsidR="009F676E" w:rsidRPr="003E4E94">
        <w:rPr>
          <w:rFonts w:ascii="Times New Roman" w:eastAsia="Times New Roman" w:hAnsi="Times New Roman" w:cs="Times New Roman"/>
          <w:sz w:val="24"/>
          <w:szCs w:val="24"/>
        </w:rPr>
        <w:t>2022</w:t>
      </w:r>
      <w:commentRangeEnd w:id="207"/>
      <w:r w:rsidR="008314B0">
        <w:rPr>
          <w:rStyle w:val="CommentReference"/>
        </w:rPr>
        <w:commentReference w:id="207"/>
      </w:r>
      <w:commentRangeEnd w:id="208"/>
      <w:r w:rsidR="004C5BF0">
        <w:rPr>
          <w:rStyle w:val="CommentReference"/>
        </w:rPr>
        <w:commentReference w:id="208"/>
      </w:r>
      <w:r w:rsidR="009F676E" w:rsidRPr="003E4E94">
        <w:rPr>
          <w:rFonts w:ascii="Times New Roman" w:eastAsia="Times New Roman" w:hAnsi="Times New Roman" w:cs="Times New Roman"/>
          <w:sz w:val="24"/>
          <w:szCs w:val="24"/>
        </w:rPr>
        <w:t xml:space="preserve">). </w:t>
      </w:r>
      <w:r w:rsidR="007659A3" w:rsidRPr="003E4E94">
        <w:rPr>
          <w:rFonts w:ascii="Times New Roman" w:eastAsia="Times New Roman" w:hAnsi="Times New Roman" w:cs="Times New Roman"/>
          <w:sz w:val="24"/>
          <w:szCs w:val="24"/>
        </w:rPr>
        <w:t>Original s</w:t>
      </w:r>
      <w:r w:rsidR="009F676E" w:rsidRPr="003E4E94">
        <w:rPr>
          <w:rFonts w:ascii="Times New Roman" w:eastAsia="Times New Roman" w:hAnsi="Times New Roman" w:cs="Times New Roman"/>
          <w:sz w:val="24"/>
          <w:szCs w:val="24"/>
        </w:rPr>
        <w:t>egments were examined</w:t>
      </w:r>
      <w:r w:rsidR="00B1540F" w:rsidRPr="003E4E94">
        <w:rPr>
          <w:rFonts w:ascii="Times New Roman" w:eastAsia="Times New Roman" w:hAnsi="Times New Roman" w:cs="Times New Roman"/>
          <w:sz w:val="24"/>
          <w:szCs w:val="24"/>
        </w:rPr>
        <w:t xml:space="preserve"> and verified</w:t>
      </w:r>
      <w:r w:rsidR="009F676E" w:rsidRPr="003E4E94">
        <w:rPr>
          <w:rFonts w:ascii="Times New Roman" w:eastAsia="Times New Roman" w:hAnsi="Times New Roman" w:cs="Times New Roman"/>
          <w:sz w:val="24"/>
          <w:szCs w:val="24"/>
        </w:rPr>
        <w:t xml:space="preserve"> </w:t>
      </w:r>
      <w:r w:rsidR="00BF5C0E" w:rsidRPr="003E4E94">
        <w:rPr>
          <w:rFonts w:ascii="Times New Roman" w:eastAsia="Times New Roman" w:hAnsi="Times New Roman" w:cs="Times New Roman"/>
          <w:sz w:val="24"/>
          <w:szCs w:val="24"/>
        </w:rPr>
        <w:t>retrospectively</w:t>
      </w:r>
      <w:r w:rsidR="009F676E" w:rsidRPr="003E4E94">
        <w:rPr>
          <w:rFonts w:ascii="Times New Roman" w:eastAsia="Times New Roman" w:hAnsi="Times New Roman" w:cs="Times New Roman"/>
          <w:sz w:val="24"/>
          <w:szCs w:val="24"/>
        </w:rPr>
        <w:t xml:space="preserve"> using Google Street View and Google Earth</w:t>
      </w:r>
      <w:r w:rsidR="003310B7" w:rsidRPr="003E4E94">
        <w:rPr>
          <w:rFonts w:ascii="Times New Roman" w:eastAsia="Times New Roman" w:hAnsi="Times New Roman" w:cs="Times New Roman"/>
          <w:sz w:val="24"/>
          <w:szCs w:val="24"/>
        </w:rPr>
        <w:t xml:space="preserve"> imagery</w:t>
      </w:r>
      <w:r w:rsidR="009F676E" w:rsidRPr="003E4E94">
        <w:rPr>
          <w:rFonts w:ascii="Times New Roman" w:eastAsia="Times New Roman" w:hAnsi="Times New Roman" w:cs="Times New Roman"/>
          <w:sz w:val="24"/>
          <w:szCs w:val="24"/>
        </w:rPr>
        <w:t xml:space="preserve"> to classify</w:t>
      </w:r>
      <w:r w:rsidR="00901D51" w:rsidRPr="003E4E94">
        <w:rPr>
          <w:rFonts w:ascii="Times New Roman" w:eastAsia="Times New Roman" w:hAnsi="Times New Roman" w:cs="Times New Roman"/>
          <w:sz w:val="24"/>
          <w:szCs w:val="24"/>
        </w:rPr>
        <w:t xml:space="preserve"> and date</w:t>
      </w:r>
      <w:r w:rsidR="009F676E" w:rsidRPr="003E4E94">
        <w:rPr>
          <w:rFonts w:ascii="Times New Roman" w:eastAsia="Times New Roman" w:hAnsi="Times New Roman" w:cs="Times New Roman"/>
          <w:sz w:val="24"/>
          <w:szCs w:val="24"/>
        </w:rPr>
        <w:t xml:space="preserve"> </w:t>
      </w:r>
      <w:r w:rsidR="00901D51" w:rsidRPr="003E4E94">
        <w:rPr>
          <w:rFonts w:ascii="Times New Roman" w:eastAsia="Times New Roman" w:hAnsi="Times New Roman" w:cs="Times New Roman"/>
          <w:sz w:val="24"/>
          <w:szCs w:val="24"/>
        </w:rPr>
        <w:t xml:space="preserve">infrastructure installations and upgrades </w:t>
      </w:r>
      <w:r w:rsidR="003310B7" w:rsidRPr="003E4E94">
        <w:rPr>
          <w:rFonts w:ascii="Times New Roman" w:eastAsia="Times New Roman" w:hAnsi="Times New Roman" w:cs="Times New Roman"/>
          <w:sz w:val="24"/>
          <w:szCs w:val="24"/>
        </w:rPr>
        <w:t>as painted lane, buffered lane, or cycle track</w:t>
      </w:r>
      <w:r w:rsidR="00C01107" w:rsidRPr="003E4E94">
        <w:rPr>
          <w:rFonts w:ascii="Times New Roman" w:eastAsia="Times New Roman" w:hAnsi="Times New Roman" w:cs="Times New Roman"/>
          <w:sz w:val="24"/>
          <w:szCs w:val="24"/>
        </w:rPr>
        <w:t>s</w:t>
      </w:r>
      <w:r w:rsidR="009F676E" w:rsidRPr="003E4E94">
        <w:rPr>
          <w:rFonts w:ascii="Times New Roman" w:eastAsia="Times New Roman" w:hAnsi="Times New Roman" w:cs="Times New Roman"/>
          <w:sz w:val="24"/>
          <w:szCs w:val="24"/>
        </w:rPr>
        <w:t>.</w:t>
      </w:r>
      <w:r w:rsidR="003310B7" w:rsidRPr="003E4E94">
        <w:rPr>
          <w:rFonts w:ascii="Times New Roman" w:eastAsia="Times New Roman" w:hAnsi="Times New Roman" w:cs="Times New Roman"/>
          <w:sz w:val="24"/>
          <w:szCs w:val="24"/>
        </w:rPr>
        <w:t xml:space="preserve"> If imagery was not found, grey literature sources were further used to determine the classifications and dates of infrastructure installations or upgrades.</w:t>
      </w:r>
      <w:r w:rsidR="00E003BB" w:rsidRPr="003E4E94">
        <w:rPr>
          <w:rFonts w:ascii="Times New Roman" w:eastAsia="Times New Roman" w:hAnsi="Times New Roman" w:cs="Times New Roman"/>
          <w:sz w:val="24"/>
          <w:szCs w:val="24"/>
        </w:rPr>
        <w:t xml:space="preserve"> </w:t>
      </w:r>
      <w:r w:rsidR="00154ECC" w:rsidRPr="003E4E94">
        <w:rPr>
          <w:rFonts w:ascii="Times New Roman" w:eastAsia="Times New Roman" w:hAnsi="Times New Roman" w:cs="Times New Roman"/>
          <w:sz w:val="24"/>
          <w:szCs w:val="24"/>
        </w:rPr>
        <w:t xml:space="preserve">Following our verification, we </w:t>
      </w:r>
      <w:r w:rsidR="00B1540F" w:rsidRPr="003E4E94">
        <w:rPr>
          <w:rFonts w:ascii="Times New Roman" w:eastAsia="Times New Roman" w:hAnsi="Times New Roman" w:cs="Times New Roman"/>
          <w:sz w:val="24"/>
          <w:szCs w:val="24"/>
        </w:rPr>
        <w:t>compare</w:t>
      </w:r>
      <w:r w:rsidR="00BC5436">
        <w:rPr>
          <w:rFonts w:ascii="Times New Roman" w:eastAsia="Times New Roman" w:hAnsi="Times New Roman" w:cs="Times New Roman"/>
          <w:sz w:val="24"/>
          <w:szCs w:val="24"/>
        </w:rPr>
        <w:t>d</w:t>
      </w:r>
      <w:r w:rsidR="00B1540F" w:rsidRPr="003E4E94">
        <w:rPr>
          <w:rFonts w:ascii="Times New Roman" w:eastAsia="Times New Roman" w:hAnsi="Times New Roman" w:cs="Times New Roman"/>
          <w:sz w:val="24"/>
          <w:szCs w:val="24"/>
        </w:rPr>
        <w:t xml:space="preserve"> the accuracy of </w:t>
      </w:r>
      <w:r w:rsidR="00775B75" w:rsidRPr="003E4E94">
        <w:rPr>
          <w:rFonts w:ascii="Times New Roman" w:eastAsia="Times New Roman" w:hAnsi="Times New Roman" w:cs="Times New Roman"/>
          <w:sz w:val="24"/>
          <w:szCs w:val="24"/>
        </w:rPr>
        <w:t xml:space="preserve">cycling </w:t>
      </w:r>
      <w:r w:rsidR="00B1540F" w:rsidRPr="003E4E94">
        <w:rPr>
          <w:rFonts w:ascii="Times New Roman" w:eastAsia="Times New Roman" w:hAnsi="Times New Roman" w:cs="Times New Roman"/>
          <w:sz w:val="24"/>
          <w:szCs w:val="24"/>
        </w:rPr>
        <w:t xml:space="preserve">infrastructure </w:t>
      </w:r>
      <w:proofErr w:type="gramStart"/>
      <w:r w:rsidR="00B1540F" w:rsidRPr="003E4E94">
        <w:rPr>
          <w:rFonts w:ascii="Times New Roman" w:eastAsia="Times New Roman" w:hAnsi="Times New Roman" w:cs="Times New Roman"/>
          <w:sz w:val="24"/>
          <w:szCs w:val="24"/>
        </w:rPr>
        <w:t>classification</w:t>
      </w:r>
      <w:r w:rsidR="00F93D99" w:rsidRPr="003E4E94">
        <w:rPr>
          <w:rFonts w:ascii="Times New Roman" w:eastAsia="Times New Roman" w:hAnsi="Times New Roman" w:cs="Times New Roman"/>
          <w:sz w:val="24"/>
          <w:szCs w:val="24"/>
        </w:rPr>
        <w:t>s</w:t>
      </w:r>
      <w:proofErr w:type="gramEnd"/>
      <w:r w:rsidR="00775B75" w:rsidRPr="003E4E94">
        <w:rPr>
          <w:rFonts w:ascii="Times New Roman" w:eastAsia="Times New Roman" w:hAnsi="Times New Roman" w:cs="Times New Roman"/>
          <w:sz w:val="24"/>
          <w:szCs w:val="24"/>
        </w:rPr>
        <w:t xml:space="preserve"> </w:t>
      </w:r>
      <w:r w:rsidR="008A5184" w:rsidRPr="003E4E94">
        <w:rPr>
          <w:rFonts w:ascii="Times New Roman" w:eastAsia="Times New Roman" w:hAnsi="Times New Roman" w:cs="Times New Roman"/>
          <w:sz w:val="24"/>
          <w:szCs w:val="24"/>
        </w:rPr>
        <w:t>and their installation</w:t>
      </w:r>
      <w:r w:rsidR="00A85A34" w:rsidRPr="003E4E94">
        <w:rPr>
          <w:rFonts w:ascii="Times New Roman" w:eastAsia="Times New Roman" w:hAnsi="Times New Roman" w:cs="Times New Roman"/>
          <w:sz w:val="24"/>
          <w:szCs w:val="24"/>
        </w:rPr>
        <w:t xml:space="preserve"> dates</w:t>
      </w:r>
      <w:r w:rsidR="00F93D99" w:rsidRPr="003E4E94">
        <w:rPr>
          <w:rFonts w:ascii="Times New Roman" w:eastAsia="Times New Roman" w:hAnsi="Times New Roman" w:cs="Times New Roman"/>
          <w:sz w:val="24"/>
          <w:szCs w:val="24"/>
        </w:rPr>
        <w:t xml:space="preserve"> </w:t>
      </w:r>
      <w:r w:rsidR="00CB6479" w:rsidRPr="003E4E94">
        <w:rPr>
          <w:rFonts w:ascii="Times New Roman" w:eastAsia="Times New Roman" w:hAnsi="Times New Roman" w:cs="Times New Roman"/>
          <w:sz w:val="24"/>
          <w:szCs w:val="24"/>
        </w:rPr>
        <w:t>obtained from each city’s original data</w:t>
      </w:r>
      <w:r w:rsidR="00F93D99" w:rsidRPr="003E4E94">
        <w:rPr>
          <w:rFonts w:ascii="Times New Roman" w:eastAsia="Times New Roman" w:hAnsi="Times New Roman" w:cs="Times New Roman"/>
          <w:sz w:val="24"/>
          <w:szCs w:val="24"/>
        </w:rPr>
        <w:t>.</w:t>
      </w:r>
    </w:p>
    <w:p w14:paraId="0000002C" w14:textId="6683051E" w:rsidR="003B416B" w:rsidRPr="003E4E94" w:rsidRDefault="00656B38">
      <w:pPr>
        <w:spacing w:after="0" w:line="480" w:lineRule="auto"/>
        <w:rPr>
          <w:rFonts w:ascii="Times New Roman" w:eastAsia="Times New Roman" w:hAnsi="Times New Roman" w:cs="Times New Roman"/>
          <w:b/>
          <w:iCs/>
          <w:sz w:val="24"/>
          <w:szCs w:val="24"/>
        </w:rPr>
      </w:pPr>
      <w:r w:rsidRPr="003E4E94">
        <w:rPr>
          <w:rFonts w:ascii="Times New Roman" w:eastAsia="Times New Roman" w:hAnsi="Times New Roman" w:cs="Times New Roman"/>
          <w:b/>
          <w:iCs/>
          <w:sz w:val="24"/>
          <w:szCs w:val="24"/>
        </w:rPr>
        <w:t>2.6 Descriptive analysis</w:t>
      </w:r>
    </w:p>
    <w:p w14:paraId="0000002D" w14:textId="4EBE66BE" w:rsidR="003B416B" w:rsidRPr="003E4E94" w:rsidRDefault="003B0A90" w:rsidP="00AB78AF">
      <w:pPr>
        <w:spacing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Analysis was done using R </w:t>
      </w:r>
      <w:r w:rsidR="00CD37BB">
        <w:rPr>
          <w:rFonts w:ascii="Times New Roman" w:eastAsia="Times New Roman" w:hAnsi="Times New Roman" w:cs="Times New Roman"/>
          <w:sz w:val="24"/>
          <w:szCs w:val="24"/>
        </w:rPr>
        <w:t>v</w:t>
      </w:r>
      <w:r w:rsidRPr="003E4E94">
        <w:rPr>
          <w:rFonts w:ascii="Times New Roman" w:eastAsia="Times New Roman" w:hAnsi="Times New Roman" w:cs="Times New Roman"/>
          <w:sz w:val="24"/>
          <w:szCs w:val="24"/>
        </w:rPr>
        <w:t>ersion 4.3.3</w:t>
      </w:r>
      <w:r w:rsidR="00C64336" w:rsidRPr="003E4E94">
        <w:rPr>
          <w:rFonts w:ascii="Times New Roman" w:eastAsia="Times New Roman" w:hAnsi="Times New Roman" w:cs="Times New Roman"/>
          <w:sz w:val="24"/>
          <w:szCs w:val="24"/>
        </w:rPr>
        <w:t xml:space="preserve"> </w:t>
      </w:r>
      <w:r w:rsidR="00C64336"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{"citationID":"3h1Ik6Ng","properties":{"formattedCitation":"(43)","plainCitation":"(43)","noteIndex":0},"citationItems":[{"id":3025,"uris":["http://zotero.org/users/6749620/items/696SX56K"],"itemData":{"id":3025,"type":"webpage","title":"R: a language and environment for statistical computing","URL":"https://www.r-project.org/","author":[{"literal":"R Core Team"}],"accessed":{"date-parts":[["2024",9,17]]},"issued":{"date-parts":[["2023"]]},"citation-key":"rcoreteamLanguageEnvironmentStatistical2023"}}],"schema":"https://github.com/citation-style-language/schema/raw/master/csl-citation.json"} </w:instrText>
      </w:r>
      <w:r w:rsidR="00C64336"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(43)</w:t>
      </w:r>
      <w:r w:rsidR="00C64336" w:rsidRPr="003E4E94">
        <w:rPr>
          <w:rFonts w:ascii="Times New Roman" w:eastAsia="Times New Roman" w:hAnsi="Times New Roman" w:cs="Times New Roman"/>
          <w:sz w:val="24"/>
          <w:szCs w:val="24"/>
        </w:rPr>
        <w:fldChar w:fldCharType="end"/>
      </w:r>
      <w:r w:rsidR="00C64336" w:rsidRPr="003E4E94">
        <w:rPr>
          <w:rFonts w:ascii="Times New Roman" w:eastAsia="Times New Roman" w:hAnsi="Times New Roman" w:cs="Times New Roman"/>
          <w:sz w:val="24"/>
          <w:szCs w:val="24"/>
        </w:rPr>
        <w:t xml:space="preserve">. </w:t>
      </w:r>
      <w:r w:rsidR="0014134D" w:rsidRPr="003E4E94">
        <w:rPr>
          <w:rFonts w:ascii="Times New Roman" w:eastAsia="Times New Roman" w:hAnsi="Times New Roman" w:cs="Times New Roman"/>
          <w:sz w:val="24"/>
          <w:szCs w:val="24"/>
        </w:rPr>
        <w:t>The</w:t>
      </w:r>
      <w:r w:rsidR="00812336" w:rsidRPr="003E4E94">
        <w:rPr>
          <w:rFonts w:ascii="Times New Roman" w:eastAsia="Times New Roman" w:hAnsi="Times New Roman" w:cs="Times New Roman"/>
          <w:sz w:val="24"/>
          <w:szCs w:val="24"/>
        </w:rPr>
        <w:t xml:space="preserve"> total length of each infrastructure type at the end of each year was computed in R using the sf package version 1.0-16</w:t>
      </w:r>
      <w:r w:rsidR="00A41FCD" w:rsidRPr="003E4E94">
        <w:rPr>
          <w:rFonts w:ascii="Times New Roman" w:eastAsia="Times New Roman" w:hAnsi="Times New Roman" w:cs="Times New Roman"/>
          <w:sz w:val="24"/>
          <w:szCs w:val="24"/>
        </w:rPr>
        <w:t xml:space="preserve"> </w:t>
      </w:r>
      <w:r w:rsidR="00A41FCD"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{"citationID":"5MMFsGgX","properties":{"formattedCitation":"(44)","plainCitation":"(44)","noteIndex":0},"citationItems":[{"id":2686,"uris":["http://zotero.org/users/6749620/items/85365EDD"],"itemData":{"id":2686,"type":"software","abstract":"Support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A41FCD"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(44)</w:t>
      </w:r>
      <w:r w:rsidR="00A41FCD" w:rsidRPr="003E4E94">
        <w:rPr>
          <w:rFonts w:ascii="Times New Roman" w:eastAsia="Times New Roman" w:hAnsi="Times New Roman" w:cs="Times New Roman"/>
          <w:sz w:val="24"/>
          <w:szCs w:val="24"/>
        </w:rPr>
        <w:fldChar w:fldCharType="end"/>
      </w:r>
      <w:r w:rsidR="00ED5B09">
        <w:rPr>
          <w:rFonts w:ascii="Times New Roman" w:eastAsia="Times New Roman" w:hAnsi="Times New Roman" w:cs="Times New Roman"/>
          <w:sz w:val="24"/>
          <w:szCs w:val="24"/>
        </w:rPr>
        <w:t xml:space="preserve"> in </w:t>
      </w:r>
      <w:r w:rsidR="00ED5B09" w:rsidRPr="002D1D33">
        <w:rPr>
          <w:rFonts w:ascii="Times New Roman" w:eastAsia="Times New Roman" w:hAnsi="Times New Roman" w:cs="Times New Roman"/>
          <w:sz w:val="24"/>
          <w:szCs w:val="24"/>
        </w:rPr>
        <w:t>centreline-kilometers,</w:t>
      </w:r>
      <w:r w:rsidR="00ED5B09">
        <w:rPr>
          <w:rFonts w:ascii="Times New Roman" w:eastAsia="Times New Roman" w:hAnsi="Times New Roman" w:cs="Times New Roman"/>
          <w:sz w:val="24"/>
          <w:szCs w:val="24"/>
        </w:rPr>
        <w:t xml:space="preserve"> which is the</w:t>
      </w:r>
      <w:r w:rsidR="00ED5B09" w:rsidRPr="002D1D33">
        <w:rPr>
          <w:rFonts w:ascii="Times New Roman" w:eastAsia="Times New Roman" w:hAnsi="Times New Roman" w:cs="Times New Roman"/>
          <w:sz w:val="24"/>
          <w:szCs w:val="24"/>
        </w:rPr>
        <w:t xml:space="preserve"> length of a route measured along its central axis</w:t>
      </w:r>
      <w:r w:rsidR="00ED5B09">
        <w:rPr>
          <w:rFonts w:ascii="Times New Roman" w:eastAsia="Times New Roman" w:hAnsi="Times New Roman" w:cs="Times New Roman"/>
          <w:sz w:val="24"/>
          <w:szCs w:val="24"/>
        </w:rPr>
        <w:t>.</w:t>
      </w:r>
      <w:r w:rsidR="00EA21E6" w:rsidRPr="003E4E94">
        <w:rPr>
          <w:rFonts w:ascii="Times New Roman" w:eastAsia="Times New Roman" w:hAnsi="Times New Roman" w:cs="Times New Roman"/>
          <w:sz w:val="24"/>
          <w:szCs w:val="24"/>
        </w:rPr>
        <w:t xml:space="preserve"> This analysis provided comprehensive information on the lengths of bikeway types during the study period and their corresponding years of implementation</w:t>
      </w:r>
      <w:r w:rsidR="000C6A35" w:rsidRPr="003E4E94">
        <w:rPr>
          <w:rFonts w:ascii="Times New Roman" w:eastAsia="Times New Roman" w:hAnsi="Times New Roman" w:cs="Times New Roman"/>
          <w:sz w:val="24"/>
          <w:szCs w:val="24"/>
        </w:rPr>
        <w:t>.</w:t>
      </w:r>
      <w:r w:rsidR="00812336" w:rsidRPr="003E4E94">
        <w:rPr>
          <w:rFonts w:ascii="Times New Roman" w:eastAsia="Times New Roman" w:hAnsi="Times New Roman" w:cs="Times New Roman"/>
          <w:sz w:val="24"/>
          <w:szCs w:val="24"/>
        </w:rPr>
        <w:t xml:space="preserve"> A secondary analysis involved exploring bikeway installation/updates by road type </w:t>
      </w:r>
      <w:r w:rsidR="0014134D" w:rsidRPr="003E4E94">
        <w:rPr>
          <w:rFonts w:ascii="Times New Roman" w:eastAsia="Times New Roman" w:hAnsi="Times New Roman" w:cs="Times New Roman"/>
          <w:sz w:val="24"/>
          <w:szCs w:val="24"/>
        </w:rPr>
        <w:t>(</w:t>
      </w:r>
      <w:r w:rsidR="00812336" w:rsidRPr="003E4E94">
        <w:rPr>
          <w:rFonts w:ascii="Times New Roman" w:eastAsia="Times New Roman" w:hAnsi="Times New Roman" w:cs="Times New Roman"/>
          <w:sz w:val="24"/>
          <w:szCs w:val="24"/>
        </w:rPr>
        <w:t>classified as either arterial, collector, or local</w:t>
      </w:r>
      <w:r w:rsidR="0014134D" w:rsidRPr="003E4E94">
        <w:rPr>
          <w:rFonts w:ascii="Times New Roman" w:eastAsia="Times New Roman" w:hAnsi="Times New Roman" w:cs="Times New Roman"/>
          <w:sz w:val="24"/>
          <w:szCs w:val="24"/>
        </w:rPr>
        <w:t>)</w:t>
      </w:r>
      <w:r w:rsidR="00812336" w:rsidRPr="003E4E94">
        <w:rPr>
          <w:rFonts w:ascii="Times New Roman" w:eastAsia="Times New Roman" w:hAnsi="Times New Roman" w:cs="Times New Roman"/>
          <w:sz w:val="24"/>
          <w:szCs w:val="24"/>
        </w:rPr>
        <w:t xml:space="preserve">. </w:t>
      </w:r>
      <w:r w:rsidR="007746BA" w:rsidRPr="003E4E94">
        <w:rPr>
          <w:rFonts w:ascii="Times New Roman" w:eastAsia="Times New Roman" w:hAnsi="Times New Roman" w:cs="Times New Roman"/>
          <w:sz w:val="24"/>
          <w:szCs w:val="24"/>
        </w:rPr>
        <w:t xml:space="preserve">In particular, the period between 2019 to 2022 was given additional attention to examine changes during the COVID-19 pandemic as cities responded to cycling demand across Canada with initiatives </w:t>
      </w:r>
      <w:r w:rsidR="00F108C7" w:rsidRPr="003E4E94">
        <w:rPr>
          <w:rFonts w:ascii="Times New Roman" w:eastAsia="Times New Roman" w:hAnsi="Times New Roman" w:cs="Times New Roman"/>
          <w:sz w:val="24"/>
          <w:szCs w:val="24"/>
        </w:rPr>
        <w:t>to enhance</w:t>
      </w:r>
      <w:r w:rsidR="007746BA" w:rsidRPr="003E4E94">
        <w:rPr>
          <w:rFonts w:ascii="Times New Roman" w:eastAsia="Times New Roman" w:hAnsi="Times New Roman" w:cs="Times New Roman"/>
          <w:sz w:val="24"/>
          <w:szCs w:val="24"/>
        </w:rPr>
        <w:t xml:space="preserve"> cycling infrastructure </w:t>
      </w:r>
      <w:r w:rsidR="007746BA"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{"citationID":"Y37ULcZF","properties":{"formattedCitation":"(20\\uc0\\u8211{}23)","plainCitation":"(20–23)","noteIndex":0},"citationItems":[{"id":3010,"uris":["http://zotero.org/users/6749620/items/66KVZ7V5"],"itemData":{"id":3010,"type":"article-journal","abstract":"Abstract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id":3012,"uris":["http://zotero.org/users/6749620/items/T6SVQZ89"],"itemData":{"id":3012,"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3014,"uris":["http://zotero.org/users/6749620/items/CQVLBK5K"],"itemData":{"id":3014,"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2754,"uris":["http://zotero.org/users/6749620/items/ASBCLC3Z"],"itemData":{"id":2754,"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7746BA" w:rsidRPr="003E4E94">
        <w:rPr>
          <w:rFonts w:ascii="Times New Roman" w:eastAsia="Times New Roman" w:hAnsi="Times New Roman" w:cs="Times New Roman"/>
          <w:sz w:val="24"/>
          <w:szCs w:val="24"/>
        </w:rPr>
        <w:fldChar w:fldCharType="separate"/>
      </w:r>
      <w:r w:rsidR="00706C59" w:rsidRPr="00706C59">
        <w:rPr>
          <w:rFonts w:ascii="Times New Roman" w:hAnsi="Times New Roman" w:cs="Times New Roman"/>
          <w:sz w:val="24"/>
          <w:lang w:val="en-US"/>
        </w:rPr>
        <w:t>(20–23)</w:t>
      </w:r>
      <w:r w:rsidR="007746BA" w:rsidRPr="003E4E94">
        <w:rPr>
          <w:rFonts w:ascii="Times New Roman" w:eastAsia="Times New Roman" w:hAnsi="Times New Roman" w:cs="Times New Roman"/>
          <w:sz w:val="24"/>
          <w:szCs w:val="24"/>
        </w:rPr>
        <w:fldChar w:fldCharType="end"/>
      </w:r>
      <w:r w:rsidR="007746BA" w:rsidRPr="003E4E94">
        <w:rPr>
          <w:rFonts w:ascii="Times New Roman" w:eastAsia="Times New Roman" w:hAnsi="Times New Roman" w:cs="Times New Roman"/>
          <w:sz w:val="24"/>
          <w:szCs w:val="24"/>
        </w:rPr>
        <w:t xml:space="preserve">. </w:t>
      </w:r>
      <w:r w:rsidR="00812336" w:rsidRPr="003E4E94">
        <w:rPr>
          <w:rFonts w:ascii="Times New Roman" w:eastAsia="Times New Roman" w:hAnsi="Times New Roman" w:cs="Times New Roman"/>
          <w:sz w:val="24"/>
          <w:szCs w:val="24"/>
        </w:rPr>
        <w:t xml:space="preserve">Finally, we mapped the segments identifying the location </w:t>
      </w:r>
      <w:r w:rsidR="00812336" w:rsidRPr="003E4E94">
        <w:rPr>
          <w:rFonts w:ascii="Times New Roman" w:eastAsia="Times New Roman" w:hAnsi="Times New Roman" w:cs="Times New Roman"/>
          <w:sz w:val="24"/>
          <w:szCs w:val="24"/>
        </w:rPr>
        <w:lastRenderedPageBreak/>
        <w:t>of new installations and infrastructure since 2020.</w:t>
      </w:r>
      <w:r w:rsidR="00C214FE" w:rsidRPr="003E4E94">
        <w:rPr>
          <w:rFonts w:ascii="Times New Roman" w:eastAsia="Times New Roman" w:hAnsi="Times New Roman" w:cs="Times New Roman"/>
          <w:sz w:val="24"/>
          <w:szCs w:val="24"/>
        </w:rPr>
        <w:t xml:space="preserve"> </w:t>
      </w:r>
      <w:r w:rsidR="00812336" w:rsidRPr="003E4E94">
        <w:rPr>
          <w:rFonts w:ascii="Times New Roman" w:eastAsia="Times New Roman" w:hAnsi="Times New Roman" w:cs="Times New Roman"/>
          <w:sz w:val="24"/>
          <w:szCs w:val="24"/>
        </w:rPr>
        <w:t xml:space="preserve">The code used to perform </w:t>
      </w:r>
      <w:r w:rsidR="0014134D" w:rsidRPr="003E4E94">
        <w:rPr>
          <w:rFonts w:ascii="Times New Roman" w:eastAsia="Times New Roman" w:hAnsi="Times New Roman" w:cs="Times New Roman"/>
          <w:sz w:val="24"/>
          <w:szCs w:val="24"/>
        </w:rPr>
        <w:t xml:space="preserve">these analyses </w:t>
      </w:r>
      <w:r w:rsidR="00BC5436">
        <w:rPr>
          <w:rFonts w:ascii="Times New Roman" w:eastAsia="Times New Roman" w:hAnsi="Times New Roman" w:cs="Times New Roman"/>
          <w:sz w:val="24"/>
          <w:szCs w:val="24"/>
        </w:rPr>
        <w:t>is</w:t>
      </w:r>
      <w:r w:rsidR="00812336" w:rsidRPr="003E4E94">
        <w:rPr>
          <w:rFonts w:ascii="Times New Roman" w:eastAsia="Times New Roman" w:hAnsi="Times New Roman" w:cs="Times New Roman"/>
          <w:sz w:val="24"/>
          <w:szCs w:val="24"/>
        </w:rPr>
        <w:t xml:space="preserve"> available</w:t>
      </w:r>
      <w:r w:rsidR="00A7295E">
        <w:rPr>
          <w:rFonts w:ascii="Times New Roman" w:eastAsia="Times New Roman" w:hAnsi="Times New Roman" w:cs="Times New Roman"/>
          <w:sz w:val="24"/>
          <w:szCs w:val="24"/>
        </w:rPr>
        <w:t xml:space="preserve"> at </w:t>
      </w:r>
      <w:proofErr w:type="gramStart"/>
      <w:r w:rsidR="00912DF4" w:rsidRPr="003E4E94">
        <w:rPr>
          <w:rFonts w:ascii="Times New Roman" w:eastAsia="Times New Roman" w:hAnsi="Times New Roman" w:cs="Times New Roman"/>
          <w:sz w:val="24"/>
          <w:szCs w:val="24"/>
        </w:rPr>
        <w:t xml:space="preserve">https://rrwen.github.io/recovr-infracycle </w:t>
      </w:r>
      <w:r w:rsidR="00812336" w:rsidRPr="003E4E94">
        <w:rPr>
          <w:rFonts w:ascii="Times New Roman" w:eastAsia="Times New Roman" w:hAnsi="Times New Roman" w:cs="Times New Roman"/>
          <w:sz w:val="24"/>
          <w:szCs w:val="24"/>
        </w:rPr>
        <w:t>.</w:t>
      </w:r>
      <w:proofErr w:type="gramEnd"/>
    </w:p>
    <w:p w14:paraId="00000094" w14:textId="4A5486BE" w:rsidR="003B416B" w:rsidRPr="003E4E94" w:rsidRDefault="00656B38" w:rsidP="00656B38">
      <w:pPr>
        <w:spacing w:after="0" w:line="480" w:lineRule="auto"/>
        <w:rPr>
          <w:rFonts w:ascii="Times New Roman" w:eastAsia="Times New Roman" w:hAnsi="Times New Roman" w:cs="Times New Roman"/>
          <w:sz w:val="24"/>
          <w:szCs w:val="24"/>
        </w:rPr>
      </w:pPr>
      <w:r w:rsidRPr="003E4E94">
        <w:rPr>
          <w:rFonts w:ascii="Times New Roman" w:eastAsia="Times New Roman" w:hAnsi="Times New Roman" w:cs="Times New Roman"/>
          <w:b/>
          <w:sz w:val="24"/>
          <w:szCs w:val="24"/>
        </w:rPr>
        <w:t>3. Results</w:t>
      </w:r>
    </w:p>
    <w:p w14:paraId="00000096" w14:textId="47E4D0E3" w:rsidR="003B416B" w:rsidRPr="003E4E94" w:rsidRDefault="00656B38" w:rsidP="00656B38">
      <w:pPr>
        <w:spacing w:after="0" w:line="480" w:lineRule="auto"/>
        <w:rPr>
          <w:rFonts w:ascii="Times New Roman" w:eastAsia="Times New Roman" w:hAnsi="Times New Roman" w:cs="Times New Roman"/>
          <w:b/>
          <w:iCs/>
          <w:sz w:val="24"/>
          <w:szCs w:val="24"/>
        </w:rPr>
      </w:pPr>
      <w:r w:rsidRPr="003E4E94">
        <w:rPr>
          <w:rFonts w:ascii="Times New Roman" w:eastAsia="Times New Roman" w:hAnsi="Times New Roman" w:cs="Times New Roman"/>
          <w:b/>
          <w:iCs/>
          <w:sz w:val="24"/>
          <w:szCs w:val="24"/>
        </w:rPr>
        <w:t xml:space="preserve">3.1 Eligibility </w:t>
      </w:r>
    </w:p>
    <w:p w14:paraId="00000099" w14:textId="3E5A0072" w:rsidR="003B416B" w:rsidRPr="003E4E94" w:rsidRDefault="00D21AEC" w:rsidP="00656B38">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As seen in </w:t>
      </w:r>
      <w:r w:rsidRPr="003E4E94">
        <w:rPr>
          <w:rFonts w:ascii="Times New Roman" w:eastAsia="Times New Roman" w:hAnsi="Times New Roman" w:cs="Times New Roman"/>
          <w:b/>
          <w:i/>
          <w:sz w:val="24"/>
          <w:szCs w:val="24"/>
        </w:rPr>
        <w:t>Figure 1</w:t>
      </w:r>
      <w:r w:rsidRPr="003E4E94">
        <w:rPr>
          <w:rFonts w:ascii="Times New Roman" w:eastAsia="Times New Roman" w:hAnsi="Times New Roman" w:cs="Times New Roman"/>
          <w:sz w:val="24"/>
          <w:szCs w:val="24"/>
        </w:rPr>
        <w:t>, from a total of</w:t>
      </w:r>
      <w:r w:rsidR="00C53EFE" w:rsidRPr="003E4E94">
        <w:rPr>
          <w:rFonts w:ascii="Times New Roman" w:eastAsia="Times New Roman" w:hAnsi="Times New Roman" w:cs="Times New Roman"/>
          <w:sz w:val="24"/>
          <w:szCs w:val="24"/>
        </w:rPr>
        <w:t xml:space="preserve"> 341.7 km (</w:t>
      </w:r>
      <w:r w:rsidRPr="003E4E94">
        <w:rPr>
          <w:rFonts w:ascii="Times New Roman" w:eastAsia="Times New Roman" w:hAnsi="Times New Roman" w:cs="Times New Roman"/>
          <w:sz w:val="24"/>
          <w:szCs w:val="24"/>
        </w:rPr>
        <w:t>3,666 segments</w:t>
      </w:r>
      <w:r w:rsidR="00C53EFE" w:rsidRPr="003E4E94">
        <w:rPr>
          <w:rFonts w:ascii="Times New Roman" w:eastAsia="Times New Roman" w:hAnsi="Times New Roman" w:cs="Times New Roman"/>
          <w:sz w:val="24"/>
          <w:szCs w:val="24"/>
        </w:rPr>
        <w:t>)</w:t>
      </w:r>
      <w:r w:rsidRPr="003E4E94">
        <w:rPr>
          <w:rFonts w:ascii="Times New Roman" w:eastAsia="Times New Roman" w:hAnsi="Times New Roman" w:cs="Times New Roman"/>
          <w:sz w:val="24"/>
          <w:szCs w:val="24"/>
        </w:rPr>
        <w:t xml:space="preserve"> in Vancouver's cycling network</w:t>
      </w:r>
      <w:r w:rsidR="00C53EFE" w:rsidRPr="003E4E94">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2</w:t>
      </w:r>
      <w:r w:rsidR="0075490A" w:rsidRPr="003E4E94">
        <w:rPr>
          <w:rFonts w:ascii="Times New Roman" w:eastAsia="Times New Roman" w:hAnsi="Times New Roman" w:cs="Times New Roman"/>
          <w:sz w:val="24"/>
          <w:szCs w:val="24"/>
        </w:rPr>
        <w:t>51.6</w:t>
      </w:r>
      <w:r w:rsidRPr="003E4E94">
        <w:rPr>
          <w:rFonts w:ascii="Times New Roman" w:eastAsia="Times New Roman" w:hAnsi="Times New Roman" w:cs="Times New Roman"/>
          <w:sz w:val="24"/>
          <w:szCs w:val="24"/>
        </w:rPr>
        <w:t xml:space="preserve"> km</w:t>
      </w:r>
      <w:r w:rsidR="00C53EFE" w:rsidRPr="003E4E94">
        <w:rPr>
          <w:rFonts w:ascii="Times New Roman" w:eastAsia="Times New Roman" w:hAnsi="Times New Roman" w:cs="Times New Roman"/>
          <w:sz w:val="24"/>
          <w:szCs w:val="24"/>
        </w:rPr>
        <w:t xml:space="preserve"> (3,152 segments</w:t>
      </w:r>
      <w:r w:rsidRPr="003E4E94">
        <w:rPr>
          <w:rFonts w:ascii="Times New Roman" w:eastAsia="Times New Roman" w:hAnsi="Times New Roman" w:cs="Times New Roman"/>
          <w:sz w:val="24"/>
          <w:szCs w:val="24"/>
        </w:rPr>
        <w:t>) were extracted by filtering for local street bikeways (Vancouver only), painted lanes, buffered lanes, and cycle tracks within the municipal data</w:t>
      </w:r>
      <w:r w:rsidR="00C53EFE" w:rsidRPr="003E4E94">
        <w:rPr>
          <w:rFonts w:ascii="Times New Roman" w:eastAsia="Times New Roman" w:hAnsi="Times New Roman" w:cs="Times New Roman"/>
          <w:sz w:val="24"/>
          <w:szCs w:val="24"/>
        </w:rPr>
        <w:t xml:space="preserve">, and </w:t>
      </w:r>
      <w:r w:rsidR="00EE5EF3" w:rsidRPr="003E4E94">
        <w:rPr>
          <w:rFonts w:ascii="Times New Roman" w:eastAsia="Times New Roman" w:hAnsi="Times New Roman" w:cs="Times New Roman"/>
          <w:sz w:val="24"/>
          <w:szCs w:val="24"/>
        </w:rPr>
        <w:t>247 km (</w:t>
      </w:r>
      <w:r w:rsidR="00C53EFE" w:rsidRPr="003E4E94">
        <w:rPr>
          <w:rFonts w:ascii="Times New Roman" w:eastAsia="Times New Roman" w:hAnsi="Times New Roman" w:cs="Times New Roman"/>
          <w:sz w:val="24"/>
          <w:szCs w:val="24"/>
        </w:rPr>
        <w:t>3</w:t>
      </w:r>
      <w:r w:rsidR="000767EE" w:rsidRPr="003E4E94">
        <w:rPr>
          <w:rFonts w:ascii="Times New Roman" w:eastAsia="Times New Roman" w:hAnsi="Times New Roman" w:cs="Times New Roman"/>
          <w:sz w:val="24"/>
          <w:szCs w:val="24"/>
        </w:rPr>
        <w:t>,</w:t>
      </w:r>
      <w:r w:rsidR="00C53EFE" w:rsidRPr="003E4E94">
        <w:rPr>
          <w:rFonts w:ascii="Times New Roman" w:eastAsia="Times New Roman" w:hAnsi="Times New Roman" w:cs="Times New Roman"/>
          <w:sz w:val="24"/>
          <w:szCs w:val="24"/>
        </w:rPr>
        <w:t>11</w:t>
      </w:r>
      <w:r w:rsidR="0075490A" w:rsidRPr="003E4E94">
        <w:rPr>
          <w:rFonts w:ascii="Times New Roman" w:eastAsia="Times New Roman" w:hAnsi="Times New Roman" w:cs="Times New Roman"/>
          <w:sz w:val="24"/>
          <w:szCs w:val="24"/>
        </w:rPr>
        <w:t>7</w:t>
      </w:r>
      <w:r w:rsidR="00C53EFE" w:rsidRPr="003E4E94">
        <w:rPr>
          <w:rFonts w:ascii="Times New Roman" w:eastAsia="Times New Roman" w:hAnsi="Times New Roman" w:cs="Times New Roman"/>
          <w:sz w:val="24"/>
          <w:szCs w:val="24"/>
        </w:rPr>
        <w:t xml:space="preserve"> </w:t>
      </w:r>
      <w:r w:rsidR="00EE5EF3" w:rsidRPr="003E4E94">
        <w:rPr>
          <w:rFonts w:ascii="Times New Roman" w:eastAsia="Times New Roman" w:hAnsi="Times New Roman" w:cs="Times New Roman"/>
          <w:sz w:val="24"/>
          <w:szCs w:val="24"/>
        </w:rPr>
        <w:t>segments</w:t>
      </w:r>
      <w:r w:rsidR="00C53EFE" w:rsidRPr="003E4E94">
        <w:rPr>
          <w:rFonts w:ascii="Times New Roman" w:eastAsia="Times New Roman" w:hAnsi="Times New Roman" w:cs="Times New Roman"/>
          <w:sz w:val="24"/>
          <w:szCs w:val="24"/>
        </w:rPr>
        <w:t xml:space="preserve">) remained after </w:t>
      </w:r>
      <w:r w:rsidRPr="003E4E94">
        <w:rPr>
          <w:rFonts w:ascii="Times New Roman" w:eastAsia="Times New Roman" w:hAnsi="Times New Roman" w:cs="Times New Roman"/>
          <w:sz w:val="24"/>
          <w:szCs w:val="24"/>
        </w:rPr>
        <w:t>verifying infrastructure classification</w:t>
      </w:r>
      <w:r w:rsidR="00C53EFE" w:rsidRPr="003E4E94">
        <w:rPr>
          <w:rFonts w:ascii="Times New Roman" w:eastAsia="Times New Roman" w:hAnsi="Times New Roman" w:cs="Times New Roman"/>
          <w:sz w:val="24"/>
          <w:szCs w:val="24"/>
        </w:rPr>
        <w:t>.</w:t>
      </w:r>
      <w:r w:rsidR="002D3355" w:rsidRPr="003E4E94">
        <w:rPr>
          <w:rFonts w:ascii="Times New Roman" w:eastAsia="Times New Roman" w:hAnsi="Times New Roman" w:cs="Times New Roman"/>
          <w:sz w:val="24"/>
          <w:szCs w:val="24"/>
        </w:rPr>
        <w:t xml:space="preserve"> </w:t>
      </w:r>
      <w:r w:rsidR="00C53EFE" w:rsidRPr="003E4E94">
        <w:rPr>
          <w:rFonts w:ascii="Times New Roman" w:eastAsia="Times New Roman" w:hAnsi="Times New Roman" w:cs="Times New Roman"/>
          <w:sz w:val="24"/>
          <w:szCs w:val="24"/>
        </w:rPr>
        <w:t>In Calgary from a total of 571.8 km (4,169 segments), 87.1 km (</w:t>
      </w:r>
      <w:r w:rsidR="0014134D" w:rsidRPr="003E4E94">
        <w:rPr>
          <w:rFonts w:ascii="Times New Roman" w:eastAsia="Times New Roman" w:hAnsi="Times New Roman" w:cs="Times New Roman"/>
          <w:sz w:val="24"/>
          <w:szCs w:val="24"/>
        </w:rPr>
        <w:t>784</w:t>
      </w:r>
      <w:r w:rsidR="00C53EFE" w:rsidRPr="003E4E94">
        <w:rPr>
          <w:rFonts w:ascii="Times New Roman" w:eastAsia="Times New Roman" w:hAnsi="Times New Roman" w:cs="Times New Roman"/>
          <w:sz w:val="24"/>
          <w:szCs w:val="24"/>
        </w:rPr>
        <w:t xml:space="preserve"> segments) </w:t>
      </w:r>
      <w:r w:rsidR="0014134D" w:rsidRPr="003E4E94">
        <w:rPr>
          <w:rFonts w:ascii="Times New Roman" w:eastAsia="Times New Roman" w:hAnsi="Times New Roman" w:cs="Times New Roman"/>
          <w:sz w:val="24"/>
          <w:szCs w:val="24"/>
        </w:rPr>
        <w:t>met the eligibility criteria</w:t>
      </w:r>
      <w:r w:rsidR="00C53EFE" w:rsidRPr="003E4E94">
        <w:rPr>
          <w:rFonts w:ascii="Times New Roman" w:eastAsia="Times New Roman" w:hAnsi="Times New Roman" w:cs="Times New Roman"/>
          <w:sz w:val="24"/>
          <w:szCs w:val="24"/>
        </w:rPr>
        <w:t xml:space="preserve"> and 85 km (75</w:t>
      </w:r>
      <w:r w:rsidR="00AA01E5" w:rsidRPr="003E4E94">
        <w:rPr>
          <w:rFonts w:ascii="Times New Roman" w:eastAsia="Times New Roman" w:hAnsi="Times New Roman" w:cs="Times New Roman"/>
          <w:sz w:val="24"/>
          <w:szCs w:val="24"/>
        </w:rPr>
        <w:t>0</w:t>
      </w:r>
      <w:r w:rsidR="003A3182" w:rsidRPr="003E4E94">
        <w:rPr>
          <w:rFonts w:ascii="Times New Roman" w:eastAsia="Times New Roman" w:hAnsi="Times New Roman" w:cs="Times New Roman"/>
          <w:sz w:val="24"/>
          <w:szCs w:val="24"/>
        </w:rPr>
        <w:t xml:space="preserve"> segments</w:t>
      </w:r>
      <w:r w:rsidR="00C53EFE" w:rsidRPr="003E4E94">
        <w:rPr>
          <w:rFonts w:ascii="Times New Roman" w:eastAsia="Times New Roman" w:hAnsi="Times New Roman" w:cs="Times New Roman"/>
          <w:sz w:val="24"/>
          <w:szCs w:val="24"/>
        </w:rPr>
        <w:t>) remained after verification.</w:t>
      </w:r>
      <w:r w:rsidR="00B828E6" w:rsidRPr="003E4E94">
        <w:rPr>
          <w:rFonts w:ascii="Times New Roman" w:eastAsia="Times New Roman" w:hAnsi="Times New Roman" w:cs="Times New Roman"/>
          <w:sz w:val="24"/>
          <w:szCs w:val="24"/>
        </w:rPr>
        <w:t xml:space="preserve"> </w:t>
      </w:r>
      <w:r w:rsidR="00EE5EF3" w:rsidRPr="003E4E94">
        <w:rPr>
          <w:rFonts w:ascii="Times New Roman" w:eastAsia="Times New Roman" w:hAnsi="Times New Roman" w:cs="Times New Roman"/>
          <w:sz w:val="24"/>
          <w:szCs w:val="24"/>
        </w:rPr>
        <w:t>In Toronto</w:t>
      </w:r>
      <w:r w:rsidR="00C53EFE" w:rsidRPr="003E4E94">
        <w:rPr>
          <w:rFonts w:ascii="Times New Roman" w:eastAsia="Times New Roman" w:hAnsi="Times New Roman" w:cs="Times New Roman"/>
          <w:sz w:val="24"/>
          <w:szCs w:val="24"/>
        </w:rPr>
        <w:t>, of a total of 755 km (1,323 segments,</w:t>
      </w:r>
      <w:r w:rsidR="007F6F23" w:rsidRPr="003E4E94">
        <w:rPr>
          <w:rFonts w:ascii="Times New Roman" w:eastAsia="Times New Roman" w:hAnsi="Times New Roman" w:cs="Times New Roman"/>
          <w:sz w:val="24"/>
          <w:szCs w:val="24"/>
        </w:rPr>
        <w:t xml:space="preserve"> </w:t>
      </w:r>
      <w:r w:rsidR="00C53EFE" w:rsidRPr="003E4E94">
        <w:rPr>
          <w:rFonts w:ascii="Times New Roman" w:eastAsia="Times New Roman" w:hAnsi="Times New Roman" w:cs="Times New Roman"/>
          <w:sz w:val="24"/>
          <w:szCs w:val="24"/>
        </w:rPr>
        <w:t>205.3 km (</w:t>
      </w:r>
      <w:r w:rsidRPr="003E4E94">
        <w:rPr>
          <w:rFonts w:ascii="Times New Roman" w:eastAsia="Times New Roman" w:hAnsi="Times New Roman" w:cs="Times New Roman"/>
          <w:sz w:val="24"/>
          <w:szCs w:val="24"/>
        </w:rPr>
        <w:t>331 segments</w:t>
      </w:r>
      <w:r w:rsidR="00C53EFE" w:rsidRPr="003E4E94">
        <w:rPr>
          <w:rFonts w:ascii="Times New Roman" w:eastAsia="Times New Roman" w:hAnsi="Times New Roman" w:cs="Times New Roman"/>
          <w:sz w:val="24"/>
          <w:szCs w:val="24"/>
        </w:rPr>
        <w:t>)</w:t>
      </w:r>
      <w:r w:rsidR="00EE5EF3" w:rsidRPr="003E4E94">
        <w:rPr>
          <w:rFonts w:ascii="Times New Roman" w:eastAsia="Times New Roman" w:hAnsi="Times New Roman" w:cs="Times New Roman"/>
          <w:sz w:val="24"/>
          <w:szCs w:val="24"/>
        </w:rPr>
        <w:t xml:space="preserve"> met eligibility,</w:t>
      </w:r>
      <w:r w:rsidR="00C53EFE" w:rsidRPr="003E4E94">
        <w:rPr>
          <w:rFonts w:ascii="Times New Roman" w:eastAsia="Times New Roman" w:hAnsi="Times New Roman" w:cs="Times New Roman"/>
          <w:sz w:val="24"/>
          <w:szCs w:val="24"/>
        </w:rPr>
        <w:t xml:space="preserve"> and 204.3 km (</w:t>
      </w:r>
      <w:r w:rsidRPr="003E4E94">
        <w:rPr>
          <w:rFonts w:ascii="Times New Roman" w:eastAsia="Times New Roman" w:hAnsi="Times New Roman" w:cs="Times New Roman"/>
          <w:sz w:val="24"/>
          <w:szCs w:val="24"/>
        </w:rPr>
        <w:t>326 segments</w:t>
      </w:r>
      <w:r w:rsidR="00C53EFE" w:rsidRPr="003E4E94">
        <w:rPr>
          <w:rFonts w:ascii="Times New Roman" w:eastAsia="Times New Roman" w:hAnsi="Times New Roman" w:cs="Times New Roman"/>
          <w:sz w:val="24"/>
          <w:szCs w:val="24"/>
        </w:rPr>
        <w:t xml:space="preserve">) remained after verification. </w:t>
      </w:r>
    </w:p>
    <w:p w14:paraId="0000009A" w14:textId="77777777" w:rsidR="003B416B" w:rsidRPr="003E4E94" w:rsidRDefault="00D21AEC">
      <w:pPr>
        <w:jc w:val="center"/>
        <w:rPr>
          <w:rFonts w:ascii="Times New Roman" w:eastAsia="Times New Roman" w:hAnsi="Times New Roman" w:cs="Times New Roman"/>
          <w:sz w:val="24"/>
          <w:szCs w:val="24"/>
        </w:rPr>
      </w:pPr>
      <w:r w:rsidRPr="003E4E94">
        <w:rPr>
          <w:rFonts w:ascii="Times New Roman" w:eastAsia="Times New Roman" w:hAnsi="Times New Roman" w:cs="Times New Roman"/>
          <w:noProof/>
          <w:sz w:val="24"/>
          <w:szCs w:val="24"/>
          <w:lang w:eastAsia="en-CA"/>
        </w:rPr>
        <w:lastRenderedPageBreak/>
        <w:drawing>
          <wp:inline distT="0" distB="0" distL="0" distR="0" wp14:anchorId="181998E7" wp14:editId="5FEE6871">
            <wp:extent cx="5599367" cy="4142507"/>
            <wp:effectExtent l="0" t="0" r="1905" b="0"/>
            <wp:docPr id="212322779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798" name="image8.png"/>
                    <pic:cNvPicPr preferRelativeResize="0"/>
                  </pic:nvPicPr>
                  <pic:blipFill>
                    <a:blip r:embed="rId25" cstate="print">
                      <a:extLst>
                        <a:ext uri="{28A0092B-C50C-407E-A947-70E740481C1C}">
                          <a14:useLocalDpi xmlns:a14="http://schemas.microsoft.com/office/drawing/2010/main" val="0"/>
                        </a:ext>
                      </a:extLst>
                    </a:blip>
                    <a:srcRect t="4473" b="4473"/>
                    <a:stretch>
                      <a:fillRect/>
                    </a:stretch>
                  </pic:blipFill>
                  <pic:spPr bwMode="auto">
                    <a:xfrm>
                      <a:off x="0" y="0"/>
                      <a:ext cx="5599367" cy="4142507"/>
                    </a:xfrm>
                    <a:prstGeom prst="rect">
                      <a:avLst/>
                    </a:prstGeom>
                    <a:ln>
                      <a:noFill/>
                    </a:ln>
                    <a:extLst>
                      <a:ext uri="{53640926-AAD7-44D8-BBD7-CCE9431645EC}">
                        <a14:shadowObscured xmlns:a14="http://schemas.microsoft.com/office/drawing/2010/main"/>
                      </a:ext>
                    </a:extLst>
                  </pic:spPr>
                </pic:pic>
              </a:graphicData>
            </a:graphic>
          </wp:inline>
        </w:drawing>
      </w:r>
    </w:p>
    <w:p w14:paraId="0000009B" w14:textId="448197EC" w:rsidR="003B416B" w:rsidRPr="0079002E" w:rsidRDefault="00D21AEC">
      <w:pPr>
        <w:rPr>
          <w:rFonts w:ascii="Times New Roman" w:eastAsia="Times New Roman" w:hAnsi="Times New Roman" w:cs="Times New Roman"/>
          <w:i/>
          <w:iCs/>
          <w:sz w:val="24"/>
          <w:szCs w:val="24"/>
        </w:rPr>
      </w:pPr>
      <w:r w:rsidRPr="0079002E">
        <w:rPr>
          <w:rFonts w:ascii="Times New Roman" w:eastAsia="Times New Roman" w:hAnsi="Times New Roman" w:cs="Times New Roman"/>
          <w:b/>
          <w:i/>
          <w:iCs/>
          <w:sz w:val="24"/>
          <w:szCs w:val="24"/>
        </w:rPr>
        <w:t>Figure 1: Flow diagram of inclusion criteria for bikeway segments in Vancouver, Calgary, and Toronto</w:t>
      </w:r>
      <w:r w:rsidRPr="0079002E">
        <w:rPr>
          <w:rFonts w:ascii="Times New Roman" w:eastAsia="Times New Roman" w:hAnsi="Times New Roman" w:cs="Times New Roman"/>
          <w:i/>
          <w:iCs/>
          <w:sz w:val="24"/>
          <w:szCs w:val="24"/>
        </w:rPr>
        <w:t>. This flowchart provides a high-level overview of the segment inclusions and exclusions for each municipality.</w:t>
      </w:r>
      <w:r w:rsidR="00B50089">
        <w:rPr>
          <w:rFonts w:ascii="Times New Roman" w:eastAsia="Times New Roman" w:hAnsi="Times New Roman" w:cs="Times New Roman"/>
          <w:i/>
          <w:iCs/>
          <w:sz w:val="24"/>
          <w:szCs w:val="24"/>
        </w:rPr>
        <w:t xml:space="preserve"> Screened segments have been manually checked using Google Street View and grey literature to verify infrastructure type and installation/upgrade years.</w:t>
      </w:r>
      <w:r w:rsidRPr="0079002E">
        <w:rPr>
          <w:rFonts w:ascii="Times New Roman" w:eastAsia="Times New Roman" w:hAnsi="Times New Roman" w:cs="Times New Roman"/>
          <w:i/>
          <w:iCs/>
          <w:sz w:val="24"/>
          <w:szCs w:val="24"/>
        </w:rPr>
        <w:t xml:space="preserve"> For detailed flow diagrams specific to each municipality, please refer to </w:t>
      </w:r>
      <w:r w:rsidR="00794CAA" w:rsidRPr="0079002E">
        <w:rPr>
          <w:rFonts w:ascii="Times New Roman" w:eastAsia="Times New Roman" w:hAnsi="Times New Roman" w:cs="Times New Roman"/>
          <w:b/>
          <w:i/>
          <w:iCs/>
          <w:sz w:val="24"/>
          <w:szCs w:val="24"/>
        </w:rPr>
        <w:t>Figures A.1 to A.3</w:t>
      </w:r>
      <w:r w:rsidR="00E25915" w:rsidRPr="0079002E">
        <w:rPr>
          <w:rFonts w:ascii="Times New Roman" w:eastAsia="Times New Roman" w:hAnsi="Times New Roman" w:cs="Times New Roman"/>
          <w:i/>
          <w:iCs/>
          <w:sz w:val="24"/>
          <w:szCs w:val="24"/>
        </w:rPr>
        <w:t xml:space="preserve">. For details on excluded segments, refer to </w:t>
      </w:r>
      <w:r w:rsidR="00E25915" w:rsidRPr="0079002E">
        <w:rPr>
          <w:rFonts w:ascii="Times New Roman" w:eastAsia="Times New Roman" w:hAnsi="Times New Roman" w:cs="Times New Roman"/>
          <w:b/>
          <w:bCs/>
          <w:i/>
          <w:iCs/>
          <w:sz w:val="24"/>
          <w:szCs w:val="24"/>
        </w:rPr>
        <w:t xml:space="preserve">Table </w:t>
      </w:r>
      <w:r w:rsidR="00BE6D52">
        <w:rPr>
          <w:rFonts w:ascii="Times New Roman" w:eastAsia="Times New Roman" w:hAnsi="Times New Roman" w:cs="Times New Roman"/>
          <w:b/>
          <w:bCs/>
          <w:i/>
          <w:iCs/>
          <w:sz w:val="24"/>
          <w:szCs w:val="24"/>
        </w:rPr>
        <w:t>A</w:t>
      </w:r>
      <w:r w:rsidR="009B4326" w:rsidRPr="0079002E">
        <w:rPr>
          <w:rFonts w:ascii="Times New Roman" w:eastAsia="Times New Roman" w:hAnsi="Times New Roman" w:cs="Times New Roman"/>
          <w:b/>
          <w:bCs/>
          <w:i/>
          <w:iCs/>
          <w:sz w:val="24"/>
          <w:szCs w:val="24"/>
        </w:rPr>
        <w:t>.1</w:t>
      </w:r>
      <w:r w:rsidR="00E25915" w:rsidRPr="0079002E">
        <w:rPr>
          <w:rFonts w:ascii="Times New Roman" w:eastAsia="Times New Roman" w:hAnsi="Times New Roman" w:cs="Times New Roman"/>
          <w:i/>
          <w:iCs/>
          <w:sz w:val="24"/>
          <w:szCs w:val="24"/>
        </w:rPr>
        <w:t>.</w:t>
      </w:r>
    </w:p>
    <w:p w14:paraId="7B09301A" w14:textId="77777777" w:rsidR="0024700F" w:rsidRPr="003E4E94" w:rsidRDefault="0024700F">
      <w:pPr>
        <w:rPr>
          <w:rFonts w:ascii="Times New Roman" w:eastAsia="Times New Roman" w:hAnsi="Times New Roman" w:cs="Times New Roman"/>
          <w:sz w:val="24"/>
          <w:szCs w:val="24"/>
        </w:rPr>
      </w:pPr>
    </w:p>
    <w:p w14:paraId="0000009D" w14:textId="3373F20C" w:rsidR="003B416B" w:rsidRPr="003E4E94" w:rsidRDefault="00656B38" w:rsidP="0024700F">
      <w:pPr>
        <w:rPr>
          <w:rFonts w:ascii="Times New Roman" w:eastAsia="Times New Roman" w:hAnsi="Times New Roman" w:cs="Times New Roman"/>
          <w:b/>
          <w:bCs/>
          <w:sz w:val="24"/>
          <w:szCs w:val="24"/>
        </w:rPr>
      </w:pPr>
      <w:r w:rsidRPr="003E4E94">
        <w:rPr>
          <w:rFonts w:ascii="Times New Roman" w:eastAsia="Times New Roman" w:hAnsi="Times New Roman" w:cs="Times New Roman"/>
          <w:b/>
          <w:bCs/>
          <w:sz w:val="24"/>
          <w:szCs w:val="24"/>
        </w:rPr>
        <w:t xml:space="preserve">3.2 </w:t>
      </w:r>
      <w:r w:rsidR="0024700F" w:rsidRPr="003E4E94">
        <w:rPr>
          <w:rFonts w:ascii="Times New Roman" w:eastAsia="Times New Roman" w:hAnsi="Times New Roman" w:cs="Times New Roman"/>
          <w:b/>
          <w:bCs/>
          <w:sz w:val="24"/>
          <w:szCs w:val="24"/>
        </w:rPr>
        <w:t xml:space="preserve">Objective 1: </w:t>
      </w:r>
      <w:r w:rsidR="008D241C" w:rsidRPr="003E4E94">
        <w:rPr>
          <w:rFonts w:ascii="Times New Roman" w:eastAsia="Times New Roman" w:hAnsi="Times New Roman" w:cs="Times New Roman"/>
          <w:b/>
          <w:bCs/>
          <w:sz w:val="24"/>
          <w:szCs w:val="24"/>
        </w:rPr>
        <w:t xml:space="preserve">Verification </w:t>
      </w:r>
      <w:r w:rsidR="00846F83">
        <w:rPr>
          <w:rFonts w:ascii="Times New Roman" w:eastAsia="Times New Roman" w:hAnsi="Times New Roman" w:cs="Times New Roman"/>
          <w:b/>
          <w:bCs/>
          <w:sz w:val="24"/>
          <w:szCs w:val="24"/>
        </w:rPr>
        <w:t>of installation dates</w:t>
      </w:r>
    </w:p>
    <w:p w14:paraId="0000009E" w14:textId="7D97EC40" w:rsidR="003B416B" w:rsidRPr="003E4E94" w:rsidRDefault="00D21AEC" w:rsidP="00AB78AF">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Installation years were verified for all segments, </w:t>
      </w:r>
      <w:r w:rsidR="008D241C" w:rsidRPr="003E4E94">
        <w:rPr>
          <w:rFonts w:ascii="Times New Roman" w:eastAsia="Times New Roman" w:hAnsi="Times New Roman" w:cs="Times New Roman"/>
          <w:sz w:val="24"/>
          <w:szCs w:val="24"/>
        </w:rPr>
        <w:t xml:space="preserve">and showed </w:t>
      </w:r>
      <w:r w:rsidRPr="003E4E94">
        <w:rPr>
          <w:rFonts w:ascii="Times New Roman" w:eastAsia="Times New Roman" w:hAnsi="Times New Roman" w:cs="Times New Roman"/>
          <w:sz w:val="24"/>
          <w:szCs w:val="24"/>
        </w:rPr>
        <w:t xml:space="preserve">that 66% of included segments in Vancouver, 8% in Calgary, and 41% in Toronto had dedicated cycling infrastructure established by 2009 or earlier. </w:t>
      </w:r>
      <w:bookmarkStart w:id="209" w:name="_Hlk180397792"/>
      <w:r w:rsidRPr="003E4E94">
        <w:rPr>
          <w:rFonts w:ascii="Times New Roman" w:eastAsia="Times New Roman" w:hAnsi="Times New Roman" w:cs="Times New Roman"/>
          <w:sz w:val="24"/>
          <w:szCs w:val="24"/>
        </w:rPr>
        <w:t>In Vancouver, among segments installed or updated during the study period</w:t>
      </w:r>
      <w:r w:rsidR="008D241C" w:rsidRPr="003E4E94">
        <w:rPr>
          <w:rFonts w:ascii="Times New Roman" w:eastAsia="Times New Roman" w:hAnsi="Times New Roman" w:cs="Times New Roman"/>
          <w:sz w:val="24"/>
          <w:szCs w:val="24"/>
        </w:rPr>
        <w:t>,</w:t>
      </w:r>
      <w:r w:rsidRPr="003E4E94">
        <w:rPr>
          <w:rFonts w:ascii="Times New Roman" w:eastAsia="Times New Roman" w:hAnsi="Times New Roman" w:cs="Times New Roman"/>
          <w:sz w:val="24"/>
          <w:szCs w:val="24"/>
        </w:rPr>
        <w:t xml:space="preserve"> 83.3% accurately matched the city's provided installation years, and 97.2% were within a ±1-year range. For Calgary, 42.1%</w:t>
      </w:r>
      <w:r w:rsidR="00BC5436">
        <w:rPr>
          <w:rFonts w:ascii="Times New Roman" w:eastAsia="Times New Roman" w:hAnsi="Times New Roman" w:cs="Times New Roman"/>
          <w:sz w:val="24"/>
          <w:szCs w:val="24"/>
        </w:rPr>
        <w:t xml:space="preserve"> of segments</w:t>
      </w:r>
      <w:r w:rsidRPr="003E4E94">
        <w:rPr>
          <w:rFonts w:ascii="Times New Roman" w:eastAsia="Times New Roman" w:hAnsi="Times New Roman" w:cs="Times New Roman"/>
          <w:sz w:val="24"/>
          <w:szCs w:val="24"/>
        </w:rPr>
        <w:t xml:space="preserve"> matched with the city's recorded installation years, and 62.7% were accurate within ±1 year. Finally, in Toronto, among 188 </w:t>
      </w:r>
      <w:r w:rsidRPr="003E4E94">
        <w:rPr>
          <w:rFonts w:ascii="Times New Roman" w:eastAsia="Times New Roman" w:hAnsi="Times New Roman" w:cs="Times New Roman"/>
          <w:sz w:val="24"/>
          <w:szCs w:val="24"/>
        </w:rPr>
        <w:lastRenderedPageBreak/>
        <w:t>eligible segments, 74.5% accurately matched with the city's provided installation years, and 78.2% were accurate within a ±1-year span.</w:t>
      </w:r>
    </w:p>
    <w:bookmarkEnd w:id="209"/>
    <w:p w14:paraId="67EDB1E1" w14:textId="219D0DC5" w:rsidR="00252342" w:rsidRPr="003E4E94" w:rsidRDefault="00BA00B1" w:rsidP="00252342">
      <w:pPr>
        <w:spacing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When contrasting the classification of infrastructur</w:t>
      </w:r>
      <w:r w:rsidR="008F0433" w:rsidRPr="003E4E94">
        <w:rPr>
          <w:rFonts w:ascii="Times New Roman" w:eastAsia="Times New Roman" w:hAnsi="Times New Roman" w:cs="Times New Roman"/>
          <w:sz w:val="24"/>
          <w:szCs w:val="24"/>
        </w:rPr>
        <w:t xml:space="preserve">e between the verified and </w:t>
      </w:r>
      <w:r w:rsidR="00BC5436">
        <w:rPr>
          <w:rFonts w:ascii="Times New Roman" w:eastAsia="Times New Roman" w:hAnsi="Times New Roman" w:cs="Times New Roman"/>
          <w:sz w:val="24"/>
          <w:szCs w:val="24"/>
        </w:rPr>
        <w:t xml:space="preserve">the data </w:t>
      </w:r>
      <w:r w:rsidR="008F0433" w:rsidRPr="003E4E94">
        <w:rPr>
          <w:rFonts w:ascii="Times New Roman" w:eastAsia="Times New Roman" w:hAnsi="Times New Roman" w:cs="Times New Roman"/>
          <w:sz w:val="24"/>
          <w:szCs w:val="24"/>
        </w:rPr>
        <w:t>provided by each city</w:t>
      </w:r>
      <w:r w:rsidRPr="003E4E94">
        <w:rPr>
          <w:rFonts w:ascii="Times New Roman" w:eastAsia="Times New Roman" w:hAnsi="Times New Roman" w:cs="Times New Roman"/>
          <w:sz w:val="24"/>
          <w:szCs w:val="24"/>
        </w:rPr>
        <w:t>, the verified data revealed</w:t>
      </w:r>
      <w:r w:rsidR="008F0433" w:rsidRPr="003E4E94">
        <w:rPr>
          <w:rFonts w:ascii="Times New Roman" w:eastAsia="Times New Roman" w:hAnsi="Times New Roman" w:cs="Times New Roman"/>
          <w:sz w:val="24"/>
          <w:szCs w:val="24"/>
        </w:rPr>
        <w:t xml:space="preserve"> slightly more</w:t>
      </w:r>
      <w:r w:rsidRPr="003E4E94">
        <w:rPr>
          <w:rFonts w:ascii="Times New Roman" w:eastAsia="Times New Roman" w:hAnsi="Times New Roman" w:cs="Times New Roman"/>
          <w:sz w:val="24"/>
          <w:szCs w:val="24"/>
        </w:rPr>
        <w:t xml:space="preserve"> </w:t>
      </w:r>
      <w:r w:rsidR="008F0433" w:rsidRPr="003E4E94">
        <w:rPr>
          <w:rFonts w:ascii="Times New Roman" w:eastAsia="Times New Roman" w:hAnsi="Times New Roman" w:cs="Times New Roman"/>
          <w:sz w:val="24"/>
          <w:szCs w:val="24"/>
        </w:rPr>
        <w:t>painted lanes</w:t>
      </w:r>
      <w:r w:rsidR="00E05A52" w:rsidRPr="003E4E94">
        <w:rPr>
          <w:rFonts w:ascii="Times New Roman" w:eastAsia="Times New Roman" w:hAnsi="Times New Roman" w:cs="Times New Roman"/>
          <w:sz w:val="24"/>
          <w:szCs w:val="24"/>
        </w:rPr>
        <w:t xml:space="preserve"> for Vancouver and Calgary</w:t>
      </w:r>
      <w:r w:rsidR="008F0433" w:rsidRPr="003E4E94">
        <w:rPr>
          <w:rFonts w:ascii="Times New Roman" w:eastAsia="Times New Roman" w:hAnsi="Times New Roman" w:cs="Times New Roman"/>
          <w:sz w:val="24"/>
          <w:szCs w:val="24"/>
        </w:rPr>
        <w:t xml:space="preserve">, slightly </w:t>
      </w:r>
      <w:r w:rsidR="009674A7">
        <w:rPr>
          <w:rFonts w:ascii="Times New Roman" w:eastAsia="Times New Roman" w:hAnsi="Times New Roman" w:cs="Times New Roman"/>
          <w:sz w:val="24"/>
          <w:szCs w:val="24"/>
        </w:rPr>
        <w:t>fewer</w:t>
      </w:r>
      <w:r w:rsidR="009674A7" w:rsidRPr="003E4E94">
        <w:rPr>
          <w:rFonts w:ascii="Times New Roman" w:eastAsia="Times New Roman" w:hAnsi="Times New Roman" w:cs="Times New Roman"/>
          <w:sz w:val="24"/>
          <w:szCs w:val="24"/>
        </w:rPr>
        <w:t xml:space="preserve"> </w:t>
      </w:r>
      <w:r w:rsidR="008F0433" w:rsidRPr="003E4E94">
        <w:rPr>
          <w:rFonts w:ascii="Times New Roman" w:eastAsia="Times New Roman" w:hAnsi="Times New Roman" w:cs="Times New Roman"/>
          <w:sz w:val="24"/>
          <w:szCs w:val="24"/>
        </w:rPr>
        <w:t>cycle tracks for Calgary and Toronto, and slightly more cycle tracks for Vancouver</w:t>
      </w:r>
      <w:r w:rsidRPr="003E4E94">
        <w:rPr>
          <w:rFonts w:ascii="Times New Roman" w:eastAsia="Times New Roman" w:hAnsi="Times New Roman" w:cs="Times New Roman"/>
          <w:sz w:val="24"/>
          <w:szCs w:val="24"/>
        </w:rPr>
        <w:t xml:space="preserve"> </w:t>
      </w:r>
      <w:r w:rsidR="00B22ACE" w:rsidRPr="003E4E94">
        <w:rPr>
          <w:rFonts w:ascii="Times New Roman" w:eastAsia="Times New Roman" w:hAnsi="Times New Roman" w:cs="Times New Roman"/>
          <w:sz w:val="24"/>
          <w:szCs w:val="24"/>
        </w:rPr>
        <w:t>(</w:t>
      </w:r>
      <w:del w:id="210" w:author="Richard Wen" w:date="2024-11-11T17:27:00Z" w16du:dateUtc="2024-11-11T22:27:00Z">
        <w:r w:rsidR="00B22ACE" w:rsidRPr="003E4E94" w:rsidDel="00823929">
          <w:rPr>
            <w:rFonts w:ascii="Times New Roman" w:eastAsia="Times New Roman" w:hAnsi="Times New Roman" w:cs="Times New Roman"/>
            <w:b/>
            <w:bCs/>
            <w:i/>
            <w:iCs/>
            <w:sz w:val="24"/>
            <w:szCs w:val="24"/>
          </w:rPr>
          <w:delText xml:space="preserve">Table </w:delText>
        </w:r>
        <w:r w:rsidR="00564281" w:rsidRPr="003E4E94" w:rsidDel="00823929">
          <w:rPr>
            <w:rFonts w:ascii="Times New Roman" w:eastAsia="Times New Roman" w:hAnsi="Times New Roman" w:cs="Times New Roman"/>
            <w:b/>
            <w:bCs/>
            <w:i/>
            <w:iCs/>
            <w:sz w:val="24"/>
            <w:szCs w:val="24"/>
          </w:rPr>
          <w:delText>2</w:delText>
        </w:r>
      </w:del>
      <w:ins w:id="211" w:author="Richard Wen" w:date="2024-11-11T17:27:00Z" w16du:dateUtc="2024-11-11T22:27:00Z">
        <w:r w:rsidR="00823929">
          <w:rPr>
            <w:rFonts w:ascii="Times New Roman" w:eastAsia="Times New Roman" w:hAnsi="Times New Roman" w:cs="Times New Roman"/>
            <w:b/>
            <w:bCs/>
            <w:i/>
            <w:iCs/>
            <w:sz w:val="24"/>
            <w:szCs w:val="24"/>
          </w:rPr>
          <w:t>Table 3</w:t>
        </w:r>
      </w:ins>
      <w:r w:rsidR="00B22ACE" w:rsidRPr="003E4E94">
        <w:rPr>
          <w:rFonts w:ascii="Times New Roman" w:eastAsia="Times New Roman" w:hAnsi="Times New Roman" w:cs="Times New Roman"/>
          <w:sz w:val="24"/>
          <w:szCs w:val="24"/>
        </w:rPr>
        <w:t>).</w:t>
      </w:r>
      <w:r w:rsidR="0047008B" w:rsidRPr="003E4E94">
        <w:rPr>
          <w:rFonts w:ascii="Times New Roman" w:eastAsia="Times New Roman" w:hAnsi="Times New Roman" w:cs="Times New Roman"/>
          <w:sz w:val="24"/>
          <w:szCs w:val="24"/>
        </w:rPr>
        <w:t xml:space="preserve"> </w:t>
      </w:r>
      <w:r w:rsidR="00E05A52" w:rsidRPr="003E4E94">
        <w:rPr>
          <w:rFonts w:ascii="Times New Roman" w:eastAsia="Times New Roman" w:hAnsi="Times New Roman" w:cs="Times New Roman"/>
          <w:sz w:val="24"/>
          <w:szCs w:val="24"/>
        </w:rPr>
        <w:t>Toronto had the largest difference (+19 km) in</w:t>
      </w:r>
      <w:r w:rsidR="003507B8" w:rsidRPr="003E4E94">
        <w:rPr>
          <w:rFonts w:ascii="Times New Roman" w:eastAsia="Times New Roman" w:hAnsi="Times New Roman" w:cs="Times New Roman"/>
          <w:sz w:val="24"/>
          <w:szCs w:val="24"/>
        </w:rPr>
        <w:t xml:space="preserve"> painted lanes</w:t>
      </w:r>
      <w:r w:rsidR="00E05A52" w:rsidRPr="003E4E94">
        <w:rPr>
          <w:rFonts w:ascii="Times New Roman" w:eastAsia="Times New Roman" w:hAnsi="Times New Roman" w:cs="Times New Roman"/>
          <w:sz w:val="24"/>
          <w:szCs w:val="24"/>
        </w:rPr>
        <w:t>, while</w:t>
      </w:r>
      <w:r w:rsidR="0047008B" w:rsidRPr="003E4E94">
        <w:rPr>
          <w:rFonts w:ascii="Times New Roman" w:eastAsia="Times New Roman" w:hAnsi="Times New Roman" w:cs="Times New Roman"/>
          <w:sz w:val="24"/>
          <w:szCs w:val="24"/>
        </w:rPr>
        <w:t xml:space="preserve"> total on-street</w:t>
      </w:r>
      <w:r w:rsidR="001D258F" w:rsidRPr="003E4E94">
        <w:rPr>
          <w:rFonts w:ascii="Times New Roman" w:eastAsia="Times New Roman" w:hAnsi="Times New Roman" w:cs="Times New Roman"/>
          <w:sz w:val="24"/>
          <w:szCs w:val="24"/>
        </w:rPr>
        <w:t xml:space="preserve"> cycling</w:t>
      </w:r>
      <w:r w:rsidR="0047008B" w:rsidRPr="003E4E94">
        <w:rPr>
          <w:rFonts w:ascii="Times New Roman" w:eastAsia="Times New Roman" w:hAnsi="Times New Roman" w:cs="Times New Roman"/>
          <w:sz w:val="24"/>
          <w:szCs w:val="24"/>
        </w:rPr>
        <w:t xml:space="preserve"> infrastructure had smaller differences</w:t>
      </w:r>
      <w:r w:rsidR="000D4FF3" w:rsidRPr="003E4E94">
        <w:rPr>
          <w:rFonts w:ascii="Times New Roman" w:eastAsia="Times New Roman" w:hAnsi="Times New Roman" w:cs="Times New Roman"/>
          <w:sz w:val="24"/>
          <w:szCs w:val="24"/>
        </w:rPr>
        <w:t xml:space="preserve"> (+6.2, -1.4, and +19 km)</w:t>
      </w:r>
      <w:r w:rsidR="0047008B" w:rsidRPr="003E4E94">
        <w:rPr>
          <w:rFonts w:ascii="Times New Roman" w:eastAsia="Times New Roman" w:hAnsi="Times New Roman" w:cs="Times New Roman"/>
          <w:sz w:val="24"/>
          <w:szCs w:val="24"/>
        </w:rPr>
        <w:t xml:space="preserve"> between the verified and </w:t>
      </w:r>
      <w:r w:rsidR="00BC5436">
        <w:rPr>
          <w:rFonts w:ascii="Times New Roman" w:eastAsia="Times New Roman" w:hAnsi="Times New Roman" w:cs="Times New Roman"/>
          <w:sz w:val="24"/>
          <w:szCs w:val="24"/>
        </w:rPr>
        <w:t xml:space="preserve">municipal </w:t>
      </w:r>
      <w:r w:rsidR="0047008B" w:rsidRPr="003E4E94">
        <w:rPr>
          <w:rFonts w:ascii="Times New Roman" w:eastAsia="Times New Roman" w:hAnsi="Times New Roman" w:cs="Times New Roman"/>
          <w:sz w:val="24"/>
          <w:szCs w:val="24"/>
        </w:rPr>
        <w:t>data for Vancouver, Calgary, and Toronto respectively.</w:t>
      </w:r>
    </w:p>
    <w:tbl>
      <w:tblPr>
        <w:tblStyle w:val="a"/>
        <w:tblW w:w="5000" w:type="pct"/>
        <w:tblLook w:val="0600" w:firstRow="0" w:lastRow="0" w:firstColumn="0" w:lastColumn="0" w:noHBand="1" w:noVBand="1"/>
      </w:tblPr>
      <w:tblGrid>
        <w:gridCol w:w="1336"/>
        <w:gridCol w:w="2375"/>
        <w:gridCol w:w="1739"/>
        <w:gridCol w:w="1739"/>
        <w:gridCol w:w="2171"/>
      </w:tblGrid>
      <w:tr w:rsidR="00EC43FE" w:rsidRPr="003E4E94" w14:paraId="61D6DAE3" w14:textId="6349D467" w:rsidTr="004D07A4">
        <w:trPr>
          <w:trHeight w:val="567"/>
        </w:trPr>
        <w:tc>
          <w:tcPr>
            <w:tcW w:w="400" w:type="pct"/>
            <w:tcBorders>
              <w:top w:val="single" w:sz="4" w:space="0" w:color="auto"/>
              <w:bottom w:val="single" w:sz="4" w:space="0" w:color="auto"/>
            </w:tcBorders>
            <w:shd w:val="clear" w:color="auto" w:fill="auto"/>
            <w:tcMar>
              <w:top w:w="108" w:type="dxa"/>
              <w:bottom w:w="108" w:type="dxa"/>
            </w:tcMar>
            <w:vAlign w:val="center"/>
          </w:tcPr>
          <w:p w14:paraId="2C092382" w14:textId="75A174EB" w:rsidR="0083548E" w:rsidRPr="004D07A4" w:rsidRDefault="0083548E" w:rsidP="00AB78AF">
            <w:pPr>
              <w:jc w:val="center"/>
              <w:rPr>
                <w:rFonts w:ascii="Times New Roman" w:eastAsia="Times New Roman" w:hAnsi="Times New Roman" w:cs="Times New Roman"/>
                <w:b/>
                <w:sz w:val="24"/>
                <w:szCs w:val="24"/>
              </w:rPr>
            </w:pPr>
            <w:r w:rsidRPr="004D07A4">
              <w:rPr>
                <w:rFonts w:ascii="Times New Roman" w:eastAsia="Times New Roman" w:hAnsi="Times New Roman" w:cs="Times New Roman"/>
                <w:b/>
                <w:sz w:val="24"/>
                <w:szCs w:val="24"/>
              </w:rPr>
              <w:t>City</w:t>
            </w:r>
          </w:p>
        </w:tc>
        <w:tc>
          <w:tcPr>
            <w:tcW w:w="750" w:type="pct"/>
            <w:tcBorders>
              <w:top w:val="single" w:sz="4" w:space="0" w:color="auto"/>
              <w:bottom w:val="single" w:sz="4" w:space="0" w:color="auto"/>
            </w:tcBorders>
            <w:shd w:val="clear" w:color="auto" w:fill="auto"/>
            <w:tcMar>
              <w:top w:w="108" w:type="dxa"/>
              <w:bottom w:w="108" w:type="dxa"/>
            </w:tcMar>
            <w:vAlign w:val="center"/>
          </w:tcPr>
          <w:p w14:paraId="75A4053F" w14:textId="7451F2BA" w:rsidR="0083548E" w:rsidRPr="004D07A4" w:rsidRDefault="00B1540F" w:rsidP="004D07A4">
            <w:pPr>
              <w:rPr>
                <w:rFonts w:ascii="Times New Roman" w:eastAsia="Times New Roman" w:hAnsi="Times New Roman" w:cs="Times New Roman"/>
                <w:b/>
                <w:sz w:val="24"/>
                <w:szCs w:val="24"/>
              </w:rPr>
            </w:pPr>
            <w:r w:rsidRPr="004D07A4">
              <w:rPr>
                <w:rFonts w:ascii="Times New Roman" w:eastAsia="Times New Roman" w:hAnsi="Times New Roman" w:cs="Times New Roman"/>
                <w:b/>
                <w:sz w:val="24"/>
                <w:szCs w:val="24"/>
              </w:rPr>
              <w:t>Classification</w:t>
            </w:r>
          </w:p>
        </w:tc>
        <w:tc>
          <w:tcPr>
            <w:tcW w:w="550" w:type="pct"/>
            <w:tcBorders>
              <w:top w:val="single" w:sz="4" w:space="0" w:color="auto"/>
              <w:bottom w:val="single" w:sz="4" w:space="0" w:color="auto"/>
            </w:tcBorders>
            <w:shd w:val="clear" w:color="auto" w:fill="auto"/>
            <w:tcMar>
              <w:top w:w="108" w:type="dxa"/>
              <w:bottom w:w="108" w:type="dxa"/>
            </w:tcMar>
            <w:vAlign w:val="center"/>
          </w:tcPr>
          <w:p w14:paraId="306A259E" w14:textId="1DAA197D" w:rsidR="0083548E" w:rsidRPr="004D07A4" w:rsidRDefault="0083548E" w:rsidP="004D07A4">
            <w:pPr>
              <w:jc w:val="right"/>
              <w:rPr>
                <w:rFonts w:ascii="Times New Roman" w:eastAsia="Times New Roman" w:hAnsi="Times New Roman" w:cs="Times New Roman"/>
                <w:b/>
                <w:sz w:val="24"/>
                <w:szCs w:val="24"/>
              </w:rPr>
            </w:pPr>
            <w:r w:rsidRPr="004D07A4">
              <w:rPr>
                <w:rFonts w:ascii="Times New Roman" w:eastAsia="Times New Roman" w:hAnsi="Times New Roman" w:cs="Times New Roman"/>
                <w:b/>
                <w:sz w:val="24"/>
                <w:szCs w:val="24"/>
              </w:rPr>
              <w:t>Municipal</w:t>
            </w:r>
          </w:p>
        </w:tc>
        <w:tc>
          <w:tcPr>
            <w:tcW w:w="550" w:type="pct"/>
            <w:tcBorders>
              <w:top w:val="single" w:sz="4" w:space="0" w:color="auto"/>
              <w:bottom w:val="single" w:sz="4" w:space="0" w:color="auto"/>
            </w:tcBorders>
            <w:shd w:val="clear" w:color="auto" w:fill="auto"/>
            <w:tcMar>
              <w:top w:w="108" w:type="dxa"/>
              <w:bottom w:w="108" w:type="dxa"/>
            </w:tcMar>
            <w:vAlign w:val="center"/>
          </w:tcPr>
          <w:p w14:paraId="7331EF3E" w14:textId="17B7184C" w:rsidR="0083548E" w:rsidRPr="004D07A4" w:rsidRDefault="0083548E" w:rsidP="004D07A4">
            <w:pPr>
              <w:jc w:val="right"/>
              <w:rPr>
                <w:rFonts w:ascii="Times New Roman" w:eastAsia="Times New Roman" w:hAnsi="Times New Roman" w:cs="Times New Roman"/>
                <w:b/>
                <w:sz w:val="24"/>
                <w:szCs w:val="24"/>
              </w:rPr>
            </w:pPr>
            <w:r w:rsidRPr="004D07A4">
              <w:rPr>
                <w:rFonts w:ascii="Times New Roman" w:eastAsia="Times New Roman" w:hAnsi="Times New Roman" w:cs="Times New Roman"/>
                <w:b/>
                <w:sz w:val="24"/>
                <w:szCs w:val="24"/>
              </w:rPr>
              <w:t>Verified</w:t>
            </w:r>
          </w:p>
        </w:tc>
        <w:tc>
          <w:tcPr>
            <w:tcW w:w="686" w:type="pct"/>
            <w:tcBorders>
              <w:top w:val="single" w:sz="4" w:space="0" w:color="auto"/>
              <w:bottom w:val="single" w:sz="4" w:space="0" w:color="auto"/>
            </w:tcBorders>
            <w:shd w:val="clear" w:color="auto" w:fill="auto"/>
            <w:tcMar>
              <w:top w:w="108" w:type="dxa"/>
              <w:bottom w:w="108" w:type="dxa"/>
            </w:tcMar>
            <w:vAlign w:val="center"/>
          </w:tcPr>
          <w:p w14:paraId="226667C9" w14:textId="2922DF89" w:rsidR="0083548E" w:rsidRPr="004D07A4" w:rsidRDefault="0083548E" w:rsidP="004D07A4">
            <w:pPr>
              <w:jc w:val="right"/>
              <w:rPr>
                <w:rFonts w:ascii="Times New Roman" w:eastAsia="Times New Roman" w:hAnsi="Times New Roman" w:cs="Times New Roman"/>
                <w:b/>
                <w:sz w:val="24"/>
                <w:szCs w:val="24"/>
              </w:rPr>
            </w:pPr>
            <w:r w:rsidRPr="004D07A4">
              <w:rPr>
                <w:rFonts w:ascii="Times New Roman" w:eastAsia="Times New Roman" w:hAnsi="Times New Roman" w:cs="Times New Roman"/>
                <w:b/>
                <w:sz w:val="24"/>
                <w:szCs w:val="24"/>
              </w:rPr>
              <w:t>Difference</w:t>
            </w:r>
          </w:p>
        </w:tc>
      </w:tr>
      <w:tr w:rsidR="00EC43FE" w:rsidRPr="003E4E94" w14:paraId="2586534E" w14:textId="4DA840DE" w:rsidTr="004D07A4">
        <w:trPr>
          <w:trHeight w:val="397"/>
        </w:trPr>
        <w:tc>
          <w:tcPr>
            <w:tcW w:w="400" w:type="pct"/>
            <w:vMerge w:val="restart"/>
            <w:tcBorders>
              <w:top w:val="single" w:sz="4" w:space="0" w:color="auto"/>
            </w:tcBorders>
            <w:shd w:val="clear" w:color="auto" w:fill="auto"/>
            <w:tcMar>
              <w:top w:w="108" w:type="dxa"/>
              <w:bottom w:w="108" w:type="dxa"/>
            </w:tcMar>
            <w:vAlign w:val="center"/>
          </w:tcPr>
          <w:p w14:paraId="09BB8F39" w14:textId="4A61BABD" w:rsidR="008402E6" w:rsidRPr="00634510" w:rsidRDefault="008402E6" w:rsidP="008402E6">
            <w:pPr>
              <w:jc w:val="center"/>
              <w:rPr>
                <w:rFonts w:ascii="Times New Roman" w:eastAsia="Times New Roman" w:hAnsi="Times New Roman" w:cs="Times New Roman"/>
                <w:b/>
                <w:sz w:val="24"/>
                <w:szCs w:val="24"/>
              </w:rPr>
            </w:pPr>
            <w:r w:rsidRPr="00634510">
              <w:rPr>
                <w:rFonts w:ascii="Times New Roman" w:eastAsia="Times New Roman" w:hAnsi="Times New Roman" w:cs="Times New Roman"/>
                <w:b/>
                <w:sz w:val="24"/>
                <w:szCs w:val="24"/>
              </w:rPr>
              <w:t>Vancouver</w:t>
            </w:r>
          </w:p>
        </w:tc>
        <w:tc>
          <w:tcPr>
            <w:tcW w:w="750" w:type="pct"/>
            <w:tcBorders>
              <w:top w:val="single" w:sz="4" w:space="0" w:color="auto"/>
            </w:tcBorders>
            <w:shd w:val="clear" w:color="auto" w:fill="auto"/>
            <w:tcMar>
              <w:top w:w="108" w:type="dxa"/>
              <w:bottom w:w="108" w:type="dxa"/>
            </w:tcMar>
            <w:vAlign w:val="center"/>
          </w:tcPr>
          <w:p w14:paraId="7B7234B3" w14:textId="19641045" w:rsidR="008402E6" w:rsidRPr="00634510" w:rsidRDefault="008402E6" w:rsidP="008402E6">
            <w:pPr>
              <w:rPr>
                <w:rFonts w:ascii="Times New Roman" w:eastAsia="Times New Roman" w:hAnsi="Times New Roman" w:cs="Times New Roman"/>
                <w:sz w:val="24"/>
                <w:szCs w:val="24"/>
              </w:rPr>
            </w:pPr>
            <w:r w:rsidRPr="00634510">
              <w:rPr>
                <w:rFonts w:ascii="Times New Roman" w:eastAsia="Times New Roman" w:hAnsi="Times New Roman" w:cs="Times New Roman"/>
                <w:sz w:val="24"/>
                <w:szCs w:val="24"/>
              </w:rPr>
              <w:t xml:space="preserve">Painted </w:t>
            </w:r>
            <w:r w:rsidR="00AD4BC2" w:rsidRPr="00634510">
              <w:rPr>
                <w:rFonts w:ascii="Times New Roman" w:eastAsia="Times New Roman" w:hAnsi="Times New Roman" w:cs="Times New Roman"/>
                <w:sz w:val="24"/>
                <w:szCs w:val="24"/>
              </w:rPr>
              <w:t xml:space="preserve">and Buffered </w:t>
            </w:r>
            <w:r w:rsidRPr="00634510">
              <w:rPr>
                <w:rFonts w:ascii="Times New Roman" w:eastAsia="Times New Roman" w:hAnsi="Times New Roman" w:cs="Times New Roman"/>
                <w:sz w:val="24"/>
                <w:szCs w:val="24"/>
              </w:rPr>
              <w:t>Lanes</w:t>
            </w:r>
          </w:p>
        </w:tc>
        <w:tc>
          <w:tcPr>
            <w:tcW w:w="550" w:type="pct"/>
            <w:tcBorders>
              <w:top w:val="single" w:sz="4" w:space="0" w:color="auto"/>
            </w:tcBorders>
            <w:shd w:val="clear" w:color="auto" w:fill="auto"/>
            <w:tcMar>
              <w:top w:w="108" w:type="dxa"/>
              <w:bottom w:w="108" w:type="dxa"/>
            </w:tcMar>
            <w:vAlign w:val="center"/>
          </w:tcPr>
          <w:p w14:paraId="675CC3AA" w14:textId="61A07E62" w:rsidR="008402E6" w:rsidRPr="00634510" w:rsidRDefault="008402E6" w:rsidP="008402E6">
            <w:pPr>
              <w:jc w:val="right"/>
              <w:rPr>
                <w:rFonts w:ascii="Times New Roman" w:eastAsia="Times New Roman" w:hAnsi="Times New Roman" w:cs="Times New Roman"/>
                <w:sz w:val="24"/>
                <w:szCs w:val="24"/>
              </w:rPr>
            </w:pPr>
            <w:r w:rsidRPr="004D07A4">
              <w:rPr>
                <w:rFonts w:ascii="Times New Roman" w:hAnsi="Times New Roman" w:cs="Times New Roman"/>
                <w:sz w:val="24"/>
                <w:szCs w:val="24"/>
              </w:rPr>
              <w:t>43.8 km</w:t>
            </w:r>
          </w:p>
        </w:tc>
        <w:tc>
          <w:tcPr>
            <w:tcW w:w="550" w:type="pct"/>
            <w:tcBorders>
              <w:top w:val="single" w:sz="4" w:space="0" w:color="auto"/>
            </w:tcBorders>
            <w:shd w:val="clear" w:color="auto" w:fill="auto"/>
            <w:tcMar>
              <w:top w:w="108" w:type="dxa"/>
              <w:bottom w:w="108" w:type="dxa"/>
            </w:tcMar>
            <w:vAlign w:val="center"/>
          </w:tcPr>
          <w:p w14:paraId="6CCB4EB6" w14:textId="32A27B06" w:rsidR="008402E6" w:rsidRPr="00634510" w:rsidRDefault="008402E6" w:rsidP="008402E6">
            <w:pPr>
              <w:jc w:val="right"/>
              <w:rPr>
                <w:rFonts w:ascii="Times New Roman" w:eastAsia="Times New Roman" w:hAnsi="Times New Roman" w:cs="Times New Roman"/>
                <w:sz w:val="24"/>
                <w:szCs w:val="24"/>
              </w:rPr>
            </w:pPr>
            <w:r w:rsidRPr="004D07A4">
              <w:rPr>
                <w:rFonts w:ascii="Times New Roman" w:hAnsi="Times New Roman" w:cs="Times New Roman"/>
                <w:sz w:val="24"/>
                <w:szCs w:val="24"/>
              </w:rPr>
              <w:t>46.7 km</w:t>
            </w:r>
          </w:p>
        </w:tc>
        <w:tc>
          <w:tcPr>
            <w:tcW w:w="686" w:type="pct"/>
            <w:tcBorders>
              <w:top w:val="single" w:sz="4" w:space="0" w:color="auto"/>
            </w:tcBorders>
            <w:shd w:val="clear" w:color="auto" w:fill="auto"/>
            <w:tcMar>
              <w:top w:w="108" w:type="dxa"/>
              <w:bottom w:w="108" w:type="dxa"/>
            </w:tcMar>
            <w:vAlign w:val="center"/>
          </w:tcPr>
          <w:p w14:paraId="4ACD5CFD" w14:textId="6C261EF1" w:rsidR="008402E6" w:rsidRPr="00634510" w:rsidRDefault="002E1F9C" w:rsidP="008402E6">
            <w:pPr>
              <w:jc w:val="right"/>
              <w:rPr>
                <w:rFonts w:ascii="Times New Roman" w:eastAsia="Times New Roman" w:hAnsi="Times New Roman" w:cs="Times New Roman"/>
                <w:sz w:val="24"/>
                <w:szCs w:val="24"/>
              </w:rPr>
            </w:pPr>
            <w:r w:rsidRPr="004D07A4">
              <w:rPr>
                <w:rFonts w:ascii="Times New Roman" w:hAnsi="Times New Roman" w:cs="Times New Roman"/>
                <w:sz w:val="24"/>
                <w:szCs w:val="24"/>
              </w:rPr>
              <w:t>+</w:t>
            </w:r>
            <w:r w:rsidR="008402E6" w:rsidRPr="004D07A4">
              <w:rPr>
                <w:rFonts w:ascii="Times New Roman" w:hAnsi="Times New Roman" w:cs="Times New Roman"/>
                <w:sz w:val="24"/>
                <w:szCs w:val="24"/>
              </w:rPr>
              <w:t>2.9 km</w:t>
            </w:r>
            <w:r w:rsidR="0088245E" w:rsidRPr="004D07A4">
              <w:rPr>
                <w:rFonts w:ascii="Times New Roman" w:hAnsi="Times New Roman" w:cs="Times New Roman"/>
                <w:sz w:val="24"/>
                <w:szCs w:val="24"/>
              </w:rPr>
              <w:t xml:space="preserve"> (6.4%)</w:t>
            </w:r>
          </w:p>
        </w:tc>
      </w:tr>
      <w:tr w:rsidR="00EC43FE" w:rsidRPr="003E4E94" w14:paraId="7ADB5132" w14:textId="437535AB" w:rsidTr="004D07A4">
        <w:trPr>
          <w:trHeight w:val="397"/>
        </w:trPr>
        <w:tc>
          <w:tcPr>
            <w:tcW w:w="400" w:type="pct"/>
            <w:vMerge/>
            <w:shd w:val="clear" w:color="auto" w:fill="auto"/>
            <w:tcMar>
              <w:top w:w="108" w:type="dxa"/>
              <w:bottom w:w="108" w:type="dxa"/>
            </w:tcMar>
            <w:vAlign w:val="center"/>
          </w:tcPr>
          <w:p w14:paraId="2D369A53" w14:textId="77777777" w:rsidR="008402E6" w:rsidRPr="00634510"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auto"/>
            <w:tcMar>
              <w:top w:w="108" w:type="dxa"/>
              <w:bottom w:w="108" w:type="dxa"/>
            </w:tcMar>
            <w:vAlign w:val="center"/>
          </w:tcPr>
          <w:p w14:paraId="22CB2477" w14:textId="07E85F63" w:rsidR="008402E6" w:rsidRPr="00634510" w:rsidRDefault="008402E6" w:rsidP="008402E6">
            <w:pPr>
              <w:rPr>
                <w:rFonts w:ascii="Times New Roman" w:eastAsia="Times New Roman" w:hAnsi="Times New Roman" w:cs="Times New Roman"/>
                <w:sz w:val="24"/>
                <w:szCs w:val="24"/>
              </w:rPr>
            </w:pPr>
            <w:r w:rsidRPr="00634510">
              <w:rPr>
                <w:rFonts w:ascii="Times New Roman" w:eastAsia="Times New Roman" w:hAnsi="Times New Roman" w:cs="Times New Roman"/>
                <w:sz w:val="24"/>
                <w:szCs w:val="24"/>
              </w:rPr>
              <w:t>Cycle Tracks</w:t>
            </w:r>
          </w:p>
        </w:tc>
        <w:tc>
          <w:tcPr>
            <w:tcW w:w="550" w:type="pct"/>
            <w:shd w:val="clear" w:color="auto" w:fill="auto"/>
            <w:tcMar>
              <w:top w:w="108" w:type="dxa"/>
              <w:bottom w:w="108" w:type="dxa"/>
            </w:tcMar>
            <w:vAlign w:val="center"/>
          </w:tcPr>
          <w:p w14:paraId="6642B98D" w14:textId="33EF67C0" w:rsidR="008402E6" w:rsidRPr="00634510" w:rsidRDefault="008402E6" w:rsidP="008402E6">
            <w:pPr>
              <w:jc w:val="right"/>
              <w:rPr>
                <w:rFonts w:ascii="Times New Roman" w:eastAsia="Times New Roman" w:hAnsi="Times New Roman" w:cs="Times New Roman"/>
                <w:sz w:val="24"/>
                <w:szCs w:val="24"/>
              </w:rPr>
            </w:pPr>
            <w:r w:rsidRPr="004D07A4">
              <w:rPr>
                <w:rFonts w:ascii="Times New Roman" w:hAnsi="Times New Roman" w:cs="Times New Roman"/>
                <w:sz w:val="24"/>
                <w:szCs w:val="24"/>
              </w:rPr>
              <w:t>27.4 km</w:t>
            </w:r>
          </w:p>
        </w:tc>
        <w:tc>
          <w:tcPr>
            <w:tcW w:w="550" w:type="pct"/>
            <w:shd w:val="clear" w:color="auto" w:fill="auto"/>
            <w:tcMar>
              <w:top w:w="108" w:type="dxa"/>
              <w:bottom w:w="108" w:type="dxa"/>
            </w:tcMar>
            <w:vAlign w:val="center"/>
          </w:tcPr>
          <w:p w14:paraId="28D54BA3" w14:textId="030D94FE" w:rsidR="008402E6" w:rsidRPr="00634510" w:rsidRDefault="008402E6" w:rsidP="008402E6">
            <w:pPr>
              <w:jc w:val="right"/>
              <w:rPr>
                <w:rFonts w:ascii="Times New Roman" w:eastAsia="Times New Roman" w:hAnsi="Times New Roman" w:cs="Times New Roman"/>
                <w:sz w:val="24"/>
                <w:szCs w:val="24"/>
              </w:rPr>
            </w:pPr>
            <w:r w:rsidRPr="004D07A4">
              <w:rPr>
                <w:rFonts w:ascii="Times New Roman" w:hAnsi="Times New Roman" w:cs="Times New Roman"/>
                <w:sz w:val="24"/>
                <w:szCs w:val="24"/>
              </w:rPr>
              <w:t>30.7 km</w:t>
            </w:r>
          </w:p>
        </w:tc>
        <w:tc>
          <w:tcPr>
            <w:tcW w:w="686" w:type="pct"/>
            <w:shd w:val="clear" w:color="auto" w:fill="auto"/>
            <w:tcMar>
              <w:top w:w="108" w:type="dxa"/>
              <w:bottom w:w="108" w:type="dxa"/>
            </w:tcMar>
            <w:vAlign w:val="center"/>
          </w:tcPr>
          <w:p w14:paraId="0298C036" w14:textId="4D9C9BE3" w:rsidR="008402E6" w:rsidRPr="00634510" w:rsidRDefault="002E1F9C" w:rsidP="008402E6">
            <w:pPr>
              <w:jc w:val="right"/>
              <w:rPr>
                <w:rFonts w:ascii="Times New Roman" w:eastAsia="Times New Roman" w:hAnsi="Times New Roman" w:cs="Times New Roman"/>
                <w:sz w:val="24"/>
                <w:szCs w:val="24"/>
              </w:rPr>
            </w:pPr>
            <w:r w:rsidRPr="004D07A4">
              <w:rPr>
                <w:rFonts w:ascii="Times New Roman" w:hAnsi="Times New Roman" w:cs="Times New Roman"/>
                <w:sz w:val="24"/>
                <w:szCs w:val="24"/>
              </w:rPr>
              <w:t>+</w:t>
            </w:r>
            <w:r w:rsidR="008402E6" w:rsidRPr="004D07A4">
              <w:rPr>
                <w:rFonts w:ascii="Times New Roman" w:hAnsi="Times New Roman" w:cs="Times New Roman"/>
                <w:sz w:val="24"/>
                <w:szCs w:val="24"/>
              </w:rPr>
              <w:t>3.3 km</w:t>
            </w:r>
            <w:r w:rsidR="0088245E" w:rsidRPr="004D07A4">
              <w:rPr>
                <w:rFonts w:ascii="Times New Roman" w:hAnsi="Times New Roman" w:cs="Times New Roman"/>
                <w:sz w:val="24"/>
                <w:szCs w:val="24"/>
              </w:rPr>
              <w:t xml:space="preserve"> (11.4%)</w:t>
            </w:r>
          </w:p>
        </w:tc>
      </w:tr>
      <w:tr w:rsidR="00EC43FE" w:rsidRPr="003E4E94" w14:paraId="35F7F41F" w14:textId="77777777" w:rsidTr="004D07A4">
        <w:trPr>
          <w:trHeight w:val="397"/>
        </w:trPr>
        <w:tc>
          <w:tcPr>
            <w:tcW w:w="400" w:type="pct"/>
            <w:vMerge/>
            <w:tcBorders>
              <w:bottom w:val="single" w:sz="4" w:space="0" w:color="auto"/>
            </w:tcBorders>
            <w:shd w:val="clear" w:color="auto" w:fill="auto"/>
            <w:tcMar>
              <w:top w:w="108" w:type="dxa"/>
              <w:bottom w:w="108" w:type="dxa"/>
            </w:tcMar>
            <w:vAlign w:val="center"/>
          </w:tcPr>
          <w:p w14:paraId="6907F28A" w14:textId="77777777" w:rsidR="008402E6" w:rsidRPr="00634510"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tcBorders>
              <w:bottom w:val="single" w:sz="4" w:space="0" w:color="auto"/>
            </w:tcBorders>
            <w:shd w:val="clear" w:color="auto" w:fill="auto"/>
            <w:tcMar>
              <w:top w:w="108" w:type="dxa"/>
              <w:bottom w:w="108" w:type="dxa"/>
            </w:tcMar>
            <w:vAlign w:val="center"/>
          </w:tcPr>
          <w:p w14:paraId="70F076B1" w14:textId="09B121B3" w:rsidR="008402E6" w:rsidRPr="00634510" w:rsidRDefault="008402E6" w:rsidP="008402E6">
            <w:pPr>
              <w:rPr>
                <w:rFonts w:ascii="Times New Roman" w:eastAsia="Times New Roman" w:hAnsi="Times New Roman" w:cs="Times New Roman"/>
                <w:b/>
                <w:bCs/>
                <w:sz w:val="24"/>
                <w:szCs w:val="24"/>
              </w:rPr>
            </w:pPr>
            <w:r w:rsidRPr="00634510">
              <w:rPr>
                <w:rFonts w:ascii="Times New Roman" w:eastAsia="Times New Roman" w:hAnsi="Times New Roman" w:cs="Times New Roman"/>
                <w:b/>
                <w:bCs/>
                <w:sz w:val="24"/>
                <w:szCs w:val="24"/>
              </w:rPr>
              <w:t>On-Street</w:t>
            </w:r>
            <w:r w:rsidR="00C87DC7" w:rsidRPr="00634510">
              <w:rPr>
                <w:rFonts w:ascii="Times New Roman" w:eastAsia="Times New Roman" w:hAnsi="Times New Roman" w:cs="Times New Roman"/>
                <w:b/>
                <w:bCs/>
                <w:sz w:val="24"/>
                <w:szCs w:val="24"/>
              </w:rPr>
              <w:t xml:space="preserve"> Infrastructure</w:t>
            </w:r>
            <w:r w:rsidRPr="00634510">
              <w:rPr>
                <w:rFonts w:ascii="Times New Roman" w:eastAsia="Times New Roman" w:hAnsi="Times New Roman" w:cs="Times New Roman"/>
                <w:b/>
                <w:bCs/>
                <w:sz w:val="24"/>
                <w:szCs w:val="24"/>
              </w:rPr>
              <w:t>, Total</w:t>
            </w:r>
          </w:p>
        </w:tc>
        <w:tc>
          <w:tcPr>
            <w:tcW w:w="550" w:type="pct"/>
            <w:tcBorders>
              <w:bottom w:val="single" w:sz="4" w:space="0" w:color="auto"/>
            </w:tcBorders>
            <w:shd w:val="clear" w:color="auto" w:fill="auto"/>
            <w:tcMar>
              <w:top w:w="108" w:type="dxa"/>
              <w:bottom w:w="108" w:type="dxa"/>
            </w:tcMar>
            <w:vAlign w:val="center"/>
          </w:tcPr>
          <w:p w14:paraId="540646FB" w14:textId="3813191F" w:rsidR="008402E6" w:rsidRPr="00634510" w:rsidRDefault="008402E6" w:rsidP="008402E6">
            <w:pPr>
              <w:jc w:val="right"/>
              <w:rPr>
                <w:rFonts w:ascii="Times New Roman" w:eastAsia="Times New Roman" w:hAnsi="Times New Roman" w:cs="Times New Roman"/>
                <w:b/>
                <w:bCs/>
                <w:sz w:val="24"/>
                <w:szCs w:val="24"/>
              </w:rPr>
            </w:pPr>
            <w:r w:rsidRPr="004D07A4">
              <w:rPr>
                <w:rFonts w:ascii="Times New Roman" w:hAnsi="Times New Roman" w:cs="Times New Roman"/>
                <w:b/>
                <w:bCs/>
                <w:sz w:val="24"/>
                <w:szCs w:val="24"/>
              </w:rPr>
              <w:t>71.2 km</w:t>
            </w:r>
          </w:p>
        </w:tc>
        <w:tc>
          <w:tcPr>
            <w:tcW w:w="550" w:type="pct"/>
            <w:tcBorders>
              <w:bottom w:val="single" w:sz="4" w:space="0" w:color="auto"/>
            </w:tcBorders>
            <w:shd w:val="clear" w:color="auto" w:fill="auto"/>
            <w:tcMar>
              <w:top w:w="108" w:type="dxa"/>
              <w:bottom w:w="108" w:type="dxa"/>
            </w:tcMar>
            <w:vAlign w:val="center"/>
          </w:tcPr>
          <w:p w14:paraId="0FDDED91" w14:textId="500D02E0" w:rsidR="008402E6" w:rsidRPr="00634510" w:rsidRDefault="008402E6" w:rsidP="008402E6">
            <w:pPr>
              <w:jc w:val="right"/>
              <w:rPr>
                <w:rFonts w:ascii="Times New Roman" w:eastAsia="Times New Roman" w:hAnsi="Times New Roman" w:cs="Times New Roman"/>
                <w:b/>
                <w:bCs/>
                <w:sz w:val="24"/>
                <w:szCs w:val="24"/>
              </w:rPr>
            </w:pPr>
            <w:r w:rsidRPr="004D07A4">
              <w:rPr>
                <w:rFonts w:ascii="Times New Roman" w:hAnsi="Times New Roman" w:cs="Times New Roman"/>
                <w:b/>
                <w:bCs/>
                <w:sz w:val="24"/>
                <w:szCs w:val="24"/>
              </w:rPr>
              <w:t>77.4 km</w:t>
            </w:r>
          </w:p>
        </w:tc>
        <w:tc>
          <w:tcPr>
            <w:tcW w:w="686" w:type="pct"/>
            <w:tcBorders>
              <w:bottom w:val="single" w:sz="4" w:space="0" w:color="auto"/>
            </w:tcBorders>
            <w:shd w:val="clear" w:color="auto" w:fill="auto"/>
            <w:tcMar>
              <w:top w:w="108" w:type="dxa"/>
              <w:bottom w:w="108" w:type="dxa"/>
            </w:tcMar>
            <w:vAlign w:val="center"/>
          </w:tcPr>
          <w:p w14:paraId="4FEF9A1C" w14:textId="76A3290E" w:rsidR="008402E6" w:rsidRPr="00634510" w:rsidRDefault="002E1F9C" w:rsidP="008402E6">
            <w:pPr>
              <w:jc w:val="right"/>
              <w:rPr>
                <w:rFonts w:ascii="Times New Roman" w:eastAsia="Times New Roman" w:hAnsi="Times New Roman" w:cs="Times New Roman"/>
                <w:b/>
                <w:bCs/>
                <w:sz w:val="24"/>
                <w:szCs w:val="24"/>
              </w:rPr>
            </w:pPr>
            <w:r w:rsidRPr="004D07A4">
              <w:rPr>
                <w:rFonts w:ascii="Times New Roman" w:hAnsi="Times New Roman" w:cs="Times New Roman"/>
                <w:b/>
                <w:bCs/>
                <w:sz w:val="24"/>
                <w:szCs w:val="24"/>
              </w:rPr>
              <w:t>+</w:t>
            </w:r>
            <w:r w:rsidR="008402E6" w:rsidRPr="004D07A4">
              <w:rPr>
                <w:rFonts w:ascii="Times New Roman" w:hAnsi="Times New Roman" w:cs="Times New Roman"/>
                <w:b/>
                <w:bCs/>
                <w:sz w:val="24"/>
                <w:szCs w:val="24"/>
              </w:rPr>
              <w:t>6.2 km</w:t>
            </w:r>
            <w:r w:rsidR="0088245E" w:rsidRPr="004D07A4">
              <w:rPr>
                <w:rFonts w:ascii="Times New Roman" w:hAnsi="Times New Roman" w:cs="Times New Roman"/>
                <w:b/>
                <w:bCs/>
                <w:sz w:val="24"/>
                <w:szCs w:val="24"/>
              </w:rPr>
              <w:t xml:space="preserve"> (</w:t>
            </w:r>
            <w:r w:rsidR="006D7AA4" w:rsidRPr="004D07A4">
              <w:rPr>
                <w:rFonts w:ascii="Times New Roman" w:hAnsi="Times New Roman" w:cs="Times New Roman"/>
                <w:b/>
                <w:bCs/>
                <w:sz w:val="24"/>
                <w:szCs w:val="24"/>
              </w:rPr>
              <w:t>8.3%</w:t>
            </w:r>
            <w:r w:rsidR="0088245E" w:rsidRPr="004D07A4">
              <w:rPr>
                <w:rFonts w:ascii="Times New Roman" w:hAnsi="Times New Roman" w:cs="Times New Roman"/>
                <w:b/>
                <w:bCs/>
                <w:sz w:val="24"/>
                <w:szCs w:val="24"/>
              </w:rPr>
              <w:t>)</w:t>
            </w:r>
          </w:p>
        </w:tc>
      </w:tr>
      <w:tr w:rsidR="00EC43FE" w:rsidRPr="003E4E94" w14:paraId="40284911" w14:textId="391277FD" w:rsidTr="004D07A4">
        <w:trPr>
          <w:trHeight w:val="397"/>
        </w:trPr>
        <w:tc>
          <w:tcPr>
            <w:tcW w:w="400" w:type="pct"/>
            <w:vMerge w:val="restart"/>
            <w:tcBorders>
              <w:top w:val="single" w:sz="4" w:space="0" w:color="auto"/>
            </w:tcBorders>
            <w:shd w:val="clear" w:color="auto" w:fill="auto"/>
            <w:tcMar>
              <w:top w:w="108" w:type="dxa"/>
              <w:bottom w:w="108" w:type="dxa"/>
            </w:tcMar>
            <w:vAlign w:val="center"/>
          </w:tcPr>
          <w:p w14:paraId="53217105" w14:textId="322B2F34" w:rsidR="008402E6" w:rsidRPr="00634510"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634510">
              <w:rPr>
                <w:rFonts w:ascii="Times New Roman" w:eastAsia="Times New Roman" w:hAnsi="Times New Roman" w:cs="Times New Roman"/>
                <w:b/>
                <w:sz w:val="24"/>
                <w:szCs w:val="24"/>
              </w:rPr>
              <w:t>Calgary</w:t>
            </w:r>
          </w:p>
        </w:tc>
        <w:tc>
          <w:tcPr>
            <w:tcW w:w="750" w:type="pct"/>
            <w:tcBorders>
              <w:top w:val="single" w:sz="4" w:space="0" w:color="auto"/>
            </w:tcBorders>
            <w:shd w:val="clear" w:color="auto" w:fill="auto"/>
            <w:tcMar>
              <w:top w:w="108" w:type="dxa"/>
              <w:bottom w:w="108" w:type="dxa"/>
            </w:tcMar>
            <w:vAlign w:val="center"/>
          </w:tcPr>
          <w:p w14:paraId="44F9B112" w14:textId="65F88069" w:rsidR="008402E6" w:rsidRPr="00634510" w:rsidRDefault="008402E6" w:rsidP="008402E6">
            <w:pPr>
              <w:rPr>
                <w:rFonts w:ascii="Times New Roman" w:eastAsia="Times New Roman" w:hAnsi="Times New Roman" w:cs="Times New Roman"/>
                <w:b/>
                <w:sz w:val="24"/>
                <w:szCs w:val="24"/>
              </w:rPr>
            </w:pPr>
            <w:r w:rsidRPr="00634510">
              <w:rPr>
                <w:rFonts w:ascii="Times New Roman" w:eastAsia="Times New Roman" w:hAnsi="Times New Roman" w:cs="Times New Roman"/>
                <w:sz w:val="24"/>
                <w:szCs w:val="24"/>
              </w:rPr>
              <w:t>Painted</w:t>
            </w:r>
            <w:r w:rsidR="00AD4BC2" w:rsidRPr="00634510">
              <w:rPr>
                <w:rFonts w:ascii="Times New Roman" w:eastAsia="Times New Roman" w:hAnsi="Times New Roman" w:cs="Times New Roman"/>
                <w:sz w:val="24"/>
                <w:szCs w:val="24"/>
              </w:rPr>
              <w:t xml:space="preserve"> and Buffered</w:t>
            </w:r>
            <w:r w:rsidRPr="00634510">
              <w:rPr>
                <w:rFonts w:ascii="Times New Roman" w:eastAsia="Times New Roman" w:hAnsi="Times New Roman" w:cs="Times New Roman"/>
                <w:sz w:val="24"/>
                <w:szCs w:val="24"/>
              </w:rPr>
              <w:t xml:space="preserve"> Lanes</w:t>
            </w:r>
          </w:p>
        </w:tc>
        <w:tc>
          <w:tcPr>
            <w:tcW w:w="550" w:type="pct"/>
            <w:tcBorders>
              <w:top w:val="single" w:sz="4" w:space="0" w:color="auto"/>
            </w:tcBorders>
            <w:shd w:val="clear" w:color="auto" w:fill="auto"/>
            <w:tcMar>
              <w:top w:w="108" w:type="dxa"/>
              <w:bottom w:w="108" w:type="dxa"/>
            </w:tcMar>
            <w:vAlign w:val="center"/>
          </w:tcPr>
          <w:p w14:paraId="3A0ADABA" w14:textId="46C77AB0" w:rsidR="008402E6" w:rsidRPr="00634510" w:rsidRDefault="008402E6" w:rsidP="008402E6">
            <w:pPr>
              <w:jc w:val="right"/>
              <w:rPr>
                <w:rFonts w:ascii="Times New Roman" w:eastAsia="Times New Roman" w:hAnsi="Times New Roman" w:cs="Times New Roman"/>
                <w:sz w:val="24"/>
                <w:szCs w:val="24"/>
              </w:rPr>
            </w:pPr>
            <w:r w:rsidRPr="004D07A4">
              <w:rPr>
                <w:rFonts w:ascii="Times New Roman" w:hAnsi="Times New Roman" w:cs="Times New Roman"/>
                <w:sz w:val="24"/>
                <w:szCs w:val="24"/>
              </w:rPr>
              <w:t>57.0 km</w:t>
            </w:r>
          </w:p>
        </w:tc>
        <w:tc>
          <w:tcPr>
            <w:tcW w:w="550" w:type="pct"/>
            <w:tcBorders>
              <w:top w:val="single" w:sz="4" w:space="0" w:color="auto"/>
            </w:tcBorders>
            <w:shd w:val="clear" w:color="auto" w:fill="auto"/>
            <w:tcMar>
              <w:top w:w="108" w:type="dxa"/>
              <w:bottom w:w="108" w:type="dxa"/>
            </w:tcMar>
            <w:vAlign w:val="center"/>
          </w:tcPr>
          <w:p w14:paraId="4D75ED95" w14:textId="2A06D227" w:rsidR="008402E6" w:rsidRPr="00634510" w:rsidRDefault="008402E6" w:rsidP="008402E6">
            <w:pPr>
              <w:jc w:val="right"/>
              <w:rPr>
                <w:rFonts w:ascii="Times New Roman" w:eastAsia="Times New Roman" w:hAnsi="Times New Roman" w:cs="Times New Roman"/>
                <w:bCs/>
                <w:sz w:val="24"/>
                <w:szCs w:val="24"/>
              </w:rPr>
            </w:pPr>
            <w:r w:rsidRPr="004D07A4">
              <w:rPr>
                <w:rFonts w:ascii="Times New Roman" w:hAnsi="Times New Roman" w:cs="Times New Roman"/>
                <w:sz w:val="24"/>
                <w:szCs w:val="24"/>
              </w:rPr>
              <w:t>60.3 km</w:t>
            </w:r>
          </w:p>
        </w:tc>
        <w:tc>
          <w:tcPr>
            <w:tcW w:w="686" w:type="pct"/>
            <w:tcBorders>
              <w:top w:val="single" w:sz="4" w:space="0" w:color="auto"/>
            </w:tcBorders>
            <w:shd w:val="clear" w:color="auto" w:fill="auto"/>
            <w:tcMar>
              <w:top w:w="108" w:type="dxa"/>
              <w:bottom w:w="108" w:type="dxa"/>
            </w:tcMar>
            <w:vAlign w:val="center"/>
          </w:tcPr>
          <w:p w14:paraId="1491EA60" w14:textId="699A32D4" w:rsidR="008402E6" w:rsidRPr="00634510" w:rsidRDefault="002E1F9C" w:rsidP="008402E6">
            <w:pPr>
              <w:jc w:val="right"/>
              <w:rPr>
                <w:rFonts w:ascii="Times New Roman" w:eastAsia="Times New Roman" w:hAnsi="Times New Roman" w:cs="Times New Roman"/>
                <w:bCs/>
                <w:sz w:val="24"/>
                <w:szCs w:val="24"/>
              </w:rPr>
            </w:pPr>
            <w:r w:rsidRPr="004D07A4">
              <w:rPr>
                <w:rFonts w:ascii="Times New Roman" w:hAnsi="Times New Roman" w:cs="Times New Roman"/>
                <w:sz w:val="24"/>
                <w:szCs w:val="24"/>
              </w:rPr>
              <w:t>+</w:t>
            </w:r>
            <w:r w:rsidR="008402E6" w:rsidRPr="004D07A4">
              <w:rPr>
                <w:rFonts w:ascii="Times New Roman" w:hAnsi="Times New Roman" w:cs="Times New Roman"/>
                <w:sz w:val="24"/>
                <w:szCs w:val="24"/>
              </w:rPr>
              <w:t>3.3 km</w:t>
            </w:r>
            <w:r w:rsidR="0088245E" w:rsidRPr="004D07A4">
              <w:rPr>
                <w:rFonts w:ascii="Times New Roman" w:hAnsi="Times New Roman" w:cs="Times New Roman"/>
                <w:sz w:val="24"/>
                <w:szCs w:val="24"/>
              </w:rPr>
              <w:t xml:space="preserve"> (</w:t>
            </w:r>
            <w:r w:rsidR="0041749A" w:rsidRPr="004D07A4">
              <w:rPr>
                <w:rFonts w:ascii="Times New Roman" w:hAnsi="Times New Roman" w:cs="Times New Roman"/>
                <w:sz w:val="24"/>
                <w:szCs w:val="24"/>
              </w:rPr>
              <w:t>5.6%</w:t>
            </w:r>
            <w:r w:rsidR="0088245E" w:rsidRPr="004D07A4">
              <w:rPr>
                <w:rFonts w:ascii="Times New Roman" w:hAnsi="Times New Roman" w:cs="Times New Roman"/>
                <w:sz w:val="24"/>
                <w:szCs w:val="24"/>
              </w:rPr>
              <w:t>)</w:t>
            </w:r>
          </w:p>
        </w:tc>
      </w:tr>
      <w:tr w:rsidR="00EC43FE" w:rsidRPr="003E4E94" w14:paraId="768319FA" w14:textId="3CD9179A" w:rsidTr="004D07A4">
        <w:trPr>
          <w:trHeight w:val="397"/>
        </w:trPr>
        <w:tc>
          <w:tcPr>
            <w:tcW w:w="400" w:type="pct"/>
            <w:vMerge/>
            <w:shd w:val="clear" w:color="auto" w:fill="auto"/>
            <w:tcMar>
              <w:top w:w="108" w:type="dxa"/>
              <w:bottom w:w="108" w:type="dxa"/>
            </w:tcMar>
            <w:vAlign w:val="center"/>
          </w:tcPr>
          <w:p w14:paraId="6487E624" w14:textId="77777777" w:rsidR="008402E6" w:rsidRPr="00634510"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auto"/>
            <w:tcMar>
              <w:top w:w="108" w:type="dxa"/>
              <w:bottom w:w="108" w:type="dxa"/>
            </w:tcMar>
            <w:vAlign w:val="center"/>
          </w:tcPr>
          <w:p w14:paraId="4C94F288" w14:textId="78F22CAB" w:rsidR="008402E6" w:rsidRPr="00634510" w:rsidRDefault="008402E6" w:rsidP="008402E6">
            <w:pPr>
              <w:rPr>
                <w:rFonts w:ascii="Times New Roman" w:eastAsia="Times New Roman" w:hAnsi="Times New Roman" w:cs="Times New Roman"/>
                <w:b/>
                <w:sz w:val="24"/>
                <w:szCs w:val="24"/>
              </w:rPr>
            </w:pPr>
            <w:r w:rsidRPr="00634510">
              <w:rPr>
                <w:rFonts w:ascii="Times New Roman" w:eastAsia="Times New Roman" w:hAnsi="Times New Roman" w:cs="Times New Roman"/>
                <w:sz w:val="24"/>
                <w:szCs w:val="24"/>
              </w:rPr>
              <w:t>Cycle Tracks</w:t>
            </w:r>
          </w:p>
        </w:tc>
        <w:tc>
          <w:tcPr>
            <w:tcW w:w="550" w:type="pct"/>
            <w:shd w:val="clear" w:color="auto" w:fill="auto"/>
            <w:tcMar>
              <w:top w:w="108" w:type="dxa"/>
              <w:bottom w:w="108" w:type="dxa"/>
            </w:tcMar>
            <w:vAlign w:val="center"/>
          </w:tcPr>
          <w:p w14:paraId="09292420" w14:textId="3DE57A26" w:rsidR="008402E6" w:rsidRPr="00634510" w:rsidRDefault="008402E6" w:rsidP="008402E6">
            <w:pPr>
              <w:jc w:val="right"/>
              <w:rPr>
                <w:rFonts w:ascii="Times New Roman" w:eastAsia="Times New Roman" w:hAnsi="Times New Roman" w:cs="Times New Roman"/>
                <w:sz w:val="24"/>
                <w:szCs w:val="24"/>
              </w:rPr>
            </w:pPr>
            <w:r w:rsidRPr="004D07A4">
              <w:rPr>
                <w:rFonts w:ascii="Times New Roman" w:hAnsi="Times New Roman" w:cs="Times New Roman"/>
                <w:sz w:val="24"/>
                <w:szCs w:val="24"/>
              </w:rPr>
              <w:t>31.7 km</w:t>
            </w:r>
          </w:p>
        </w:tc>
        <w:tc>
          <w:tcPr>
            <w:tcW w:w="550" w:type="pct"/>
            <w:shd w:val="clear" w:color="auto" w:fill="auto"/>
            <w:tcMar>
              <w:top w:w="108" w:type="dxa"/>
              <w:bottom w:w="108" w:type="dxa"/>
            </w:tcMar>
            <w:vAlign w:val="center"/>
          </w:tcPr>
          <w:p w14:paraId="0A5B9581" w14:textId="3A1C47A0" w:rsidR="008402E6" w:rsidRPr="00634510" w:rsidRDefault="008402E6" w:rsidP="008402E6">
            <w:pPr>
              <w:jc w:val="right"/>
              <w:rPr>
                <w:rFonts w:ascii="Times New Roman" w:eastAsia="Times New Roman" w:hAnsi="Times New Roman" w:cs="Times New Roman"/>
                <w:bCs/>
                <w:sz w:val="24"/>
                <w:szCs w:val="24"/>
              </w:rPr>
            </w:pPr>
            <w:r w:rsidRPr="004D07A4">
              <w:rPr>
                <w:rFonts w:ascii="Times New Roman" w:hAnsi="Times New Roman" w:cs="Times New Roman"/>
                <w:sz w:val="24"/>
                <w:szCs w:val="24"/>
              </w:rPr>
              <w:t>26.9 km</w:t>
            </w:r>
          </w:p>
        </w:tc>
        <w:tc>
          <w:tcPr>
            <w:tcW w:w="686" w:type="pct"/>
            <w:shd w:val="clear" w:color="auto" w:fill="auto"/>
            <w:tcMar>
              <w:top w:w="108" w:type="dxa"/>
              <w:bottom w:w="108" w:type="dxa"/>
            </w:tcMar>
            <w:vAlign w:val="center"/>
          </w:tcPr>
          <w:p w14:paraId="6F6B47A8" w14:textId="2F5BC741" w:rsidR="008402E6" w:rsidRPr="00634510" w:rsidRDefault="008402E6" w:rsidP="008402E6">
            <w:pPr>
              <w:jc w:val="right"/>
              <w:rPr>
                <w:rFonts w:ascii="Times New Roman" w:eastAsia="Times New Roman" w:hAnsi="Times New Roman" w:cs="Times New Roman"/>
                <w:bCs/>
                <w:sz w:val="24"/>
                <w:szCs w:val="24"/>
              </w:rPr>
            </w:pPr>
            <w:r w:rsidRPr="004D07A4">
              <w:rPr>
                <w:rFonts w:ascii="Times New Roman" w:hAnsi="Times New Roman" w:cs="Times New Roman"/>
                <w:sz w:val="24"/>
                <w:szCs w:val="24"/>
              </w:rPr>
              <w:t>-4.8 km</w:t>
            </w:r>
            <w:r w:rsidR="0088245E" w:rsidRPr="004D07A4">
              <w:rPr>
                <w:rFonts w:ascii="Times New Roman" w:hAnsi="Times New Roman" w:cs="Times New Roman"/>
                <w:sz w:val="24"/>
                <w:szCs w:val="24"/>
              </w:rPr>
              <w:t xml:space="preserve"> (</w:t>
            </w:r>
            <w:r w:rsidR="00C51FE2" w:rsidRPr="004D07A4">
              <w:rPr>
                <w:rFonts w:ascii="Times New Roman" w:hAnsi="Times New Roman" w:cs="Times New Roman"/>
                <w:sz w:val="24"/>
                <w:szCs w:val="24"/>
              </w:rPr>
              <w:t>16.4%</w:t>
            </w:r>
            <w:r w:rsidR="0088245E" w:rsidRPr="004D07A4">
              <w:rPr>
                <w:rFonts w:ascii="Times New Roman" w:hAnsi="Times New Roman" w:cs="Times New Roman"/>
                <w:sz w:val="24"/>
                <w:szCs w:val="24"/>
              </w:rPr>
              <w:t>)</w:t>
            </w:r>
          </w:p>
        </w:tc>
      </w:tr>
      <w:tr w:rsidR="00EC43FE" w:rsidRPr="003E4E94" w14:paraId="5C442D9E" w14:textId="77777777" w:rsidTr="004D07A4">
        <w:trPr>
          <w:trHeight w:val="397"/>
        </w:trPr>
        <w:tc>
          <w:tcPr>
            <w:tcW w:w="400" w:type="pct"/>
            <w:vMerge/>
            <w:tcBorders>
              <w:bottom w:val="single" w:sz="4" w:space="0" w:color="auto"/>
            </w:tcBorders>
            <w:shd w:val="clear" w:color="auto" w:fill="auto"/>
            <w:tcMar>
              <w:top w:w="108" w:type="dxa"/>
              <w:bottom w:w="108" w:type="dxa"/>
            </w:tcMar>
            <w:vAlign w:val="center"/>
          </w:tcPr>
          <w:p w14:paraId="2A767109" w14:textId="77777777" w:rsidR="008402E6" w:rsidRPr="00634510"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tcBorders>
              <w:bottom w:val="single" w:sz="4" w:space="0" w:color="auto"/>
            </w:tcBorders>
            <w:shd w:val="clear" w:color="auto" w:fill="auto"/>
            <w:tcMar>
              <w:top w:w="108" w:type="dxa"/>
              <w:bottom w:w="108" w:type="dxa"/>
            </w:tcMar>
            <w:vAlign w:val="center"/>
          </w:tcPr>
          <w:p w14:paraId="1CDB2CA1" w14:textId="408494F0" w:rsidR="008402E6" w:rsidRPr="00634510" w:rsidRDefault="008402E6" w:rsidP="008402E6">
            <w:pPr>
              <w:rPr>
                <w:rFonts w:ascii="Times New Roman" w:eastAsia="Times New Roman" w:hAnsi="Times New Roman" w:cs="Times New Roman"/>
                <w:sz w:val="24"/>
                <w:szCs w:val="24"/>
              </w:rPr>
            </w:pPr>
            <w:r w:rsidRPr="00634510">
              <w:rPr>
                <w:rFonts w:ascii="Times New Roman" w:eastAsia="Times New Roman" w:hAnsi="Times New Roman" w:cs="Times New Roman"/>
                <w:b/>
                <w:bCs/>
                <w:sz w:val="24"/>
                <w:szCs w:val="24"/>
              </w:rPr>
              <w:t xml:space="preserve">On-Street </w:t>
            </w:r>
            <w:r w:rsidR="00C87DC7" w:rsidRPr="00634510">
              <w:rPr>
                <w:rFonts w:ascii="Times New Roman" w:eastAsia="Times New Roman" w:hAnsi="Times New Roman" w:cs="Times New Roman"/>
                <w:b/>
                <w:bCs/>
                <w:sz w:val="24"/>
                <w:szCs w:val="24"/>
              </w:rPr>
              <w:t>Infrastructure</w:t>
            </w:r>
            <w:r w:rsidRPr="00634510">
              <w:rPr>
                <w:rFonts w:ascii="Times New Roman" w:eastAsia="Times New Roman" w:hAnsi="Times New Roman" w:cs="Times New Roman"/>
                <w:b/>
                <w:bCs/>
                <w:sz w:val="24"/>
                <w:szCs w:val="24"/>
              </w:rPr>
              <w:t>, Total</w:t>
            </w:r>
          </w:p>
        </w:tc>
        <w:tc>
          <w:tcPr>
            <w:tcW w:w="550" w:type="pct"/>
            <w:tcBorders>
              <w:bottom w:val="single" w:sz="4" w:space="0" w:color="auto"/>
            </w:tcBorders>
            <w:shd w:val="clear" w:color="auto" w:fill="auto"/>
            <w:tcMar>
              <w:top w:w="108" w:type="dxa"/>
              <w:bottom w:w="108" w:type="dxa"/>
            </w:tcMar>
            <w:vAlign w:val="center"/>
          </w:tcPr>
          <w:p w14:paraId="1F4BE579" w14:textId="290AE783" w:rsidR="008402E6" w:rsidRPr="00634510" w:rsidRDefault="008402E6" w:rsidP="008402E6">
            <w:pPr>
              <w:jc w:val="right"/>
              <w:rPr>
                <w:rFonts w:ascii="Times New Roman" w:eastAsia="Times New Roman" w:hAnsi="Times New Roman" w:cs="Times New Roman"/>
                <w:b/>
                <w:bCs/>
                <w:sz w:val="24"/>
                <w:szCs w:val="24"/>
              </w:rPr>
            </w:pPr>
            <w:r w:rsidRPr="004D07A4">
              <w:rPr>
                <w:rFonts w:ascii="Times New Roman" w:hAnsi="Times New Roman" w:cs="Times New Roman"/>
                <w:b/>
                <w:bCs/>
                <w:sz w:val="24"/>
                <w:szCs w:val="24"/>
              </w:rPr>
              <w:t>88.7 km</w:t>
            </w:r>
          </w:p>
        </w:tc>
        <w:tc>
          <w:tcPr>
            <w:tcW w:w="550" w:type="pct"/>
            <w:tcBorders>
              <w:bottom w:val="single" w:sz="4" w:space="0" w:color="auto"/>
            </w:tcBorders>
            <w:shd w:val="clear" w:color="auto" w:fill="auto"/>
            <w:tcMar>
              <w:top w:w="108" w:type="dxa"/>
              <w:bottom w:w="108" w:type="dxa"/>
            </w:tcMar>
            <w:vAlign w:val="center"/>
          </w:tcPr>
          <w:p w14:paraId="3DAF0349" w14:textId="674EFB3E" w:rsidR="008402E6" w:rsidRPr="00634510" w:rsidRDefault="008402E6" w:rsidP="008402E6">
            <w:pPr>
              <w:jc w:val="right"/>
              <w:rPr>
                <w:rFonts w:ascii="Times New Roman" w:eastAsia="Times New Roman" w:hAnsi="Times New Roman" w:cs="Times New Roman"/>
                <w:b/>
                <w:bCs/>
                <w:sz w:val="24"/>
                <w:szCs w:val="24"/>
              </w:rPr>
            </w:pPr>
            <w:r w:rsidRPr="004D07A4">
              <w:rPr>
                <w:rFonts w:ascii="Times New Roman" w:hAnsi="Times New Roman" w:cs="Times New Roman"/>
                <w:b/>
                <w:bCs/>
                <w:sz w:val="24"/>
                <w:szCs w:val="24"/>
              </w:rPr>
              <w:t>87.2 km</w:t>
            </w:r>
          </w:p>
        </w:tc>
        <w:tc>
          <w:tcPr>
            <w:tcW w:w="686" w:type="pct"/>
            <w:tcBorders>
              <w:bottom w:val="single" w:sz="4" w:space="0" w:color="auto"/>
            </w:tcBorders>
            <w:shd w:val="clear" w:color="auto" w:fill="auto"/>
            <w:tcMar>
              <w:top w:w="108" w:type="dxa"/>
              <w:bottom w:w="108" w:type="dxa"/>
            </w:tcMar>
            <w:vAlign w:val="center"/>
          </w:tcPr>
          <w:p w14:paraId="7E1DE76D" w14:textId="6E899CBD" w:rsidR="008402E6" w:rsidRPr="00634510" w:rsidRDefault="008402E6" w:rsidP="008402E6">
            <w:pPr>
              <w:jc w:val="right"/>
              <w:rPr>
                <w:rFonts w:ascii="Times New Roman" w:eastAsia="Times New Roman" w:hAnsi="Times New Roman" w:cs="Times New Roman"/>
                <w:b/>
                <w:bCs/>
                <w:sz w:val="24"/>
                <w:szCs w:val="24"/>
              </w:rPr>
            </w:pPr>
            <w:r w:rsidRPr="004D07A4">
              <w:rPr>
                <w:rFonts w:ascii="Times New Roman" w:hAnsi="Times New Roman" w:cs="Times New Roman"/>
                <w:b/>
                <w:bCs/>
                <w:sz w:val="24"/>
                <w:szCs w:val="24"/>
              </w:rPr>
              <w:t>-1.5 km</w:t>
            </w:r>
            <w:r w:rsidR="0088245E" w:rsidRPr="004D07A4">
              <w:rPr>
                <w:rFonts w:ascii="Times New Roman" w:hAnsi="Times New Roman" w:cs="Times New Roman"/>
                <w:b/>
                <w:bCs/>
                <w:sz w:val="24"/>
                <w:szCs w:val="24"/>
              </w:rPr>
              <w:t xml:space="preserve"> (</w:t>
            </w:r>
            <w:r w:rsidR="00C80295" w:rsidRPr="004D07A4">
              <w:rPr>
                <w:rFonts w:ascii="Times New Roman" w:hAnsi="Times New Roman" w:cs="Times New Roman"/>
                <w:b/>
                <w:bCs/>
                <w:sz w:val="24"/>
                <w:szCs w:val="24"/>
              </w:rPr>
              <w:t>1.7%</w:t>
            </w:r>
            <w:r w:rsidR="0088245E" w:rsidRPr="004D07A4">
              <w:rPr>
                <w:rFonts w:ascii="Times New Roman" w:hAnsi="Times New Roman" w:cs="Times New Roman"/>
                <w:b/>
                <w:bCs/>
                <w:sz w:val="24"/>
                <w:szCs w:val="24"/>
              </w:rPr>
              <w:t>)</w:t>
            </w:r>
          </w:p>
        </w:tc>
      </w:tr>
      <w:tr w:rsidR="00EC43FE" w:rsidRPr="003E4E94" w14:paraId="609B24DA" w14:textId="01A8FAA3" w:rsidTr="004D07A4">
        <w:trPr>
          <w:trHeight w:val="397"/>
        </w:trPr>
        <w:tc>
          <w:tcPr>
            <w:tcW w:w="400" w:type="pct"/>
            <w:vMerge w:val="restart"/>
            <w:tcBorders>
              <w:top w:val="single" w:sz="4" w:space="0" w:color="auto"/>
            </w:tcBorders>
            <w:shd w:val="clear" w:color="auto" w:fill="auto"/>
            <w:tcMar>
              <w:top w:w="108" w:type="dxa"/>
              <w:bottom w:w="108" w:type="dxa"/>
            </w:tcMar>
            <w:vAlign w:val="center"/>
          </w:tcPr>
          <w:p w14:paraId="0C9EF6B8" w14:textId="63053469" w:rsidR="008402E6" w:rsidRPr="00634510"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634510">
              <w:rPr>
                <w:rFonts w:ascii="Times New Roman" w:eastAsia="Times New Roman" w:hAnsi="Times New Roman" w:cs="Times New Roman"/>
                <w:b/>
                <w:sz w:val="24"/>
                <w:szCs w:val="24"/>
              </w:rPr>
              <w:t>Toronto</w:t>
            </w:r>
          </w:p>
        </w:tc>
        <w:tc>
          <w:tcPr>
            <w:tcW w:w="750" w:type="pct"/>
            <w:tcBorders>
              <w:top w:val="single" w:sz="4" w:space="0" w:color="auto"/>
            </w:tcBorders>
            <w:shd w:val="clear" w:color="auto" w:fill="auto"/>
            <w:tcMar>
              <w:top w:w="108" w:type="dxa"/>
              <w:bottom w:w="108" w:type="dxa"/>
            </w:tcMar>
            <w:vAlign w:val="center"/>
          </w:tcPr>
          <w:p w14:paraId="496BA5AB" w14:textId="25BF5B63" w:rsidR="008402E6" w:rsidRPr="00634510" w:rsidRDefault="008402E6" w:rsidP="008402E6">
            <w:pPr>
              <w:rPr>
                <w:rFonts w:ascii="Times New Roman" w:eastAsia="Times New Roman" w:hAnsi="Times New Roman" w:cs="Times New Roman"/>
                <w:b/>
                <w:sz w:val="24"/>
                <w:szCs w:val="24"/>
              </w:rPr>
            </w:pPr>
            <w:r w:rsidRPr="00634510">
              <w:rPr>
                <w:rFonts w:ascii="Times New Roman" w:eastAsia="Times New Roman" w:hAnsi="Times New Roman" w:cs="Times New Roman"/>
                <w:sz w:val="24"/>
                <w:szCs w:val="24"/>
              </w:rPr>
              <w:t>Painted</w:t>
            </w:r>
            <w:r w:rsidR="00AD4BC2" w:rsidRPr="00634510">
              <w:rPr>
                <w:rFonts w:ascii="Times New Roman" w:eastAsia="Times New Roman" w:hAnsi="Times New Roman" w:cs="Times New Roman"/>
                <w:sz w:val="24"/>
                <w:szCs w:val="24"/>
              </w:rPr>
              <w:t xml:space="preserve"> and Buffered</w:t>
            </w:r>
            <w:r w:rsidRPr="00634510">
              <w:rPr>
                <w:rFonts w:ascii="Times New Roman" w:eastAsia="Times New Roman" w:hAnsi="Times New Roman" w:cs="Times New Roman"/>
                <w:sz w:val="24"/>
                <w:szCs w:val="24"/>
              </w:rPr>
              <w:t xml:space="preserve"> Lanes</w:t>
            </w:r>
          </w:p>
        </w:tc>
        <w:tc>
          <w:tcPr>
            <w:tcW w:w="550" w:type="pct"/>
            <w:tcBorders>
              <w:top w:val="single" w:sz="4" w:space="0" w:color="auto"/>
            </w:tcBorders>
            <w:shd w:val="clear" w:color="auto" w:fill="auto"/>
            <w:tcMar>
              <w:top w:w="108" w:type="dxa"/>
              <w:bottom w:w="108" w:type="dxa"/>
            </w:tcMar>
            <w:vAlign w:val="center"/>
          </w:tcPr>
          <w:p w14:paraId="41BF6D22" w14:textId="61CA598F" w:rsidR="008402E6" w:rsidRPr="00634510" w:rsidRDefault="008402E6" w:rsidP="008402E6">
            <w:pPr>
              <w:jc w:val="right"/>
              <w:rPr>
                <w:rFonts w:ascii="Times New Roman" w:eastAsia="Times New Roman" w:hAnsi="Times New Roman" w:cs="Times New Roman"/>
                <w:b/>
                <w:sz w:val="24"/>
                <w:szCs w:val="24"/>
              </w:rPr>
            </w:pPr>
            <w:r w:rsidRPr="004D07A4">
              <w:rPr>
                <w:rFonts w:ascii="Times New Roman" w:hAnsi="Times New Roman" w:cs="Times New Roman"/>
                <w:sz w:val="24"/>
                <w:szCs w:val="24"/>
              </w:rPr>
              <w:t>131.5 km</w:t>
            </w:r>
          </w:p>
        </w:tc>
        <w:tc>
          <w:tcPr>
            <w:tcW w:w="550" w:type="pct"/>
            <w:tcBorders>
              <w:top w:val="single" w:sz="4" w:space="0" w:color="auto"/>
            </w:tcBorders>
            <w:shd w:val="clear" w:color="auto" w:fill="auto"/>
            <w:tcMar>
              <w:top w:w="108" w:type="dxa"/>
              <w:bottom w:w="108" w:type="dxa"/>
            </w:tcMar>
            <w:vAlign w:val="center"/>
          </w:tcPr>
          <w:p w14:paraId="67CA8D49" w14:textId="21A38D33" w:rsidR="008402E6" w:rsidRPr="00634510" w:rsidRDefault="008402E6" w:rsidP="008402E6">
            <w:pPr>
              <w:jc w:val="right"/>
              <w:rPr>
                <w:rFonts w:ascii="Times New Roman" w:eastAsia="Times New Roman" w:hAnsi="Times New Roman" w:cs="Times New Roman"/>
                <w:bCs/>
                <w:sz w:val="24"/>
                <w:szCs w:val="24"/>
              </w:rPr>
            </w:pPr>
            <w:r w:rsidRPr="004D07A4">
              <w:rPr>
                <w:rFonts w:ascii="Times New Roman" w:hAnsi="Times New Roman" w:cs="Times New Roman"/>
                <w:sz w:val="24"/>
                <w:szCs w:val="24"/>
              </w:rPr>
              <w:t>151.4 km</w:t>
            </w:r>
          </w:p>
        </w:tc>
        <w:tc>
          <w:tcPr>
            <w:tcW w:w="686" w:type="pct"/>
            <w:tcBorders>
              <w:top w:val="single" w:sz="4" w:space="0" w:color="auto"/>
            </w:tcBorders>
            <w:shd w:val="clear" w:color="auto" w:fill="auto"/>
            <w:tcMar>
              <w:top w:w="108" w:type="dxa"/>
              <w:bottom w:w="108" w:type="dxa"/>
            </w:tcMar>
            <w:vAlign w:val="center"/>
          </w:tcPr>
          <w:p w14:paraId="4AA3E368" w14:textId="0B1B81FB" w:rsidR="008402E6" w:rsidRPr="00634510" w:rsidRDefault="002E1F9C" w:rsidP="008402E6">
            <w:pPr>
              <w:jc w:val="right"/>
              <w:rPr>
                <w:rFonts w:ascii="Times New Roman" w:eastAsia="Times New Roman" w:hAnsi="Times New Roman" w:cs="Times New Roman"/>
                <w:bCs/>
                <w:sz w:val="24"/>
                <w:szCs w:val="24"/>
              </w:rPr>
            </w:pPr>
            <w:r w:rsidRPr="004D07A4">
              <w:rPr>
                <w:rFonts w:ascii="Times New Roman" w:hAnsi="Times New Roman" w:cs="Times New Roman"/>
                <w:sz w:val="24"/>
                <w:szCs w:val="24"/>
              </w:rPr>
              <w:t>+</w:t>
            </w:r>
            <w:r w:rsidR="008402E6" w:rsidRPr="004D07A4">
              <w:rPr>
                <w:rFonts w:ascii="Times New Roman" w:hAnsi="Times New Roman" w:cs="Times New Roman"/>
                <w:sz w:val="24"/>
                <w:szCs w:val="24"/>
              </w:rPr>
              <w:t>19.9 km</w:t>
            </w:r>
            <w:r w:rsidR="0088245E" w:rsidRPr="004D07A4">
              <w:rPr>
                <w:rFonts w:ascii="Times New Roman" w:hAnsi="Times New Roman" w:cs="Times New Roman"/>
                <w:sz w:val="24"/>
                <w:szCs w:val="24"/>
              </w:rPr>
              <w:t xml:space="preserve"> (</w:t>
            </w:r>
            <w:r w:rsidR="00EC43FE" w:rsidRPr="004D07A4">
              <w:rPr>
                <w:rFonts w:ascii="Times New Roman" w:hAnsi="Times New Roman" w:cs="Times New Roman"/>
                <w:sz w:val="24"/>
                <w:szCs w:val="24"/>
              </w:rPr>
              <w:t>14.1%</w:t>
            </w:r>
            <w:r w:rsidR="0088245E" w:rsidRPr="004D07A4">
              <w:rPr>
                <w:rFonts w:ascii="Times New Roman" w:hAnsi="Times New Roman" w:cs="Times New Roman"/>
                <w:sz w:val="24"/>
                <w:szCs w:val="24"/>
              </w:rPr>
              <w:t>)</w:t>
            </w:r>
          </w:p>
        </w:tc>
      </w:tr>
      <w:tr w:rsidR="008402E6" w:rsidRPr="003E4E94" w14:paraId="326F543A" w14:textId="0C57DC5C" w:rsidTr="004D07A4">
        <w:trPr>
          <w:trHeight w:val="397"/>
        </w:trPr>
        <w:tc>
          <w:tcPr>
            <w:tcW w:w="1459" w:type="pct"/>
            <w:vMerge/>
            <w:shd w:val="clear" w:color="auto" w:fill="auto"/>
            <w:tcMar>
              <w:top w:w="108" w:type="dxa"/>
              <w:bottom w:w="108" w:type="dxa"/>
            </w:tcMar>
            <w:vAlign w:val="center"/>
          </w:tcPr>
          <w:p w14:paraId="3AE19849" w14:textId="77777777" w:rsidR="008402E6" w:rsidRPr="00634510"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auto"/>
            <w:tcMar>
              <w:top w:w="108" w:type="dxa"/>
              <w:bottom w:w="108" w:type="dxa"/>
            </w:tcMar>
            <w:vAlign w:val="center"/>
          </w:tcPr>
          <w:p w14:paraId="7B9C013B" w14:textId="02065D81" w:rsidR="008402E6" w:rsidRPr="00634510" w:rsidRDefault="008402E6" w:rsidP="008402E6">
            <w:pPr>
              <w:rPr>
                <w:rFonts w:ascii="Times New Roman" w:eastAsia="Times New Roman" w:hAnsi="Times New Roman" w:cs="Times New Roman"/>
                <w:b/>
                <w:sz w:val="24"/>
                <w:szCs w:val="24"/>
              </w:rPr>
            </w:pPr>
            <w:r w:rsidRPr="00634510">
              <w:rPr>
                <w:rFonts w:ascii="Times New Roman" w:eastAsia="Times New Roman" w:hAnsi="Times New Roman" w:cs="Times New Roman"/>
                <w:sz w:val="24"/>
                <w:szCs w:val="24"/>
              </w:rPr>
              <w:t>Cycle Tracks</w:t>
            </w:r>
          </w:p>
        </w:tc>
        <w:tc>
          <w:tcPr>
            <w:tcW w:w="550" w:type="pct"/>
            <w:shd w:val="clear" w:color="auto" w:fill="auto"/>
            <w:tcMar>
              <w:top w:w="108" w:type="dxa"/>
              <w:bottom w:w="108" w:type="dxa"/>
            </w:tcMar>
            <w:vAlign w:val="center"/>
          </w:tcPr>
          <w:p w14:paraId="2AE83709" w14:textId="3BB19F34" w:rsidR="008402E6" w:rsidRPr="00634510" w:rsidRDefault="008402E6" w:rsidP="008402E6">
            <w:pPr>
              <w:jc w:val="right"/>
              <w:rPr>
                <w:rFonts w:ascii="Times New Roman" w:eastAsia="Times New Roman" w:hAnsi="Times New Roman" w:cs="Times New Roman"/>
                <w:b/>
                <w:sz w:val="24"/>
                <w:szCs w:val="24"/>
              </w:rPr>
            </w:pPr>
            <w:r w:rsidRPr="00165520">
              <w:rPr>
                <w:rFonts w:ascii="Times New Roman" w:hAnsi="Times New Roman" w:cs="Times New Roman"/>
                <w:sz w:val="24"/>
                <w:szCs w:val="24"/>
              </w:rPr>
              <w:t>73.9 km</w:t>
            </w:r>
          </w:p>
        </w:tc>
        <w:tc>
          <w:tcPr>
            <w:tcW w:w="550" w:type="pct"/>
            <w:shd w:val="clear" w:color="auto" w:fill="auto"/>
            <w:tcMar>
              <w:top w:w="108" w:type="dxa"/>
              <w:bottom w:w="108" w:type="dxa"/>
            </w:tcMar>
            <w:vAlign w:val="center"/>
          </w:tcPr>
          <w:p w14:paraId="29941ED3" w14:textId="209A87FC" w:rsidR="008402E6" w:rsidRPr="00634510" w:rsidRDefault="008402E6" w:rsidP="008402E6">
            <w:pPr>
              <w:jc w:val="right"/>
              <w:rPr>
                <w:rFonts w:ascii="Times New Roman" w:eastAsia="Times New Roman" w:hAnsi="Times New Roman" w:cs="Times New Roman"/>
                <w:bCs/>
                <w:sz w:val="24"/>
                <w:szCs w:val="24"/>
              </w:rPr>
            </w:pPr>
            <w:r w:rsidRPr="00165520">
              <w:rPr>
                <w:rFonts w:ascii="Times New Roman" w:hAnsi="Times New Roman" w:cs="Times New Roman"/>
                <w:sz w:val="24"/>
                <w:szCs w:val="24"/>
              </w:rPr>
              <w:t>73.0 km</w:t>
            </w:r>
          </w:p>
        </w:tc>
        <w:tc>
          <w:tcPr>
            <w:tcW w:w="686" w:type="pct"/>
            <w:shd w:val="clear" w:color="auto" w:fill="auto"/>
            <w:tcMar>
              <w:top w:w="108" w:type="dxa"/>
              <w:bottom w:w="108" w:type="dxa"/>
            </w:tcMar>
            <w:vAlign w:val="center"/>
          </w:tcPr>
          <w:p w14:paraId="21AD709E" w14:textId="17099C63" w:rsidR="008402E6" w:rsidRPr="00634510" w:rsidRDefault="008402E6" w:rsidP="008402E6">
            <w:pPr>
              <w:jc w:val="right"/>
              <w:rPr>
                <w:rFonts w:ascii="Times New Roman" w:eastAsia="Times New Roman" w:hAnsi="Times New Roman" w:cs="Times New Roman"/>
                <w:bCs/>
                <w:sz w:val="24"/>
                <w:szCs w:val="24"/>
              </w:rPr>
            </w:pPr>
            <w:r w:rsidRPr="00165520">
              <w:rPr>
                <w:rFonts w:ascii="Times New Roman" w:hAnsi="Times New Roman" w:cs="Times New Roman"/>
                <w:sz w:val="24"/>
                <w:szCs w:val="24"/>
              </w:rPr>
              <w:t>-0.9 km</w:t>
            </w:r>
            <w:r w:rsidR="0088245E" w:rsidRPr="00165520">
              <w:rPr>
                <w:rFonts w:ascii="Times New Roman" w:hAnsi="Times New Roman" w:cs="Times New Roman"/>
                <w:sz w:val="24"/>
                <w:szCs w:val="24"/>
              </w:rPr>
              <w:t xml:space="preserve"> (</w:t>
            </w:r>
            <w:r w:rsidR="00BC3ED2" w:rsidRPr="00165520">
              <w:rPr>
                <w:rFonts w:ascii="Times New Roman" w:hAnsi="Times New Roman" w:cs="Times New Roman"/>
                <w:sz w:val="24"/>
                <w:szCs w:val="24"/>
              </w:rPr>
              <w:t>1.2%</w:t>
            </w:r>
            <w:r w:rsidR="0088245E" w:rsidRPr="00165520">
              <w:rPr>
                <w:rFonts w:ascii="Times New Roman" w:hAnsi="Times New Roman" w:cs="Times New Roman"/>
                <w:sz w:val="24"/>
                <w:szCs w:val="24"/>
              </w:rPr>
              <w:t>)</w:t>
            </w:r>
          </w:p>
        </w:tc>
      </w:tr>
      <w:tr w:rsidR="008402E6" w:rsidRPr="003E4E94" w14:paraId="0653E6AF" w14:textId="77777777" w:rsidTr="004D07A4">
        <w:trPr>
          <w:trHeight w:val="397"/>
        </w:trPr>
        <w:tc>
          <w:tcPr>
            <w:tcW w:w="1459" w:type="pct"/>
            <w:vMerge/>
            <w:tcBorders>
              <w:bottom w:val="single" w:sz="4" w:space="0" w:color="auto"/>
            </w:tcBorders>
            <w:shd w:val="clear" w:color="auto" w:fill="auto"/>
            <w:tcMar>
              <w:top w:w="108" w:type="dxa"/>
              <w:bottom w:w="108" w:type="dxa"/>
            </w:tcMar>
            <w:vAlign w:val="center"/>
          </w:tcPr>
          <w:p w14:paraId="52DD76F3" w14:textId="77777777" w:rsidR="008402E6" w:rsidRPr="00634510"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tcBorders>
              <w:bottom w:val="single" w:sz="4" w:space="0" w:color="auto"/>
            </w:tcBorders>
            <w:shd w:val="clear" w:color="auto" w:fill="auto"/>
            <w:tcMar>
              <w:top w:w="108" w:type="dxa"/>
              <w:bottom w:w="108" w:type="dxa"/>
            </w:tcMar>
            <w:vAlign w:val="center"/>
          </w:tcPr>
          <w:p w14:paraId="152931DB" w14:textId="379FEE92" w:rsidR="008402E6" w:rsidRPr="00634510" w:rsidRDefault="008402E6" w:rsidP="008402E6">
            <w:pPr>
              <w:rPr>
                <w:rFonts w:ascii="Times New Roman" w:eastAsia="Times New Roman" w:hAnsi="Times New Roman" w:cs="Times New Roman"/>
                <w:sz w:val="24"/>
                <w:szCs w:val="24"/>
              </w:rPr>
            </w:pPr>
            <w:r w:rsidRPr="00634510">
              <w:rPr>
                <w:rFonts w:ascii="Times New Roman" w:eastAsia="Times New Roman" w:hAnsi="Times New Roman" w:cs="Times New Roman"/>
                <w:b/>
                <w:bCs/>
                <w:sz w:val="24"/>
                <w:szCs w:val="24"/>
              </w:rPr>
              <w:t xml:space="preserve">On-Street </w:t>
            </w:r>
            <w:r w:rsidR="00C87DC7" w:rsidRPr="00634510">
              <w:rPr>
                <w:rFonts w:ascii="Times New Roman" w:eastAsia="Times New Roman" w:hAnsi="Times New Roman" w:cs="Times New Roman"/>
                <w:b/>
                <w:bCs/>
                <w:sz w:val="24"/>
                <w:szCs w:val="24"/>
              </w:rPr>
              <w:t>Infrastructure</w:t>
            </w:r>
            <w:r w:rsidRPr="00634510">
              <w:rPr>
                <w:rFonts w:ascii="Times New Roman" w:eastAsia="Times New Roman" w:hAnsi="Times New Roman" w:cs="Times New Roman"/>
                <w:b/>
                <w:bCs/>
                <w:sz w:val="24"/>
                <w:szCs w:val="24"/>
              </w:rPr>
              <w:t>, Total</w:t>
            </w:r>
          </w:p>
        </w:tc>
        <w:tc>
          <w:tcPr>
            <w:tcW w:w="550" w:type="pct"/>
            <w:tcBorders>
              <w:bottom w:val="single" w:sz="4" w:space="0" w:color="auto"/>
            </w:tcBorders>
            <w:shd w:val="clear" w:color="auto" w:fill="auto"/>
            <w:tcMar>
              <w:top w:w="108" w:type="dxa"/>
              <w:bottom w:w="108" w:type="dxa"/>
            </w:tcMar>
            <w:vAlign w:val="center"/>
          </w:tcPr>
          <w:p w14:paraId="686A4F69" w14:textId="0FA2C92B" w:rsidR="008402E6" w:rsidRPr="00634510" w:rsidRDefault="008402E6" w:rsidP="008402E6">
            <w:pPr>
              <w:jc w:val="right"/>
              <w:rPr>
                <w:rFonts w:ascii="Times New Roman" w:eastAsia="Times New Roman" w:hAnsi="Times New Roman" w:cs="Times New Roman"/>
                <w:b/>
                <w:bCs/>
                <w:sz w:val="24"/>
                <w:szCs w:val="24"/>
              </w:rPr>
            </w:pPr>
            <w:r w:rsidRPr="00165520">
              <w:rPr>
                <w:rFonts w:ascii="Times New Roman" w:hAnsi="Times New Roman" w:cs="Times New Roman"/>
                <w:b/>
                <w:bCs/>
                <w:sz w:val="24"/>
                <w:szCs w:val="24"/>
              </w:rPr>
              <w:t>205.4 km</w:t>
            </w:r>
          </w:p>
        </w:tc>
        <w:tc>
          <w:tcPr>
            <w:tcW w:w="550" w:type="pct"/>
            <w:tcBorders>
              <w:bottom w:val="single" w:sz="4" w:space="0" w:color="auto"/>
            </w:tcBorders>
            <w:shd w:val="clear" w:color="auto" w:fill="auto"/>
            <w:tcMar>
              <w:top w:w="108" w:type="dxa"/>
              <w:bottom w:w="108" w:type="dxa"/>
            </w:tcMar>
            <w:vAlign w:val="center"/>
          </w:tcPr>
          <w:p w14:paraId="51755978" w14:textId="35222DF8" w:rsidR="008402E6" w:rsidRPr="00634510" w:rsidRDefault="008402E6" w:rsidP="008402E6">
            <w:pPr>
              <w:jc w:val="right"/>
              <w:rPr>
                <w:rFonts w:ascii="Times New Roman" w:eastAsia="Times New Roman" w:hAnsi="Times New Roman" w:cs="Times New Roman"/>
                <w:b/>
                <w:bCs/>
                <w:sz w:val="24"/>
                <w:szCs w:val="24"/>
              </w:rPr>
            </w:pPr>
            <w:r w:rsidRPr="00165520">
              <w:rPr>
                <w:rFonts w:ascii="Times New Roman" w:hAnsi="Times New Roman" w:cs="Times New Roman"/>
                <w:b/>
                <w:bCs/>
                <w:sz w:val="24"/>
                <w:szCs w:val="24"/>
              </w:rPr>
              <w:t>224.4 km</w:t>
            </w:r>
          </w:p>
        </w:tc>
        <w:tc>
          <w:tcPr>
            <w:tcW w:w="686" w:type="pct"/>
            <w:tcBorders>
              <w:bottom w:val="single" w:sz="4" w:space="0" w:color="auto"/>
            </w:tcBorders>
            <w:shd w:val="clear" w:color="auto" w:fill="auto"/>
            <w:tcMar>
              <w:top w:w="108" w:type="dxa"/>
              <w:bottom w:w="108" w:type="dxa"/>
            </w:tcMar>
            <w:vAlign w:val="center"/>
          </w:tcPr>
          <w:p w14:paraId="1DF620C5" w14:textId="6D5A5E9C" w:rsidR="008402E6" w:rsidRPr="00634510" w:rsidRDefault="002E1F9C" w:rsidP="008402E6">
            <w:pPr>
              <w:jc w:val="right"/>
              <w:rPr>
                <w:rFonts w:ascii="Times New Roman" w:eastAsia="Times New Roman" w:hAnsi="Times New Roman" w:cs="Times New Roman"/>
                <w:b/>
                <w:bCs/>
                <w:sz w:val="24"/>
                <w:szCs w:val="24"/>
              </w:rPr>
            </w:pPr>
            <w:r w:rsidRPr="00165520">
              <w:rPr>
                <w:rFonts w:ascii="Times New Roman" w:hAnsi="Times New Roman" w:cs="Times New Roman"/>
                <w:b/>
                <w:bCs/>
                <w:sz w:val="24"/>
                <w:szCs w:val="24"/>
              </w:rPr>
              <w:t>+</w:t>
            </w:r>
            <w:r w:rsidR="008402E6" w:rsidRPr="00165520">
              <w:rPr>
                <w:rFonts w:ascii="Times New Roman" w:hAnsi="Times New Roman" w:cs="Times New Roman"/>
                <w:b/>
                <w:bCs/>
                <w:sz w:val="24"/>
                <w:szCs w:val="24"/>
              </w:rPr>
              <w:t>19.0 km</w:t>
            </w:r>
            <w:r w:rsidR="0088245E" w:rsidRPr="00165520">
              <w:rPr>
                <w:rFonts w:ascii="Times New Roman" w:hAnsi="Times New Roman" w:cs="Times New Roman"/>
                <w:b/>
                <w:bCs/>
                <w:sz w:val="24"/>
                <w:szCs w:val="24"/>
              </w:rPr>
              <w:t xml:space="preserve"> (</w:t>
            </w:r>
            <w:r w:rsidR="00BC3ED2" w:rsidRPr="00165520">
              <w:rPr>
                <w:rFonts w:ascii="Times New Roman" w:hAnsi="Times New Roman" w:cs="Times New Roman"/>
                <w:b/>
                <w:bCs/>
                <w:sz w:val="24"/>
                <w:szCs w:val="24"/>
              </w:rPr>
              <w:t>8.8%</w:t>
            </w:r>
            <w:r w:rsidR="0088245E" w:rsidRPr="00165520">
              <w:rPr>
                <w:rFonts w:ascii="Times New Roman" w:hAnsi="Times New Roman" w:cs="Times New Roman"/>
                <w:b/>
                <w:bCs/>
                <w:sz w:val="24"/>
                <w:szCs w:val="24"/>
              </w:rPr>
              <w:t>)</w:t>
            </w:r>
          </w:p>
        </w:tc>
      </w:tr>
    </w:tbl>
    <w:p w14:paraId="030877AF" w14:textId="030FD375" w:rsidR="00252342" w:rsidRPr="0079002E" w:rsidRDefault="00252342" w:rsidP="000A4F57">
      <w:pPr>
        <w:spacing w:line="240" w:lineRule="auto"/>
        <w:rPr>
          <w:rFonts w:ascii="Times New Roman" w:eastAsia="Times New Roman" w:hAnsi="Times New Roman" w:cs="Times New Roman"/>
          <w:i/>
          <w:iCs/>
          <w:sz w:val="24"/>
          <w:szCs w:val="24"/>
        </w:rPr>
      </w:pPr>
      <w:del w:id="212" w:author="Richard Wen" w:date="2024-11-11T17:27:00Z" w16du:dateUtc="2024-11-11T22:27:00Z">
        <w:r w:rsidRPr="0079002E" w:rsidDel="00823929">
          <w:rPr>
            <w:rFonts w:ascii="Times New Roman" w:eastAsia="Times New Roman" w:hAnsi="Times New Roman" w:cs="Times New Roman"/>
            <w:b/>
            <w:bCs/>
            <w:i/>
            <w:iCs/>
            <w:sz w:val="24"/>
            <w:szCs w:val="24"/>
          </w:rPr>
          <w:delText>Table 2</w:delText>
        </w:r>
      </w:del>
      <w:ins w:id="213" w:author="Richard Wen" w:date="2024-11-11T17:27:00Z" w16du:dateUtc="2024-11-11T22:27:00Z">
        <w:r w:rsidR="00823929">
          <w:rPr>
            <w:rFonts w:ascii="Times New Roman" w:eastAsia="Times New Roman" w:hAnsi="Times New Roman" w:cs="Times New Roman"/>
            <w:b/>
            <w:bCs/>
            <w:i/>
            <w:iCs/>
            <w:sz w:val="24"/>
            <w:szCs w:val="24"/>
          </w:rPr>
          <w:t>Table 3</w:t>
        </w:r>
      </w:ins>
      <w:r w:rsidRPr="0079002E">
        <w:rPr>
          <w:rFonts w:ascii="Times New Roman" w:eastAsia="Times New Roman" w:hAnsi="Times New Roman" w:cs="Times New Roman"/>
          <w:b/>
          <w:bCs/>
          <w:i/>
          <w:iCs/>
          <w:sz w:val="24"/>
          <w:szCs w:val="24"/>
        </w:rPr>
        <w:t xml:space="preserve">: </w:t>
      </w:r>
      <w:r w:rsidR="000A4F57" w:rsidRPr="0079002E">
        <w:rPr>
          <w:rFonts w:ascii="Times New Roman" w:eastAsia="Times New Roman" w:hAnsi="Times New Roman" w:cs="Times New Roman"/>
          <w:b/>
          <w:bCs/>
          <w:i/>
          <w:iCs/>
          <w:sz w:val="24"/>
          <w:szCs w:val="24"/>
        </w:rPr>
        <w:t>Comparison of Municipal Roadway Infrastructure and Verified Bikeway Infrastructure in Vancouver, Calgary and Toronto</w:t>
      </w:r>
      <w:r w:rsidR="00FB5F5E" w:rsidRPr="0079002E">
        <w:rPr>
          <w:rFonts w:ascii="Times New Roman" w:eastAsia="Times New Roman" w:hAnsi="Times New Roman" w:cs="Times New Roman"/>
          <w:b/>
          <w:bCs/>
          <w:i/>
          <w:iCs/>
          <w:sz w:val="24"/>
          <w:szCs w:val="24"/>
        </w:rPr>
        <w:t xml:space="preserve"> (Canada), 2022</w:t>
      </w:r>
      <w:r w:rsidR="000A4F57" w:rsidRPr="0079002E">
        <w:rPr>
          <w:rFonts w:ascii="Times New Roman" w:eastAsia="Times New Roman" w:hAnsi="Times New Roman" w:cs="Times New Roman"/>
          <w:b/>
          <w:bCs/>
          <w:i/>
          <w:iCs/>
          <w:sz w:val="24"/>
          <w:szCs w:val="24"/>
        </w:rPr>
        <w:t>.</w:t>
      </w:r>
      <w:r w:rsidR="00E84B81">
        <w:rPr>
          <w:rFonts w:ascii="Times New Roman" w:eastAsia="Times New Roman" w:hAnsi="Times New Roman" w:cs="Times New Roman"/>
          <w:i/>
          <w:iCs/>
          <w:sz w:val="24"/>
          <w:szCs w:val="24"/>
        </w:rPr>
        <w:t xml:space="preserve"> </w:t>
      </w:r>
      <w:r w:rsidR="000D1CCC" w:rsidRPr="0079002E">
        <w:rPr>
          <w:rFonts w:ascii="Times New Roman" w:eastAsia="Times New Roman" w:hAnsi="Times New Roman" w:cs="Times New Roman"/>
          <w:i/>
          <w:iCs/>
          <w:sz w:val="24"/>
          <w:szCs w:val="24"/>
        </w:rPr>
        <w:t xml:space="preserve">Verified bikeway lengths available in </w:t>
      </w:r>
      <w:r w:rsidR="00FD4575" w:rsidRPr="00A079A1">
        <w:rPr>
          <w:rFonts w:ascii="Times New Roman" w:eastAsia="Times New Roman" w:hAnsi="Times New Roman" w:cs="Times New Roman"/>
          <w:b/>
          <w:bCs/>
          <w:i/>
          <w:iCs/>
          <w:sz w:val="24"/>
          <w:szCs w:val="24"/>
        </w:rPr>
        <w:t>Table B.1</w:t>
      </w:r>
      <w:r w:rsidR="000D1CCC" w:rsidRPr="00A079A1">
        <w:rPr>
          <w:rFonts w:ascii="Times New Roman" w:eastAsia="Times New Roman" w:hAnsi="Times New Roman" w:cs="Times New Roman"/>
          <w:i/>
          <w:iCs/>
          <w:sz w:val="24"/>
          <w:szCs w:val="24"/>
        </w:rPr>
        <w:t>.</w:t>
      </w:r>
    </w:p>
    <w:p w14:paraId="5CFD920A" w14:textId="77777777" w:rsidR="000D07BE" w:rsidRPr="003E4E94" w:rsidRDefault="000D07BE" w:rsidP="000A4F57">
      <w:pPr>
        <w:spacing w:line="240" w:lineRule="auto"/>
        <w:rPr>
          <w:rFonts w:ascii="Times New Roman" w:eastAsia="Times New Roman" w:hAnsi="Times New Roman" w:cs="Times New Roman"/>
          <w:b/>
          <w:bCs/>
          <w:sz w:val="24"/>
          <w:szCs w:val="24"/>
        </w:rPr>
      </w:pPr>
    </w:p>
    <w:p w14:paraId="000000A1" w14:textId="46058FD4" w:rsidR="003B416B" w:rsidRPr="003E4E94" w:rsidRDefault="00656B38">
      <w:pPr>
        <w:spacing w:after="0" w:line="480" w:lineRule="auto"/>
        <w:rPr>
          <w:rFonts w:ascii="Times New Roman" w:eastAsia="Times New Roman" w:hAnsi="Times New Roman" w:cs="Times New Roman"/>
          <w:b/>
          <w:iCs/>
          <w:sz w:val="24"/>
          <w:szCs w:val="24"/>
        </w:rPr>
      </w:pPr>
      <w:r w:rsidRPr="003E4E94">
        <w:rPr>
          <w:rFonts w:ascii="Times New Roman" w:eastAsia="Times New Roman" w:hAnsi="Times New Roman" w:cs="Times New Roman"/>
          <w:b/>
          <w:iCs/>
          <w:sz w:val="24"/>
          <w:szCs w:val="24"/>
        </w:rPr>
        <w:t xml:space="preserve">3.3 </w:t>
      </w:r>
      <w:r w:rsidR="0024700F" w:rsidRPr="003E4E94">
        <w:rPr>
          <w:rFonts w:ascii="Times New Roman" w:eastAsia="Times New Roman" w:hAnsi="Times New Roman" w:cs="Times New Roman"/>
          <w:b/>
          <w:iCs/>
          <w:sz w:val="24"/>
          <w:szCs w:val="24"/>
        </w:rPr>
        <w:t>Objective 2</w:t>
      </w:r>
      <w:r w:rsidRPr="003E4E94">
        <w:rPr>
          <w:rFonts w:ascii="Times New Roman" w:eastAsia="Times New Roman" w:hAnsi="Times New Roman" w:cs="Times New Roman"/>
          <w:b/>
          <w:iCs/>
          <w:sz w:val="24"/>
          <w:szCs w:val="24"/>
        </w:rPr>
        <w:t>:</w:t>
      </w:r>
      <w:r w:rsidR="0024700F" w:rsidRPr="003E4E94">
        <w:rPr>
          <w:rFonts w:ascii="Times New Roman" w:eastAsia="Times New Roman" w:hAnsi="Times New Roman" w:cs="Times New Roman"/>
          <w:b/>
          <w:iCs/>
          <w:sz w:val="24"/>
          <w:szCs w:val="24"/>
        </w:rPr>
        <w:t xml:space="preserve"> </w:t>
      </w:r>
      <w:r w:rsidRPr="003E4E94">
        <w:rPr>
          <w:rFonts w:ascii="Times New Roman" w:eastAsia="Times New Roman" w:hAnsi="Times New Roman" w:cs="Times New Roman"/>
          <w:b/>
          <w:iCs/>
          <w:sz w:val="24"/>
          <w:szCs w:val="24"/>
        </w:rPr>
        <w:t>Trends in infrastructure installation</w:t>
      </w:r>
    </w:p>
    <w:p w14:paraId="000000A2" w14:textId="3104C544" w:rsidR="003B416B" w:rsidRPr="003E4E94" w:rsidRDefault="00DC568A">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There has been </w:t>
      </w:r>
      <w:r w:rsidR="00B806A4" w:rsidRPr="003E4E94">
        <w:rPr>
          <w:rFonts w:ascii="Times New Roman" w:eastAsia="Times New Roman" w:hAnsi="Times New Roman" w:cs="Times New Roman"/>
          <w:sz w:val="24"/>
          <w:szCs w:val="24"/>
        </w:rPr>
        <w:t xml:space="preserve">a substantial </w:t>
      </w:r>
      <w:r w:rsidRPr="003E4E94">
        <w:rPr>
          <w:rFonts w:ascii="Times New Roman" w:eastAsia="Times New Roman" w:hAnsi="Times New Roman" w:cs="Times New Roman"/>
          <w:sz w:val="24"/>
          <w:szCs w:val="24"/>
        </w:rPr>
        <w:t xml:space="preserve">growth in dedicated on-street cycling </w:t>
      </w:r>
      <w:r w:rsidR="001D258F" w:rsidRPr="003E4E94">
        <w:rPr>
          <w:rFonts w:ascii="Times New Roman" w:eastAsia="Times New Roman" w:hAnsi="Times New Roman" w:cs="Times New Roman"/>
          <w:sz w:val="24"/>
          <w:szCs w:val="24"/>
        </w:rPr>
        <w:t xml:space="preserve">infrastructure </w:t>
      </w:r>
      <w:r w:rsidRPr="003E4E94">
        <w:rPr>
          <w:rFonts w:ascii="Times New Roman" w:eastAsia="Times New Roman" w:hAnsi="Times New Roman" w:cs="Times New Roman"/>
          <w:sz w:val="24"/>
          <w:szCs w:val="24"/>
        </w:rPr>
        <w:t xml:space="preserve">since 2009 across all three cities. In 2009, Vancouver, Calgary, and Toronto had approximately 19 km, 1 km, and 18 km </w:t>
      </w:r>
      <w:r w:rsidR="009F6B86" w:rsidRPr="003E4E94">
        <w:rPr>
          <w:rFonts w:ascii="Times New Roman" w:eastAsia="Times New Roman" w:hAnsi="Times New Roman" w:cs="Times New Roman"/>
          <w:sz w:val="24"/>
          <w:szCs w:val="24"/>
        </w:rPr>
        <w:t xml:space="preserve">of cycling infrastructure </w:t>
      </w:r>
      <w:r w:rsidRPr="003E4E94">
        <w:rPr>
          <w:rFonts w:ascii="Times New Roman" w:eastAsia="Times New Roman" w:hAnsi="Times New Roman" w:cs="Times New Roman"/>
          <w:sz w:val="24"/>
          <w:szCs w:val="24"/>
        </w:rPr>
        <w:t>per 1000 km of total roadway, respectively. Local street bikeways made up more than half of Vancouver’s cycling infrastructure at about 75 km per 1000 cen</w:t>
      </w:r>
      <w:r w:rsidR="009601C2">
        <w:rPr>
          <w:rFonts w:ascii="Times New Roman" w:eastAsia="Times New Roman" w:hAnsi="Times New Roman" w:cs="Times New Roman"/>
          <w:sz w:val="24"/>
          <w:szCs w:val="24"/>
        </w:rPr>
        <w:t>treline</w:t>
      </w:r>
      <w:r w:rsidRPr="003E4E94">
        <w:rPr>
          <w:rFonts w:ascii="Times New Roman" w:eastAsia="Times New Roman" w:hAnsi="Times New Roman" w:cs="Times New Roman"/>
          <w:sz w:val="24"/>
          <w:szCs w:val="24"/>
        </w:rPr>
        <w:t xml:space="preserve">-km of total roadway. By 2022, the dedicated on-street cycling infrastructure in Vancouver had </w:t>
      </w:r>
      <w:r w:rsidR="00F07F76" w:rsidRPr="003E4E94">
        <w:rPr>
          <w:rFonts w:ascii="Times New Roman" w:eastAsia="Times New Roman" w:hAnsi="Times New Roman" w:cs="Times New Roman"/>
          <w:sz w:val="24"/>
          <w:szCs w:val="24"/>
        </w:rPr>
        <w:t xml:space="preserve">approximately </w:t>
      </w:r>
      <w:r w:rsidR="00A83DE1" w:rsidRPr="003E4E94">
        <w:rPr>
          <w:rFonts w:ascii="Times New Roman" w:eastAsia="Times New Roman" w:hAnsi="Times New Roman" w:cs="Times New Roman"/>
          <w:sz w:val="24"/>
          <w:szCs w:val="24"/>
        </w:rPr>
        <w:t>doubled</w:t>
      </w:r>
      <w:r w:rsidR="00035323" w:rsidRPr="003E4E94">
        <w:rPr>
          <w:rFonts w:ascii="Times New Roman" w:eastAsia="Times New Roman" w:hAnsi="Times New Roman" w:cs="Times New Roman"/>
          <w:sz w:val="24"/>
          <w:szCs w:val="24"/>
        </w:rPr>
        <w:t xml:space="preserve"> (from </w:t>
      </w:r>
      <w:r w:rsidR="00BF5001" w:rsidRPr="003E4E94">
        <w:rPr>
          <w:rFonts w:ascii="Times New Roman" w:eastAsia="Times New Roman" w:hAnsi="Times New Roman" w:cs="Times New Roman"/>
          <w:sz w:val="24"/>
          <w:szCs w:val="24"/>
        </w:rPr>
        <w:t>19.2 to 34.2 km per 1000 km of roadway</w:t>
      </w:r>
      <w:r w:rsidR="00035323" w:rsidRPr="003E4E94">
        <w:rPr>
          <w:rFonts w:ascii="Times New Roman" w:eastAsia="Times New Roman" w:hAnsi="Times New Roman" w:cs="Times New Roman"/>
          <w:sz w:val="24"/>
          <w:szCs w:val="24"/>
        </w:rPr>
        <w:t>)</w:t>
      </w:r>
      <w:r w:rsidR="001D258F" w:rsidRPr="003E4E94">
        <w:rPr>
          <w:rFonts w:ascii="Times New Roman" w:eastAsia="Times New Roman" w:hAnsi="Times New Roman" w:cs="Times New Roman"/>
          <w:sz w:val="24"/>
          <w:szCs w:val="24"/>
        </w:rPr>
        <w:t>;</w:t>
      </w:r>
      <w:r w:rsidR="00035323" w:rsidRPr="003E4E94">
        <w:rPr>
          <w:rFonts w:ascii="Times New Roman" w:eastAsia="Times New Roman" w:hAnsi="Times New Roman" w:cs="Times New Roman"/>
          <w:sz w:val="24"/>
          <w:szCs w:val="24"/>
        </w:rPr>
        <w:t xml:space="preserve"> a rate of similar growth to Toronto (</w:t>
      </w:r>
      <w:r w:rsidR="00F07F76" w:rsidRPr="003E4E94">
        <w:rPr>
          <w:rFonts w:ascii="Times New Roman" w:eastAsia="Times New Roman" w:hAnsi="Times New Roman" w:cs="Times New Roman"/>
          <w:sz w:val="24"/>
          <w:szCs w:val="24"/>
        </w:rPr>
        <w:t>18.7 to 40.2 km per 1000 km of roadway</w:t>
      </w:r>
      <w:r w:rsidR="00035323" w:rsidRPr="003E4E94">
        <w:rPr>
          <w:rFonts w:ascii="Times New Roman" w:eastAsia="Times New Roman" w:hAnsi="Times New Roman" w:cs="Times New Roman"/>
          <w:sz w:val="24"/>
          <w:szCs w:val="24"/>
        </w:rPr>
        <w:t>). I</w:t>
      </w:r>
      <w:r w:rsidRPr="003E4E94">
        <w:rPr>
          <w:rFonts w:ascii="Times New Roman" w:eastAsia="Times New Roman" w:hAnsi="Times New Roman" w:cs="Times New Roman"/>
          <w:sz w:val="24"/>
          <w:szCs w:val="24"/>
        </w:rPr>
        <w:t xml:space="preserve">n Calgary, the cycling infrastructure had increased </w:t>
      </w:r>
      <w:r w:rsidR="005F193A" w:rsidRPr="003E4E94">
        <w:rPr>
          <w:rFonts w:ascii="Times New Roman" w:eastAsia="Times New Roman" w:hAnsi="Times New Roman" w:cs="Times New Roman"/>
          <w:sz w:val="24"/>
          <w:szCs w:val="24"/>
        </w:rPr>
        <w:t xml:space="preserve">about </w:t>
      </w:r>
      <w:r w:rsidRPr="003E4E94">
        <w:rPr>
          <w:rFonts w:ascii="Times New Roman" w:eastAsia="Times New Roman" w:hAnsi="Times New Roman" w:cs="Times New Roman"/>
          <w:sz w:val="24"/>
          <w:szCs w:val="24"/>
        </w:rPr>
        <w:t>eleven-fold</w:t>
      </w:r>
      <w:r w:rsidR="006C0E12" w:rsidRPr="003E4E94">
        <w:rPr>
          <w:rFonts w:ascii="Times New Roman" w:eastAsia="Times New Roman" w:hAnsi="Times New Roman" w:cs="Times New Roman"/>
          <w:sz w:val="24"/>
          <w:szCs w:val="24"/>
        </w:rPr>
        <w:t xml:space="preserve"> </w:t>
      </w:r>
      <w:r w:rsidR="00831AD4" w:rsidRPr="003E4E94">
        <w:rPr>
          <w:rFonts w:ascii="Times New Roman" w:eastAsia="Times New Roman" w:hAnsi="Times New Roman" w:cs="Times New Roman"/>
          <w:sz w:val="24"/>
          <w:szCs w:val="24"/>
        </w:rPr>
        <w:t>from</w:t>
      </w:r>
      <w:r w:rsidR="006C0E12" w:rsidRPr="003E4E94">
        <w:rPr>
          <w:rFonts w:ascii="Times New Roman" w:eastAsia="Times New Roman" w:hAnsi="Times New Roman" w:cs="Times New Roman"/>
          <w:sz w:val="24"/>
          <w:szCs w:val="24"/>
        </w:rPr>
        <w:t xml:space="preserve"> 2009 to 2022</w:t>
      </w:r>
      <w:r w:rsidR="00035323" w:rsidRPr="003E4E94">
        <w:rPr>
          <w:rFonts w:ascii="Times New Roman" w:eastAsia="Times New Roman" w:hAnsi="Times New Roman" w:cs="Times New Roman"/>
          <w:sz w:val="24"/>
          <w:szCs w:val="24"/>
        </w:rPr>
        <w:t xml:space="preserve"> (</w:t>
      </w:r>
      <w:r w:rsidR="005F193A" w:rsidRPr="003E4E94">
        <w:rPr>
          <w:rFonts w:ascii="Times New Roman" w:eastAsia="Times New Roman" w:hAnsi="Times New Roman" w:cs="Times New Roman"/>
          <w:sz w:val="24"/>
          <w:szCs w:val="24"/>
        </w:rPr>
        <w:t>1.2 to 11 km per 100</w:t>
      </w:r>
      <w:r w:rsidR="00A9726B" w:rsidRPr="003E4E94">
        <w:rPr>
          <w:rFonts w:ascii="Times New Roman" w:eastAsia="Times New Roman" w:hAnsi="Times New Roman" w:cs="Times New Roman"/>
          <w:sz w:val="24"/>
          <w:szCs w:val="24"/>
        </w:rPr>
        <w:t>0</w:t>
      </w:r>
      <w:r w:rsidR="005F193A" w:rsidRPr="003E4E94">
        <w:rPr>
          <w:rFonts w:ascii="Times New Roman" w:eastAsia="Times New Roman" w:hAnsi="Times New Roman" w:cs="Times New Roman"/>
          <w:sz w:val="24"/>
          <w:szCs w:val="24"/>
        </w:rPr>
        <w:t xml:space="preserve"> km of roadway</w:t>
      </w:r>
      <w:r w:rsidR="00035323" w:rsidRPr="003E4E94">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 xml:space="preserve">In 2009, only 4% of Vancouver's dedicated </w:t>
      </w:r>
      <w:r w:rsidR="00035323" w:rsidRPr="003E4E94">
        <w:rPr>
          <w:rFonts w:ascii="Times New Roman" w:eastAsia="Times New Roman" w:hAnsi="Times New Roman" w:cs="Times New Roman"/>
          <w:sz w:val="24"/>
          <w:szCs w:val="24"/>
        </w:rPr>
        <w:t xml:space="preserve">on-street </w:t>
      </w:r>
      <w:r w:rsidRPr="003E4E94">
        <w:rPr>
          <w:rFonts w:ascii="Times New Roman" w:eastAsia="Times New Roman" w:hAnsi="Times New Roman" w:cs="Times New Roman"/>
          <w:sz w:val="24"/>
          <w:szCs w:val="24"/>
        </w:rPr>
        <w:t xml:space="preserve">cycling </w:t>
      </w:r>
      <w:r w:rsidR="001D258F" w:rsidRPr="003E4E94">
        <w:rPr>
          <w:rFonts w:ascii="Times New Roman" w:eastAsia="Times New Roman" w:hAnsi="Times New Roman" w:cs="Times New Roman"/>
          <w:sz w:val="24"/>
          <w:szCs w:val="24"/>
        </w:rPr>
        <w:t xml:space="preserve">infrastructure </w:t>
      </w:r>
      <w:r w:rsidR="00320E61" w:rsidRPr="003E4E94">
        <w:rPr>
          <w:rFonts w:ascii="Times New Roman" w:eastAsia="Times New Roman" w:hAnsi="Times New Roman" w:cs="Times New Roman"/>
          <w:sz w:val="24"/>
          <w:szCs w:val="24"/>
        </w:rPr>
        <w:t>w</w:t>
      </w:r>
      <w:r w:rsidRPr="003E4E94">
        <w:rPr>
          <w:rFonts w:ascii="Times New Roman" w:eastAsia="Times New Roman" w:hAnsi="Times New Roman" w:cs="Times New Roman"/>
          <w:sz w:val="24"/>
          <w:szCs w:val="24"/>
        </w:rPr>
        <w:t>ere cycle tracks</w:t>
      </w:r>
      <w:r w:rsidR="00BC5436">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none existed in Calgary or Toronto</w:t>
      </w:r>
      <w:r w:rsidR="000F2DF0" w:rsidRPr="003E4E94">
        <w:rPr>
          <w:rFonts w:ascii="Times New Roman" w:eastAsia="Times New Roman" w:hAnsi="Times New Roman" w:cs="Times New Roman"/>
          <w:sz w:val="24"/>
          <w:szCs w:val="24"/>
        </w:rPr>
        <w:t>. T</w:t>
      </w:r>
      <w:r w:rsidRPr="003E4E94">
        <w:rPr>
          <w:rFonts w:ascii="Times New Roman" w:eastAsia="Times New Roman" w:hAnsi="Times New Roman" w:cs="Times New Roman"/>
          <w:sz w:val="24"/>
          <w:szCs w:val="24"/>
        </w:rPr>
        <w:t xml:space="preserve">his changed </w:t>
      </w:r>
      <w:r w:rsidR="00035323" w:rsidRPr="003E4E94">
        <w:rPr>
          <w:rFonts w:ascii="Times New Roman" w:eastAsia="Times New Roman" w:hAnsi="Times New Roman" w:cs="Times New Roman"/>
          <w:sz w:val="24"/>
          <w:szCs w:val="24"/>
        </w:rPr>
        <w:t xml:space="preserve">substantially </w:t>
      </w:r>
      <w:r w:rsidRPr="003E4E94">
        <w:rPr>
          <w:rFonts w:ascii="Times New Roman" w:eastAsia="Times New Roman" w:hAnsi="Times New Roman" w:cs="Times New Roman"/>
          <w:sz w:val="24"/>
          <w:szCs w:val="24"/>
        </w:rPr>
        <w:t xml:space="preserve">by the end of the study period, with cycle tracks constituting 39.7% of Vancouver's, 30.9% of Calgary's, and 32.5% of Toronto's dedicated on-street </w:t>
      </w:r>
      <w:r w:rsidR="001D258F" w:rsidRPr="003E4E94">
        <w:rPr>
          <w:rFonts w:ascii="Times New Roman" w:eastAsia="Times New Roman" w:hAnsi="Times New Roman" w:cs="Times New Roman"/>
          <w:sz w:val="24"/>
          <w:szCs w:val="24"/>
        </w:rPr>
        <w:t xml:space="preserve">cycling </w:t>
      </w:r>
      <w:r w:rsidRPr="003E4E94">
        <w:rPr>
          <w:rFonts w:ascii="Times New Roman" w:eastAsia="Times New Roman" w:hAnsi="Times New Roman" w:cs="Times New Roman"/>
          <w:sz w:val="24"/>
          <w:szCs w:val="24"/>
        </w:rPr>
        <w:t>infrastructure (</w:t>
      </w:r>
      <w:r w:rsidRPr="003E4E94">
        <w:rPr>
          <w:rFonts w:ascii="Times New Roman" w:eastAsia="Times New Roman" w:hAnsi="Times New Roman" w:cs="Times New Roman"/>
          <w:b/>
          <w:i/>
          <w:sz w:val="24"/>
          <w:szCs w:val="24"/>
        </w:rPr>
        <w:t>Figure 2</w:t>
      </w:r>
      <w:r w:rsidRPr="003E4E94">
        <w:rPr>
          <w:rFonts w:ascii="Times New Roman" w:eastAsia="Times New Roman" w:hAnsi="Times New Roman" w:cs="Times New Roman"/>
          <w:sz w:val="24"/>
          <w:szCs w:val="24"/>
        </w:rPr>
        <w:t xml:space="preserve">). This increase in cycle tracks </w:t>
      </w:r>
      <w:r w:rsidR="00FD7D6E" w:rsidRPr="003E4E94">
        <w:rPr>
          <w:rFonts w:ascii="Times New Roman" w:eastAsia="Times New Roman" w:hAnsi="Times New Roman" w:cs="Times New Roman"/>
          <w:sz w:val="24"/>
          <w:szCs w:val="24"/>
        </w:rPr>
        <w:t xml:space="preserve">was </w:t>
      </w:r>
      <w:r w:rsidRPr="003E4E94">
        <w:rPr>
          <w:rFonts w:ascii="Times New Roman" w:eastAsia="Times New Roman" w:hAnsi="Times New Roman" w:cs="Times New Roman"/>
          <w:sz w:val="24"/>
          <w:szCs w:val="24"/>
        </w:rPr>
        <w:t>part</w:t>
      </w:r>
      <w:r w:rsidR="00FD7D6E" w:rsidRPr="003E4E94">
        <w:rPr>
          <w:rFonts w:ascii="Times New Roman" w:eastAsia="Times New Roman" w:hAnsi="Times New Roman" w:cs="Times New Roman"/>
          <w:sz w:val="24"/>
          <w:szCs w:val="24"/>
        </w:rPr>
        <w:t>ially</w:t>
      </w:r>
      <w:r w:rsidRPr="003E4E94">
        <w:rPr>
          <w:rFonts w:ascii="Times New Roman" w:eastAsia="Times New Roman" w:hAnsi="Times New Roman" w:cs="Times New Roman"/>
          <w:sz w:val="24"/>
          <w:szCs w:val="24"/>
        </w:rPr>
        <w:t xml:space="preserve"> driven by upgrades of existing painted lane infrastructure</w:t>
      </w:r>
      <w:r w:rsidRPr="003E4E94">
        <w:rPr>
          <w:rFonts w:ascii="Times New Roman" w:eastAsia="Times New Roman" w:hAnsi="Times New Roman" w:cs="Times New Roman"/>
          <w:b/>
          <w:i/>
          <w:sz w:val="24"/>
          <w:szCs w:val="24"/>
        </w:rPr>
        <w:t xml:space="preserve"> </w:t>
      </w:r>
      <w:r w:rsidRPr="003E4E94">
        <w:rPr>
          <w:rFonts w:ascii="Times New Roman" w:eastAsia="Times New Roman" w:hAnsi="Times New Roman" w:cs="Times New Roman"/>
          <w:sz w:val="24"/>
          <w:szCs w:val="24"/>
        </w:rPr>
        <w:t>(</w:t>
      </w:r>
      <w:r w:rsidRPr="003E4E94">
        <w:rPr>
          <w:rFonts w:ascii="Times New Roman" w:eastAsia="Times New Roman" w:hAnsi="Times New Roman" w:cs="Times New Roman"/>
          <w:b/>
          <w:i/>
          <w:sz w:val="24"/>
          <w:szCs w:val="24"/>
        </w:rPr>
        <w:t>Figure 3</w:t>
      </w:r>
      <w:r w:rsidRPr="003E4E94">
        <w:rPr>
          <w:rFonts w:ascii="Times New Roman" w:eastAsia="Times New Roman" w:hAnsi="Times New Roman" w:cs="Times New Roman"/>
          <w:sz w:val="24"/>
          <w:szCs w:val="24"/>
        </w:rPr>
        <w:t xml:space="preserve">). This </w:t>
      </w:r>
      <w:r w:rsidR="00FD7D6E" w:rsidRPr="003E4E94">
        <w:rPr>
          <w:rFonts w:ascii="Times New Roman" w:eastAsia="Times New Roman" w:hAnsi="Times New Roman" w:cs="Times New Roman"/>
          <w:sz w:val="24"/>
          <w:szCs w:val="24"/>
        </w:rPr>
        <w:t xml:space="preserve">was </w:t>
      </w:r>
      <w:r w:rsidRPr="003E4E94">
        <w:rPr>
          <w:rFonts w:ascii="Times New Roman" w:eastAsia="Times New Roman" w:hAnsi="Times New Roman" w:cs="Times New Roman"/>
          <w:sz w:val="24"/>
          <w:szCs w:val="24"/>
        </w:rPr>
        <w:t xml:space="preserve">particularly salient in Vancouver, which </w:t>
      </w:r>
      <w:r w:rsidR="00FD7D6E" w:rsidRPr="003E4E94">
        <w:rPr>
          <w:rFonts w:ascii="Times New Roman" w:eastAsia="Times New Roman" w:hAnsi="Times New Roman" w:cs="Times New Roman"/>
          <w:sz w:val="24"/>
          <w:szCs w:val="24"/>
        </w:rPr>
        <w:t xml:space="preserve">saw </w:t>
      </w:r>
      <w:r w:rsidRPr="003E4E94">
        <w:rPr>
          <w:rFonts w:ascii="Times New Roman" w:eastAsia="Times New Roman" w:hAnsi="Times New Roman" w:cs="Times New Roman"/>
          <w:sz w:val="24"/>
          <w:szCs w:val="24"/>
        </w:rPr>
        <w:t>decreases in painted lanes since 2016</w:t>
      </w:r>
      <w:r w:rsidR="000F2DF0" w:rsidRPr="003E4E94">
        <w:rPr>
          <w:rFonts w:ascii="Times New Roman" w:eastAsia="Times New Roman" w:hAnsi="Times New Roman" w:cs="Times New Roman"/>
          <w:sz w:val="24"/>
          <w:szCs w:val="24"/>
        </w:rPr>
        <w:t xml:space="preserve">, as these </w:t>
      </w:r>
      <w:r w:rsidR="00FD7D6E" w:rsidRPr="003E4E94">
        <w:rPr>
          <w:rFonts w:ascii="Times New Roman" w:eastAsia="Times New Roman" w:hAnsi="Times New Roman" w:cs="Times New Roman"/>
          <w:sz w:val="24"/>
          <w:szCs w:val="24"/>
        </w:rPr>
        <w:t xml:space="preserve">were </w:t>
      </w:r>
      <w:r w:rsidRPr="003E4E94">
        <w:rPr>
          <w:rFonts w:ascii="Times New Roman" w:eastAsia="Times New Roman" w:hAnsi="Times New Roman" w:cs="Times New Roman"/>
          <w:sz w:val="24"/>
          <w:szCs w:val="24"/>
        </w:rPr>
        <w:t>upgrade</w:t>
      </w:r>
      <w:r w:rsidR="000F2DF0" w:rsidRPr="003E4E94">
        <w:rPr>
          <w:rFonts w:ascii="Times New Roman" w:eastAsia="Times New Roman" w:hAnsi="Times New Roman" w:cs="Times New Roman"/>
          <w:sz w:val="24"/>
          <w:szCs w:val="24"/>
        </w:rPr>
        <w:t>d</w:t>
      </w:r>
      <w:r w:rsidRPr="003E4E94">
        <w:rPr>
          <w:rFonts w:ascii="Times New Roman" w:eastAsia="Times New Roman" w:hAnsi="Times New Roman" w:cs="Times New Roman"/>
          <w:sz w:val="24"/>
          <w:szCs w:val="24"/>
        </w:rPr>
        <w:t xml:space="preserve"> to infrastructure</w:t>
      </w:r>
      <w:r w:rsidR="00085300" w:rsidRPr="003E4E94">
        <w:rPr>
          <w:rFonts w:ascii="Times New Roman" w:eastAsia="Times New Roman" w:hAnsi="Times New Roman" w:cs="Times New Roman"/>
          <w:sz w:val="24"/>
          <w:szCs w:val="24"/>
        </w:rPr>
        <w:t xml:space="preserve"> that physically separates cyclists from traffic</w:t>
      </w:r>
      <w:r w:rsidRPr="003E4E94">
        <w:rPr>
          <w:rFonts w:ascii="Times New Roman" w:eastAsia="Times New Roman" w:hAnsi="Times New Roman" w:cs="Times New Roman"/>
          <w:sz w:val="24"/>
          <w:szCs w:val="24"/>
        </w:rPr>
        <w:t>.</w:t>
      </w:r>
    </w:p>
    <w:p w14:paraId="000000A3" w14:textId="368C46D0" w:rsidR="003B416B" w:rsidRPr="003E4E94" w:rsidRDefault="00D21AEC" w:rsidP="00984EDA">
      <w:pPr>
        <w:jc w:val="center"/>
        <w:rPr>
          <w:rFonts w:ascii="Times New Roman" w:eastAsia="Times New Roman" w:hAnsi="Times New Roman" w:cs="Times New Roman"/>
          <w:sz w:val="24"/>
          <w:szCs w:val="24"/>
        </w:rPr>
      </w:pPr>
      <w:r w:rsidRPr="003E4E94">
        <w:rPr>
          <w:rFonts w:ascii="Times New Roman" w:eastAsia="Times New Roman" w:hAnsi="Times New Roman" w:cs="Times New Roman"/>
          <w:noProof/>
          <w:sz w:val="24"/>
          <w:szCs w:val="24"/>
          <w:lang w:eastAsia="en-CA"/>
        </w:rPr>
        <w:lastRenderedPageBreak/>
        <w:drawing>
          <wp:inline distT="0" distB="0" distL="0" distR="0" wp14:anchorId="3E9C4B95" wp14:editId="5D4B4E99">
            <wp:extent cx="4944557" cy="6980552"/>
            <wp:effectExtent l="0" t="0" r="0" b="5080"/>
            <wp:docPr id="2123227800" name="image1.png"/>
            <wp:cNvGraphicFramePr/>
            <a:graphic xmlns:a="http://schemas.openxmlformats.org/drawingml/2006/main">
              <a:graphicData uri="http://schemas.openxmlformats.org/drawingml/2006/picture">
                <pic:pic xmlns:pic="http://schemas.openxmlformats.org/drawingml/2006/picture">
                  <pic:nvPicPr>
                    <pic:cNvPr id="2123227800" name="image1.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4944557" cy="6980552"/>
                    </a:xfrm>
                    <a:prstGeom prst="rect">
                      <a:avLst/>
                    </a:prstGeom>
                    <a:ln/>
                  </pic:spPr>
                </pic:pic>
              </a:graphicData>
            </a:graphic>
          </wp:inline>
        </w:drawing>
      </w:r>
    </w:p>
    <w:p w14:paraId="000000A4" w14:textId="15B42FD6" w:rsidR="003B416B" w:rsidRPr="003E4E94" w:rsidRDefault="00D21AEC">
      <w:pPr>
        <w:rPr>
          <w:rFonts w:ascii="Times New Roman" w:eastAsia="Times New Roman" w:hAnsi="Times New Roman" w:cs="Times New Roman"/>
          <w:i/>
          <w:sz w:val="24"/>
          <w:szCs w:val="24"/>
        </w:rPr>
      </w:pPr>
      <w:r w:rsidRPr="003E4E94">
        <w:rPr>
          <w:rFonts w:ascii="Times New Roman" w:eastAsia="Times New Roman" w:hAnsi="Times New Roman" w:cs="Times New Roman"/>
          <w:b/>
          <w:i/>
          <w:sz w:val="24"/>
          <w:szCs w:val="24"/>
        </w:rPr>
        <w:t>Figure 2: Changes in dedicated cycling infrastructure between 2009 and 202</w:t>
      </w:r>
      <w:r w:rsidR="00511098" w:rsidRPr="003E4E94">
        <w:rPr>
          <w:rFonts w:ascii="Times New Roman" w:eastAsia="Times New Roman" w:hAnsi="Times New Roman" w:cs="Times New Roman"/>
          <w:b/>
          <w:i/>
          <w:sz w:val="24"/>
          <w:szCs w:val="24"/>
        </w:rPr>
        <w:t>2</w:t>
      </w:r>
      <w:r w:rsidRPr="003E4E94">
        <w:rPr>
          <w:rFonts w:ascii="Times New Roman" w:eastAsia="Times New Roman" w:hAnsi="Times New Roman" w:cs="Times New Roman"/>
          <w:b/>
          <w:i/>
          <w:sz w:val="24"/>
          <w:szCs w:val="24"/>
        </w:rPr>
        <w:t xml:space="preserve"> for Vancouver, Calgary, and Toronto based by infrastructure category</w:t>
      </w:r>
      <w:r w:rsidRPr="003E4E94">
        <w:rPr>
          <w:rFonts w:ascii="Times New Roman" w:eastAsia="Times New Roman" w:hAnsi="Times New Roman" w:cs="Times New Roman"/>
          <w:i/>
          <w:sz w:val="24"/>
          <w:szCs w:val="24"/>
        </w:rPr>
        <w:t xml:space="preserve">. Assessed using roadway centreline-km, with infrastructure classifications determined by the most protective </w:t>
      </w:r>
      <w:r w:rsidR="001F3441">
        <w:rPr>
          <w:rFonts w:ascii="Times New Roman" w:eastAsia="Times New Roman" w:hAnsi="Times New Roman" w:cs="Times New Roman"/>
          <w:i/>
          <w:sz w:val="24"/>
          <w:szCs w:val="24"/>
        </w:rPr>
        <w:t xml:space="preserve">infrastructure </w:t>
      </w:r>
      <w:r w:rsidR="00BC5436">
        <w:rPr>
          <w:rFonts w:ascii="Times New Roman" w:eastAsia="Times New Roman" w:hAnsi="Times New Roman" w:cs="Times New Roman"/>
          <w:i/>
          <w:sz w:val="24"/>
          <w:szCs w:val="24"/>
        </w:rPr>
        <w:t>classification</w:t>
      </w:r>
      <w:r w:rsidR="001F3441" w:rsidRPr="003E4E94">
        <w:rPr>
          <w:rFonts w:ascii="Times New Roman" w:eastAsia="Times New Roman" w:hAnsi="Times New Roman" w:cs="Times New Roman"/>
          <w:i/>
          <w:sz w:val="24"/>
          <w:szCs w:val="24"/>
        </w:rPr>
        <w:t xml:space="preserve"> </w:t>
      </w:r>
      <w:r w:rsidRPr="003E4E94">
        <w:rPr>
          <w:rFonts w:ascii="Times New Roman" w:eastAsia="Times New Roman" w:hAnsi="Times New Roman" w:cs="Times New Roman"/>
          <w:i/>
          <w:sz w:val="24"/>
          <w:szCs w:val="24"/>
        </w:rPr>
        <w:t>present along each road segment.</w:t>
      </w:r>
      <w:r w:rsidR="006A4044">
        <w:rPr>
          <w:rFonts w:ascii="Times New Roman" w:eastAsia="Times New Roman" w:hAnsi="Times New Roman" w:cs="Times New Roman"/>
          <w:i/>
          <w:sz w:val="24"/>
          <w:szCs w:val="24"/>
        </w:rPr>
        <w:t xml:space="preserve"> </w:t>
      </w:r>
      <w:r w:rsidR="009A5DDB">
        <w:rPr>
          <w:rFonts w:ascii="Times New Roman" w:eastAsia="Times New Roman" w:hAnsi="Times New Roman" w:cs="Times New Roman"/>
          <w:i/>
          <w:sz w:val="24"/>
          <w:szCs w:val="24"/>
        </w:rPr>
        <w:t xml:space="preserve">Local street bikeways were included for reference only in Vancouver as it was </w:t>
      </w:r>
      <w:proofErr w:type="gramStart"/>
      <w:r w:rsidR="009A5DDB">
        <w:rPr>
          <w:rFonts w:ascii="Times New Roman" w:eastAsia="Times New Roman" w:hAnsi="Times New Roman" w:cs="Times New Roman"/>
          <w:i/>
          <w:sz w:val="24"/>
          <w:szCs w:val="24"/>
        </w:rPr>
        <w:t>a majority of</w:t>
      </w:r>
      <w:proofErr w:type="gramEnd"/>
      <w:r w:rsidR="009A5DDB">
        <w:rPr>
          <w:rFonts w:ascii="Times New Roman" w:eastAsia="Times New Roman" w:hAnsi="Times New Roman" w:cs="Times New Roman"/>
          <w:i/>
          <w:sz w:val="24"/>
          <w:szCs w:val="24"/>
        </w:rPr>
        <w:t xml:space="preserve"> the cycling infrastructure.</w:t>
      </w:r>
      <w:r w:rsidR="00C41841">
        <w:rPr>
          <w:rFonts w:ascii="Times New Roman" w:eastAsia="Times New Roman" w:hAnsi="Times New Roman" w:cs="Times New Roman"/>
          <w:i/>
          <w:sz w:val="24"/>
          <w:szCs w:val="24"/>
        </w:rPr>
        <w:t xml:space="preserve"> Different length ranges were used on the y-axis as the amount of cycling infrastructure varied greatly between each city.</w:t>
      </w:r>
    </w:p>
    <w:p w14:paraId="000000A5" w14:textId="77777777" w:rsidR="003B416B" w:rsidRPr="003E4E94" w:rsidRDefault="00D21AEC">
      <w:pPr>
        <w:jc w:val="center"/>
        <w:rPr>
          <w:rFonts w:ascii="Times New Roman" w:eastAsia="Times New Roman" w:hAnsi="Times New Roman" w:cs="Times New Roman"/>
          <w:i/>
          <w:sz w:val="24"/>
          <w:szCs w:val="24"/>
        </w:rPr>
      </w:pPr>
      <w:r w:rsidRPr="003E4E94">
        <w:rPr>
          <w:rFonts w:ascii="Times New Roman" w:eastAsia="Times New Roman" w:hAnsi="Times New Roman" w:cs="Times New Roman"/>
          <w:i/>
          <w:noProof/>
          <w:sz w:val="24"/>
          <w:szCs w:val="24"/>
          <w:lang w:eastAsia="en-CA"/>
        </w:rPr>
        <w:lastRenderedPageBreak/>
        <w:drawing>
          <wp:inline distT="0" distB="0" distL="0" distR="0" wp14:anchorId="3083BA5A" wp14:editId="651C1387">
            <wp:extent cx="4445202" cy="6679400"/>
            <wp:effectExtent l="0" t="0" r="0" b="1270"/>
            <wp:docPr id="2123227799" name="image5.png"/>
            <wp:cNvGraphicFramePr/>
            <a:graphic xmlns:a="http://schemas.openxmlformats.org/drawingml/2006/main">
              <a:graphicData uri="http://schemas.openxmlformats.org/drawingml/2006/picture">
                <pic:pic xmlns:pic="http://schemas.openxmlformats.org/drawingml/2006/picture">
                  <pic:nvPicPr>
                    <pic:cNvPr id="2123227799" name="image5.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4445202" cy="6679400"/>
                    </a:xfrm>
                    <a:prstGeom prst="rect">
                      <a:avLst/>
                    </a:prstGeom>
                    <a:ln/>
                  </pic:spPr>
                </pic:pic>
              </a:graphicData>
            </a:graphic>
          </wp:inline>
        </w:drawing>
      </w:r>
    </w:p>
    <w:p w14:paraId="000000A6" w14:textId="4FCF1373" w:rsidR="003B416B" w:rsidRPr="003E4E94" w:rsidRDefault="00D21AEC">
      <w:pPr>
        <w:rPr>
          <w:rFonts w:ascii="Times New Roman" w:eastAsia="Times New Roman" w:hAnsi="Times New Roman" w:cs="Times New Roman"/>
          <w:b/>
          <w:i/>
          <w:sz w:val="24"/>
          <w:szCs w:val="24"/>
        </w:rPr>
      </w:pPr>
      <w:r w:rsidRPr="003E4E94">
        <w:rPr>
          <w:rFonts w:ascii="Times New Roman" w:eastAsia="Times New Roman" w:hAnsi="Times New Roman" w:cs="Times New Roman"/>
          <w:b/>
          <w:i/>
          <w:sz w:val="24"/>
          <w:szCs w:val="24"/>
        </w:rPr>
        <w:t xml:space="preserve">Figure 3: Yearly net change in cycle route infrastructure by municipality, standardized per 1000 centerline-km of roadway. </w:t>
      </w:r>
      <w:r w:rsidRPr="003E4E94">
        <w:rPr>
          <w:rFonts w:ascii="Times New Roman" w:eastAsia="Times New Roman" w:hAnsi="Times New Roman" w:cs="Times New Roman"/>
          <w:i/>
          <w:sz w:val="24"/>
          <w:szCs w:val="24"/>
        </w:rPr>
        <w:t>The net change considers both the installation of new facilities, and the removal of existing infrastructure, such as when an existing facility is upgraded. This reflects the overall modifications made within each municipality over the course of the study period (2009-2022).</w:t>
      </w:r>
    </w:p>
    <w:p w14:paraId="000000A7" w14:textId="77777777" w:rsidR="003B416B" w:rsidRPr="003E4E94" w:rsidRDefault="003B416B">
      <w:pPr>
        <w:rPr>
          <w:rFonts w:ascii="Times New Roman" w:eastAsia="Times New Roman" w:hAnsi="Times New Roman" w:cs="Times New Roman"/>
          <w:i/>
          <w:sz w:val="24"/>
          <w:szCs w:val="24"/>
        </w:rPr>
      </w:pPr>
    </w:p>
    <w:p w14:paraId="000000A8" w14:textId="08AB87D9" w:rsidR="003B416B" w:rsidRPr="003E4E94" w:rsidRDefault="00D21AEC" w:rsidP="00AB78AF">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lastRenderedPageBreak/>
        <w:t xml:space="preserve">As illustrated in </w:t>
      </w:r>
      <w:r w:rsidRPr="003E4E94">
        <w:rPr>
          <w:rFonts w:ascii="Times New Roman" w:eastAsia="Times New Roman" w:hAnsi="Times New Roman" w:cs="Times New Roman"/>
          <w:b/>
          <w:i/>
          <w:sz w:val="24"/>
          <w:szCs w:val="24"/>
        </w:rPr>
        <w:t>Figure 3</w:t>
      </w:r>
      <w:r w:rsidRPr="003E4E94">
        <w:rPr>
          <w:rFonts w:ascii="Times New Roman" w:eastAsia="Times New Roman" w:hAnsi="Times New Roman" w:cs="Times New Roman"/>
          <w:sz w:val="24"/>
          <w:szCs w:val="24"/>
        </w:rPr>
        <w:t xml:space="preserve">, the growth </w:t>
      </w:r>
      <w:r w:rsidR="005F2BEC" w:rsidRPr="003E4E94">
        <w:rPr>
          <w:rFonts w:ascii="Times New Roman" w:eastAsia="Times New Roman" w:hAnsi="Times New Roman" w:cs="Times New Roman"/>
          <w:sz w:val="24"/>
          <w:szCs w:val="24"/>
        </w:rPr>
        <w:t>in</w:t>
      </w:r>
      <w:r w:rsidRPr="003E4E94">
        <w:rPr>
          <w:rFonts w:ascii="Times New Roman" w:eastAsia="Times New Roman" w:hAnsi="Times New Roman" w:cs="Times New Roman"/>
          <w:sz w:val="24"/>
          <w:szCs w:val="24"/>
        </w:rPr>
        <w:t xml:space="preserve"> Toronto and Vancouver</w:t>
      </w:r>
      <w:r w:rsidR="000A59DB">
        <w:rPr>
          <w:rFonts w:ascii="Times New Roman" w:eastAsia="Times New Roman" w:hAnsi="Times New Roman" w:cs="Times New Roman"/>
          <w:sz w:val="24"/>
          <w:szCs w:val="24"/>
        </w:rPr>
        <w:t xml:space="preserve"> cycling</w:t>
      </w:r>
      <w:r w:rsidRPr="003E4E94">
        <w:rPr>
          <w:rFonts w:ascii="Times New Roman" w:eastAsia="Times New Roman" w:hAnsi="Times New Roman" w:cs="Times New Roman"/>
          <w:sz w:val="24"/>
          <w:szCs w:val="24"/>
        </w:rPr>
        <w:t xml:space="preserve"> infrastructure </w:t>
      </w:r>
      <w:r w:rsidR="005F2BEC" w:rsidRPr="003E4E94">
        <w:rPr>
          <w:rFonts w:ascii="Times New Roman" w:eastAsia="Times New Roman" w:hAnsi="Times New Roman" w:cs="Times New Roman"/>
          <w:sz w:val="24"/>
          <w:szCs w:val="24"/>
        </w:rPr>
        <w:t>peaked</w:t>
      </w:r>
      <w:r w:rsidRPr="003E4E94">
        <w:rPr>
          <w:rFonts w:ascii="Times New Roman" w:eastAsia="Times New Roman" w:hAnsi="Times New Roman" w:cs="Times New Roman"/>
          <w:sz w:val="24"/>
          <w:szCs w:val="24"/>
        </w:rPr>
        <w:t xml:space="preserve"> in 2020</w:t>
      </w:r>
      <w:r w:rsidR="00656B38" w:rsidRPr="003E4E94">
        <w:rPr>
          <w:rFonts w:ascii="Times New Roman" w:eastAsia="Times New Roman" w:hAnsi="Times New Roman" w:cs="Times New Roman"/>
          <w:sz w:val="24"/>
          <w:szCs w:val="24"/>
        </w:rPr>
        <w:t xml:space="preserve"> at the onset of the COVID-19 pandemic</w:t>
      </w:r>
      <w:r w:rsidRPr="003E4E94">
        <w:rPr>
          <w:rFonts w:ascii="Times New Roman" w:eastAsia="Times New Roman" w:hAnsi="Times New Roman" w:cs="Times New Roman"/>
          <w:sz w:val="24"/>
          <w:szCs w:val="24"/>
        </w:rPr>
        <w:t>, with over 6</w:t>
      </w:r>
      <w:r w:rsidR="005F2BEC" w:rsidRPr="003E4E94">
        <w:rPr>
          <w:rFonts w:ascii="Times New Roman" w:eastAsia="Times New Roman" w:hAnsi="Times New Roman" w:cs="Times New Roman"/>
          <w:sz w:val="24"/>
          <w:szCs w:val="24"/>
        </w:rPr>
        <w:t xml:space="preserve"> km</w:t>
      </w:r>
      <w:r w:rsidRPr="003E4E94">
        <w:rPr>
          <w:rFonts w:ascii="Times New Roman" w:eastAsia="Times New Roman" w:hAnsi="Times New Roman" w:cs="Times New Roman"/>
          <w:sz w:val="24"/>
          <w:szCs w:val="24"/>
        </w:rPr>
        <w:t xml:space="preserve"> and 1 km of new infrastructure per 1000 ce</w:t>
      </w:r>
      <w:r w:rsidR="00CB7D4E">
        <w:rPr>
          <w:rFonts w:ascii="Times New Roman" w:eastAsia="Times New Roman" w:hAnsi="Times New Roman" w:cs="Times New Roman"/>
          <w:sz w:val="24"/>
          <w:szCs w:val="24"/>
        </w:rPr>
        <w:t>ntreline</w:t>
      </w:r>
      <w:r w:rsidRPr="003E4E94">
        <w:rPr>
          <w:rFonts w:ascii="Times New Roman" w:eastAsia="Times New Roman" w:hAnsi="Times New Roman" w:cs="Times New Roman"/>
          <w:sz w:val="24"/>
          <w:szCs w:val="24"/>
        </w:rPr>
        <w:t xml:space="preserve">-km of roadway </w:t>
      </w:r>
      <w:r w:rsidR="005F2BEC" w:rsidRPr="003E4E94">
        <w:rPr>
          <w:rFonts w:ascii="Times New Roman" w:eastAsia="Times New Roman" w:hAnsi="Times New Roman" w:cs="Times New Roman"/>
          <w:sz w:val="24"/>
          <w:szCs w:val="24"/>
        </w:rPr>
        <w:t xml:space="preserve">installed </w:t>
      </w:r>
      <w:r w:rsidRPr="003E4E94">
        <w:rPr>
          <w:rFonts w:ascii="Times New Roman" w:eastAsia="Times New Roman" w:hAnsi="Times New Roman" w:cs="Times New Roman"/>
          <w:sz w:val="24"/>
          <w:szCs w:val="24"/>
        </w:rPr>
        <w:t>respectively</w:t>
      </w:r>
      <w:r w:rsidR="000A59DB">
        <w:rPr>
          <w:rFonts w:ascii="Times New Roman" w:eastAsia="Times New Roman" w:hAnsi="Times New Roman" w:cs="Times New Roman"/>
          <w:sz w:val="24"/>
          <w:szCs w:val="24"/>
        </w:rPr>
        <w:t>.</w:t>
      </w:r>
      <w:r w:rsidRPr="003E4E94">
        <w:rPr>
          <w:rFonts w:ascii="Times New Roman" w:eastAsia="Times New Roman" w:hAnsi="Times New Roman" w:cs="Times New Roman"/>
          <w:sz w:val="24"/>
          <w:szCs w:val="24"/>
        </w:rPr>
        <w:t xml:space="preserve"> Calgary’s peak occurred in 2021, with over 1 km of new infrastructure built per 1000 </w:t>
      </w:r>
      <w:r w:rsidR="00DD5AAB">
        <w:rPr>
          <w:rFonts w:ascii="Times New Roman" w:eastAsia="Times New Roman" w:hAnsi="Times New Roman" w:cs="Times New Roman"/>
          <w:sz w:val="24"/>
          <w:szCs w:val="24"/>
        </w:rPr>
        <w:t>centreline-km</w:t>
      </w:r>
      <w:r w:rsidRPr="003E4E94">
        <w:rPr>
          <w:rFonts w:ascii="Times New Roman" w:eastAsia="Times New Roman" w:hAnsi="Times New Roman" w:cs="Times New Roman"/>
          <w:sz w:val="24"/>
          <w:szCs w:val="24"/>
        </w:rPr>
        <w:t xml:space="preserve"> of roadway. For Calgary and Toronto, this growth of on-street </w:t>
      </w:r>
      <w:r w:rsidR="00073DA0" w:rsidRPr="003E4E94">
        <w:rPr>
          <w:rFonts w:ascii="Times New Roman" w:eastAsia="Times New Roman" w:hAnsi="Times New Roman" w:cs="Times New Roman"/>
          <w:sz w:val="24"/>
          <w:szCs w:val="24"/>
        </w:rPr>
        <w:t>cyclin</w:t>
      </w:r>
      <w:r w:rsidR="00656B38" w:rsidRPr="003E4E94">
        <w:rPr>
          <w:rFonts w:ascii="Times New Roman" w:eastAsia="Times New Roman" w:hAnsi="Times New Roman" w:cs="Times New Roman"/>
          <w:sz w:val="24"/>
          <w:szCs w:val="24"/>
        </w:rPr>
        <w:t xml:space="preserve">g </w:t>
      </w:r>
      <w:r w:rsidR="00073DA0" w:rsidRPr="003E4E94">
        <w:rPr>
          <w:rFonts w:ascii="Times New Roman" w:eastAsia="Times New Roman" w:hAnsi="Times New Roman" w:cs="Times New Roman"/>
          <w:sz w:val="24"/>
          <w:szCs w:val="24"/>
        </w:rPr>
        <w:t xml:space="preserve">infrastructure </w:t>
      </w:r>
      <w:r w:rsidRPr="003E4E94">
        <w:rPr>
          <w:rFonts w:ascii="Times New Roman" w:eastAsia="Times New Roman" w:hAnsi="Times New Roman" w:cs="Times New Roman"/>
          <w:sz w:val="24"/>
          <w:szCs w:val="24"/>
        </w:rPr>
        <w:t xml:space="preserve">was primarily </w:t>
      </w:r>
      <w:r w:rsidR="005F2BEC" w:rsidRPr="003E4E94">
        <w:rPr>
          <w:rFonts w:ascii="Times New Roman" w:eastAsia="Times New Roman" w:hAnsi="Times New Roman" w:cs="Times New Roman"/>
          <w:sz w:val="24"/>
          <w:szCs w:val="24"/>
        </w:rPr>
        <w:t xml:space="preserve">attributable </w:t>
      </w:r>
      <w:r w:rsidRPr="003E4E94">
        <w:rPr>
          <w:rFonts w:ascii="Times New Roman" w:eastAsia="Times New Roman" w:hAnsi="Times New Roman" w:cs="Times New Roman"/>
          <w:sz w:val="24"/>
          <w:szCs w:val="24"/>
        </w:rPr>
        <w:t>to the increase in cycle track</w:t>
      </w:r>
      <w:r w:rsidR="00C32BD7" w:rsidRPr="003E4E94">
        <w:rPr>
          <w:rFonts w:ascii="Times New Roman" w:eastAsia="Times New Roman" w:hAnsi="Times New Roman" w:cs="Times New Roman"/>
          <w:sz w:val="24"/>
          <w:szCs w:val="24"/>
        </w:rPr>
        <w:t>s</w:t>
      </w:r>
      <w:r w:rsidR="00A544B8" w:rsidRPr="003E4E94">
        <w:rPr>
          <w:rFonts w:ascii="Times New Roman" w:eastAsia="Times New Roman" w:hAnsi="Times New Roman" w:cs="Times New Roman"/>
          <w:sz w:val="24"/>
          <w:szCs w:val="24"/>
        </w:rPr>
        <w:t xml:space="preserve"> </w:t>
      </w:r>
      <w:r w:rsidR="00C32BD7" w:rsidRPr="003E4E94">
        <w:rPr>
          <w:rFonts w:ascii="Times New Roman" w:eastAsia="Times New Roman" w:hAnsi="Times New Roman" w:cs="Times New Roman"/>
          <w:sz w:val="24"/>
          <w:szCs w:val="24"/>
        </w:rPr>
        <w:t>(</w:t>
      </w:r>
      <w:r w:rsidRPr="003E4E94">
        <w:rPr>
          <w:rFonts w:ascii="Times New Roman" w:eastAsia="Times New Roman" w:hAnsi="Times New Roman" w:cs="Times New Roman"/>
          <w:b/>
          <w:i/>
          <w:sz w:val="24"/>
          <w:szCs w:val="24"/>
        </w:rPr>
        <w:t>Figures 2 and 3</w:t>
      </w:r>
      <w:r w:rsidR="00C32BD7" w:rsidRPr="003E4E94">
        <w:rPr>
          <w:rFonts w:ascii="Times New Roman" w:eastAsia="Times New Roman" w:hAnsi="Times New Roman" w:cs="Times New Roman"/>
          <w:b/>
          <w:i/>
          <w:sz w:val="24"/>
          <w:szCs w:val="24"/>
        </w:rPr>
        <w:t>)</w:t>
      </w:r>
      <w:r w:rsidRPr="003E4E94">
        <w:rPr>
          <w:rFonts w:ascii="Times New Roman" w:eastAsia="Times New Roman" w:hAnsi="Times New Roman" w:cs="Times New Roman"/>
          <w:sz w:val="24"/>
          <w:szCs w:val="24"/>
        </w:rPr>
        <w:t xml:space="preserve">. </w:t>
      </w:r>
    </w:p>
    <w:p w14:paraId="60B27608" w14:textId="4A2F7C85" w:rsidR="00376517" w:rsidRPr="003E4E94" w:rsidRDefault="00376517" w:rsidP="00FF4FFA">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Much of th</w:t>
      </w:r>
      <w:r w:rsidR="007A6B17" w:rsidRPr="003E4E94">
        <w:rPr>
          <w:rFonts w:ascii="Times New Roman" w:eastAsia="Times New Roman" w:hAnsi="Times New Roman" w:cs="Times New Roman"/>
          <w:sz w:val="24"/>
          <w:szCs w:val="24"/>
        </w:rPr>
        <w:t>e</w:t>
      </w:r>
      <w:r w:rsidRPr="003E4E94">
        <w:rPr>
          <w:rFonts w:ascii="Times New Roman" w:eastAsia="Times New Roman" w:hAnsi="Times New Roman" w:cs="Times New Roman"/>
          <w:sz w:val="24"/>
          <w:szCs w:val="24"/>
        </w:rPr>
        <w:t xml:space="preserve"> increase</w:t>
      </w:r>
      <w:r w:rsidR="007A6B17" w:rsidRPr="003E4E94">
        <w:rPr>
          <w:rFonts w:ascii="Times New Roman" w:eastAsia="Times New Roman" w:hAnsi="Times New Roman" w:cs="Times New Roman"/>
          <w:sz w:val="24"/>
          <w:szCs w:val="24"/>
        </w:rPr>
        <w:t xml:space="preserve"> in cycling infrastructure</w:t>
      </w:r>
      <w:r w:rsidRPr="003E4E94">
        <w:rPr>
          <w:rFonts w:ascii="Times New Roman" w:eastAsia="Times New Roman" w:hAnsi="Times New Roman" w:cs="Times New Roman"/>
          <w:sz w:val="24"/>
          <w:szCs w:val="24"/>
        </w:rPr>
        <w:t xml:space="preserve"> stemmed from the introduction of cycle tracks on arterial roads. As seen in </w:t>
      </w:r>
      <w:r w:rsidRPr="0079002E">
        <w:rPr>
          <w:rFonts w:ascii="Times New Roman" w:eastAsia="Times New Roman" w:hAnsi="Times New Roman" w:cs="Times New Roman"/>
          <w:b/>
          <w:i/>
          <w:iCs/>
          <w:sz w:val="24"/>
          <w:szCs w:val="24"/>
        </w:rPr>
        <w:t xml:space="preserve">Figures </w:t>
      </w:r>
      <w:r w:rsidR="00C97152" w:rsidRPr="0079002E">
        <w:rPr>
          <w:rFonts w:ascii="Times New Roman" w:eastAsia="Times New Roman" w:hAnsi="Times New Roman" w:cs="Times New Roman"/>
          <w:b/>
          <w:i/>
          <w:iCs/>
          <w:sz w:val="24"/>
          <w:szCs w:val="24"/>
        </w:rPr>
        <w:t>B.</w:t>
      </w:r>
      <w:r w:rsidR="00C54D25">
        <w:rPr>
          <w:rFonts w:ascii="Times New Roman" w:eastAsia="Times New Roman" w:hAnsi="Times New Roman" w:cs="Times New Roman"/>
          <w:b/>
          <w:i/>
          <w:iCs/>
          <w:sz w:val="24"/>
          <w:szCs w:val="24"/>
        </w:rPr>
        <w:t>1</w:t>
      </w:r>
      <w:r w:rsidRPr="0079002E">
        <w:rPr>
          <w:rFonts w:ascii="Times New Roman" w:eastAsia="Times New Roman" w:hAnsi="Times New Roman" w:cs="Times New Roman"/>
          <w:b/>
          <w:i/>
          <w:iCs/>
          <w:sz w:val="24"/>
          <w:szCs w:val="24"/>
        </w:rPr>
        <w:t xml:space="preserve"> to </w:t>
      </w:r>
      <w:r w:rsidR="00C97152" w:rsidRPr="0079002E">
        <w:rPr>
          <w:rFonts w:ascii="Times New Roman" w:eastAsia="Times New Roman" w:hAnsi="Times New Roman" w:cs="Times New Roman"/>
          <w:b/>
          <w:i/>
          <w:iCs/>
          <w:sz w:val="24"/>
          <w:szCs w:val="24"/>
        </w:rPr>
        <w:t>B.</w:t>
      </w:r>
      <w:r w:rsidR="00C54D25">
        <w:rPr>
          <w:rFonts w:ascii="Times New Roman" w:eastAsia="Times New Roman" w:hAnsi="Times New Roman" w:cs="Times New Roman"/>
          <w:b/>
          <w:i/>
          <w:iCs/>
          <w:sz w:val="24"/>
          <w:szCs w:val="24"/>
        </w:rPr>
        <w:t>3</w:t>
      </w:r>
      <w:r w:rsidRPr="003E4E94">
        <w:rPr>
          <w:rFonts w:ascii="Times New Roman" w:eastAsia="Times New Roman" w:hAnsi="Times New Roman" w:cs="Times New Roman"/>
          <w:sz w:val="24"/>
          <w:szCs w:val="24"/>
        </w:rPr>
        <w:t xml:space="preserve">, between 2019 to 2022, </w:t>
      </w:r>
      <w:r w:rsidR="00DD5AAB">
        <w:rPr>
          <w:rFonts w:ascii="Times New Roman" w:eastAsia="Times New Roman" w:hAnsi="Times New Roman" w:cs="Times New Roman"/>
          <w:sz w:val="24"/>
          <w:szCs w:val="24"/>
        </w:rPr>
        <w:t>centreline-km</w:t>
      </w:r>
      <w:r w:rsidRPr="003E4E94">
        <w:rPr>
          <w:rFonts w:ascii="Times New Roman" w:eastAsia="Times New Roman" w:hAnsi="Times New Roman" w:cs="Times New Roman"/>
          <w:sz w:val="24"/>
          <w:szCs w:val="24"/>
        </w:rPr>
        <w:t xml:space="preserve"> for cycle tracks increased by about 45%, 83% and 300% in Vancouver, Calgary, and Toronto respectively. In contrast, less attention has been given to building protected facilities on collector roads in Vancouver and Calgary (which showed lower than 40% increase in </w:t>
      </w:r>
      <w:r w:rsidR="00DD5AAB">
        <w:rPr>
          <w:rFonts w:ascii="Times New Roman" w:eastAsia="Times New Roman" w:hAnsi="Times New Roman" w:cs="Times New Roman"/>
          <w:sz w:val="24"/>
          <w:szCs w:val="24"/>
        </w:rPr>
        <w:t>centreline-km</w:t>
      </w:r>
      <w:r w:rsidRPr="003E4E94">
        <w:rPr>
          <w:rFonts w:ascii="Times New Roman" w:eastAsia="Times New Roman" w:hAnsi="Times New Roman" w:cs="Times New Roman"/>
          <w:sz w:val="24"/>
          <w:szCs w:val="24"/>
        </w:rPr>
        <w:t xml:space="preserve"> between 2019 to 2022 respectively), and local roads in Vancouver and Toronto, with less than 10% of local roads being cycle tracks between 2019 to 2022. These trends in collector and local roads were not only since the start of the pandemic, but throughout the entire study period.</w:t>
      </w:r>
    </w:p>
    <w:p w14:paraId="000000A9" w14:textId="1ACB3C39" w:rsidR="003B416B" w:rsidRPr="003E4E94" w:rsidRDefault="00FF20FF" w:rsidP="00FE5D67">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In addition, a </w:t>
      </w:r>
      <w:r w:rsidR="00F1613E" w:rsidRPr="003E4E94">
        <w:rPr>
          <w:rFonts w:ascii="Times New Roman" w:eastAsia="Times New Roman" w:hAnsi="Times New Roman" w:cs="Times New Roman"/>
          <w:sz w:val="24"/>
          <w:szCs w:val="24"/>
        </w:rPr>
        <w:t>map of infrastructure</w:t>
      </w:r>
      <w:r w:rsidR="003E2812" w:rsidRPr="003E4E94">
        <w:rPr>
          <w:rFonts w:ascii="Times New Roman" w:eastAsia="Times New Roman" w:hAnsi="Times New Roman" w:cs="Times New Roman"/>
          <w:sz w:val="24"/>
          <w:szCs w:val="24"/>
        </w:rPr>
        <w:t xml:space="preserve"> – new and upgraded </w:t>
      </w:r>
      <w:r w:rsidR="00276EC3" w:rsidRPr="003E4E94">
        <w:rPr>
          <w:rFonts w:ascii="Times New Roman" w:eastAsia="Times New Roman" w:hAnsi="Times New Roman" w:cs="Times New Roman"/>
          <w:sz w:val="24"/>
          <w:szCs w:val="24"/>
        </w:rPr>
        <w:t>- following</w:t>
      </w:r>
      <w:r w:rsidRPr="003E4E94">
        <w:rPr>
          <w:rFonts w:ascii="Times New Roman" w:eastAsia="Times New Roman" w:hAnsi="Times New Roman" w:cs="Times New Roman"/>
          <w:sz w:val="24"/>
          <w:szCs w:val="24"/>
        </w:rPr>
        <w:t xml:space="preserve"> the </w:t>
      </w:r>
      <w:r w:rsidR="005F2BEC" w:rsidRPr="003E4E94">
        <w:rPr>
          <w:rFonts w:ascii="Times New Roman" w:eastAsia="Times New Roman" w:hAnsi="Times New Roman" w:cs="Times New Roman"/>
          <w:sz w:val="24"/>
          <w:szCs w:val="24"/>
        </w:rPr>
        <w:t xml:space="preserve">onset </w:t>
      </w:r>
      <w:r w:rsidRPr="003E4E94">
        <w:rPr>
          <w:rFonts w:ascii="Times New Roman" w:eastAsia="Times New Roman" w:hAnsi="Times New Roman" w:cs="Times New Roman"/>
          <w:sz w:val="24"/>
          <w:szCs w:val="24"/>
        </w:rPr>
        <w:t xml:space="preserve">of the pandemic is shown in </w:t>
      </w:r>
      <w:r w:rsidRPr="0012009F">
        <w:rPr>
          <w:rFonts w:ascii="Times New Roman" w:eastAsia="Times New Roman" w:hAnsi="Times New Roman" w:cs="Times New Roman"/>
          <w:b/>
          <w:i/>
          <w:sz w:val="24"/>
          <w:szCs w:val="24"/>
        </w:rPr>
        <w:t>Figure 4</w:t>
      </w:r>
      <w:r w:rsidRPr="003E4E94">
        <w:rPr>
          <w:rFonts w:ascii="Times New Roman" w:eastAsia="Times New Roman" w:hAnsi="Times New Roman" w:cs="Times New Roman"/>
          <w:sz w:val="24"/>
          <w:szCs w:val="24"/>
        </w:rPr>
        <w:t xml:space="preserve"> to identify </w:t>
      </w:r>
      <w:r w:rsidR="004D7C6A" w:rsidRPr="003E4E94">
        <w:rPr>
          <w:rFonts w:ascii="Times New Roman" w:eastAsia="Times New Roman" w:hAnsi="Times New Roman" w:cs="Times New Roman"/>
          <w:sz w:val="24"/>
          <w:szCs w:val="24"/>
        </w:rPr>
        <w:t xml:space="preserve">areas of change and to examine the connectivity of </w:t>
      </w:r>
      <w:r w:rsidR="00FF4FFA" w:rsidRPr="003E4E94">
        <w:rPr>
          <w:rFonts w:ascii="Times New Roman" w:eastAsia="Times New Roman" w:hAnsi="Times New Roman" w:cs="Times New Roman"/>
          <w:sz w:val="24"/>
          <w:szCs w:val="24"/>
        </w:rPr>
        <w:t>cycling</w:t>
      </w:r>
      <w:r w:rsidR="004D7C6A" w:rsidRPr="003E4E94">
        <w:rPr>
          <w:rFonts w:ascii="Times New Roman" w:eastAsia="Times New Roman" w:hAnsi="Times New Roman" w:cs="Times New Roman"/>
          <w:sz w:val="24"/>
          <w:szCs w:val="24"/>
        </w:rPr>
        <w:t xml:space="preserve"> infrastructure</w:t>
      </w:r>
      <w:r w:rsidRPr="003E4E94">
        <w:rPr>
          <w:rFonts w:ascii="Times New Roman" w:eastAsia="Times New Roman" w:hAnsi="Times New Roman" w:cs="Times New Roman"/>
          <w:sz w:val="24"/>
          <w:szCs w:val="24"/>
        </w:rPr>
        <w:t>. In Vancouver, 4% of the existing infrastructure was upgraded and 8% was newly installed</w:t>
      </w:r>
      <w:r w:rsidR="006B16BC" w:rsidRPr="003E4E94">
        <w:rPr>
          <w:rFonts w:ascii="Times New Roman" w:eastAsia="Times New Roman" w:hAnsi="Times New Roman" w:cs="Times New Roman"/>
          <w:sz w:val="24"/>
          <w:szCs w:val="24"/>
        </w:rPr>
        <w:t xml:space="preserve"> </w:t>
      </w:r>
      <w:r w:rsidR="00E17382" w:rsidRPr="003E4E94">
        <w:rPr>
          <w:rFonts w:ascii="Times New Roman" w:eastAsia="Times New Roman" w:hAnsi="Times New Roman" w:cs="Times New Roman"/>
          <w:sz w:val="24"/>
          <w:szCs w:val="24"/>
        </w:rPr>
        <w:t xml:space="preserve">in </w:t>
      </w:r>
      <w:r w:rsidR="006B16BC" w:rsidRPr="003E4E94">
        <w:rPr>
          <w:rFonts w:ascii="Times New Roman" w:eastAsia="Times New Roman" w:hAnsi="Times New Roman" w:cs="Times New Roman"/>
          <w:sz w:val="24"/>
          <w:szCs w:val="24"/>
        </w:rPr>
        <w:t>the downtown area</w:t>
      </w:r>
      <w:r w:rsidR="00E17382" w:rsidRPr="003E4E94">
        <w:rPr>
          <w:rFonts w:ascii="Times New Roman" w:eastAsia="Times New Roman" w:hAnsi="Times New Roman" w:cs="Times New Roman"/>
          <w:sz w:val="24"/>
          <w:szCs w:val="24"/>
        </w:rPr>
        <w:t>, in the central area</w:t>
      </w:r>
      <w:r w:rsidRPr="003E4E94">
        <w:rPr>
          <w:rFonts w:ascii="Times New Roman" w:eastAsia="Times New Roman" w:hAnsi="Times New Roman" w:cs="Times New Roman"/>
          <w:sz w:val="24"/>
          <w:szCs w:val="24"/>
        </w:rPr>
        <w:t>,</w:t>
      </w:r>
      <w:r w:rsidR="00E17382" w:rsidRPr="003E4E94">
        <w:rPr>
          <w:rFonts w:ascii="Times New Roman" w:eastAsia="Times New Roman" w:hAnsi="Times New Roman" w:cs="Times New Roman"/>
          <w:sz w:val="24"/>
          <w:szCs w:val="24"/>
        </w:rPr>
        <w:t xml:space="preserve"> and in the east and western </w:t>
      </w:r>
      <w:r w:rsidR="00034218">
        <w:rPr>
          <w:rFonts w:ascii="Times New Roman" w:eastAsia="Times New Roman" w:hAnsi="Times New Roman" w:cs="Times New Roman"/>
          <w:sz w:val="24"/>
          <w:szCs w:val="24"/>
        </w:rPr>
        <w:t>peripheries</w:t>
      </w:r>
      <w:r w:rsidR="00E17382" w:rsidRPr="003E4E94">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 xml:space="preserve">Calgary </w:t>
      </w:r>
      <w:r w:rsidR="005F2BEC" w:rsidRPr="003E4E94">
        <w:rPr>
          <w:rFonts w:ascii="Times New Roman" w:eastAsia="Times New Roman" w:hAnsi="Times New Roman" w:cs="Times New Roman"/>
          <w:sz w:val="24"/>
          <w:szCs w:val="24"/>
        </w:rPr>
        <w:t xml:space="preserve">had </w:t>
      </w:r>
      <w:r w:rsidRPr="003E4E94">
        <w:rPr>
          <w:rFonts w:ascii="Times New Roman" w:eastAsia="Times New Roman" w:hAnsi="Times New Roman" w:cs="Times New Roman"/>
          <w:sz w:val="24"/>
          <w:szCs w:val="24"/>
        </w:rPr>
        <w:t xml:space="preserve">less than 1% upgraded, </w:t>
      </w:r>
      <w:r w:rsidR="00E17382" w:rsidRPr="003E4E94">
        <w:rPr>
          <w:rFonts w:ascii="Times New Roman" w:eastAsia="Times New Roman" w:hAnsi="Times New Roman" w:cs="Times New Roman"/>
          <w:sz w:val="24"/>
          <w:szCs w:val="24"/>
        </w:rPr>
        <w:t>while</w:t>
      </w:r>
      <w:r w:rsidRPr="003E4E94">
        <w:rPr>
          <w:rFonts w:ascii="Times New Roman" w:eastAsia="Times New Roman" w:hAnsi="Times New Roman" w:cs="Times New Roman"/>
          <w:sz w:val="24"/>
          <w:szCs w:val="24"/>
        </w:rPr>
        <w:t xml:space="preserve"> 23% </w:t>
      </w:r>
      <w:r w:rsidR="003E2812" w:rsidRPr="003E4E94">
        <w:rPr>
          <w:rFonts w:ascii="Times New Roman" w:eastAsia="Times New Roman" w:hAnsi="Times New Roman" w:cs="Times New Roman"/>
          <w:sz w:val="24"/>
          <w:szCs w:val="24"/>
        </w:rPr>
        <w:t>was</w:t>
      </w:r>
      <w:r w:rsidRPr="003E4E94">
        <w:rPr>
          <w:rFonts w:ascii="Times New Roman" w:eastAsia="Times New Roman" w:hAnsi="Times New Roman" w:cs="Times New Roman"/>
          <w:sz w:val="24"/>
          <w:szCs w:val="24"/>
        </w:rPr>
        <w:t xml:space="preserve"> newly installed</w:t>
      </w:r>
      <w:r w:rsidR="00E17382" w:rsidRPr="003E4E94">
        <w:rPr>
          <w:rFonts w:ascii="Times New Roman" w:eastAsia="Times New Roman" w:hAnsi="Times New Roman" w:cs="Times New Roman"/>
          <w:sz w:val="24"/>
          <w:szCs w:val="24"/>
        </w:rPr>
        <w:t xml:space="preserve"> in and closer to the downtown area</w:t>
      </w:r>
      <w:r w:rsidRPr="003E4E94">
        <w:rPr>
          <w:rFonts w:ascii="Times New Roman" w:eastAsia="Times New Roman" w:hAnsi="Times New Roman" w:cs="Times New Roman"/>
          <w:sz w:val="24"/>
          <w:szCs w:val="24"/>
        </w:rPr>
        <w:t>. Finally, in Toronto 9% of infrastructure was upgraded and 24% was newly installed</w:t>
      </w:r>
      <w:r w:rsidR="00E17382" w:rsidRPr="003E4E94">
        <w:rPr>
          <w:rFonts w:ascii="Times New Roman" w:eastAsia="Times New Roman" w:hAnsi="Times New Roman" w:cs="Times New Roman"/>
          <w:sz w:val="24"/>
          <w:szCs w:val="24"/>
        </w:rPr>
        <w:t xml:space="preserve"> mostly in the downtown area with some changes in the central and eastern areas</w:t>
      </w:r>
      <w:r w:rsidRPr="003E4E94">
        <w:rPr>
          <w:rFonts w:ascii="Times New Roman" w:eastAsia="Times New Roman" w:hAnsi="Times New Roman" w:cs="Times New Roman"/>
          <w:sz w:val="24"/>
          <w:szCs w:val="24"/>
        </w:rPr>
        <w:t xml:space="preserve">. </w:t>
      </w:r>
      <w:r w:rsidR="00FE5D67" w:rsidRPr="003E4E94">
        <w:rPr>
          <w:rFonts w:ascii="Times New Roman" w:eastAsia="Times New Roman" w:hAnsi="Times New Roman" w:cs="Times New Roman"/>
          <w:sz w:val="24"/>
          <w:szCs w:val="24"/>
        </w:rPr>
        <w:t xml:space="preserve">As a result, seen in </w:t>
      </w:r>
      <w:r w:rsidR="00FE5D67" w:rsidRPr="0079002E">
        <w:rPr>
          <w:rFonts w:ascii="Times New Roman" w:eastAsia="Times New Roman" w:hAnsi="Times New Roman" w:cs="Times New Roman"/>
          <w:b/>
          <w:i/>
          <w:iCs/>
          <w:sz w:val="24"/>
          <w:szCs w:val="24"/>
        </w:rPr>
        <w:t>Figure 4</w:t>
      </w:r>
      <w:r w:rsidR="00FE5D67" w:rsidRPr="003E4E94">
        <w:rPr>
          <w:rFonts w:ascii="Times New Roman" w:eastAsia="Times New Roman" w:hAnsi="Times New Roman" w:cs="Times New Roman"/>
          <w:sz w:val="24"/>
          <w:szCs w:val="24"/>
        </w:rPr>
        <w:t xml:space="preserve"> and </w:t>
      </w:r>
      <w:r w:rsidR="00FE5D67" w:rsidRPr="0079002E">
        <w:rPr>
          <w:rFonts w:ascii="Times New Roman" w:eastAsia="Times New Roman" w:hAnsi="Times New Roman" w:cs="Times New Roman"/>
          <w:b/>
          <w:i/>
          <w:iCs/>
          <w:sz w:val="24"/>
          <w:szCs w:val="24"/>
        </w:rPr>
        <w:t xml:space="preserve">Figures </w:t>
      </w:r>
      <w:r w:rsidR="0012009F" w:rsidRPr="0079002E">
        <w:rPr>
          <w:rFonts w:ascii="Times New Roman" w:eastAsia="Times New Roman" w:hAnsi="Times New Roman" w:cs="Times New Roman"/>
          <w:b/>
          <w:i/>
          <w:iCs/>
          <w:sz w:val="24"/>
          <w:szCs w:val="24"/>
        </w:rPr>
        <w:t>B.</w:t>
      </w:r>
      <w:r w:rsidR="00C54D25">
        <w:rPr>
          <w:rFonts w:ascii="Times New Roman" w:eastAsia="Times New Roman" w:hAnsi="Times New Roman" w:cs="Times New Roman"/>
          <w:b/>
          <w:i/>
          <w:iCs/>
          <w:sz w:val="24"/>
          <w:szCs w:val="24"/>
        </w:rPr>
        <w:t>4</w:t>
      </w:r>
      <w:r w:rsidR="00FE5D67" w:rsidRPr="0079002E">
        <w:rPr>
          <w:rFonts w:ascii="Times New Roman" w:eastAsia="Times New Roman" w:hAnsi="Times New Roman" w:cs="Times New Roman"/>
          <w:b/>
          <w:i/>
          <w:iCs/>
          <w:sz w:val="24"/>
          <w:szCs w:val="24"/>
        </w:rPr>
        <w:t xml:space="preserve"> to </w:t>
      </w:r>
      <w:r w:rsidR="0012009F" w:rsidRPr="0079002E">
        <w:rPr>
          <w:rFonts w:ascii="Times New Roman" w:eastAsia="Times New Roman" w:hAnsi="Times New Roman" w:cs="Times New Roman"/>
          <w:b/>
          <w:i/>
          <w:iCs/>
          <w:sz w:val="24"/>
          <w:szCs w:val="24"/>
        </w:rPr>
        <w:t>B.</w:t>
      </w:r>
      <w:r w:rsidR="00C54D25">
        <w:rPr>
          <w:rFonts w:ascii="Times New Roman" w:eastAsia="Times New Roman" w:hAnsi="Times New Roman" w:cs="Times New Roman"/>
          <w:b/>
          <w:i/>
          <w:iCs/>
          <w:sz w:val="24"/>
          <w:szCs w:val="24"/>
        </w:rPr>
        <w:t>6</w:t>
      </w:r>
      <w:r w:rsidR="00FE5D67" w:rsidRPr="003E4E94">
        <w:rPr>
          <w:rFonts w:ascii="Times New Roman" w:eastAsia="Times New Roman" w:hAnsi="Times New Roman" w:cs="Times New Roman"/>
          <w:sz w:val="24"/>
          <w:szCs w:val="24"/>
        </w:rPr>
        <w:t>, the cycling infrastructure across cities does not have segments entirely connected to form a continuous route across the network.</w:t>
      </w:r>
    </w:p>
    <w:p w14:paraId="000000AD" w14:textId="77777777" w:rsidR="003B416B" w:rsidRPr="003E4E94" w:rsidRDefault="003B416B">
      <w:pPr>
        <w:rPr>
          <w:rFonts w:ascii="Times New Roman" w:eastAsia="Times New Roman" w:hAnsi="Times New Roman" w:cs="Times New Roman"/>
          <w:i/>
          <w:sz w:val="24"/>
          <w:szCs w:val="24"/>
        </w:rPr>
      </w:pPr>
    </w:p>
    <w:p w14:paraId="000000AE" w14:textId="77777777" w:rsidR="003B416B" w:rsidRPr="003E4E94" w:rsidRDefault="00D21AEC">
      <w:pPr>
        <w:spacing w:after="0"/>
        <w:jc w:val="center"/>
        <w:rPr>
          <w:rFonts w:ascii="Times New Roman" w:eastAsia="Times New Roman" w:hAnsi="Times New Roman" w:cs="Times New Roman"/>
          <w:sz w:val="24"/>
          <w:szCs w:val="24"/>
        </w:rPr>
      </w:pPr>
      <w:r w:rsidRPr="003E4E94">
        <w:rPr>
          <w:rFonts w:ascii="Times New Roman" w:eastAsia="Times New Roman" w:hAnsi="Times New Roman" w:cs="Times New Roman"/>
          <w:i/>
          <w:noProof/>
          <w:sz w:val="24"/>
          <w:szCs w:val="24"/>
          <w:lang w:eastAsia="en-CA"/>
        </w:rPr>
        <w:drawing>
          <wp:inline distT="0" distB="0" distL="0" distR="0" wp14:anchorId="7AFED863" wp14:editId="40B33869">
            <wp:extent cx="5772435" cy="6410642"/>
            <wp:effectExtent l="0" t="0" r="6350" b="0"/>
            <wp:docPr id="212322780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2" name="image7.png"/>
                    <pic:cNvPicPr preferRelativeResize="0"/>
                  </pic:nvPicPr>
                  <pic:blipFill>
                    <a:blip r:embed="rId28" cstate="print">
                      <a:extLst>
                        <a:ext uri="{28A0092B-C50C-407E-A947-70E740481C1C}">
                          <a14:useLocalDpi xmlns:a14="http://schemas.microsoft.com/office/drawing/2010/main" val="0"/>
                        </a:ext>
                      </a:extLst>
                    </a:blip>
                    <a:srcRect t="8354" b="8354"/>
                    <a:stretch>
                      <a:fillRect/>
                    </a:stretch>
                  </pic:blipFill>
                  <pic:spPr bwMode="auto">
                    <a:xfrm>
                      <a:off x="0" y="0"/>
                      <a:ext cx="5772435" cy="6410642"/>
                    </a:xfrm>
                    <a:prstGeom prst="rect">
                      <a:avLst/>
                    </a:prstGeom>
                    <a:ln>
                      <a:noFill/>
                    </a:ln>
                    <a:extLst>
                      <a:ext uri="{53640926-AAD7-44D8-BBD7-CCE9431645EC}">
                        <a14:shadowObscured xmlns:a14="http://schemas.microsoft.com/office/drawing/2010/main"/>
                      </a:ext>
                    </a:extLst>
                  </pic:spPr>
                </pic:pic>
              </a:graphicData>
            </a:graphic>
          </wp:inline>
        </w:drawing>
      </w:r>
    </w:p>
    <w:p w14:paraId="000000B0" w14:textId="01C88E5E" w:rsidR="003B416B" w:rsidRPr="003E4E94" w:rsidRDefault="00D21AEC">
      <w:pPr>
        <w:rPr>
          <w:rFonts w:ascii="Times New Roman" w:eastAsia="Times New Roman" w:hAnsi="Times New Roman" w:cs="Times New Roman"/>
          <w:i/>
          <w:sz w:val="24"/>
          <w:szCs w:val="24"/>
        </w:rPr>
      </w:pPr>
      <w:r w:rsidRPr="003E4E94">
        <w:rPr>
          <w:rFonts w:ascii="Times New Roman" w:eastAsia="Times New Roman" w:hAnsi="Times New Roman" w:cs="Times New Roman"/>
          <w:b/>
          <w:i/>
          <w:sz w:val="24"/>
          <w:szCs w:val="24"/>
        </w:rPr>
        <w:t>Figure 4: Changes in Dedicated On-Street Infrastructure Since January 2020 for Vancouver, Calgary, and Toronto</w:t>
      </w:r>
      <w:r w:rsidR="00E25950">
        <w:rPr>
          <w:rFonts w:ascii="Times New Roman" w:eastAsia="Times New Roman" w:hAnsi="Times New Roman" w:cs="Times New Roman"/>
          <w:b/>
          <w:i/>
          <w:sz w:val="24"/>
          <w:szCs w:val="24"/>
        </w:rPr>
        <w:t xml:space="preserve"> with Municipal </w:t>
      </w:r>
      <w:r w:rsidR="006A4044">
        <w:rPr>
          <w:rFonts w:ascii="Times New Roman" w:eastAsia="Times New Roman" w:hAnsi="Times New Roman" w:cs="Times New Roman"/>
          <w:b/>
          <w:i/>
          <w:sz w:val="24"/>
          <w:szCs w:val="24"/>
        </w:rPr>
        <w:t>Boundaries</w:t>
      </w:r>
      <w:r w:rsidRPr="003E4E94">
        <w:rPr>
          <w:rFonts w:ascii="Times New Roman" w:eastAsia="Times New Roman" w:hAnsi="Times New Roman" w:cs="Times New Roman"/>
          <w:b/>
          <w:i/>
          <w:sz w:val="24"/>
          <w:szCs w:val="24"/>
        </w:rPr>
        <w:t xml:space="preserve">. </w:t>
      </w:r>
      <w:r w:rsidRPr="003E4E94">
        <w:rPr>
          <w:rFonts w:ascii="Times New Roman" w:eastAsia="Times New Roman" w:hAnsi="Times New Roman" w:cs="Times New Roman"/>
          <w:i/>
          <w:color w:val="333333"/>
          <w:sz w:val="24"/>
          <w:szCs w:val="24"/>
          <w:highlight w:val="white"/>
        </w:rPr>
        <w:t>Basemap from OpenStreetMap and Carto (Positron).</w:t>
      </w:r>
    </w:p>
    <w:p w14:paraId="000000B1" w14:textId="210840EC" w:rsidR="003B416B" w:rsidRPr="003E4E94" w:rsidRDefault="00D21AEC">
      <w:pPr>
        <w:spacing w:after="0" w:line="480" w:lineRule="auto"/>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DISCUSSION</w:t>
      </w:r>
    </w:p>
    <w:p w14:paraId="3A2E38A5" w14:textId="112445CB" w:rsidR="005C376D" w:rsidRPr="003E4E94" w:rsidRDefault="00D21AEC" w:rsidP="005C376D">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lastRenderedPageBreak/>
        <w:t>The objective</w:t>
      </w:r>
      <w:r w:rsidR="00A064E4" w:rsidRPr="003E4E94">
        <w:rPr>
          <w:rFonts w:ascii="Times New Roman" w:eastAsia="Times New Roman" w:hAnsi="Times New Roman" w:cs="Times New Roman"/>
          <w:sz w:val="24"/>
          <w:szCs w:val="24"/>
        </w:rPr>
        <w:t>s</w:t>
      </w:r>
      <w:r w:rsidRPr="003E4E94">
        <w:rPr>
          <w:rFonts w:ascii="Times New Roman" w:eastAsia="Times New Roman" w:hAnsi="Times New Roman" w:cs="Times New Roman"/>
          <w:sz w:val="24"/>
          <w:szCs w:val="24"/>
        </w:rPr>
        <w:t xml:space="preserve"> of this study w</w:t>
      </w:r>
      <w:r w:rsidR="00A064E4" w:rsidRPr="003E4E94">
        <w:rPr>
          <w:rFonts w:ascii="Times New Roman" w:eastAsia="Times New Roman" w:hAnsi="Times New Roman" w:cs="Times New Roman"/>
          <w:sz w:val="24"/>
          <w:szCs w:val="24"/>
        </w:rPr>
        <w:t>ere</w:t>
      </w:r>
      <w:r w:rsidRPr="003E4E94">
        <w:rPr>
          <w:rFonts w:ascii="Times New Roman" w:eastAsia="Times New Roman" w:hAnsi="Times New Roman" w:cs="Times New Roman"/>
          <w:sz w:val="24"/>
          <w:szCs w:val="24"/>
        </w:rPr>
        <w:t xml:space="preserve"> to</w:t>
      </w:r>
      <w:r w:rsidR="00A064E4" w:rsidRPr="003E4E94">
        <w:rPr>
          <w:rFonts w:ascii="Times New Roman" w:eastAsia="Times New Roman" w:hAnsi="Times New Roman" w:cs="Times New Roman"/>
          <w:sz w:val="24"/>
          <w:szCs w:val="24"/>
        </w:rPr>
        <w:t xml:space="preserve"> compile and verify on-</w:t>
      </w:r>
      <w:r w:rsidR="00134F1D">
        <w:rPr>
          <w:rFonts w:ascii="Times New Roman" w:eastAsia="Times New Roman" w:hAnsi="Times New Roman" w:cs="Times New Roman"/>
          <w:sz w:val="24"/>
          <w:szCs w:val="24"/>
        </w:rPr>
        <w:t>road</w:t>
      </w:r>
      <w:r w:rsidR="00A064E4" w:rsidRPr="003E4E94">
        <w:rPr>
          <w:rFonts w:ascii="Times New Roman" w:eastAsia="Times New Roman" w:hAnsi="Times New Roman" w:cs="Times New Roman"/>
          <w:sz w:val="24"/>
          <w:szCs w:val="24"/>
        </w:rPr>
        <w:t xml:space="preserve"> cycling infrastructure data and </w:t>
      </w:r>
      <w:r w:rsidRPr="003E4E94">
        <w:rPr>
          <w:rFonts w:ascii="Times New Roman" w:eastAsia="Times New Roman" w:hAnsi="Times New Roman" w:cs="Times New Roman"/>
          <w:sz w:val="24"/>
          <w:szCs w:val="24"/>
        </w:rPr>
        <w:t xml:space="preserve">describe the trends in the implementation </w:t>
      </w:r>
      <w:r w:rsidR="00243A02" w:rsidRPr="003E4E94">
        <w:rPr>
          <w:rFonts w:ascii="Times New Roman" w:eastAsia="Times New Roman" w:hAnsi="Times New Roman" w:cs="Times New Roman"/>
          <w:sz w:val="24"/>
          <w:szCs w:val="24"/>
        </w:rPr>
        <w:t>of</w:t>
      </w:r>
      <w:r w:rsidR="006A4044">
        <w:rPr>
          <w:rFonts w:ascii="Times New Roman" w:eastAsia="Times New Roman" w:hAnsi="Times New Roman" w:cs="Times New Roman"/>
          <w:sz w:val="24"/>
          <w:szCs w:val="24"/>
        </w:rPr>
        <w:t xml:space="preserve"> </w:t>
      </w:r>
      <w:r w:rsidR="000A59DB">
        <w:rPr>
          <w:rFonts w:ascii="Times New Roman" w:eastAsia="Times New Roman" w:hAnsi="Times New Roman" w:cs="Times New Roman"/>
          <w:sz w:val="24"/>
          <w:szCs w:val="24"/>
        </w:rPr>
        <w:t xml:space="preserve">cycling </w:t>
      </w:r>
      <w:r w:rsidRPr="003E4E94">
        <w:rPr>
          <w:rFonts w:ascii="Times New Roman" w:eastAsia="Times New Roman" w:hAnsi="Times New Roman" w:cs="Times New Roman"/>
          <w:sz w:val="24"/>
          <w:szCs w:val="24"/>
        </w:rPr>
        <w:t>infrastructure across Vancouver, Calgary, and Toronto from 2009 to 2022</w:t>
      </w:r>
      <w:r w:rsidR="009A4963" w:rsidRPr="003E4E94">
        <w:rPr>
          <w:rFonts w:ascii="Times New Roman" w:eastAsia="Times New Roman" w:hAnsi="Times New Roman" w:cs="Times New Roman"/>
          <w:sz w:val="24"/>
          <w:szCs w:val="24"/>
        </w:rPr>
        <w:t>.</w:t>
      </w:r>
      <w:r w:rsidR="00DA77FE">
        <w:rPr>
          <w:rFonts w:ascii="Times New Roman" w:eastAsia="Times New Roman" w:hAnsi="Times New Roman" w:cs="Times New Roman"/>
          <w:sz w:val="24"/>
          <w:szCs w:val="24"/>
        </w:rPr>
        <w:t xml:space="preserve"> </w:t>
      </w:r>
      <w:r w:rsidR="009A4963" w:rsidRPr="003E4E94">
        <w:rPr>
          <w:rFonts w:ascii="Times New Roman" w:eastAsia="Times New Roman" w:hAnsi="Times New Roman" w:cs="Times New Roman"/>
          <w:sz w:val="24"/>
          <w:szCs w:val="24"/>
        </w:rPr>
        <w:t>Our study</w:t>
      </w:r>
      <w:r w:rsidR="005F2BEC" w:rsidRPr="003E4E94">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us</w:t>
      </w:r>
      <w:r w:rsidR="009A4963" w:rsidRPr="003E4E94">
        <w:rPr>
          <w:rFonts w:ascii="Times New Roman" w:eastAsia="Times New Roman" w:hAnsi="Times New Roman" w:cs="Times New Roman"/>
          <w:sz w:val="24"/>
          <w:szCs w:val="24"/>
        </w:rPr>
        <w:t>ed</w:t>
      </w:r>
      <w:r w:rsidRPr="003E4E94">
        <w:rPr>
          <w:rFonts w:ascii="Times New Roman" w:eastAsia="Times New Roman" w:hAnsi="Times New Roman" w:cs="Times New Roman"/>
          <w:sz w:val="24"/>
          <w:szCs w:val="24"/>
        </w:rPr>
        <w:t xml:space="preserve"> standardized criteria for classifying cycling infrastructure and leverag</w:t>
      </w:r>
      <w:r w:rsidR="009A4963" w:rsidRPr="003E4E94">
        <w:rPr>
          <w:rFonts w:ascii="Times New Roman" w:eastAsia="Times New Roman" w:hAnsi="Times New Roman" w:cs="Times New Roman"/>
          <w:sz w:val="24"/>
          <w:szCs w:val="24"/>
        </w:rPr>
        <w:t>e</w:t>
      </w:r>
      <w:r w:rsidR="000A59DB">
        <w:rPr>
          <w:rFonts w:ascii="Times New Roman" w:eastAsia="Times New Roman" w:hAnsi="Times New Roman" w:cs="Times New Roman"/>
          <w:sz w:val="24"/>
          <w:szCs w:val="24"/>
        </w:rPr>
        <w:t>d</w:t>
      </w:r>
      <w:r w:rsidRPr="003E4E94">
        <w:rPr>
          <w:rFonts w:ascii="Times New Roman" w:eastAsia="Times New Roman" w:hAnsi="Times New Roman" w:cs="Times New Roman"/>
          <w:sz w:val="24"/>
          <w:szCs w:val="24"/>
        </w:rPr>
        <w:t xml:space="preserve"> </w:t>
      </w:r>
      <w:r w:rsidR="009A4963" w:rsidRPr="003E4E94">
        <w:rPr>
          <w:rFonts w:ascii="Times New Roman" w:eastAsia="Times New Roman" w:hAnsi="Times New Roman" w:cs="Times New Roman"/>
          <w:sz w:val="24"/>
          <w:szCs w:val="24"/>
        </w:rPr>
        <w:t xml:space="preserve">grey literature and </w:t>
      </w:r>
      <w:r w:rsidRPr="003E4E94">
        <w:rPr>
          <w:rFonts w:ascii="Times New Roman" w:eastAsia="Times New Roman" w:hAnsi="Times New Roman" w:cs="Times New Roman"/>
          <w:sz w:val="24"/>
          <w:szCs w:val="24"/>
        </w:rPr>
        <w:t>street view imagery services</w:t>
      </w:r>
      <w:r w:rsidR="009A4963" w:rsidRPr="003E4E94">
        <w:rPr>
          <w:rFonts w:ascii="Times New Roman" w:eastAsia="Times New Roman" w:hAnsi="Times New Roman" w:cs="Times New Roman"/>
          <w:sz w:val="24"/>
          <w:szCs w:val="24"/>
        </w:rPr>
        <w:t xml:space="preserve"> for verification</w:t>
      </w:r>
      <w:r w:rsidR="005F2BEC" w:rsidRPr="003E4E94">
        <w:rPr>
          <w:rFonts w:ascii="Times New Roman" w:eastAsia="Times New Roman" w:hAnsi="Times New Roman" w:cs="Times New Roman"/>
          <w:sz w:val="24"/>
          <w:szCs w:val="24"/>
        </w:rPr>
        <w:t>.</w:t>
      </w:r>
      <w:r w:rsidR="005C376D" w:rsidRPr="003E4E94">
        <w:rPr>
          <w:rFonts w:ascii="Times New Roman" w:eastAsia="Times New Roman" w:hAnsi="Times New Roman" w:cs="Times New Roman"/>
          <w:sz w:val="24"/>
          <w:szCs w:val="24"/>
        </w:rPr>
        <w:t xml:space="preserve"> </w:t>
      </w:r>
      <w:r w:rsidR="009A4963" w:rsidRPr="003E4E94">
        <w:rPr>
          <w:rFonts w:ascii="Times New Roman" w:eastAsia="Times New Roman" w:hAnsi="Times New Roman" w:cs="Times New Roman"/>
          <w:sz w:val="24"/>
          <w:szCs w:val="24"/>
        </w:rPr>
        <w:t xml:space="preserve">Accurate data and tracking of trends </w:t>
      </w:r>
      <w:r w:rsidR="00243A02" w:rsidRPr="003E4E94">
        <w:rPr>
          <w:rFonts w:ascii="Times New Roman" w:eastAsia="Times New Roman" w:hAnsi="Times New Roman" w:cs="Times New Roman"/>
          <w:sz w:val="24"/>
          <w:szCs w:val="24"/>
        </w:rPr>
        <w:t>are</w:t>
      </w:r>
      <w:r w:rsidR="009A4963" w:rsidRPr="003E4E94">
        <w:rPr>
          <w:rFonts w:ascii="Times New Roman" w:eastAsia="Times New Roman" w:hAnsi="Times New Roman" w:cs="Times New Roman"/>
          <w:sz w:val="24"/>
          <w:szCs w:val="24"/>
        </w:rPr>
        <w:t xml:space="preserve"> essential for </w:t>
      </w:r>
      <w:r w:rsidR="005C376D" w:rsidRPr="003E4E94">
        <w:rPr>
          <w:rFonts w:ascii="Times New Roman" w:eastAsia="Times New Roman" w:hAnsi="Times New Roman" w:cs="Times New Roman"/>
          <w:sz w:val="24"/>
          <w:szCs w:val="24"/>
        </w:rPr>
        <w:t xml:space="preserve">planning and evaluation </w:t>
      </w:r>
      <w:r w:rsidR="000A59DB">
        <w:rPr>
          <w:rFonts w:ascii="Times New Roman" w:eastAsia="Times New Roman" w:hAnsi="Times New Roman" w:cs="Times New Roman"/>
          <w:sz w:val="24"/>
          <w:szCs w:val="24"/>
        </w:rPr>
        <w:t>of</w:t>
      </w:r>
      <w:r w:rsidR="005C376D" w:rsidRPr="003E4E94">
        <w:rPr>
          <w:rFonts w:ascii="Times New Roman" w:eastAsia="Times New Roman" w:hAnsi="Times New Roman" w:cs="Times New Roman"/>
          <w:sz w:val="24"/>
          <w:szCs w:val="24"/>
        </w:rPr>
        <w:t xml:space="preserve"> safe cycling infrastructure.</w:t>
      </w:r>
    </w:p>
    <w:p w14:paraId="53583924" w14:textId="45E5C685" w:rsidR="00FF4FFA" w:rsidRPr="003E4E94" w:rsidRDefault="00FF4FFA" w:rsidP="005C376D">
      <w:pPr>
        <w:spacing w:after="0" w:line="480" w:lineRule="auto"/>
        <w:ind w:firstLine="720"/>
        <w:rPr>
          <w:rStyle w:val="cf01"/>
          <w:rFonts w:ascii="Times New Roman" w:hAnsi="Times New Roman" w:cs="Times New Roman"/>
          <w:sz w:val="24"/>
          <w:szCs w:val="24"/>
        </w:rPr>
      </w:pPr>
      <w:r w:rsidRPr="003E4E94">
        <w:rPr>
          <w:rStyle w:val="cf01"/>
          <w:rFonts w:ascii="Times New Roman" w:hAnsi="Times New Roman" w:cs="Times New Roman"/>
          <w:sz w:val="24"/>
          <w:szCs w:val="24"/>
        </w:rPr>
        <w:t xml:space="preserve">Notably, there was </w:t>
      </w:r>
      <w:r w:rsidR="0079002E">
        <w:rPr>
          <w:rStyle w:val="cf01"/>
          <w:rFonts w:ascii="Times New Roman" w:hAnsi="Times New Roman" w:cs="Times New Roman"/>
          <w:sz w:val="24"/>
          <w:szCs w:val="24"/>
        </w:rPr>
        <w:t xml:space="preserve">varied </w:t>
      </w:r>
      <w:r w:rsidRPr="003E4E94">
        <w:rPr>
          <w:rStyle w:val="cf01"/>
          <w:rFonts w:ascii="Times New Roman" w:hAnsi="Times New Roman" w:cs="Times New Roman"/>
          <w:sz w:val="24"/>
          <w:szCs w:val="24"/>
        </w:rPr>
        <w:t xml:space="preserve">agreement between municipal reports and verified installation dates, with 42% alignment in Calgary, 75% in Toronto, and 83% in Vancouver. While issues with consistent, up-to-date cycling infrastructure data have been reported previously, </w:t>
      </w:r>
      <w:r w:rsidR="000A59DB">
        <w:rPr>
          <w:rStyle w:val="cf01"/>
          <w:rFonts w:ascii="Times New Roman" w:hAnsi="Times New Roman" w:cs="Times New Roman"/>
          <w:sz w:val="24"/>
          <w:szCs w:val="24"/>
        </w:rPr>
        <w:t xml:space="preserve">past </w:t>
      </w:r>
      <w:r w:rsidRPr="003E4E94">
        <w:rPr>
          <w:rStyle w:val="cf01"/>
          <w:rFonts w:ascii="Times New Roman" w:hAnsi="Times New Roman" w:cs="Times New Roman"/>
          <w:sz w:val="24"/>
          <w:szCs w:val="24"/>
        </w:rPr>
        <w:t xml:space="preserve">studies were primarily concerned with classification inconsistencies rather than installation date accuracy </w:t>
      </w:r>
      <w:r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AHF8QLLR","properties":{"formattedCitation":"(25\\uc0\\u8211{}27)","plainCitation":"(25–27)","noteIndex":0},"citationItems":[{"id":"5wP1scHC/hzyuSbQA","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2714,"uris":["http://zotero.org/users/6749620/items/ULGBEICE"],"itemData":{"id":2714,"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schema":"https://github.com/citation-style-language/schema/raw/master/csl-citation.json"} </w:instrText>
      </w:r>
      <w:r w:rsidRPr="003E4E94">
        <w:rPr>
          <w:rFonts w:ascii="Times New Roman" w:eastAsia="Times New Roman" w:hAnsi="Times New Roman" w:cs="Times New Roman"/>
          <w:sz w:val="24"/>
          <w:szCs w:val="24"/>
        </w:rPr>
        <w:fldChar w:fldCharType="separate"/>
      </w:r>
      <w:r w:rsidR="00706C59" w:rsidRPr="00706C59">
        <w:rPr>
          <w:rFonts w:ascii="Times New Roman" w:hAnsi="Times New Roman" w:cs="Times New Roman"/>
          <w:sz w:val="24"/>
          <w:lang w:val="en-US"/>
        </w:rPr>
        <w:t>(25–27)</w:t>
      </w:r>
      <w:r w:rsidRPr="003E4E94">
        <w:rPr>
          <w:rFonts w:ascii="Times New Roman" w:eastAsia="Times New Roman" w:hAnsi="Times New Roman" w:cs="Times New Roman"/>
          <w:sz w:val="24"/>
          <w:szCs w:val="24"/>
        </w:rPr>
        <w:fldChar w:fldCharType="end"/>
      </w:r>
      <w:r w:rsidRPr="003E4E94">
        <w:rPr>
          <w:rStyle w:val="cf01"/>
          <w:rFonts w:ascii="Times New Roman" w:hAnsi="Times New Roman" w:cs="Times New Roman"/>
          <w:sz w:val="24"/>
          <w:szCs w:val="24"/>
        </w:rPr>
        <w:t>. Our study indicated that municipal records in Canadian cities often do not accurately reflect when cycling infrastructure is implemented or upgraded, or even the exact type of infrastructure present on the roadway.</w:t>
      </w:r>
      <w:r w:rsidR="006A4044">
        <w:rPr>
          <w:rStyle w:val="cf01"/>
          <w:rFonts w:ascii="Times New Roman" w:hAnsi="Times New Roman" w:cs="Times New Roman"/>
          <w:sz w:val="24"/>
          <w:szCs w:val="24"/>
        </w:rPr>
        <w:t xml:space="preserve"> </w:t>
      </w:r>
      <w:r w:rsidR="000A59DB">
        <w:rPr>
          <w:rStyle w:val="cf01"/>
          <w:rFonts w:ascii="Times New Roman" w:hAnsi="Times New Roman" w:cs="Times New Roman"/>
          <w:sz w:val="24"/>
          <w:szCs w:val="24"/>
        </w:rPr>
        <w:t>This limits the data for use in surveillance or in evaluation studies of impacts.</w:t>
      </w:r>
      <w:r w:rsidR="006A4044">
        <w:rPr>
          <w:rStyle w:val="cf01"/>
          <w:rFonts w:ascii="Times New Roman" w:hAnsi="Times New Roman" w:cs="Times New Roman"/>
          <w:sz w:val="24"/>
          <w:szCs w:val="24"/>
        </w:rPr>
        <w:t xml:space="preserve"> </w:t>
      </w:r>
    </w:p>
    <w:p w14:paraId="777EC5A9" w14:textId="0550E151" w:rsidR="00C36E6A" w:rsidRPr="003E4E94" w:rsidRDefault="00BA270D" w:rsidP="00C36E6A">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Our findings show</w:t>
      </w:r>
      <w:r w:rsidR="00FF4FFA" w:rsidRPr="003E4E94">
        <w:rPr>
          <w:rFonts w:ascii="Times New Roman" w:eastAsia="Times New Roman" w:hAnsi="Times New Roman" w:cs="Times New Roman"/>
          <w:sz w:val="24"/>
          <w:szCs w:val="24"/>
        </w:rPr>
        <w:t>ed</w:t>
      </w:r>
      <w:r w:rsidRPr="003E4E94">
        <w:rPr>
          <w:rFonts w:ascii="Times New Roman" w:eastAsia="Times New Roman" w:hAnsi="Times New Roman" w:cs="Times New Roman"/>
          <w:sz w:val="24"/>
          <w:szCs w:val="24"/>
        </w:rPr>
        <w:t xml:space="preserve"> </w:t>
      </w:r>
      <w:r w:rsidR="00CF6AA7" w:rsidRPr="003E4E94">
        <w:rPr>
          <w:rFonts w:ascii="Times New Roman" w:eastAsia="Times New Roman" w:hAnsi="Times New Roman" w:cs="Times New Roman"/>
          <w:sz w:val="24"/>
          <w:szCs w:val="24"/>
        </w:rPr>
        <w:t>a</w:t>
      </w:r>
      <w:r w:rsidR="00DC2A12" w:rsidRPr="003E4E94">
        <w:rPr>
          <w:rFonts w:ascii="Times New Roman" w:eastAsia="Times New Roman" w:hAnsi="Times New Roman" w:cs="Times New Roman"/>
          <w:sz w:val="24"/>
          <w:szCs w:val="24"/>
        </w:rPr>
        <w:t xml:space="preserve"> consistent growth </w:t>
      </w:r>
      <w:r w:rsidRPr="003E4E94">
        <w:rPr>
          <w:rFonts w:ascii="Times New Roman" w:eastAsia="Times New Roman" w:hAnsi="Times New Roman" w:cs="Times New Roman"/>
          <w:sz w:val="24"/>
          <w:szCs w:val="24"/>
        </w:rPr>
        <w:t xml:space="preserve">in </w:t>
      </w:r>
      <w:r w:rsidR="000A59DB">
        <w:rPr>
          <w:rFonts w:ascii="Times New Roman" w:eastAsia="Times New Roman" w:hAnsi="Times New Roman" w:cs="Times New Roman"/>
          <w:sz w:val="24"/>
          <w:szCs w:val="24"/>
        </w:rPr>
        <w:t xml:space="preserve">the </w:t>
      </w:r>
      <w:r w:rsidR="00DC2A12" w:rsidRPr="003E4E94">
        <w:rPr>
          <w:rFonts w:ascii="Times New Roman" w:eastAsia="Times New Roman" w:hAnsi="Times New Roman" w:cs="Times New Roman"/>
          <w:sz w:val="24"/>
          <w:szCs w:val="24"/>
        </w:rPr>
        <w:t xml:space="preserve">cycling network </w:t>
      </w:r>
      <w:r w:rsidRPr="003E4E94">
        <w:rPr>
          <w:rFonts w:ascii="Times New Roman" w:eastAsia="Times New Roman" w:hAnsi="Times New Roman" w:cs="Times New Roman"/>
          <w:sz w:val="24"/>
          <w:szCs w:val="24"/>
        </w:rPr>
        <w:t xml:space="preserve">across </w:t>
      </w:r>
      <w:r w:rsidR="00DC2A12" w:rsidRPr="003E4E94">
        <w:rPr>
          <w:rFonts w:ascii="Times New Roman" w:eastAsia="Times New Roman" w:hAnsi="Times New Roman" w:cs="Times New Roman"/>
          <w:sz w:val="24"/>
          <w:szCs w:val="24"/>
        </w:rPr>
        <w:t xml:space="preserve">all three cities over the </w:t>
      </w:r>
      <w:r w:rsidRPr="003E4E94">
        <w:rPr>
          <w:rFonts w:ascii="Times New Roman" w:eastAsia="Times New Roman" w:hAnsi="Times New Roman" w:cs="Times New Roman"/>
          <w:sz w:val="24"/>
          <w:szCs w:val="24"/>
        </w:rPr>
        <w:t xml:space="preserve">study </w:t>
      </w:r>
      <w:r w:rsidR="00DC2A12" w:rsidRPr="003E4E94">
        <w:rPr>
          <w:rFonts w:ascii="Times New Roman" w:eastAsia="Times New Roman" w:hAnsi="Times New Roman" w:cs="Times New Roman"/>
          <w:sz w:val="24"/>
          <w:szCs w:val="24"/>
        </w:rPr>
        <w:t xml:space="preserve">period, with a shift towards protected cycling </w:t>
      </w:r>
      <w:r w:rsidR="00F02E84" w:rsidRPr="003E4E94">
        <w:rPr>
          <w:rFonts w:ascii="Times New Roman" w:eastAsia="Times New Roman" w:hAnsi="Times New Roman" w:cs="Times New Roman"/>
          <w:sz w:val="24"/>
          <w:szCs w:val="24"/>
        </w:rPr>
        <w:t>infrastructure. R</w:t>
      </w:r>
      <w:r w:rsidR="00D901ED" w:rsidRPr="003E4E94">
        <w:rPr>
          <w:rFonts w:ascii="Times New Roman" w:eastAsia="Times New Roman" w:hAnsi="Times New Roman" w:cs="Times New Roman"/>
          <w:sz w:val="24"/>
          <w:szCs w:val="24"/>
        </w:rPr>
        <w:t xml:space="preserve">oughly one-third </w:t>
      </w:r>
      <w:r w:rsidR="0050637A" w:rsidRPr="003E4E94">
        <w:rPr>
          <w:rFonts w:ascii="Times New Roman" w:eastAsia="Times New Roman" w:hAnsi="Times New Roman" w:cs="Times New Roman"/>
          <w:sz w:val="24"/>
          <w:szCs w:val="24"/>
        </w:rPr>
        <w:t xml:space="preserve">of all infrastructure </w:t>
      </w:r>
      <w:r w:rsidR="00D901ED" w:rsidRPr="003E4E94">
        <w:rPr>
          <w:rFonts w:ascii="Times New Roman" w:eastAsia="Times New Roman" w:hAnsi="Times New Roman" w:cs="Times New Roman"/>
          <w:sz w:val="24"/>
          <w:szCs w:val="24"/>
        </w:rPr>
        <w:t xml:space="preserve">consisted of </w:t>
      </w:r>
      <w:r w:rsidR="0050637A" w:rsidRPr="003E4E94">
        <w:rPr>
          <w:rFonts w:ascii="Times New Roman" w:eastAsia="Times New Roman" w:hAnsi="Times New Roman" w:cs="Times New Roman"/>
          <w:sz w:val="24"/>
          <w:szCs w:val="24"/>
        </w:rPr>
        <w:t>protected cycle tracks by the end of the study period</w:t>
      </w:r>
      <w:r w:rsidR="00DC2A12" w:rsidRPr="003E4E94">
        <w:rPr>
          <w:rFonts w:ascii="Times New Roman" w:eastAsia="Times New Roman" w:hAnsi="Times New Roman" w:cs="Times New Roman"/>
          <w:sz w:val="24"/>
          <w:szCs w:val="24"/>
        </w:rPr>
        <w:t xml:space="preserve">. </w:t>
      </w:r>
      <w:r w:rsidR="0045005E" w:rsidRPr="003E4E94">
        <w:rPr>
          <w:rFonts w:ascii="Times New Roman" w:eastAsia="Times New Roman" w:hAnsi="Times New Roman" w:cs="Times New Roman"/>
          <w:sz w:val="24"/>
          <w:szCs w:val="24"/>
        </w:rPr>
        <w:t xml:space="preserve">Toronto and Vancouver’s </w:t>
      </w:r>
      <w:r w:rsidR="002F0634" w:rsidRPr="003E4E94">
        <w:rPr>
          <w:rFonts w:ascii="Times New Roman" w:eastAsia="Times New Roman" w:hAnsi="Times New Roman" w:cs="Times New Roman"/>
          <w:sz w:val="24"/>
          <w:szCs w:val="24"/>
        </w:rPr>
        <w:t>networks roughly doubled, while Calgary’s expanded eleven-fold, likely due to Calgary’s comparatively limited infrastructure before the pandemic</w:t>
      </w:r>
      <w:r w:rsidR="00027C4B" w:rsidRPr="003E4E94">
        <w:rPr>
          <w:rFonts w:ascii="Times New Roman" w:eastAsia="Times New Roman" w:hAnsi="Times New Roman" w:cs="Times New Roman"/>
          <w:sz w:val="24"/>
          <w:szCs w:val="24"/>
        </w:rPr>
        <w:t>.</w:t>
      </w:r>
      <w:r w:rsidR="0007683F" w:rsidRPr="003E4E94">
        <w:rPr>
          <w:rFonts w:ascii="Times New Roman" w:eastAsia="Times New Roman" w:hAnsi="Times New Roman" w:cs="Times New Roman"/>
          <w:sz w:val="24"/>
          <w:szCs w:val="24"/>
        </w:rPr>
        <w:t xml:space="preserve"> </w:t>
      </w:r>
      <w:r w:rsidR="006F7BF7" w:rsidRPr="003E4E94">
        <w:rPr>
          <w:rFonts w:ascii="Times New Roman" w:eastAsia="Times New Roman" w:hAnsi="Times New Roman" w:cs="Times New Roman"/>
          <w:sz w:val="24"/>
          <w:szCs w:val="24"/>
        </w:rPr>
        <w:t xml:space="preserve">Toronto’s </w:t>
      </w:r>
      <w:r w:rsidR="002F0634" w:rsidRPr="003E4E94">
        <w:rPr>
          <w:rFonts w:ascii="Times New Roman" w:eastAsia="Times New Roman" w:hAnsi="Times New Roman" w:cs="Times New Roman"/>
          <w:sz w:val="24"/>
          <w:szCs w:val="24"/>
        </w:rPr>
        <w:t>expansion peaked in 2020 when the city</w:t>
      </w:r>
      <w:r w:rsidR="006F7BF7" w:rsidRPr="003E4E94">
        <w:rPr>
          <w:rFonts w:ascii="Times New Roman" w:eastAsia="Times New Roman" w:hAnsi="Times New Roman" w:cs="Times New Roman"/>
          <w:sz w:val="24"/>
          <w:szCs w:val="24"/>
        </w:rPr>
        <w:t xml:space="preserve"> council approved the </w:t>
      </w:r>
      <w:proofErr w:type="spellStart"/>
      <w:r w:rsidR="006F7BF7" w:rsidRPr="003E4E94">
        <w:rPr>
          <w:rFonts w:ascii="Times New Roman" w:eastAsia="Times New Roman" w:hAnsi="Times New Roman" w:cs="Times New Roman"/>
          <w:sz w:val="24"/>
          <w:szCs w:val="24"/>
        </w:rPr>
        <w:t>ActiveTO</w:t>
      </w:r>
      <w:proofErr w:type="spellEnd"/>
      <w:r w:rsidR="006F7BF7" w:rsidRPr="003E4E94">
        <w:rPr>
          <w:rFonts w:ascii="Times New Roman" w:eastAsia="Times New Roman" w:hAnsi="Times New Roman" w:cs="Times New Roman"/>
          <w:sz w:val="24"/>
          <w:szCs w:val="24"/>
        </w:rPr>
        <w:t xml:space="preserve"> plan, to provide </w:t>
      </w:r>
      <w:r w:rsidR="00F04F98" w:rsidRPr="003E4E94">
        <w:rPr>
          <w:rFonts w:ascii="Times New Roman" w:eastAsia="Times New Roman" w:hAnsi="Times New Roman" w:cs="Times New Roman"/>
          <w:sz w:val="24"/>
          <w:szCs w:val="24"/>
        </w:rPr>
        <w:t xml:space="preserve">additional </w:t>
      </w:r>
      <w:r w:rsidR="006F7BF7" w:rsidRPr="003E4E94">
        <w:rPr>
          <w:rFonts w:ascii="Times New Roman" w:eastAsia="Times New Roman" w:hAnsi="Times New Roman" w:cs="Times New Roman"/>
          <w:sz w:val="24"/>
          <w:szCs w:val="24"/>
        </w:rPr>
        <w:t xml:space="preserve">space for pedestrian and cycling to </w:t>
      </w:r>
      <w:r w:rsidR="00F04F98" w:rsidRPr="003E4E94">
        <w:rPr>
          <w:rFonts w:ascii="Times New Roman" w:eastAsia="Times New Roman" w:hAnsi="Times New Roman" w:cs="Times New Roman"/>
          <w:sz w:val="24"/>
          <w:szCs w:val="24"/>
        </w:rPr>
        <w:t xml:space="preserve">support </w:t>
      </w:r>
      <w:r w:rsidR="006F7BF7" w:rsidRPr="003E4E94">
        <w:rPr>
          <w:rFonts w:ascii="Times New Roman" w:eastAsia="Times New Roman" w:hAnsi="Times New Roman" w:cs="Times New Roman"/>
          <w:sz w:val="24"/>
          <w:szCs w:val="24"/>
        </w:rPr>
        <w:t>physical activity during the pandemic</w:t>
      </w:r>
      <w:r w:rsidR="00113180" w:rsidRPr="003E4E94">
        <w:rPr>
          <w:rFonts w:ascii="Times New Roman" w:eastAsia="Times New Roman" w:hAnsi="Times New Roman" w:cs="Times New Roman"/>
          <w:sz w:val="24"/>
          <w:szCs w:val="24"/>
        </w:rPr>
        <w:t xml:space="preserve"> </w:t>
      </w:r>
      <w:r w:rsidR="00113180"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{"citationID":"BQ4yTWOw","properties":{"formattedCitation":"(45)","plainCitation":"(45)","noteIndex":0},"citationItems":[{"id":3060,"uris":["http://zotero.org/users/6749620/items/VQEXC4GI"],"itemData":{"id":3060,"type":"webpage","abstract":"ActiveTO is a suite of programs – Major Road Closures, Cycling Network Expansion and Quiet Streets – that contribute to the health and wellbeing of Toronto residents by providing the space to be physically active.","container-title":"City of Toronto","language":"en-CA","license":"Copyright: City of Toronto","note":"archive_location: Toronto, Ontario, Canada\npublisher: City of Toronto\nScroll: yes","title":"ActiveTO","URL":"https://www.toronto.ca/explore-enjoy/parks-recreation/activeto/","author":[{"literal":"City of Toronto"}],"accessed":{"date-parts":[["2024",10,28]]},"issued":{"date-parts":[["2020",5,14]]},"citation-key":"cityoftorontoActiveTO2020"}}],"schema":"https://github.com/citation-style-language/schema/raw/master/csl-citation.json"} </w:instrText>
      </w:r>
      <w:r w:rsidR="00113180"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(45)</w:t>
      </w:r>
      <w:r w:rsidR="00113180" w:rsidRPr="003E4E94">
        <w:rPr>
          <w:rFonts w:ascii="Times New Roman" w:eastAsia="Times New Roman" w:hAnsi="Times New Roman" w:cs="Times New Roman"/>
          <w:sz w:val="24"/>
          <w:szCs w:val="24"/>
        </w:rPr>
        <w:fldChar w:fldCharType="end"/>
      </w:r>
      <w:r w:rsidR="006F7BF7" w:rsidRPr="003E4E94">
        <w:rPr>
          <w:rFonts w:ascii="Times New Roman" w:eastAsia="Times New Roman" w:hAnsi="Times New Roman" w:cs="Times New Roman"/>
          <w:sz w:val="24"/>
          <w:szCs w:val="24"/>
        </w:rPr>
        <w:t xml:space="preserve">. </w:t>
      </w:r>
      <w:proofErr w:type="spellStart"/>
      <w:r w:rsidR="006F7BF7" w:rsidRPr="003E4E94">
        <w:rPr>
          <w:rFonts w:ascii="Times New Roman" w:eastAsia="Times New Roman" w:hAnsi="Times New Roman" w:cs="Times New Roman"/>
          <w:sz w:val="24"/>
          <w:szCs w:val="24"/>
        </w:rPr>
        <w:t>ActiveTO</w:t>
      </w:r>
      <w:proofErr w:type="spellEnd"/>
      <w:r w:rsidR="006F7BF7" w:rsidRPr="003E4E94">
        <w:rPr>
          <w:rFonts w:ascii="Times New Roman" w:eastAsia="Times New Roman" w:hAnsi="Times New Roman" w:cs="Times New Roman"/>
          <w:sz w:val="24"/>
          <w:szCs w:val="24"/>
        </w:rPr>
        <w:t xml:space="preserve"> included</w:t>
      </w:r>
      <w:r w:rsidR="00DA77FE">
        <w:rPr>
          <w:rFonts w:ascii="Times New Roman" w:eastAsia="Times New Roman" w:hAnsi="Times New Roman" w:cs="Times New Roman"/>
          <w:sz w:val="24"/>
          <w:szCs w:val="24"/>
        </w:rPr>
        <w:t xml:space="preserve"> </w:t>
      </w:r>
      <w:r w:rsidR="006F7BF7" w:rsidRPr="003E4E94">
        <w:rPr>
          <w:rFonts w:ascii="Times New Roman" w:eastAsia="Times New Roman" w:hAnsi="Times New Roman" w:cs="Times New Roman"/>
          <w:sz w:val="24"/>
          <w:szCs w:val="24"/>
        </w:rPr>
        <w:t>the largest one-year expansion of on-street bike lanes in 2020</w:t>
      </w:r>
      <w:r w:rsidR="00113180" w:rsidRPr="003E4E94">
        <w:rPr>
          <w:rFonts w:ascii="Times New Roman" w:eastAsia="Times New Roman" w:hAnsi="Times New Roman" w:cs="Times New Roman"/>
          <w:sz w:val="24"/>
          <w:szCs w:val="24"/>
        </w:rPr>
        <w:t xml:space="preserve"> </w:t>
      </w:r>
      <w:r w:rsidR="00113180"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{"citationID":"BjM1euoG","properties":{"formattedCitation":"(46)","plainCitation":"(46)","noteIndex":0},"citationItems":[{"id":3050,"uris":["http://zotero.org/users/6749620/items/2ZAUK6YS"],"itemData":{"id":3050,"type":"webpage","abstract":"Find a Bike Share Toronto station on and around ActiveTO routes. Download the PBSC app for a contactless way to get started. The ActiveTO temporary cycling network aims to allow people on bikes to move around Toronto safely, to better connect the city, and to mirror major transit routes. New ActiveTO routes in 2021 include: […]","container-title":"City of Toronto","language":"en-CA","license":"Copyright: City of Toronto","note":"archive_location: Toronto, Ontario, Canada\npublisher: City of Toronto\nScroll: yes","title":"ActiveTO - expanding the cycling network","URL":"https://www.toronto.ca/explore-enjoy/parks-recreation/activeto/activeto-expanding-the-cycling-network/","author":[{"literal":"City of Toronto"}],"accessed":{"date-parts":[["2024",10,28]]},"issued":{"date-parts":[["2020",6,26]]},"citation-key":"cityoftorontoActiveTOExpandingCycling2020"}}],"schema":"https://github.com/citation-style-language/schema/raw/master/csl-citation.json"} </w:instrText>
      </w:r>
      <w:r w:rsidR="00113180"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(46)</w:t>
      </w:r>
      <w:r w:rsidR="00113180" w:rsidRPr="003E4E94">
        <w:rPr>
          <w:rFonts w:ascii="Times New Roman" w:eastAsia="Times New Roman" w:hAnsi="Times New Roman" w:cs="Times New Roman"/>
          <w:sz w:val="24"/>
          <w:szCs w:val="24"/>
        </w:rPr>
        <w:fldChar w:fldCharType="end"/>
      </w:r>
      <w:r w:rsidR="006F7BF7" w:rsidRPr="003E4E94">
        <w:rPr>
          <w:rFonts w:ascii="Times New Roman" w:eastAsia="Times New Roman" w:hAnsi="Times New Roman" w:cs="Times New Roman"/>
          <w:sz w:val="24"/>
          <w:szCs w:val="24"/>
        </w:rPr>
        <w:t xml:space="preserve">. </w:t>
      </w:r>
      <w:r w:rsidR="005B1BAC" w:rsidRPr="003E4E94">
        <w:rPr>
          <w:rFonts w:ascii="Times New Roman" w:eastAsia="Times New Roman" w:hAnsi="Times New Roman" w:cs="Times New Roman"/>
          <w:sz w:val="24"/>
          <w:szCs w:val="24"/>
        </w:rPr>
        <w:t>The pandemic-driven increase in cycling infrastructure observed here aligns with trends in cities worldwide</w:t>
      </w:r>
      <w:r w:rsidR="00C36E6A" w:rsidRPr="003E4E94">
        <w:rPr>
          <w:rFonts w:ascii="Times New Roman" w:eastAsia="Times New Roman" w:hAnsi="Times New Roman" w:cs="Times New Roman"/>
          <w:sz w:val="24"/>
          <w:szCs w:val="24"/>
        </w:rPr>
        <w:t xml:space="preserve"> </w:t>
      </w:r>
      <w:r w:rsidR="00C36E6A"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jnBPoNHS","properties":{"formattedCitation":"(47\\uc0\\u8211{}50)","plainCitation":"(47–50)","noteIndex":0},"citationItems":[{"id":2759,"uris":["http://zotero.org/users/6749620/items/TAIE3VGM"],"itemData":{"id":2759,"type":"article-journal","abstract":"Significance\n            Active travel makes people healthier and creates a wide range of additional social and environmental benefits. The provision of dedicated infrastructure is considered a crucial policy to increase cycling. However, evaluating the impact of this type of intervention is difficult because infrastructure changes are typically slow. The rollout of so-called pop-up bike lanes during the COVID-19 pandemic is a unique empirical context to estimate the pull effect of new cycling infrastructure. We show that the policy has worked. We find large increases in cycling. This result is robust for a variety of empirical counterfactuals. Further research is needed to investigate whether this change is persistent and whether similar results can be achieved in situations outside the context of a pandemic.\n          , \n            The bicycle is a low-cost means of transport linked to low risk of transmission of infectious disease. During the COVID-19 crisis, governments have therefore incentivized cycling by provisionally redistributing street space. We evaluate the impact of this new bicycle infrastructure on cycling traffic using a generalized difference in differences design. We scrape daily bicycle counts from 736 bicycle counters in 106 European cities. We combine these with data on announced and completed pop-up bike lane road work projects. Within 4 mo, an average of 11.5 km of provisional pop-up bike lanes have been built per city and the policy has increased cycling between 11 and 48% on average. We calculate that the new infrastructure will generate between $1 and $7 billion in health benefits per year if cycling habits are sticky.","container-title":"Proceedings of the National Academy of Sciences","DOI":"10.1073/pnas.2024399118","ISSN":"0027-8424, 1091-6490","issue":"15","journalAbbreviation":"Proc. Natl. Acad. Sci. U.S.A.","language":"en","page":"e2024399118","source":"DOI.org (Crossref)","title":"Provisional COVID-19 infrastructure induces large, rapid increases in cycling","volume":"118","author":[{"family":"Kraus","given":"Sebastian"},{"family":"Koch","given":"Nicolas"}],"issued":{"date-parts":[["2021",4,13]]},"citation-key":"krausProvisionalCOVID19Infrastructure2021"}},{"id":2758,"uris":["http://zotero.org/users/6749620/items/L7MCF7LU"],"itemData":{"id":2758,"type":"article-journal","container-title":"Transport Policy","note":"publisher: Elsevier","page":"175–187","source":"Google Scholar","title":"Pandemics as ‘windows of opportunity’: transitioning towards more sustainable and resilient transport systems","title-short":"Pandemics as ‘windows of opportunity’","volume":"116","author":[{"family":"Sunio","given":"Varsolo"},{"family":"Mateo-Babiano","given":"Iderlina"}],"issued":{"date-parts":[["2022"]]},"citation-key":"sunioPandemicsWindowsOpportunity2022"}},{"id":2757,"uris":["http://zotero.org/users/6749620/items/6RGEE5WT"],"itemData":{"id":2757,"type":"article-journal","container-title":"Transportation Research Interdisciplinary Perspectives","note":"publisher: Elsevier","page":"100677","source":"Google Scholar","title":"Cycling in the era of Covid-19: the effects of the pandemic and pop-up cycle lanes on cycling practices","title-short":"Cycling in the era of Covid-19","volume":"15","author":[{"family":"Rérat","given":"Patrick"},{"family":"Haldimann","given":"Lucas"},{"family":"Widmer","given":"Hannah"}],"issued":{"date-parts":[["2022"]]},"citation-key":"reratCyclingEraCovid192022"}},{"id":3038,"uris":["http://zotero.org/users/6749620/items/RPCWUUH2"],"itemData":{"id":3038,"type":"article-journal","container-title":"Sustainability","issue":"12","note":"publisher: MDPI","page":"7293","source":"Google Scholar","title":"Cycling through the COVID-19 pandemic to a more sustainable transport future: evidence from case studies of 14 large bicycle-friendly cities in Europe and North America","title-short":"Cycling through the COVID-19 pandemic to a more sustainable transport future","volume":"14","author":[{"family":"Buehler","given":"Ralph"},{"family":"Pucher","given":"John"}],"issued":{"date-parts":[["2022"]]},"citation-key":"buehlerCyclingCOVID19Pandemic2022"}}],"schema":"https://github.com/citation-style-language/schema/raw/master/csl-citation.json"} </w:instrText>
      </w:r>
      <w:r w:rsidR="00C36E6A" w:rsidRPr="003E4E94">
        <w:rPr>
          <w:rFonts w:ascii="Times New Roman" w:eastAsia="Times New Roman" w:hAnsi="Times New Roman" w:cs="Times New Roman"/>
          <w:sz w:val="24"/>
          <w:szCs w:val="24"/>
        </w:rPr>
        <w:fldChar w:fldCharType="separate"/>
      </w:r>
      <w:r w:rsidR="00706C59" w:rsidRPr="00706C59">
        <w:rPr>
          <w:rFonts w:ascii="Times New Roman" w:hAnsi="Times New Roman" w:cs="Times New Roman"/>
          <w:sz w:val="24"/>
          <w:lang w:val="en-US"/>
        </w:rPr>
        <w:t>(47–50)</w:t>
      </w:r>
      <w:r w:rsidR="00C36E6A" w:rsidRPr="003E4E94">
        <w:rPr>
          <w:rFonts w:ascii="Times New Roman" w:eastAsia="Times New Roman" w:hAnsi="Times New Roman" w:cs="Times New Roman"/>
          <w:sz w:val="24"/>
          <w:szCs w:val="24"/>
        </w:rPr>
        <w:fldChar w:fldCharType="end"/>
      </w:r>
      <w:r w:rsidR="00C36E6A" w:rsidRPr="003E4E94">
        <w:rPr>
          <w:rFonts w:ascii="Times New Roman" w:eastAsia="Times New Roman" w:hAnsi="Times New Roman" w:cs="Times New Roman"/>
          <w:sz w:val="24"/>
          <w:szCs w:val="24"/>
        </w:rPr>
        <w:t xml:space="preserve">. </w:t>
      </w:r>
      <w:r w:rsidR="00C36E6A" w:rsidRPr="003E4E94">
        <w:rPr>
          <w:rFonts w:ascii="Times New Roman" w:eastAsia="Times New Roman" w:hAnsi="Times New Roman" w:cs="Times New Roman"/>
          <w:sz w:val="24"/>
          <w:szCs w:val="24"/>
        </w:rPr>
        <w:lastRenderedPageBreak/>
        <w:t xml:space="preserve">Buehler and </w:t>
      </w:r>
      <w:proofErr w:type="spellStart"/>
      <w:r w:rsidR="00C36E6A" w:rsidRPr="003E4E94">
        <w:rPr>
          <w:rFonts w:ascii="Times New Roman" w:eastAsia="Times New Roman" w:hAnsi="Times New Roman" w:cs="Times New Roman"/>
          <w:sz w:val="24"/>
          <w:szCs w:val="24"/>
        </w:rPr>
        <w:t>Pucher</w:t>
      </w:r>
      <w:r w:rsidR="00FA21F6">
        <w:rPr>
          <w:rFonts w:ascii="Times New Roman" w:eastAsia="Times New Roman" w:hAnsi="Times New Roman" w:cs="Times New Roman"/>
          <w:sz w:val="24"/>
          <w:szCs w:val="24"/>
        </w:rPr>
        <w:t>’s</w:t>
      </w:r>
      <w:proofErr w:type="spellEnd"/>
      <w:r w:rsidR="00C36E6A" w:rsidRPr="003E4E94">
        <w:rPr>
          <w:rFonts w:ascii="Times New Roman" w:eastAsia="Times New Roman" w:hAnsi="Times New Roman" w:cs="Times New Roman"/>
          <w:sz w:val="24"/>
          <w:szCs w:val="24"/>
        </w:rPr>
        <w:t xml:space="preserve"> review of cycling research after COVID-19 (March 2020-January 2023) </w:t>
      </w:r>
      <w:r w:rsidR="00C36E6A" w:rsidRPr="003E4E94">
        <w:rPr>
          <w:rFonts w:ascii="Times New Roman" w:eastAsia="Times New Roman" w:hAnsi="Times New Roman" w:cs="Times New Roman"/>
          <w:sz w:val="24"/>
          <w:szCs w:val="24"/>
        </w:rPr>
        <w:fldChar w:fldCharType="begin"/>
      </w:r>
      <w:r w:rsidR="00706C59">
        <w:rPr>
          <w:rFonts w:ascii="Times New Roman" w:eastAsia="Times New Roman" w:hAnsi="Times New Roman" w:cs="Times New Roman"/>
          <w:sz w:val="24"/>
          <w:szCs w:val="24"/>
        </w:rPr>
        <w:instrText xml:space="preserve"> ADDIN ZOTERO_ITEM CSL_CITATION {"citationID":"2EGr7RqR","properties":{"formattedCitation":"(51)","plainCitation":"(51)","noteIndex":0},"citationItems":[{"id":2756,"uris":["http://zotero.org/users/6749620/items/G7BTWTLT"],"itemData":{"id":2756,"type":"article-journal","container-title":"Transport Reviews","DOI":"10.1080/01441647.2023.2205178","ISSN":"0144-1647, 1464-5327","issue":"2","journalAbbreviation":"Transport Reviews","language":"en","page":"299-344","source":"DOI.org (Crossref)","title":"COVID-19 and cycling: a review of the literature on changes in cycling levels and government policies from 2019 to 2022","title-short":"COVID-19 and cycling","volume":"44","author":[{"family":"Buehler","given":"Ralph"},{"family":"Pucher","given":"John"}],"issued":{"date-parts":[["2024",3,3]]},"citation-key":"buehlerCOVID19CyclingReview2024"}}],"schema":"https://github.com/citation-style-language/schema/raw/master/csl-citation.json"} </w:instrText>
      </w:r>
      <w:r w:rsidR="00C36E6A" w:rsidRPr="003E4E94">
        <w:rPr>
          <w:rFonts w:ascii="Times New Roman" w:eastAsia="Times New Roman" w:hAnsi="Times New Roman" w:cs="Times New Roman"/>
          <w:sz w:val="24"/>
          <w:szCs w:val="24"/>
        </w:rPr>
        <w:fldChar w:fldCharType="separate"/>
      </w:r>
      <w:r w:rsidR="00706C59">
        <w:rPr>
          <w:rFonts w:ascii="Times New Roman" w:eastAsia="Times New Roman" w:hAnsi="Times New Roman" w:cs="Times New Roman"/>
          <w:noProof/>
          <w:sz w:val="24"/>
          <w:szCs w:val="24"/>
        </w:rPr>
        <w:t>(51)</w:t>
      </w:r>
      <w:r w:rsidR="00C36E6A" w:rsidRPr="003E4E94">
        <w:rPr>
          <w:rFonts w:ascii="Times New Roman" w:eastAsia="Times New Roman" w:hAnsi="Times New Roman" w:cs="Times New Roman"/>
          <w:sz w:val="24"/>
          <w:szCs w:val="24"/>
        </w:rPr>
        <w:fldChar w:fldCharType="end"/>
      </w:r>
      <w:r w:rsidR="00C36E6A" w:rsidRPr="003E4E94">
        <w:rPr>
          <w:rFonts w:ascii="Times New Roman" w:eastAsia="Times New Roman" w:hAnsi="Times New Roman" w:cs="Times New Roman"/>
          <w:sz w:val="24"/>
          <w:szCs w:val="24"/>
        </w:rPr>
        <w:t xml:space="preserve"> found that expansions or bikeway network improvements accelerated during the pandemic, with a focus on protected bike lanes, traffic calming, slow streets and car-free streets.</w:t>
      </w:r>
      <w:r w:rsidR="006A4044">
        <w:rPr>
          <w:rFonts w:ascii="Times New Roman" w:eastAsia="Times New Roman" w:hAnsi="Times New Roman" w:cs="Times New Roman"/>
          <w:sz w:val="24"/>
          <w:szCs w:val="24"/>
        </w:rPr>
        <w:t xml:space="preserve"> </w:t>
      </w:r>
      <w:r w:rsidR="00554AB8">
        <w:rPr>
          <w:rFonts w:ascii="Times New Roman" w:eastAsia="Times New Roman" w:hAnsi="Times New Roman" w:cs="Times New Roman"/>
          <w:sz w:val="24"/>
          <w:szCs w:val="24"/>
        </w:rPr>
        <w:t xml:space="preserve">There are emerging challenges in several jurisdictions with increasing cycling infrastructure expansion in these cities. </w:t>
      </w:r>
      <w:commentRangeStart w:id="214"/>
      <w:r w:rsidR="00554AB8">
        <w:rPr>
          <w:rFonts w:ascii="Times New Roman" w:eastAsia="Times New Roman" w:hAnsi="Times New Roman" w:cs="Times New Roman"/>
          <w:sz w:val="24"/>
          <w:szCs w:val="24"/>
        </w:rPr>
        <w:t>In Vancouver, the plan to replace temporary cycling</w:t>
      </w:r>
      <w:r w:rsidR="006A4044">
        <w:rPr>
          <w:rFonts w:ascii="Times New Roman" w:eastAsia="Times New Roman" w:hAnsi="Times New Roman" w:cs="Times New Roman"/>
          <w:sz w:val="24"/>
          <w:szCs w:val="24"/>
        </w:rPr>
        <w:t xml:space="preserve"> </w:t>
      </w:r>
      <w:r w:rsidR="00554AB8">
        <w:rPr>
          <w:rFonts w:ascii="Times New Roman" w:eastAsia="Times New Roman" w:hAnsi="Times New Roman" w:cs="Times New Roman"/>
          <w:sz w:val="24"/>
          <w:szCs w:val="24"/>
        </w:rPr>
        <w:t>lanes in Stanley Park with permanent infrastructure, has been delayed and maybe even cancelled due to budgetary concerns</w:t>
      </w:r>
      <w:r w:rsidR="000B1DBD">
        <w:rPr>
          <w:rFonts w:ascii="Times New Roman" w:eastAsia="Times New Roman" w:hAnsi="Times New Roman" w:cs="Times New Roman"/>
          <w:sz w:val="24"/>
          <w:szCs w:val="24"/>
        </w:rPr>
        <w:t xml:space="preserve"> </w:t>
      </w:r>
      <w:r w:rsidR="000B1DBD">
        <w:rPr>
          <w:rFonts w:ascii="Times New Roman" w:eastAsia="Times New Roman" w:hAnsi="Times New Roman" w:cs="Times New Roman"/>
          <w:sz w:val="24"/>
          <w:szCs w:val="24"/>
        </w:rPr>
        <w:fldChar w:fldCharType="begin"/>
      </w:r>
      <w:r w:rsidR="000B1DBD">
        <w:rPr>
          <w:rFonts w:ascii="Times New Roman" w:eastAsia="Times New Roman" w:hAnsi="Times New Roman" w:cs="Times New Roman"/>
          <w:sz w:val="24"/>
          <w:szCs w:val="24"/>
        </w:rPr>
        <w:instrText xml:space="preserve"> ADDIN ZOTERO_ITEM CSL_CITATION {"citationID":"SnWP6vmk","properties":{"formattedCitation":"(52)","plainCitation":"(52)","noteIndex":0},"citationItems":[{"id":3080,"uris":["http://zotero.org/users/6749620/items/499IY7HU"],"itemData":{"id":3080,"type":"article-newspaper","abstract":"On the always-polarizing issue of bike lanes in Stanley Park, Coun. Mike Klassen made a clear acknowledgement that ABC Vancouver's rhetoric hadn't become reality.","container-title":"CBC News","language":"en-CA","source":"CBC.ca","title":"ABC Vancouver's indefinite delay on Stanley Park bike lane 'solution' shows the challenges of governing","URL":"https://www.cbc.ca/news/canada/british-columbia/abc-bike-lane-stanley-park-2023-budget-1.7043061","author":[{"family":"McElroy","given":"Justin"}],"accessed":{"date-parts":[["2024",11,9]]},"issued":{"date-parts":[["2023",11,29]]},"citation-key":"mcelroyABCVancouversIndefinite2023"}}],"schema":"https://github.com/citation-style-language/schema/raw/master/csl-citation.json"} </w:instrText>
      </w:r>
      <w:r w:rsidR="000B1DBD">
        <w:rPr>
          <w:rFonts w:ascii="Times New Roman" w:eastAsia="Times New Roman" w:hAnsi="Times New Roman" w:cs="Times New Roman"/>
          <w:sz w:val="24"/>
          <w:szCs w:val="24"/>
        </w:rPr>
        <w:fldChar w:fldCharType="separate"/>
      </w:r>
      <w:r w:rsidR="000B1DBD">
        <w:rPr>
          <w:rFonts w:ascii="Times New Roman" w:eastAsia="Times New Roman" w:hAnsi="Times New Roman" w:cs="Times New Roman"/>
          <w:noProof/>
          <w:sz w:val="24"/>
          <w:szCs w:val="24"/>
        </w:rPr>
        <w:t>(52)</w:t>
      </w:r>
      <w:r w:rsidR="000B1DBD">
        <w:rPr>
          <w:rFonts w:ascii="Times New Roman" w:eastAsia="Times New Roman" w:hAnsi="Times New Roman" w:cs="Times New Roman"/>
          <w:sz w:val="24"/>
          <w:szCs w:val="24"/>
        </w:rPr>
        <w:fldChar w:fldCharType="end"/>
      </w:r>
      <w:r w:rsidR="00554AB8">
        <w:rPr>
          <w:rFonts w:ascii="Times New Roman" w:eastAsia="Times New Roman" w:hAnsi="Times New Roman" w:cs="Times New Roman"/>
          <w:sz w:val="24"/>
          <w:szCs w:val="24"/>
        </w:rPr>
        <w:t>.</w:t>
      </w:r>
      <w:r w:rsidR="006A4044">
        <w:rPr>
          <w:rFonts w:ascii="Times New Roman" w:eastAsia="Times New Roman" w:hAnsi="Times New Roman" w:cs="Times New Roman"/>
          <w:sz w:val="24"/>
          <w:szCs w:val="24"/>
        </w:rPr>
        <w:t xml:space="preserve"> </w:t>
      </w:r>
      <w:commentRangeEnd w:id="214"/>
      <w:r w:rsidR="008314B0">
        <w:rPr>
          <w:rStyle w:val="CommentReference"/>
        </w:rPr>
        <w:commentReference w:id="214"/>
      </w:r>
      <w:r w:rsidR="00554AB8">
        <w:rPr>
          <w:rFonts w:ascii="Times New Roman" w:eastAsia="Times New Roman" w:hAnsi="Times New Roman" w:cs="Times New Roman"/>
          <w:sz w:val="24"/>
          <w:szCs w:val="24"/>
        </w:rPr>
        <w:t xml:space="preserve">Currently there is proposed legislation in Ontario, Bill 212, which proposes to remove new permanent infrastructure along three major cycling corridors in </w:t>
      </w:r>
      <w:commentRangeStart w:id="215"/>
      <w:commentRangeStart w:id="216"/>
      <w:r w:rsidR="00554AB8">
        <w:rPr>
          <w:rFonts w:ascii="Times New Roman" w:eastAsia="Times New Roman" w:hAnsi="Times New Roman" w:cs="Times New Roman"/>
          <w:sz w:val="24"/>
          <w:szCs w:val="24"/>
        </w:rPr>
        <w:t>Toronto</w:t>
      </w:r>
      <w:commentRangeEnd w:id="215"/>
      <w:commentRangeEnd w:id="216"/>
      <w:ins w:id="217" w:author="Richard Wen" w:date="2024-11-11T17:49:00Z" w16du:dateUtc="2024-11-11T22:49:00Z">
        <w:r w:rsidR="004C5BF0">
          <w:rPr>
            <w:rFonts w:ascii="Times New Roman" w:eastAsia="Times New Roman" w:hAnsi="Times New Roman" w:cs="Times New Roman"/>
            <w:sz w:val="24"/>
            <w:szCs w:val="24"/>
          </w:rPr>
          <w:t xml:space="preserve"> </w:t>
        </w:r>
      </w:ins>
      <w:r w:rsidR="004C5BF0">
        <w:rPr>
          <w:rFonts w:ascii="Times New Roman" w:eastAsia="Times New Roman" w:hAnsi="Times New Roman" w:cs="Times New Roman"/>
          <w:sz w:val="24"/>
          <w:szCs w:val="24"/>
        </w:rPr>
        <w:fldChar w:fldCharType="begin"/>
      </w:r>
      <w:r w:rsidR="004C5BF0">
        <w:rPr>
          <w:rFonts w:ascii="Times New Roman" w:eastAsia="Times New Roman" w:hAnsi="Times New Roman" w:cs="Times New Roman"/>
          <w:sz w:val="24"/>
          <w:szCs w:val="24"/>
        </w:rPr>
        <w:instrText xml:space="preserve"> ADDIN ZOTERO_ITEM CSL_CITATION {"citationID":"Ic67ccPh","properties":{"formattedCitation":"(53)","plainCitation":"(53)","noteIndex":0},"citationItems":[{"id":3084,"uris":["http://zotero.org/users/6749620/items/Y6TL8CZA"],"itemData":{"id":3084,"type":"article-newspaper","abstract":"In a speech at Toronto's Empire Club on Thursday, Ontario Premier Doug Ford said explicitly what his transport minister implied earlier this week: the province is willing to tear out existing municipal bike lanes on major thoroughfares.","container-title":"CBC News","language":"en-CA","source":"CBC.ca","title":"Doug Ford amps up bike lane rhetoric, questions mount for cities","URL":"https://www.cbc.ca/news/canada/toronto/ford-bike-lanes-removal-toronto-1.7355887","author":[{"literal":"CBC News"}],"accessed":{"date-parts":[["2024",11,11]]},"issued":{"date-parts":[["2024",10,18]]},"citation-key":"cbcnewsDougFordAmps2024"}}],"schema":"https://github.com/citation-style-language/schema/raw/master/csl-citation.json"} </w:instrText>
      </w:r>
      <w:r w:rsidR="004C5BF0">
        <w:rPr>
          <w:rFonts w:ascii="Times New Roman" w:eastAsia="Times New Roman" w:hAnsi="Times New Roman" w:cs="Times New Roman"/>
          <w:sz w:val="24"/>
          <w:szCs w:val="24"/>
        </w:rPr>
        <w:fldChar w:fldCharType="separate"/>
      </w:r>
      <w:r w:rsidR="004C5BF0">
        <w:rPr>
          <w:rFonts w:ascii="Times New Roman" w:eastAsia="Times New Roman" w:hAnsi="Times New Roman" w:cs="Times New Roman"/>
          <w:noProof/>
          <w:sz w:val="24"/>
          <w:szCs w:val="24"/>
        </w:rPr>
        <w:t>(53)</w:t>
      </w:r>
      <w:r w:rsidR="004C5BF0">
        <w:rPr>
          <w:rFonts w:ascii="Times New Roman" w:eastAsia="Times New Roman" w:hAnsi="Times New Roman" w:cs="Times New Roman"/>
          <w:sz w:val="24"/>
          <w:szCs w:val="24"/>
        </w:rPr>
        <w:fldChar w:fldCharType="end"/>
      </w:r>
      <w:r w:rsidR="00B63642">
        <w:rPr>
          <w:rStyle w:val="CommentReference"/>
        </w:rPr>
        <w:commentReference w:id="215"/>
      </w:r>
      <w:r w:rsidR="001F4B54">
        <w:rPr>
          <w:rStyle w:val="CommentReference"/>
        </w:rPr>
        <w:commentReference w:id="216"/>
      </w:r>
      <w:r w:rsidR="00554AB8">
        <w:rPr>
          <w:rFonts w:ascii="Times New Roman" w:eastAsia="Times New Roman" w:hAnsi="Times New Roman" w:cs="Times New Roman"/>
          <w:sz w:val="24"/>
          <w:szCs w:val="24"/>
        </w:rPr>
        <w:t>. The Bill also states that provincial approval would be required for new bike lanes on any Ontario municipal road where a traffic lane was removed; thus overriding municipal governance</w:t>
      </w:r>
      <w:r w:rsidR="000B1DBD">
        <w:rPr>
          <w:rFonts w:ascii="Times New Roman" w:eastAsia="Times New Roman" w:hAnsi="Times New Roman" w:cs="Times New Roman"/>
          <w:sz w:val="24"/>
          <w:szCs w:val="24"/>
        </w:rPr>
        <w:t xml:space="preserve"> </w:t>
      </w:r>
      <w:r w:rsidR="000B1DBD">
        <w:rPr>
          <w:rFonts w:ascii="Times New Roman" w:eastAsia="Times New Roman" w:hAnsi="Times New Roman" w:cs="Times New Roman"/>
          <w:sz w:val="24"/>
          <w:szCs w:val="24"/>
        </w:rPr>
        <w:fldChar w:fldCharType="begin"/>
      </w:r>
      <w:r w:rsidR="004C5BF0">
        <w:rPr>
          <w:rFonts w:ascii="Times New Roman" w:eastAsia="Times New Roman" w:hAnsi="Times New Roman" w:cs="Times New Roman"/>
          <w:sz w:val="24"/>
          <w:szCs w:val="24"/>
        </w:rPr>
        <w:instrText xml:space="preserve"> ADDIN ZOTERO_ITEM CSL_CITATION {"citationID":"8n5J6qaw","properties":{"formattedCitation":"(54, p.212)","plainCitation":"(54, p.212)","noteIndex":0},"citationItems":[{"id":3082,"uris":["http://zotero.org/users/6749620/items/X49S4V9R"],"itemData":{"id":3082,"type":"webpage","abstract":"The framework would enable provincial approval for new bike lanes on municipal roads requiring removal of a traffic lane and for existing ones, where a traffic lane was removed; it also provides for the removal of the bike lanes on Bloor St., Yonge St., and University Ave. in the City of Toronto and to return them to a lane of traffic.","language":"en","title":"Bill 212 - Reducing Gridlock, Saving You Time Act, 2024 - Framework for bike lanes that require removal of a traffic lane. | Environmental Registry of Ontario","URL":"https://ero.ontario.ca/notice/019-9266","author":[{"literal":"Ministry of Transportation"}],"accessed":{"date-parts":[["2024",11,9]]},"issued":{"date-parts":[["2024",10,21]]},"citation-key":"ministryoftransportationBill212Reducing2024"},"locator":"212"}],"schema":"https://github.com/citation-style-language/schema/raw/master/csl-citation.json"} </w:instrText>
      </w:r>
      <w:r w:rsidR="000B1DBD">
        <w:rPr>
          <w:rFonts w:ascii="Times New Roman" w:eastAsia="Times New Roman" w:hAnsi="Times New Roman" w:cs="Times New Roman"/>
          <w:sz w:val="24"/>
          <w:szCs w:val="24"/>
        </w:rPr>
        <w:fldChar w:fldCharType="separate"/>
      </w:r>
      <w:r w:rsidR="004C5BF0">
        <w:rPr>
          <w:rFonts w:ascii="Times New Roman" w:eastAsia="Times New Roman" w:hAnsi="Times New Roman" w:cs="Times New Roman"/>
          <w:noProof/>
          <w:sz w:val="24"/>
          <w:szCs w:val="24"/>
        </w:rPr>
        <w:t>(54, p.212)</w:t>
      </w:r>
      <w:r w:rsidR="000B1DBD">
        <w:rPr>
          <w:rFonts w:ascii="Times New Roman" w:eastAsia="Times New Roman" w:hAnsi="Times New Roman" w:cs="Times New Roman"/>
          <w:sz w:val="24"/>
          <w:szCs w:val="24"/>
        </w:rPr>
        <w:fldChar w:fldCharType="end"/>
      </w:r>
      <w:r w:rsidR="00554AB8">
        <w:rPr>
          <w:rFonts w:ascii="Times New Roman" w:eastAsia="Times New Roman" w:hAnsi="Times New Roman" w:cs="Times New Roman"/>
          <w:sz w:val="24"/>
          <w:szCs w:val="24"/>
        </w:rPr>
        <w:t xml:space="preserve">. These challenges must be overcome </w:t>
      </w:r>
      <w:proofErr w:type="gramStart"/>
      <w:r w:rsidR="00554AB8">
        <w:rPr>
          <w:rFonts w:ascii="Times New Roman" w:eastAsia="Times New Roman" w:hAnsi="Times New Roman" w:cs="Times New Roman"/>
          <w:sz w:val="24"/>
          <w:szCs w:val="24"/>
        </w:rPr>
        <w:t>in order to</w:t>
      </w:r>
      <w:proofErr w:type="gramEnd"/>
      <w:r w:rsidR="00554AB8">
        <w:rPr>
          <w:rFonts w:ascii="Times New Roman" w:eastAsia="Times New Roman" w:hAnsi="Times New Roman" w:cs="Times New Roman"/>
          <w:sz w:val="24"/>
          <w:szCs w:val="24"/>
        </w:rPr>
        <w:t xml:space="preserve"> maintain and develop a functional cycling network and create a culture of sustainable transportation.</w:t>
      </w:r>
    </w:p>
    <w:p w14:paraId="01A9FF16" w14:textId="062AA67C" w:rsidR="00BF7B09" w:rsidRPr="003E4E94" w:rsidRDefault="006F7BF7" w:rsidP="00BF7B09">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Calgary’s infrastructure implementation </w:t>
      </w:r>
      <w:r w:rsidR="00077E1E" w:rsidRPr="003E4E94">
        <w:rPr>
          <w:rFonts w:ascii="Times New Roman" w:eastAsia="Times New Roman" w:hAnsi="Times New Roman" w:cs="Times New Roman"/>
          <w:sz w:val="24"/>
          <w:szCs w:val="24"/>
        </w:rPr>
        <w:t xml:space="preserve">also </w:t>
      </w:r>
      <w:r w:rsidRPr="003E4E94">
        <w:rPr>
          <w:rFonts w:ascii="Times New Roman" w:eastAsia="Times New Roman" w:hAnsi="Times New Roman" w:cs="Times New Roman"/>
          <w:sz w:val="24"/>
          <w:szCs w:val="24"/>
        </w:rPr>
        <w:t>peaked</w:t>
      </w:r>
      <w:r w:rsidR="00C36E6A" w:rsidRPr="003E4E94">
        <w:rPr>
          <w:rFonts w:ascii="Times New Roman" w:eastAsia="Times New Roman" w:hAnsi="Times New Roman" w:cs="Times New Roman"/>
          <w:sz w:val="24"/>
          <w:szCs w:val="24"/>
        </w:rPr>
        <w:t xml:space="preserve"> after the start of pandemic</w:t>
      </w:r>
      <w:r w:rsidRPr="003E4E94">
        <w:rPr>
          <w:rFonts w:ascii="Times New Roman" w:eastAsia="Times New Roman" w:hAnsi="Times New Roman" w:cs="Times New Roman"/>
          <w:sz w:val="24"/>
          <w:szCs w:val="24"/>
        </w:rPr>
        <w:t xml:space="preserve"> in 2021</w:t>
      </w:r>
      <w:r w:rsidR="00027C4B" w:rsidRPr="003E4E94">
        <w:rPr>
          <w:rFonts w:ascii="Times New Roman" w:eastAsia="Times New Roman" w:hAnsi="Times New Roman" w:cs="Times New Roman"/>
          <w:sz w:val="24"/>
          <w:szCs w:val="24"/>
        </w:rPr>
        <w:t xml:space="preserve">, with a </w:t>
      </w:r>
      <w:r w:rsidR="008662FA" w:rsidRPr="003E4E94">
        <w:rPr>
          <w:rFonts w:ascii="Times New Roman" w:eastAsia="Times New Roman" w:hAnsi="Times New Roman" w:cs="Times New Roman"/>
          <w:sz w:val="24"/>
          <w:szCs w:val="24"/>
        </w:rPr>
        <w:t>notable</w:t>
      </w:r>
      <w:r w:rsidR="00027C4B" w:rsidRPr="003E4E94">
        <w:rPr>
          <w:rFonts w:ascii="Times New Roman" w:eastAsia="Times New Roman" w:hAnsi="Times New Roman" w:cs="Times New Roman"/>
          <w:sz w:val="24"/>
          <w:szCs w:val="24"/>
        </w:rPr>
        <w:t xml:space="preserve"> increase in separated infrastructure</w:t>
      </w:r>
      <w:r w:rsidR="001437B0" w:rsidRPr="003E4E94">
        <w:rPr>
          <w:rFonts w:ascii="Times New Roman" w:eastAsia="Times New Roman" w:hAnsi="Times New Roman" w:cs="Times New Roman"/>
          <w:sz w:val="24"/>
          <w:szCs w:val="24"/>
        </w:rPr>
        <w:t xml:space="preserve"> </w:t>
      </w:r>
      <w:r w:rsidR="001437B0" w:rsidRPr="003E4E94">
        <w:rPr>
          <w:rFonts w:ascii="Times New Roman" w:eastAsia="Times New Roman" w:hAnsi="Times New Roman" w:cs="Times New Roman"/>
          <w:sz w:val="24"/>
          <w:szCs w:val="24"/>
        </w:rPr>
        <w:fldChar w:fldCharType="begin"/>
      </w:r>
      <w:r w:rsidR="004C5BF0">
        <w:rPr>
          <w:rFonts w:ascii="Times New Roman" w:eastAsia="Times New Roman" w:hAnsi="Times New Roman" w:cs="Times New Roman"/>
          <w:sz w:val="24"/>
          <w:szCs w:val="24"/>
        </w:rPr>
        <w:instrText xml:space="preserve"> ADDIN ZOTERO_ITEM CSL_CITATION {"citationID":"RkIvubP4","properties":{"formattedCitation":"(55)","plainCitation":"(55)","noteIndex":0},"citationItems":[{"id":3051,"uris":["http://zotero.org/users/6749620/items/CWIAEMRC"],"itemData":{"id":3051,"type":"post-weblog","abstract":"As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sidRPr="003E4E94">
        <w:rPr>
          <w:rFonts w:ascii="Times New Roman" w:eastAsia="Times New Roman" w:hAnsi="Times New Roman" w:cs="Times New Roman"/>
          <w:sz w:val="24"/>
          <w:szCs w:val="24"/>
        </w:rPr>
        <w:fldChar w:fldCharType="separate"/>
      </w:r>
      <w:r w:rsidR="004C5BF0">
        <w:rPr>
          <w:rFonts w:ascii="Times New Roman" w:eastAsia="Times New Roman" w:hAnsi="Times New Roman" w:cs="Times New Roman"/>
          <w:noProof/>
          <w:sz w:val="24"/>
          <w:szCs w:val="24"/>
        </w:rPr>
        <w:t>(55)</w:t>
      </w:r>
      <w:r w:rsidR="001437B0" w:rsidRPr="003E4E94">
        <w:rPr>
          <w:rFonts w:ascii="Times New Roman" w:eastAsia="Times New Roman" w:hAnsi="Times New Roman" w:cs="Times New Roman"/>
          <w:sz w:val="24"/>
          <w:szCs w:val="24"/>
        </w:rPr>
        <w:fldChar w:fldCharType="end"/>
      </w:r>
      <w:r w:rsidR="00027C4B" w:rsidRPr="003E4E94">
        <w:rPr>
          <w:rFonts w:ascii="Times New Roman" w:eastAsia="Times New Roman" w:hAnsi="Times New Roman" w:cs="Times New Roman"/>
          <w:sz w:val="24"/>
          <w:szCs w:val="24"/>
        </w:rPr>
        <w:t>.</w:t>
      </w:r>
      <w:r w:rsidR="001437B0" w:rsidRPr="003E4E94">
        <w:rPr>
          <w:rFonts w:ascii="Times New Roman" w:eastAsia="Times New Roman" w:hAnsi="Times New Roman" w:cs="Times New Roman"/>
          <w:sz w:val="24"/>
          <w:szCs w:val="24"/>
        </w:rPr>
        <w:t xml:space="preserve"> </w:t>
      </w:r>
      <w:r w:rsidR="00027C4B" w:rsidRPr="003E4E94">
        <w:rPr>
          <w:rFonts w:ascii="Times New Roman" w:eastAsia="Times New Roman" w:hAnsi="Times New Roman" w:cs="Times New Roman"/>
          <w:sz w:val="24"/>
          <w:szCs w:val="24"/>
        </w:rPr>
        <w:t>In 2021, two major policy changes occurred in Calgary that may have contributed to</w:t>
      </w:r>
      <w:r w:rsidR="001B1A55" w:rsidRPr="003E4E94">
        <w:rPr>
          <w:rFonts w:ascii="Times New Roman" w:eastAsia="Times New Roman" w:hAnsi="Times New Roman" w:cs="Times New Roman"/>
          <w:sz w:val="24"/>
          <w:szCs w:val="24"/>
        </w:rPr>
        <w:t xml:space="preserve"> the city’s focus on safe active transportation, influenced by heightened awareness during the pandemic</w:t>
      </w:r>
      <w:r w:rsidR="00A34892" w:rsidRPr="003E4E94">
        <w:rPr>
          <w:rFonts w:ascii="Times New Roman" w:eastAsia="Times New Roman" w:hAnsi="Times New Roman" w:cs="Times New Roman"/>
          <w:sz w:val="24"/>
          <w:szCs w:val="24"/>
        </w:rPr>
        <w:t>. T</w:t>
      </w:r>
      <w:r w:rsidR="00027C4B" w:rsidRPr="003E4E94">
        <w:rPr>
          <w:rFonts w:ascii="Times New Roman" w:eastAsia="Times New Roman" w:hAnsi="Times New Roman" w:cs="Times New Roman"/>
          <w:sz w:val="24"/>
          <w:szCs w:val="24"/>
        </w:rPr>
        <w:t xml:space="preserve">he Calgary Transportation Plan was adapted to include </w:t>
      </w:r>
      <w:r w:rsidR="00F02E84" w:rsidRPr="003E4E94">
        <w:rPr>
          <w:rFonts w:ascii="Times New Roman" w:eastAsia="Times New Roman" w:hAnsi="Times New Roman" w:cs="Times New Roman"/>
          <w:sz w:val="24"/>
          <w:szCs w:val="24"/>
        </w:rPr>
        <w:t>n</w:t>
      </w:r>
      <w:r w:rsidR="00027C4B" w:rsidRPr="003E4E94">
        <w:rPr>
          <w:rFonts w:ascii="Times New Roman" w:eastAsia="Times New Roman" w:hAnsi="Times New Roman" w:cs="Times New Roman"/>
          <w:sz w:val="24"/>
          <w:szCs w:val="24"/>
        </w:rPr>
        <w:t>etwork maps and network principles for safe and comfortable walking and wheeling</w:t>
      </w:r>
      <w:r w:rsidR="001437B0" w:rsidRPr="003E4E94">
        <w:rPr>
          <w:rFonts w:ascii="Times New Roman" w:eastAsia="Times New Roman" w:hAnsi="Times New Roman" w:cs="Times New Roman"/>
          <w:sz w:val="24"/>
          <w:szCs w:val="24"/>
        </w:rPr>
        <w:t xml:space="preserve"> </w:t>
      </w:r>
      <w:r w:rsidR="001437B0" w:rsidRPr="003E4E94">
        <w:rPr>
          <w:rFonts w:ascii="Times New Roman" w:eastAsia="Times New Roman" w:hAnsi="Times New Roman" w:cs="Times New Roman"/>
          <w:sz w:val="24"/>
          <w:szCs w:val="24"/>
        </w:rPr>
        <w:fldChar w:fldCharType="begin"/>
      </w:r>
      <w:r w:rsidR="004C5BF0">
        <w:rPr>
          <w:rFonts w:ascii="Times New Roman" w:eastAsia="Times New Roman" w:hAnsi="Times New Roman" w:cs="Times New Roman"/>
          <w:sz w:val="24"/>
          <w:szCs w:val="24"/>
        </w:rPr>
        <w:instrText xml:space="preserve"> ADDIN ZOTERO_ITEM CSL_CITATION {"citationID":"sQxD0zDy","properties":{"formattedCitation":"(55)","plainCitation":"(55)","noteIndex":0},"citationItems":[{"id":3051,"uris":["http://zotero.org/users/6749620/items/CWIAEMRC"],"itemData":{"id":3051,"type":"post-weblog","abstract":"As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sidRPr="003E4E94">
        <w:rPr>
          <w:rFonts w:ascii="Times New Roman" w:eastAsia="Times New Roman" w:hAnsi="Times New Roman" w:cs="Times New Roman"/>
          <w:sz w:val="24"/>
          <w:szCs w:val="24"/>
        </w:rPr>
        <w:fldChar w:fldCharType="separate"/>
      </w:r>
      <w:r w:rsidR="004C5BF0">
        <w:rPr>
          <w:rFonts w:ascii="Times New Roman" w:eastAsia="Times New Roman" w:hAnsi="Times New Roman" w:cs="Times New Roman"/>
          <w:noProof/>
          <w:sz w:val="24"/>
          <w:szCs w:val="24"/>
        </w:rPr>
        <w:t>(55)</w:t>
      </w:r>
      <w:r w:rsidR="001437B0" w:rsidRPr="003E4E94">
        <w:rPr>
          <w:rFonts w:ascii="Times New Roman" w:eastAsia="Times New Roman" w:hAnsi="Times New Roman" w:cs="Times New Roman"/>
          <w:sz w:val="24"/>
          <w:szCs w:val="24"/>
        </w:rPr>
        <w:fldChar w:fldCharType="end"/>
      </w:r>
      <w:r w:rsidR="00027C4B" w:rsidRPr="003E4E94">
        <w:rPr>
          <w:rFonts w:ascii="Times New Roman" w:eastAsia="Times New Roman" w:hAnsi="Times New Roman" w:cs="Times New Roman"/>
          <w:sz w:val="24"/>
          <w:szCs w:val="24"/>
        </w:rPr>
        <w:t>.</w:t>
      </w:r>
      <w:r w:rsidR="00DA77FE">
        <w:rPr>
          <w:rFonts w:ascii="Times New Roman" w:eastAsia="Times New Roman" w:hAnsi="Times New Roman" w:cs="Times New Roman"/>
          <w:sz w:val="24"/>
          <w:szCs w:val="24"/>
        </w:rPr>
        <w:t xml:space="preserve"> </w:t>
      </w:r>
      <w:r w:rsidR="00027C4B" w:rsidRPr="003E4E94">
        <w:rPr>
          <w:rFonts w:ascii="Times New Roman" w:eastAsia="Times New Roman" w:hAnsi="Times New Roman" w:cs="Times New Roman"/>
          <w:sz w:val="24"/>
          <w:szCs w:val="24"/>
        </w:rPr>
        <w:t xml:space="preserve">In addition, the City of Calgary adopted 40 km/h residential speed limits, </w:t>
      </w:r>
      <w:r w:rsidR="00C63D20" w:rsidRPr="003E4E94">
        <w:rPr>
          <w:rFonts w:ascii="Times New Roman" w:eastAsia="Times New Roman" w:hAnsi="Times New Roman" w:cs="Times New Roman"/>
          <w:sz w:val="24"/>
          <w:szCs w:val="24"/>
        </w:rPr>
        <w:t>accompanied by roadway design updates</w:t>
      </w:r>
      <w:r w:rsidR="00027C4B" w:rsidRPr="003E4E94">
        <w:rPr>
          <w:rFonts w:ascii="Times New Roman" w:eastAsia="Times New Roman" w:hAnsi="Times New Roman" w:cs="Times New Roman"/>
          <w:sz w:val="24"/>
          <w:szCs w:val="24"/>
        </w:rPr>
        <w:t xml:space="preserve"> to </w:t>
      </w:r>
      <w:r w:rsidR="00C36E6A" w:rsidRPr="003E4E94">
        <w:rPr>
          <w:rFonts w:ascii="Times New Roman" w:eastAsia="Times New Roman" w:hAnsi="Times New Roman" w:cs="Times New Roman"/>
          <w:sz w:val="24"/>
          <w:szCs w:val="24"/>
        </w:rPr>
        <w:t>achieve safer active transportation</w:t>
      </w:r>
      <w:r w:rsidR="001437B0" w:rsidRPr="003E4E94">
        <w:rPr>
          <w:rFonts w:ascii="Times New Roman" w:eastAsia="Times New Roman" w:hAnsi="Times New Roman" w:cs="Times New Roman"/>
          <w:sz w:val="24"/>
          <w:szCs w:val="24"/>
        </w:rPr>
        <w:t xml:space="preserve"> </w:t>
      </w:r>
      <w:r w:rsidR="001437B0" w:rsidRPr="003E4E94">
        <w:rPr>
          <w:rFonts w:ascii="Times New Roman" w:eastAsia="Times New Roman" w:hAnsi="Times New Roman" w:cs="Times New Roman"/>
          <w:sz w:val="24"/>
          <w:szCs w:val="24"/>
        </w:rPr>
        <w:fldChar w:fldCharType="begin"/>
      </w:r>
      <w:r w:rsidR="004C5BF0">
        <w:rPr>
          <w:rFonts w:ascii="Times New Roman" w:eastAsia="Times New Roman" w:hAnsi="Times New Roman" w:cs="Times New Roman"/>
          <w:sz w:val="24"/>
          <w:szCs w:val="24"/>
        </w:rPr>
        <w:instrText xml:space="preserve"> ADDIN ZOTERO_ITEM CSL_CITATION {"citationID":"9Fk7SQcP","properties":{"formattedCitation":"(55)","plainCitation":"(55)","noteIndex":0},"citationItems":[{"id":3051,"uris":["http://zotero.org/users/6749620/items/CWIAEMRC"],"itemData":{"id":3051,"type":"post-weblog","abstract":"As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sidRPr="003E4E94">
        <w:rPr>
          <w:rFonts w:ascii="Times New Roman" w:eastAsia="Times New Roman" w:hAnsi="Times New Roman" w:cs="Times New Roman"/>
          <w:sz w:val="24"/>
          <w:szCs w:val="24"/>
        </w:rPr>
        <w:fldChar w:fldCharType="separate"/>
      </w:r>
      <w:r w:rsidR="004C5BF0">
        <w:rPr>
          <w:rFonts w:ascii="Times New Roman" w:eastAsia="Times New Roman" w:hAnsi="Times New Roman" w:cs="Times New Roman"/>
          <w:noProof/>
          <w:sz w:val="24"/>
          <w:szCs w:val="24"/>
        </w:rPr>
        <w:t>(55)</w:t>
      </w:r>
      <w:r w:rsidR="001437B0" w:rsidRPr="003E4E94">
        <w:rPr>
          <w:rFonts w:ascii="Times New Roman" w:eastAsia="Times New Roman" w:hAnsi="Times New Roman" w:cs="Times New Roman"/>
          <w:sz w:val="24"/>
          <w:szCs w:val="24"/>
        </w:rPr>
        <w:fldChar w:fldCharType="end"/>
      </w:r>
      <w:r w:rsidR="00027C4B" w:rsidRPr="003E4E94">
        <w:rPr>
          <w:rFonts w:ascii="Times New Roman" w:eastAsia="Times New Roman" w:hAnsi="Times New Roman" w:cs="Times New Roman"/>
          <w:sz w:val="24"/>
          <w:szCs w:val="24"/>
        </w:rPr>
        <w:t xml:space="preserve">. </w:t>
      </w:r>
      <w:r w:rsidR="0092064F" w:rsidRPr="003E4E94">
        <w:rPr>
          <w:rFonts w:ascii="Times New Roman" w:eastAsia="Times New Roman" w:hAnsi="Times New Roman" w:cs="Times New Roman"/>
          <w:sz w:val="24"/>
          <w:szCs w:val="24"/>
        </w:rPr>
        <w:t xml:space="preserve">In </w:t>
      </w:r>
      <w:r w:rsidRPr="003E4E94">
        <w:rPr>
          <w:rFonts w:ascii="Times New Roman" w:eastAsia="Times New Roman" w:hAnsi="Times New Roman" w:cs="Times New Roman"/>
          <w:sz w:val="24"/>
          <w:szCs w:val="24"/>
        </w:rPr>
        <w:t>Vancouver</w:t>
      </w:r>
      <w:r w:rsidR="00C75E71" w:rsidRPr="003E4E94">
        <w:rPr>
          <w:rFonts w:ascii="Times New Roman" w:eastAsia="Times New Roman" w:hAnsi="Times New Roman" w:cs="Times New Roman"/>
          <w:sz w:val="24"/>
          <w:szCs w:val="24"/>
        </w:rPr>
        <w:t xml:space="preserve">, </w:t>
      </w:r>
      <w:r w:rsidR="00B904A4" w:rsidRPr="003E4E94">
        <w:rPr>
          <w:rFonts w:ascii="Times New Roman" w:eastAsia="Times New Roman" w:hAnsi="Times New Roman" w:cs="Times New Roman"/>
          <w:sz w:val="24"/>
          <w:szCs w:val="24"/>
        </w:rPr>
        <w:t>though cycle track installations rose slightly post-pandemic, the most significant increase occurred between 2012 and 2013 following the Transportation 2040 plan, which prioritized walking and cycling as top transportation goals</w:t>
      </w:r>
      <w:r w:rsidR="00AA62C6" w:rsidRPr="003E4E94">
        <w:rPr>
          <w:rFonts w:ascii="Times New Roman" w:eastAsia="Times New Roman" w:hAnsi="Times New Roman" w:cs="Times New Roman"/>
          <w:sz w:val="24"/>
          <w:szCs w:val="24"/>
        </w:rPr>
        <w:t xml:space="preserve"> </w:t>
      </w:r>
      <w:r w:rsidR="00813394" w:rsidRPr="003E4E94">
        <w:rPr>
          <w:rFonts w:ascii="Times New Roman" w:eastAsia="Times New Roman" w:hAnsi="Times New Roman" w:cs="Times New Roman"/>
          <w:sz w:val="24"/>
          <w:szCs w:val="24"/>
        </w:rPr>
        <w:fldChar w:fldCharType="begin"/>
      </w:r>
      <w:r w:rsidR="004C5BF0">
        <w:rPr>
          <w:rFonts w:ascii="Times New Roman" w:eastAsia="Times New Roman" w:hAnsi="Times New Roman" w:cs="Times New Roman"/>
          <w:sz w:val="24"/>
          <w:szCs w:val="24"/>
        </w:rPr>
        <w:instrText xml:space="preserve"> ADDIN ZOTERO_ITEM CSL_CITATION {"citationID":"ChtRghnO","properties":{"formattedCitation":"(56,57)","plainCitation":"(56,57)","noteIndex":0},"citationItems":[{"id":3055,"uris":["http://zotero.org/users/6749620/items/TAI9DJP8"],"itemData":{"id":3055,"type":"report","title":"Transportation 2040","URL":"https://vancouver.ca/files/cov/Transportation_2040_Plan_as_adopted_by_Council.pdf","author":[{"literal":"City of Vancouver"}],"accessed":{"date-parts":[["2024",10,28]]},"issued":{"date-parts":[["2012"]]},"citation-key":"cityofvancouverTransportation20402012"}},{"id":3052,"uris":["http://zotero.org/users/6749620/items/F3EJLWJJ"],"itemData":{"id":3052,"type":"report","title":"Transportation 2040 - 2013 active transportation corridor implementation","URL":"https://council.vancouver.ca/20130612/documents/cfsc2.pdf","author":[{"literal":"City of Vancouver"}],"accessed":{"date-parts":[["2024",10,28]]},"issued":{"date-parts":[["2013",5,30]]},"citation-key":"cityofvancouverTransportation20402013Active2013"}}],"schema":"https://github.com/citation-style-language/schema/raw/master/csl-citation.json"} </w:instrText>
      </w:r>
      <w:r w:rsidR="00813394" w:rsidRPr="003E4E94">
        <w:rPr>
          <w:rFonts w:ascii="Times New Roman" w:eastAsia="Times New Roman" w:hAnsi="Times New Roman" w:cs="Times New Roman"/>
          <w:sz w:val="24"/>
          <w:szCs w:val="24"/>
        </w:rPr>
        <w:fldChar w:fldCharType="separate"/>
      </w:r>
      <w:r w:rsidR="004C5BF0">
        <w:rPr>
          <w:rFonts w:ascii="Times New Roman" w:eastAsia="Times New Roman" w:hAnsi="Times New Roman" w:cs="Times New Roman"/>
          <w:noProof/>
          <w:sz w:val="24"/>
          <w:szCs w:val="24"/>
        </w:rPr>
        <w:t>(56,57)</w:t>
      </w:r>
      <w:r w:rsidR="00813394" w:rsidRPr="003E4E94">
        <w:rPr>
          <w:rFonts w:ascii="Times New Roman" w:eastAsia="Times New Roman" w:hAnsi="Times New Roman" w:cs="Times New Roman"/>
          <w:sz w:val="24"/>
          <w:szCs w:val="24"/>
        </w:rPr>
        <w:fldChar w:fldCharType="end"/>
      </w:r>
      <w:r w:rsidR="00C75E71" w:rsidRPr="003E4E94">
        <w:rPr>
          <w:rFonts w:ascii="Times New Roman" w:eastAsia="Times New Roman" w:hAnsi="Times New Roman" w:cs="Times New Roman"/>
          <w:sz w:val="24"/>
          <w:szCs w:val="24"/>
        </w:rPr>
        <w:t>.</w:t>
      </w:r>
      <w:r w:rsidR="00BF7B09" w:rsidRPr="00BF7B09">
        <w:rPr>
          <w:rFonts w:ascii="Times New Roman" w:eastAsia="Times New Roman" w:hAnsi="Times New Roman" w:cs="Times New Roman"/>
          <w:sz w:val="24"/>
          <w:szCs w:val="24"/>
        </w:rPr>
        <w:t xml:space="preserve"> </w:t>
      </w:r>
    </w:p>
    <w:p w14:paraId="64C41C60" w14:textId="71AB93C7" w:rsidR="00C36E6A" w:rsidRDefault="00C36E6A" w:rsidP="00A34892">
      <w:pPr>
        <w:spacing w:after="0" w:line="480" w:lineRule="auto"/>
        <w:ind w:firstLine="720"/>
        <w:rPr>
          <w:rFonts w:ascii="Times New Roman" w:eastAsia="Times New Roman" w:hAnsi="Times New Roman" w:cs="Times New Roman"/>
          <w:sz w:val="24"/>
          <w:szCs w:val="24"/>
        </w:rPr>
      </w:pPr>
    </w:p>
    <w:p w14:paraId="2142F1D6" w14:textId="1427938A" w:rsidR="00BF7B09" w:rsidRPr="003E4E94" w:rsidRDefault="008B7735" w:rsidP="00BF7B09">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lastRenderedPageBreak/>
        <w:t>Cities have unique approaches to cycling infrastructure based on their specific characteristics and needs.</w:t>
      </w:r>
      <w:r w:rsidRPr="003E4E94">
        <w:rPr>
          <w:rFonts w:ascii="Times New Roman" w:hAnsi="Times New Roman" w:cs="Times New Roman"/>
          <w:sz w:val="24"/>
          <w:szCs w:val="24"/>
        </w:rPr>
        <w:t xml:space="preserve"> F</w:t>
      </w:r>
      <w:r w:rsidRPr="003E4E94">
        <w:rPr>
          <w:rFonts w:ascii="Times New Roman" w:eastAsia="Times New Roman" w:hAnsi="Times New Roman" w:cs="Times New Roman"/>
          <w:sz w:val="24"/>
          <w:szCs w:val="24"/>
        </w:rPr>
        <w:t>or instance,</w:t>
      </w:r>
      <w:r w:rsidR="005D3CF8">
        <w:rPr>
          <w:rFonts w:ascii="Times New Roman" w:eastAsia="Times New Roman" w:hAnsi="Times New Roman" w:cs="Times New Roman"/>
          <w:sz w:val="24"/>
          <w:szCs w:val="24"/>
        </w:rPr>
        <w:t xml:space="preserve"> </w:t>
      </w:r>
      <w:r w:rsidR="00AB78AF" w:rsidRPr="003E4E94">
        <w:rPr>
          <w:rStyle w:val="cf01"/>
          <w:rFonts w:ascii="Times New Roman" w:hAnsi="Times New Roman" w:cs="Times New Roman"/>
          <w:sz w:val="24"/>
          <w:szCs w:val="24"/>
        </w:rPr>
        <w:t xml:space="preserve">we found that </w:t>
      </w:r>
      <w:r w:rsidR="00AC3038">
        <w:rPr>
          <w:rStyle w:val="cf01"/>
          <w:rFonts w:ascii="Times New Roman" w:hAnsi="Times New Roman" w:cs="Times New Roman"/>
          <w:sz w:val="24"/>
          <w:szCs w:val="24"/>
        </w:rPr>
        <w:t xml:space="preserve">historically </w:t>
      </w:r>
      <w:r w:rsidRPr="003E4E94">
        <w:rPr>
          <w:rStyle w:val="cf01"/>
          <w:rFonts w:ascii="Times New Roman" w:hAnsi="Times New Roman" w:cs="Times New Roman"/>
          <w:sz w:val="24"/>
          <w:szCs w:val="24"/>
        </w:rPr>
        <w:t xml:space="preserve">Vancouver </w:t>
      </w:r>
      <w:r w:rsidR="00AC3038">
        <w:rPr>
          <w:rStyle w:val="cf01"/>
          <w:rFonts w:ascii="Times New Roman" w:hAnsi="Times New Roman" w:cs="Times New Roman"/>
          <w:sz w:val="24"/>
          <w:szCs w:val="24"/>
        </w:rPr>
        <w:t xml:space="preserve">has </w:t>
      </w:r>
      <w:r w:rsidRPr="003E4E94">
        <w:rPr>
          <w:rStyle w:val="cf01"/>
          <w:rFonts w:ascii="Times New Roman" w:hAnsi="Times New Roman" w:cs="Times New Roman"/>
          <w:sz w:val="24"/>
          <w:szCs w:val="24"/>
        </w:rPr>
        <w:t xml:space="preserve">predominantly </w:t>
      </w:r>
      <w:r w:rsidR="00AC3038">
        <w:rPr>
          <w:rStyle w:val="cf01"/>
          <w:rFonts w:ascii="Times New Roman" w:hAnsi="Times New Roman" w:cs="Times New Roman"/>
          <w:sz w:val="24"/>
          <w:szCs w:val="24"/>
        </w:rPr>
        <w:t>located</w:t>
      </w:r>
      <w:r w:rsidRPr="003E4E94">
        <w:rPr>
          <w:rStyle w:val="cf01"/>
          <w:rFonts w:ascii="Times New Roman" w:hAnsi="Times New Roman" w:cs="Times New Roman"/>
          <w:sz w:val="24"/>
          <w:szCs w:val="24"/>
        </w:rPr>
        <w:t xml:space="preserve"> cycling infrastructure on local roads, primarily on local street bikeways. In contrast, Calgary’s infrastructure is more evenly distributed across arterial, collector, and local roads. Toronto, however, focu</w:t>
      </w:r>
      <w:r w:rsidR="00CB695C" w:rsidRPr="003E4E94">
        <w:rPr>
          <w:rStyle w:val="cf01"/>
          <w:rFonts w:ascii="Times New Roman" w:hAnsi="Times New Roman" w:cs="Times New Roman"/>
          <w:sz w:val="24"/>
          <w:szCs w:val="24"/>
        </w:rPr>
        <w:t>s</w:t>
      </w:r>
      <w:r w:rsidRPr="003E4E94">
        <w:rPr>
          <w:rStyle w:val="cf01"/>
          <w:rFonts w:ascii="Times New Roman" w:hAnsi="Times New Roman" w:cs="Times New Roman"/>
          <w:sz w:val="24"/>
          <w:szCs w:val="24"/>
        </w:rPr>
        <w:t>es</w:t>
      </w:r>
      <w:r w:rsidR="00CB695C" w:rsidRPr="003E4E94">
        <w:rPr>
          <w:rStyle w:val="cf01"/>
          <w:rFonts w:ascii="Times New Roman" w:hAnsi="Times New Roman" w:cs="Times New Roman"/>
          <w:sz w:val="24"/>
          <w:szCs w:val="24"/>
        </w:rPr>
        <w:t xml:space="preserve"> most of its cycling infrastructure on arterial roadways.</w:t>
      </w:r>
      <w:r w:rsidR="00CB695C" w:rsidRPr="003E4E94">
        <w:rPr>
          <w:rFonts w:ascii="Times New Roman" w:hAnsi="Times New Roman" w:cs="Times New Roman"/>
          <w:sz w:val="24"/>
          <w:szCs w:val="24"/>
        </w:rPr>
        <w:t xml:space="preserve"> </w:t>
      </w:r>
      <w:r w:rsidR="00CB695C" w:rsidRPr="003E4E94">
        <w:rPr>
          <w:rStyle w:val="cf01"/>
          <w:rFonts w:ascii="Times New Roman" w:hAnsi="Times New Roman" w:cs="Times New Roman"/>
          <w:sz w:val="24"/>
          <w:szCs w:val="24"/>
        </w:rPr>
        <w:t>The variation in infrastructure location observe</w:t>
      </w:r>
      <w:r w:rsidR="00DA34EC" w:rsidRPr="003E4E94">
        <w:rPr>
          <w:rStyle w:val="cf01"/>
          <w:rFonts w:ascii="Times New Roman" w:hAnsi="Times New Roman" w:cs="Times New Roman"/>
          <w:sz w:val="24"/>
          <w:szCs w:val="24"/>
        </w:rPr>
        <w:t>d across cities</w:t>
      </w:r>
      <w:r w:rsidR="00CB695C" w:rsidRPr="003E4E94">
        <w:rPr>
          <w:rStyle w:val="cf01"/>
          <w:rFonts w:ascii="Times New Roman" w:hAnsi="Times New Roman" w:cs="Times New Roman"/>
          <w:sz w:val="24"/>
          <w:szCs w:val="24"/>
        </w:rPr>
        <w:t xml:space="preserve"> underscores the importance </w:t>
      </w:r>
      <w:r w:rsidR="00DA34EC" w:rsidRPr="003E4E94">
        <w:rPr>
          <w:rStyle w:val="cf01"/>
          <w:rFonts w:ascii="Times New Roman" w:hAnsi="Times New Roman" w:cs="Times New Roman"/>
          <w:sz w:val="24"/>
          <w:szCs w:val="24"/>
        </w:rPr>
        <w:t>for city planners to have clear goals</w:t>
      </w:r>
      <w:r w:rsidR="0079002E">
        <w:rPr>
          <w:rStyle w:val="cf01"/>
          <w:rFonts w:ascii="Times New Roman" w:hAnsi="Times New Roman" w:cs="Times New Roman"/>
          <w:sz w:val="24"/>
          <w:szCs w:val="24"/>
        </w:rPr>
        <w:t xml:space="preserve"> related to connectivity</w:t>
      </w:r>
      <w:r w:rsidR="00BF7B09">
        <w:rPr>
          <w:rStyle w:val="cf01"/>
          <w:rFonts w:ascii="Times New Roman" w:hAnsi="Times New Roman" w:cs="Times New Roman"/>
          <w:sz w:val="24"/>
          <w:szCs w:val="24"/>
        </w:rPr>
        <w:t xml:space="preserve"> and to consider the importance of connecting people to the places they work play, visit etc</w:t>
      </w:r>
      <w:r w:rsidR="00DA34EC" w:rsidRPr="003E4E94">
        <w:rPr>
          <w:rStyle w:val="cf01"/>
          <w:rFonts w:ascii="Times New Roman" w:hAnsi="Times New Roman" w:cs="Times New Roman"/>
          <w:sz w:val="24"/>
          <w:szCs w:val="24"/>
        </w:rPr>
        <w:t xml:space="preserve">. This will guide the consideration </w:t>
      </w:r>
      <w:r w:rsidR="00CB695C" w:rsidRPr="003E4E94">
        <w:rPr>
          <w:rStyle w:val="cf01"/>
          <w:rFonts w:ascii="Times New Roman" w:hAnsi="Times New Roman" w:cs="Times New Roman"/>
          <w:sz w:val="24"/>
          <w:szCs w:val="24"/>
        </w:rPr>
        <w:t>of the mix of arterial versus local roadways with infrastructure</w:t>
      </w:r>
      <w:r w:rsidR="00407842" w:rsidRPr="003E4E94">
        <w:rPr>
          <w:rStyle w:val="cf01"/>
          <w:rFonts w:ascii="Times New Roman" w:hAnsi="Times New Roman" w:cs="Times New Roman"/>
          <w:sz w:val="24"/>
          <w:szCs w:val="24"/>
        </w:rPr>
        <w:t xml:space="preserve"> when making the </w:t>
      </w:r>
      <w:r w:rsidR="00ED02F5" w:rsidRPr="003E4E94">
        <w:rPr>
          <w:rStyle w:val="cf01"/>
          <w:rFonts w:ascii="Times New Roman" w:hAnsi="Times New Roman" w:cs="Times New Roman"/>
          <w:sz w:val="24"/>
          <w:szCs w:val="24"/>
        </w:rPr>
        <w:t>trade-off</w:t>
      </w:r>
      <w:r w:rsidR="00407842" w:rsidRPr="003E4E94">
        <w:rPr>
          <w:rStyle w:val="cf01"/>
          <w:rFonts w:ascii="Times New Roman" w:hAnsi="Times New Roman" w:cs="Times New Roman"/>
          <w:sz w:val="24"/>
          <w:szCs w:val="24"/>
        </w:rPr>
        <w:t xml:space="preserve"> between </w:t>
      </w:r>
      <w:r w:rsidR="00407842" w:rsidRPr="003E4E94">
        <w:rPr>
          <w:rFonts w:ascii="Times New Roman" w:hAnsi="Times New Roman" w:cs="Times New Roman"/>
          <w:sz w:val="24"/>
          <w:szCs w:val="24"/>
        </w:rPr>
        <w:t>equity and efficiency in cycling infrastructure</w:t>
      </w:r>
      <w:r w:rsidR="00ED02F5">
        <w:rPr>
          <w:rFonts w:ascii="Times New Roman" w:hAnsi="Times New Roman" w:cs="Times New Roman"/>
          <w:sz w:val="24"/>
          <w:szCs w:val="24"/>
        </w:rPr>
        <w:t xml:space="preserve"> </w:t>
      </w:r>
      <w:r w:rsidR="006D2BA5" w:rsidRPr="003E4E94">
        <w:rPr>
          <w:rFonts w:ascii="Times New Roman" w:hAnsi="Times New Roman" w:cs="Times New Roman"/>
          <w:sz w:val="24"/>
          <w:szCs w:val="24"/>
        </w:rPr>
        <w:fldChar w:fldCharType="begin"/>
      </w:r>
      <w:r w:rsidR="004C5BF0">
        <w:rPr>
          <w:rFonts w:ascii="Times New Roman" w:hAnsi="Times New Roman" w:cs="Times New Roman"/>
          <w:sz w:val="24"/>
          <w:szCs w:val="24"/>
        </w:rPr>
        <w:instrText xml:space="preserve"> ADDIN ZOTERO_ITEM CSL_CITATION {"citationID":"WKSOvRPc","properties":{"formattedCitation":"(58)","plainCitation":"(58)","noteIndex":0},"citationItems":[{"id":3072,"uris":["http://zotero.org/users/6749620/items/UBBBVKNB"],"itemData":{"id":3072,"type":"article-journal","abstract":"Cycling is affordable, healthy, and sustainable, but access to destinations on low-stress safe cycling routes in most cities is both limited and unevenly distributed. Many cities are expanding cycling networks to improve safety, increase cycling mode share, and increase diversity in access to cycling, however resources remain limited which requires prioritization of infrastructure. When proposed infrastructure locations are optimized to provide the highest average access to opportunities using a utilitarian definition of accessibility, marginalized groups and locations may be further left behind. This occurs since the greatest gains to network connectivity, using a utility definition, come from expansions inside or directly adjacent to the densest network areas. We compare utilitarian and equity-driven planning strategies for cycling network expansion and explore tradeoffs in spatial coverage, equity, and efficiency, using Toronto, Canada as a case study. We find that optimizing accessibility in several small regions instead of city-wide leads to an infrastructure plan that is more spatially dispersed. Further, we show that an optimization model targeting low-access areas produces an infrastructure plan with more regions meeting a minimum threshold of accessibility but with lower average accessibility gains, indicating the presence of an equity-efficiency tradeoff. We also find that infrastructure projects that maximize a region's accessibility to jobs are often located outside that region, challenging political perceptions of \"local\" infrastructure and benefits. These results inform planning, advocacy, design, and policy, and shed light on spatial and socio-demographic equity tradeoffs in deciding where to add cycling infrastructure.","container-title":"Journal of Transport Geography","DOI":"10.1016/j.jtrangeo.2024.104010","ISSN":"0966-6923","journalAbbreviation":"Journal of Transport Geography","page":"104010","source":"ScienceDirect","title":"Exploring the geographical equity-efficiency tradeoff in cycling infrastructure planning","volume":"121","author":[{"family":"Bonsma-Fisher","given":"Madeleine"},{"family":"Lin","given":"Bo"},{"family":"Chan","given":"Timothy C. Y."},{"family":"Saxe","given":"Shoshanna"}],"issued":{"date-parts":[["2024",12,1]]},"citation-key":"bonsma-fisherExploringGeographicalEquityefficiency2024"}}],"schema":"https://github.com/citation-style-language/schema/raw/master/csl-citation.json"} </w:instrText>
      </w:r>
      <w:r w:rsidR="006D2BA5" w:rsidRPr="003E4E94">
        <w:rPr>
          <w:rFonts w:ascii="Times New Roman" w:hAnsi="Times New Roman" w:cs="Times New Roman"/>
          <w:sz w:val="24"/>
          <w:szCs w:val="24"/>
        </w:rPr>
        <w:fldChar w:fldCharType="separate"/>
      </w:r>
      <w:r w:rsidR="004C5BF0">
        <w:rPr>
          <w:rFonts w:ascii="Times New Roman" w:hAnsi="Times New Roman" w:cs="Times New Roman"/>
          <w:noProof/>
          <w:sz w:val="24"/>
          <w:szCs w:val="24"/>
        </w:rPr>
        <w:t>(58)</w:t>
      </w:r>
      <w:r w:rsidR="006D2BA5" w:rsidRPr="003E4E94">
        <w:rPr>
          <w:rFonts w:ascii="Times New Roman" w:hAnsi="Times New Roman" w:cs="Times New Roman"/>
          <w:sz w:val="24"/>
          <w:szCs w:val="24"/>
        </w:rPr>
        <w:fldChar w:fldCharType="end"/>
      </w:r>
      <w:r w:rsidR="00CB695C" w:rsidRPr="003E4E94">
        <w:rPr>
          <w:rStyle w:val="cf01"/>
          <w:rFonts w:ascii="Times New Roman" w:hAnsi="Times New Roman" w:cs="Times New Roman"/>
          <w:sz w:val="24"/>
          <w:szCs w:val="24"/>
        </w:rPr>
        <w:t>.</w:t>
      </w:r>
      <w:r w:rsidR="00BF7B09">
        <w:rPr>
          <w:rStyle w:val="cf01"/>
          <w:rFonts w:ascii="Times New Roman" w:hAnsi="Times New Roman" w:cs="Times New Roman"/>
          <w:sz w:val="24"/>
          <w:szCs w:val="24"/>
        </w:rPr>
        <w:t xml:space="preserve"> </w:t>
      </w:r>
      <w:r w:rsidR="00BF7B09" w:rsidRPr="003E4E94">
        <w:rPr>
          <w:rFonts w:ascii="Times New Roman" w:eastAsia="Times New Roman" w:hAnsi="Times New Roman" w:cs="Times New Roman"/>
          <w:sz w:val="24"/>
          <w:szCs w:val="24"/>
        </w:rPr>
        <w:t xml:space="preserve">The Toronto City Council recently adopted the Cycling Network 2025-27 Plan which emphasizes that arterial streets, </w:t>
      </w:r>
      <w:r w:rsidR="00BF7B09">
        <w:rPr>
          <w:rFonts w:ascii="Times New Roman" w:eastAsia="Times New Roman" w:hAnsi="Times New Roman" w:cs="Times New Roman"/>
          <w:sz w:val="24"/>
          <w:szCs w:val="24"/>
        </w:rPr>
        <w:t xml:space="preserve">those that </w:t>
      </w:r>
      <w:r w:rsidR="00BF7B09" w:rsidRPr="003E4E94">
        <w:rPr>
          <w:rFonts w:ascii="Times New Roman" w:eastAsia="Times New Roman" w:hAnsi="Times New Roman" w:cs="Times New Roman"/>
          <w:sz w:val="24"/>
          <w:szCs w:val="24"/>
        </w:rPr>
        <w:t xml:space="preserve">connect numerous destinations and transit options, bring greater value to the cycling network compared </w:t>
      </w:r>
      <w:r w:rsidR="00BF7B09">
        <w:rPr>
          <w:rFonts w:ascii="Times New Roman" w:eastAsia="Times New Roman" w:hAnsi="Times New Roman" w:cs="Times New Roman"/>
          <w:sz w:val="24"/>
          <w:szCs w:val="24"/>
        </w:rPr>
        <w:t>with</w:t>
      </w:r>
      <w:r w:rsidR="00BF7B09" w:rsidRPr="003E4E94">
        <w:rPr>
          <w:rFonts w:ascii="Times New Roman" w:eastAsia="Times New Roman" w:hAnsi="Times New Roman" w:cs="Times New Roman"/>
          <w:sz w:val="24"/>
          <w:szCs w:val="24"/>
        </w:rPr>
        <w:t xml:space="preserve"> routes that primarily serve local neighbourhoods </w:t>
      </w:r>
      <w:r w:rsidR="00BF7B09" w:rsidRPr="003E4E94">
        <w:rPr>
          <w:rFonts w:ascii="Times New Roman" w:eastAsia="Times New Roman" w:hAnsi="Times New Roman" w:cs="Times New Roman"/>
          <w:sz w:val="24"/>
          <w:szCs w:val="24"/>
        </w:rPr>
        <w:fldChar w:fldCharType="begin"/>
      </w:r>
      <w:r w:rsidR="004C5BF0">
        <w:rPr>
          <w:rFonts w:ascii="Times New Roman" w:eastAsia="Times New Roman" w:hAnsi="Times New Roman" w:cs="Times New Roman"/>
          <w:sz w:val="24"/>
          <w:szCs w:val="24"/>
        </w:rPr>
        <w:instrText xml:space="preserve"> ADDIN ZOTERO_ITEM CSL_CITATION {"citationID":"3JDXrFKh","properties":{"formattedCitation":"(58\\uc0\\u8211{}60)","plainCitation":"(58–60)","noteIndex":0},"citationItems":[{"id":2947,"uris":["http://zotero.org/users/6749620/items/6U5CYHSS"],"itemData":{"id":2947,"type":"webpage","abstract":"The Cycling Network 2025-2027 Implementation Program was adopted by Toronto City Council on June 26, 2024. Learn more about the analyses and recommended bikeway projects under the tabs below, and about the public input.    The City is working to make travel by bike safer and more inviting, which helps ease congestion, creates a cleaner […]","container-title":"City of Toronto","language":"en-CA","license":"Copyright: City of Toronto","note":"archive_location: Toronto, Ontario, Canada\npublisher: City of Toronto\nScroll: yes","title":"Cycling Network Plan","URL":"https://www.toronto.ca/services-payments/streets-parking-transportation/cycling-in-toronto/cycling-pedestrian-projects/cycling-network-plan/","author":[{"literal":"City of Toronto"}],"accessed":{"date-parts":[["2024",7,29]]},"issued":{"date-parts":[["2024"]]},"citation-key":"cityoftorontoCyclingNetworkPlan2024"}},{"id":3072,"uris":["http://zotero.org/users/6749620/items/UBBBVKNB"],"itemData":{"id":3072,"type":"article-journal","abstract":"Cycling is affordable, healthy, and sustainable, but access to destinations on low-stress safe cycling routes in most cities is both limited and unevenly distributed. Many cities are expanding cycling networks to improve safety, increase cycling mode share, and increase diversity in access to cycling, however resources remain limited which requires prioritization of infrastructure. When proposed infrastructure locations are optimized to provide the highest average access to opportunities using a utilitarian definition of accessibility, marginalized groups and locations may be further left behind. This occurs since the greatest gains to network connectivity, using a utility definition, come from expansions inside or directly adjacent to the densest network areas. We compare utilitarian and equity-driven planning strategies for cycling network expansion and explore tradeoffs in spatial coverage, equity, and efficiency, using Toronto, Canada as a case study. We find that optimizing accessibility in several small regions instead of city-wide leads to an infrastructure plan that is more spatially dispersed. Further, we show that an optimization model targeting low-access areas produces an infrastructure plan with more regions meeting a minimum threshold of accessibility but with lower average accessibility gains, indicating the presence of an equity-efficiency tradeoff. We also find that infrastructure projects that maximize a region's accessibility to jobs are often located outside that region, challenging political perceptions of \"local\" infrastructure and benefits. These results inform planning, advocacy, design, and policy, and shed light on spatial and socio-demographic equity tradeoffs in deciding where to add cycling infrastructure.","container-title":"Journal of Transport Geography","DOI":"10.1016/j.jtrangeo.2024.104010","ISSN":"0966-6923","journalAbbreviation":"Journal of Transport Geography","page":"104010","source":"ScienceDirect","title":"Exploring the geographical equity-efficiency tradeoff in cycling infrastructure planning","volume":"121","author":[{"family":"Bonsma-Fisher","given":"Madeleine"},{"family":"Lin","given":"Bo"},{"family":"Chan","given":"Timothy C. Y."},{"family":"Saxe","given":"Shoshanna"}],"issued":{"date-parts":[["2024",12,1]]},"citation-key":"bonsma-fisherExploringGeographicalEquityefficiency2024"}},{"id":3069,"uris":["http://zotero.org/users/6749620/items/V8XC9EEV"],"itemData":{"id":3069,"type":"article-journal","abstract":"When streets with high traffic stress—on which the mainstream population is unwilling to ride a bike—are removed, the remaining network of streets and paths can be fragmented and poorly connected. This paper describes the development of methods to visualize and to analyze the lack of connectivity in a low-stress bicycling network. A proposed measure to evaluate bicycling networks is the fraction of origin–destination pairs, which are connected without the use of high stress, without excessive detour, and with the origin–destination pairs weighted by travel demand. A new method is proposed to classify segments and crossings into four levels of traffic stress (LTS) on the basis of Roger Geller’s classification of the cyclist population and Dutch design standards, which are known to attract the mainstream population. As a case study, every street in San Jose, California, was classified by LTS value. Maps that showed only lower stress links revealed a city divided into islands within which low-stress bicycling was possible, but these islands were separated from one another by barriers that could be crossed only with the use of high-stress links. The fraction was 4.7% of home-to-work trips up to 6 mi long that were connected at a low LTS value. The figure would almost triple if a modest slate of improvements were implemented to connect low-stress streets and paths with each other.","container-title":"Transportation Research Record","DOI":"10.3141/2587-06","ISSN":"0361-1981, 2169-4052","issue":"1","journalAbbreviation":"Transportation Research Record","language":"en","page":"41-49","source":"DOI.org (Crossref)","title":"Network Connectivity for Low-Stress Bicycling","volume":"2587","author":[{"family":"Furth","given":"Peter G."},{"family":"Mekuria","given":"Maaza C."},{"family":"Nixon","given":"Hilary"}],"issued":{"date-parts":[["2016",1]]},"citation-key":"furthNetworkConnectivityLowStress2016"}}],"schema":"https://github.com/citation-style-language/schema/raw/master/csl-citation.json"} </w:instrText>
      </w:r>
      <w:r w:rsidR="00BF7B09" w:rsidRPr="003E4E94">
        <w:rPr>
          <w:rFonts w:ascii="Times New Roman" w:eastAsia="Times New Roman" w:hAnsi="Times New Roman" w:cs="Times New Roman"/>
          <w:sz w:val="24"/>
          <w:szCs w:val="24"/>
        </w:rPr>
        <w:fldChar w:fldCharType="separate"/>
      </w:r>
      <w:r w:rsidR="004C5BF0" w:rsidRPr="004C5BF0">
        <w:rPr>
          <w:rFonts w:ascii="Times New Roman" w:hAnsi="Times New Roman" w:cs="Times New Roman"/>
          <w:sz w:val="24"/>
          <w:lang w:val="en-US"/>
        </w:rPr>
        <w:t>(58–60)</w:t>
      </w:r>
      <w:r w:rsidR="00BF7B09" w:rsidRPr="003E4E94">
        <w:rPr>
          <w:rFonts w:ascii="Times New Roman" w:eastAsia="Times New Roman" w:hAnsi="Times New Roman" w:cs="Times New Roman"/>
          <w:sz w:val="24"/>
          <w:szCs w:val="24"/>
        </w:rPr>
        <w:fldChar w:fldCharType="end"/>
      </w:r>
      <w:r w:rsidR="00BF7B09" w:rsidRPr="003E4E94">
        <w:rPr>
          <w:rFonts w:ascii="Times New Roman" w:eastAsia="Times New Roman" w:hAnsi="Times New Roman" w:cs="Times New Roman"/>
          <w:sz w:val="24"/>
          <w:szCs w:val="24"/>
        </w:rPr>
        <w:t xml:space="preserve">. </w:t>
      </w:r>
      <w:commentRangeStart w:id="218"/>
      <w:r w:rsidR="00BF7B09" w:rsidRPr="003E4E94">
        <w:rPr>
          <w:rFonts w:ascii="Times New Roman" w:eastAsia="Times New Roman" w:hAnsi="Times New Roman" w:cs="Times New Roman"/>
          <w:sz w:val="24"/>
          <w:szCs w:val="24"/>
        </w:rPr>
        <w:t xml:space="preserve">Removing arterial roadways from the network can result in a fragmented and poorly connected system </w:t>
      </w:r>
      <w:r w:rsidR="00BF7B09" w:rsidRPr="003E4E94">
        <w:rPr>
          <w:rFonts w:ascii="Times New Roman" w:eastAsia="Times New Roman" w:hAnsi="Times New Roman" w:cs="Times New Roman"/>
          <w:sz w:val="24"/>
          <w:szCs w:val="24"/>
        </w:rPr>
        <w:fldChar w:fldCharType="begin"/>
      </w:r>
      <w:r w:rsidR="004C5BF0">
        <w:rPr>
          <w:rFonts w:ascii="Times New Roman" w:eastAsia="Times New Roman" w:hAnsi="Times New Roman" w:cs="Times New Roman"/>
          <w:sz w:val="24"/>
          <w:szCs w:val="24"/>
        </w:rPr>
        <w:instrText xml:space="preserve"> ADDIN ZOTERO_ITEM CSL_CITATION {"citationID":"EeA1Qnvp","properties":{"formattedCitation":"(60,61)","plainCitation":"(60,61)","noteIndex":0},"citationItems":[{"id":3069,"uris":["http://zotero.org/users/6749620/items/V8XC9EEV"],"itemData":{"id":3069,"type":"article-journal","abstract":"When streets with high traffic stress—on which the mainstream population is unwilling to ride a bike—are removed, the remaining network of streets and paths can be fragmented and poorly connected. This paper describes the development of methods to visualize and to analyze the lack of connectivity in a low-stress bicycling network. A proposed measure to evaluate bicycling networks is the fraction of origin–destination pairs, which are connected without the use of high stress, without excessive detour, and with the origin–destination pairs weighted by travel demand. A new method is proposed to classify segments and crossings into four levels of traffic stress (LTS) on the basis of Roger Geller’s classification of the cyclist population and Dutch design standards, which are known to attract the mainstream population. As a case study, every street in San Jose, California, was classified by LTS value. Maps that showed only lower stress links revealed a city divided into islands within which low-stress bicycling was possible, but these islands were separated from one another by barriers that could be crossed only with the use of high-stress links. The fraction was 4.7% of home-to-work trips up to 6 mi long that were connected at a low LTS value. The figure would almost triple if a modest slate of improvements were implemented to connect low-stress streets and paths with each other.","container-title":"Transportation Research Record","DOI":"10.3141/2587-06","ISSN":"0361-1981, 2169-4052","issue":"1","journalAbbreviation":"Transportation Research Record","language":"en","page":"41-49","source":"DOI.org (Crossref)","title":"Network Connectivity for Low-Stress Bicycling","volume":"2587","author":[{"family":"Furth","given":"Peter G."},{"family":"Mekuria","given":"Maaza C."},{"family":"Nixon","given":"Hilary"}],"issued":{"date-parts":[["2016",1]]},"citation-key":"furthNetworkConnectivityLowStress2016"}},{"id":3068,"uris":["http://zotero.org/users/6749620/items/2TCRY2B9"],"itemData":{"id":3068,"type":"article-journal","abstract":"Cycling stress assessment, which quantifies cyclists' perceived stress imposed by the built environment and motor traffics, increasingly informs cycling infrastructure planning and cycling route recommendation. However, currently calculating cycling stress is slow and data-intensive, which hinders its broader application. In this paper, We propose a deep learning framework to support accurate, fast, and large-scale cycling stress assessments for urban road networks based on street-view images. Our framework features i) a contrastive learning approach that leverages the ordinal relationship among cycling stress labels, and ii) a post-processing technique that enforces spatial smoothness into our predictions. On a dataset of 39,153 road segments collected in Toronto, Canada, our results demonstrate the effectiveness of our deep learning framework and the value of using image data for cycling stress assessment in the absence of high-quality road geometry and motor traffic data.","container-title":"Proceedings of the AAAI Conference on Artificial Intelligence","DOI":"10.1609/aaai.v38i20.30227","ISSN":"2374-3468","issue":"20","language":"en","license":"Copyright (c) 2024 Association for the Advancement of Artificial Intelligence","note":"number: 20","page":"22222-22230","source":"ojs.aaai.org","title":"AutoLTS: Automating Cycling Stress Assessment via Contrastive Learning and Spatial Post-processing","title-short":"AutoLTS","volume":"38","author":[{"family":"Lin","given":"Bo"},{"family":"Saxe","given":"Shoshanna"},{"family":"Chan","given":"Timothy C. Y."}],"issued":{"date-parts":[["2024",3,24]]},"citation-key":"linAutoLTSAutomatingCycling2024"}}],"schema":"https://github.com/citation-style-language/schema/raw/master/csl-citation.json"} </w:instrText>
      </w:r>
      <w:r w:rsidR="00BF7B09" w:rsidRPr="003E4E94">
        <w:rPr>
          <w:rFonts w:ascii="Times New Roman" w:eastAsia="Times New Roman" w:hAnsi="Times New Roman" w:cs="Times New Roman"/>
          <w:sz w:val="24"/>
          <w:szCs w:val="24"/>
        </w:rPr>
        <w:fldChar w:fldCharType="separate"/>
      </w:r>
      <w:r w:rsidR="004C5BF0">
        <w:rPr>
          <w:rFonts w:ascii="Times New Roman" w:eastAsia="Times New Roman" w:hAnsi="Times New Roman" w:cs="Times New Roman"/>
          <w:noProof/>
          <w:sz w:val="24"/>
          <w:szCs w:val="24"/>
        </w:rPr>
        <w:t>(60,61)</w:t>
      </w:r>
      <w:r w:rsidR="00BF7B09" w:rsidRPr="003E4E94">
        <w:rPr>
          <w:rFonts w:ascii="Times New Roman" w:eastAsia="Times New Roman" w:hAnsi="Times New Roman" w:cs="Times New Roman"/>
          <w:sz w:val="24"/>
          <w:szCs w:val="24"/>
        </w:rPr>
        <w:fldChar w:fldCharType="end"/>
      </w:r>
      <w:r w:rsidR="00BF7B09" w:rsidRPr="003E4E94">
        <w:rPr>
          <w:rFonts w:ascii="Times New Roman" w:eastAsia="Times New Roman" w:hAnsi="Times New Roman" w:cs="Times New Roman"/>
          <w:sz w:val="24"/>
          <w:szCs w:val="24"/>
        </w:rPr>
        <w:t xml:space="preserve">. </w:t>
      </w:r>
      <w:commentRangeEnd w:id="218"/>
      <w:r w:rsidR="008314B0">
        <w:rPr>
          <w:rStyle w:val="CommentReference"/>
        </w:rPr>
        <w:commentReference w:id="218"/>
      </w:r>
      <w:ins w:id="219" w:author="Linda Rothman" w:date="2024-11-11T12:49:00Z">
        <w:r w:rsidR="004F520E">
          <w:rPr>
            <w:rFonts w:ascii="Times New Roman" w:eastAsia="Times New Roman" w:hAnsi="Times New Roman" w:cs="Times New Roman"/>
            <w:sz w:val="24"/>
            <w:szCs w:val="24"/>
          </w:rPr>
          <w:t xml:space="preserve">This is essential to note, considering the Ontario’s </w:t>
        </w:r>
      </w:ins>
      <w:ins w:id="220" w:author="Linda Rothman" w:date="2024-11-11T12:52:00Z">
        <w:r w:rsidR="004F520E">
          <w:rPr>
            <w:rFonts w:ascii="Times New Roman" w:eastAsia="Times New Roman" w:hAnsi="Times New Roman" w:cs="Times New Roman"/>
            <w:sz w:val="24"/>
            <w:szCs w:val="24"/>
          </w:rPr>
          <w:t>premier’s</w:t>
        </w:r>
      </w:ins>
      <w:ins w:id="221" w:author="Linda Rothman" w:date="2024-11-11T12:53:00Z">
        <w:r w:rsidR="004F520E">
          <w:rPr>
            <w:rFonts w:ascii="Times New Roman" w:eastAsia="Times New Roman" w:hAnsi="Times New Roman" w:cs="Times New Roman"/>
            <w:sz w:val="24"/>
            <w:szCs w:val="24"/>
          </w:rPr>
          <w:t xml:space="preserve"> recent </w:t>
        </w:r>
      </w:ins>
      <w:ins w:id="222" w:author="Linda Rothman" w:date="2024-11-11T12:52:00Z">
        <w:r w:rsidR="004F520E">
          <w:rPr>
            <w:rFonts w:ascii="Times New Roman" w:eastAsia="Times New Roman" w:hAnsi="Times New Roman" w:cs="Times New Roman"/>
            <w:sz w:val="24"/>
            <w:szCs w:val="24"/>
          </w:rPr>
          <w:t>statement that</w:t>
        </w:r>
      </w:ins>
      <w:ins w:id="223" w:author="Linda Rothman" w:date="2024-11-11T12:53:00Z">
        <w:r w:rsidR="004F520E">
          <w:rPr>
            <w:rFonts w:ascii="Times New Roman" w:eastAsia="Times New Roman" w:hAnsi="Times New Roman" w:cs="Times New Roman"/>
            <w:sz w:val="24"/>
            <w:szCs w:val="24"/>
          </w:rPr>
          <w:t xml:space="preserve"> bicycle lanes should only be </w:t>
        </w:r>
      </w:ins>
      <w:ins w:id="224" w:author="Linda Rothman" w:date="2024-11-11T12:54:00Z">
        <w:r w:rsidR="00B63642">
          <w:rPr>
            <w:rFonts w:ascii="Times New Roman" w:eastAsia="Times New Roman" w:hAnsi="Times New Roman" w:cs="Times New Roman"/>
            <w:sz w:val="24"/>
            <w:szCs w:val="24"/>
          </w:rPr>
          <w:t xml:space="preserve">installed </w:t>
        </w:r>
      </w:ins>
      <w:ins w:id="225" w:author="Linda Rothman" w:date="2024-11-11T12:53:00Z">
        <w:r w:rsidR="004F520E">
          <w:rPr>
            <w:rFonts w:ascii="Times New Roman" w:eastAsia="Times New Roman" w:hAnsi="Times New Roman" w:cs="Times New Roman"/>
            <w:sz w:val="24"/>
            <w:szCs w:val="24"/>
          </w:rPr>
          <w:t xml:space="preserve">on secondary </w:t>
        </w:r>
        <w:commentRangeStart w:id="226"/>
        <w:commentRangeStart w:id="227"/>
        <w:r w:rsidR="004F520E">
          <w:rPr>
            <w:rFonts w:ascii="Times New Roman" w:eastAsia="Times New Roman" w:hAnsi="Times New Roman" w:cs="Times New Roman"/>
            <w:sz w:val="24"/>
            <w:szCs w:val="24"/>
          </w:rPr>
          <w:t>roads</w:t>
        </w:r>
        <w:commentRangeEnd w:id="226"/>
        <w:r w:rsidR="00B63642">
          <w:rPr>
            <w:rStyle w:val="CommentReference"/>
          </w:rPr>
          <w:commentReference w:id="226"/>
        </w:r>
      </w:ins>
      <w:commentRangeEnd w:id="227"/>
      <w:r w:rsidR="00401F75">
        <w:rPr>
          <w:rStyle w:val="CommentReference"/>
        </w:rPr>
        <w:commentReference w:id="227"/>
      </w:r>
      <w:ins w:id="228" w:author="Richard Wen" w:date="2024-11-11T17:53:00Z" w16du:dateUtc="2024-11-11T22:53:00Z">
        <w:r w:rsidR="00401F75">
          <w:rPr>
            <w:rFonts w:ascii="Times New Roman" w:eastAsia="Times New Roman" w:hAnsi="Times New Roman" w:cs="Times New Roman"/>
            <w:sz w:val="24"/>
            <w:szCs w:val="24"/>
          </w:rPr>
          <w:t xml:space="preserve"> </w:t>
        </w:r>
      </w:ins>
      <w:r w:rsidR="00401F75">
        <w:rPr>
          <w:rFonts w:ascii="Times New Roman" w:eastAsia="Times New Roman" w:hAnsi="Times New Roman" w:cs="Times New Roman"/>
          <w:sz w:val="24"/>
          <w:szCs w:val="24"/>
        </w:rPr>
        <w:fldChar w:fldCharType="begin"/>
      </w:r>
      <w:r w:rsidR="00401F75">
        <w:rPr>
          <w:rFonts w:ascii="Times New Roman" w:eastAsia="Times New Roman" w:hAnsi="Times New Roman" w:cs="Times New Roman"/>
          <w:sz w:val="24"/>
          <w:szCs w:val="24"/>
        </w:rPr>
        <w:instrText xml:space="preserve"> ADDIN ZOTERO_ITEM CSL_CITATION {"citationID":"6GI2ELo4","properties":{"formattedCitation":"(62)","plainCitation":"(62)","noteIndex":0},"citationItems":[{"id":3086,"uris":["http://zotero.org/users/6749620/items/AXE3STBV"],"itemData":{"id":3086,"type":"post-weblog","abstract":"After a week of speculation of which bike lanes the Ford government plans to remove, the province has updated the legislation to include an addendum that would remove sections of bikes lanes on Bloor Street, Yonge Street and University Avenue.","container-title":"CityNews Toronto","language":"en","title":"Ontario confirms it aims to remove sections of bike lanes on Bloor, Yonge and University","URL":"https://toronto.citynews.ca/2024/10/31/ontario-confirms-it-aims-to-remove-sections-of-bikes-lanes-on-bloor-yonge-and-university/","author":[{"family":"Bond","given":"Meredith"}],"accessed":{"date-parts":[["2024",11,11]]},"issued":{"date-parts":[["2024",10,31]]},"citation-key":"bondOntarioConfirmsIt2024"}}],"schema":"https://github.com/citation-style-language/schema/raw/master/csl-citation.json"} </w:instrText>
      </w:r>
      <w:r w:rsidR="00401F75">
        <w:rPr>
          <w:rFonts w:ascii="Times New Roman" w:eastAsia="Times New Roman" w:hAnsi="Times New Roman" w:cs="Times New Roman"/>
          <w:sz w:val="24"/>
          <w:szCs w:val="24"/>
        </w:rPr>
        <w:fldChar w:fldCharType="separate"/>
      </w:r>
      <w:r w:rsidR="00401F75">
        <w:rPr>
          <w:rFonts w:ascii="Times New Roman" w:eastAsia="Times New Roman" w:hAnsi="Times New Roman" w:cs="Times New Roman"/>
          <w:noProof/>
          <w:sz w:val="24"/>
          <w:szCs w:val="24"/>
        </w:rPr>
        <w:t>(62)</w:t>
      </w:r>
      <w:r w:rsidR="00401F75">
        <w:rPr>
          <w:rFonts w:ascii="Times New Roman" w:eastAsia="Times New Roman" w:hAnsi="Times New Roman" w:cs="Times New Roman"/>
          <w:sz w:val="24"/>
          <w:szCs w:val="24"/>
        </w:rPr>
        <w:fldChar w:fldCharType="end"/>
      </w:r>
      <w:ins w:id="229" w:author="Linda Rothman" w:date="2024-11-11T12:53:00Z">
        <w:r w:rsidR="004F520E">
          <w:rPr>
            <w:rFonts w:ascii="Times New Roman" w:eastAsia="Times New Roman" w:hAnsi="Times New Roman" w:cs="Times New Roman"/>
            <w:sz w:val="24"/>
            <w:szCs w:val="24"/>
          </w:rPr>
          <w:t>.</w:t>
        </w:r>
      </w:ins>
      <w:ins w:id="230" w:author="Linda Rothman" w:date="2024-11-11T12:52:00Z">
        <w:del w:id="231" w:author="Richard Wen" w:date="2024-11-11T17:53:00Z" w16du:dateUtc="2024-11-11T22:53:00Z">
          <w:r w:rsidR="004F520E" w:rsidDel="00401F75">
            <w:rPr>
              <w:rFonts w:ascii="Times New Roman" w:eastAsia="Times New Roman" w:hAnsi="Times New Roman" w:cs="Times New Roman"/>
              <w:sz w:val="24"/>
              <w:szCs w:val="24"/>
            </w:rPr>
            <w:delText xml:space="preserve">  </w:delText>
          </w:r>
        </w:del>
      </w:ins>
    </w:p>
    <w:p w14:paraId="000000B5" w14:textId="78C8EF5A" w:rsidR="003B416B" w:rsidRPr="003E4E94" w:rsidRDefault="00D8161D" w:rsidP="00E459C3">
      <w:pPr>
        <w:spacing w:after="0" w:line="480" w:lineRule="auto"/>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ab/>
      </w:r>
      <w:r w:rsidR="004158D3" w:rsidRPr="003E4E94">
        <w:rPr>
          <w:rFonts w:ascii="Times New Roman" w:eastAsia="Times New Roman" w:hAnsi="Times New Roman" w:cs="Times New Roman"/>
          <w:sz w:val="24"/>
          <w:szCs w:val="24"/>
        </w:rPr>
        <w:t>Our</w:t>
      </w:r>
      <w:r w:rsidR="00D21AEC" w:rsidRPr="003E4E94">
        <w:rPr>
          <w:rFonts w:ascii="Times New Roman" w:eastAsia="Times New Roman" w:hAnsi="Times New Roman" w:cs="Times New Roman"/>
          <w:sz w:val="24"/>
          <w:szCs w:val="24"/>
        </w:rPr>
        <w:t xml:space="preserve"> study</w:t>
      </w:r>
      <w:r w:rsidR="006070AB" w:rsidRPr="003E4E94">
        <w:rPr>
          <w:rFonts w:ascii="Times New Roman" w:eastAsia="Times New Roman" w:hAnsi="Times New Roman" w:cs="Times New Roman"/>
          <w:sz w:val="24"/>
          <w:szCs w:val="24"/>
        </w:rPr>
        <w:t xml:space="preserve">, </w:t>
      </w:r>
      <w:r w:rsidR="00407842" w:rsidRPr="003E4E94">
        <w:rPr>
          <w:rFonts w:ascii="Times New Roman" w:eastAsia="Times New Roman" w:hAnsi="Times New Roman" w:cs="Times New Roman"/>
          <w:sz w:val="24"/>
          <w:szCs w:val="24"/>
        </w:rPr>
        <w:t xml:space="preserve">conducted within </w:t>
      </w:r>
      <w:r w:rsidR="004158D3" w:rsidRPr="003E4E94">
        <w:rPr>
          <w:rFonts w:ascii="Times New Roman" w:eastAsia="Times New Roman" w:hAnsi="Times New Roman" w:cs="Times New Roman"/>
          <w:sz w:val="24"/>
          <w:szCs w:val="24"/>
        </w:rPr>
        <w:t>the Canadian context</w:t>
      </w:r>
      <w:r w:rsidR="006070AB" w:rsidRPr="003E4E94">
        <w:rPr>
          <w:rFonts w:ascii="Times New Roman" w:eastAsia="Times New Roman" w:hAnsi="Times New Roman" w:cs="Times New Roman"/>
          <w:sz w:val="24"/>
          <w:szCs w:val="24"/>
        </w:rPr>
        <w:t xml:space="preserve">, </w:t>
      </w:r>
      <w:r w:rsidR="00D21AEC" w:rsidRPr="003E4E94">
        <w:rPr>
          <w:rFonts w:ascii="Times New Roman" w:eastAsia="Times New Roman" w:hAnsi="Times New Roman" w:cs="Times New Roman"/>
          <w:sz w:val="24"/>
          <w:szCs w:val="24"/>
        </w:rPr>
        <w:t xml:space="preserve">offers valuable insights into cycling infrastructure </w:t>
      </w:r>
      <w:r w:rsidR="0079002E">
        <w:rPr>
          <w:rFonts w:ascii="Times New Roman" w:eastAsia="Times New Roman" w:hAnsi="Times New Roman" w:cs="Times New Roman"/>
          <w:sz w:val="24"/>
          <w:szCs w:val="24"/>
        </w:rPr>
        <w:t>installation and implications for evaluation</w:t>
      </w:r>
      <w:r w:rsidR="00407842" w:rsidRPr="003E4E94">
        <w:rPr>
          <w:rFonts w:ascii="Times New Roman" w:eastAsia="Times New Roman" w:hAnsi="Times New Roman" w:cs="Times New Roman"/>
          <w:sz w:val="24"/>
          <w:szCs w:val="24"/>
        </w:rPr>
        <w:t>. K</w:t>
      </w:r>
      <w:r w:rsidR="00D21AEC" w:rsidRPr="003E4E94">
        <w:rPr>
          <w:rFonts w:ascii="Times New Roman" w:eastAsia="Times New Roman" w:hAnsi="Times New Roman" w:cs="Times New Roman"/>
          <w:sz w:val="24"/>
          <w:szCs w:val="24"/>
        </w:rPr>
        <w:t xml:space="preserve">ey strengths </w:t>
      </w:r>
      <w:r w:rsidR="00407842" w:rsidRPr="003E4E94">
        <w:rPr>
          <w:rFonts w:ascii="Times New Roman" w:eastAsia="Times New Roman" w:hAnsi="Times New Roman" w:cs="Times New Roman"/>
          <w:sz w:val="24"/>
          <w:szCs w:val="24"/>
        </w:rPr>
        <w:t xml:space="preserve">of our research </w:t>
      </w:r>
      <w:r w:rsidR="00D21AEC" w:rsidRPr="003E4E94">
        <w:rPr>
          <w:rFonts w:ascii="Times New Roman" w:eastAsia="Times New Roman" w:hAnsi="Times New Roman" w:cs="Times New Roman"/>
          <w:sz w:val="24"/>
          <w:szCs w:val="24"/>
        </w:rPr>
        <w:t>includ</w:t>
      </w:r>
      <w:r w:rsidR="00407842" w:rsidRPr="003E4E94">
        <w:rPr>
          <w:rFonts w:ascii="Times New Roman" w:eastAsia="Times New Roman" w:hAnsi="Times New Roman" w:cs="Times New Roman"/>
          <w:sz w:val="24"/>
          <w:szCs w:val="24"/>
        </w:rPr>
        <w:t>e</w:t>
      </w:r>
      <w:r w:rsidR="00BF7B09">
        <w:rPr>
          <w:rFonts w:ascii="Times New Roman" w:eastAsia="Times New Roman" w:hAnsi="Times New Roman" w:cs="Times New Roman"/>
          <w:sz w:val="24"/>
          <w:szCs w:val="24"/>
        </w:rPr>
        <w:t>d</w:t>
      </w:r>
      <w:r w:rsidR="00D21AEC" w:rsidRPr="003E4E94">
        <w:rPr>
          <w:rFonts w:ascii="Times New Roman" w:eastAsia="Times New Roman" w:hAnsi="Times New Roman" w:cs="Times New Roman"/>
          <w:sz w:val="24"/>
          <w:szCs w:val="24"/>
        </w:rPr>
        <w:t xml:space="preserve"> the use of standardized criteria for classifying infrastructure and an innovative visual approach to confirm changes over time, </w:t>
      </w:r>
      <w:r w:rsidR="00407842" w:rsidRPr="003E4E94">
        <w:rPr>
          <w:rFonts w:ascii="Times New Roman" w:eastAsia="Times New Roman" w:hAnsi="Times New Roman" w:cs="Times New Roman"/>
          <w:sz w:val="24"/>
          <w:szCs w:val="24"/>
        </w:rPr>
        <w:t xml:space="preserve">rather than </w:t>
      </w:r>
      <w:r w:rsidR="00D21AEC" w:rsidRPr="003E4E94">
        <w:rPr>
          <w:rFonts w:ascii="Times New Roman" w:eastAsia="Times New Roman" w:hAnsi="Times New Roman" w:cs="Times New Roman"/>
          <w:sz w:val="24"/>
          <w:szCs w:val="24"/>
        </w:rPr>
        <w:t xml:space="preserve">relying </w:t>
      </w:r>
      <w:r w:rsidR="00407842" w:rsidRPr="003E4E94">
        <w:rPr>
          <w:rFonts w:ascii="Times New Roman" w:eastAsia="Times New Roman" w:hAnsi="Times New Roman" w:cs="Times New Roman"/>
          <w:sz w:val="24"/>
          <w:szCs w:val="24"/>
        </w:rPr>
        <w:t xml:space="preserve">solely </w:t>
      </w:r>
      <w:r w:rsidR="00D21AEC" w:rsidRPr="003E4E94">
        <w:rPr>
          <w:rFonts w:ascii="Times New Roman" w:eastAsia="Times New Roman" w:hAnsi="Times New Roman" w:cs="Times New Roman"/>
          <w:sz w:val="24"/>
          <w:szCs w:val="24"/>
        </w:rPr>
        <w:t xml:space="preserve">on municipal reports. </w:t>
      </w:r>
      <w:r w:rsidR="002140EC">
        <w:rPr>
          <w:rFonts w:ascii="Times New Roman" w:eastAsia="Times New Roman" w:hAnsi="Times New Roman" w:cs="Times New Roman"/>
          <w:sz w:val="24"/>
          <w:szCs w:val="24"/>
        </w:rPr>
        <w:t xml:space="preserve">There </w:t>
      </w:r>
      <w:r w:rsidR="00BF7B09">
        <w:rPr>
          <w:rFonts w:ascii="Times New Roman" w:eastAsia="Times New Roman" w:hAnsi="Times New Roman" w:cs="Times New Roman"/>
          <w:sz w:val="24"/>
          <w:szCs w:val="24"/>
        </w:rPr>
        <w:t>were</w:t>
      </w:r>
      <w:r w:rsidR="002140EC">
        <w:rPr>
          <w:rFonts w:ascii="Times New Roman" w:eastAsia="Times New Roman" w:hAnsi="Times New Roman" w:cs="Times New Roman"/>
          <w:sz w:val="24"/>
          <w:szCs w:val="24"/>
        </w:rPr>
        <w:t xml:space="preserve"> also limitations. </w:t>
      </w:r>
      <w:r w:rsidR="00BF7B09">
        <w:rPr>
          <w:rFonts w:ascii="Times New Roman" w:eastAsia="Times New Roman" w:hAnsi="Times New Roman" w:cs="Times New Roman"/>
          <w:sz w:val="24"/>
          <w:szCs w:val="24"/>
        </w:rPr>
        <w:t>T</w:t>
      </w:r>
      <w:r w:rsidR="00D21AEC" w:rsidRPr="003E4E94">
        <w:rPr>
          <w:rFonts w:ascii="Times New Roman" w:eastAsia="Times New Roman" w:hAnsi="Times New Roman" w:cs="Times New Roman"/>
          <w:sz w:val="24"/>
          <w:szCs w:val="24"/>
        </w:rPr>
        <w:t>he exclusion of temporary infrastructure could have obscured some spatial patterns</w:t>
      </w:r>
      <w:r w:rsidR="002140EC">
        <w:rPr>
          <w:rFonts w:ascii="Times New Roman" w:eastAsia="Times New Roman" w:hAnsi="Times New Roman" w:cs="Times New Roman"/>
          <w:sz w:val="24"/>
          <w:szCs w:val="24"/>
        </w:rPr>
        <w:t xml:space="preserve"> especially around 2020; however, this choice </w:t>
      </w:r>
      <w:r w:rsidR="00AC169D">
        <w:rPr>
          <w:rFonts w:ascii="Times New Roman" w:eastAsia="Times New Roman" w:hAnsi="Times New Roman" w:cs="Times New Roman"/>
          <w:sz w:val="24"/>
          <w:szCs w:val="24"/>
        </w:rPr>
        <w:t xml:space="preserve">means our study </w:t>
      </w:r>
      <w:r w:rsidR="00D21AEC" w:rsidRPr="003E4E94">
        <w:rPr>
          <w:rFonts w:ascii="Times New Roman" w:eastAsia="Times New Roman" w:hAnsi="Times New Roman" w:cs="Times New Roman"/>
          <w:sz w:val="24"/>
          <w:szCs w:val="24"/>
        </w:rPr>
        <w:t xml:space="preserve">reflects the permanent infrastructure </w:t>
      </w:r>
      <w:r w:rsidR="00407842" w:rsidRPr="003E4E94">
        <w:rPr>
          <w:rFonts w:ascii="Times New Roman" w:eastAsia="Times New Roman" w:hAnsi="Times New Roman" w:cs="Times New Roman"/>
          <w:sz w:val="24"/>
          <w:szCs w:val="24"/>
        </w:rPr>
        <w:t xml:space="preserve">installed by </w:t>
      </w:r>
      <w:r w:rsidR="00D21AEC" w:rsidRPr="003E4E94">
        <w:rPr>
          <w:rFonts w:ascii="Times New Roman" w:eastAsia="Times New Roman" w:hAnsi="Times New Roman" w:cs="Times New Roman"/>
          <w:sz w:val="24"/>
          <w:szCs w:val="24"/>
        </w:rPr>
        <w:t xml:space="preserve">each city to promote </w:t>
      </w:r>
      <w:r w:rsidR="0040668C" w:rsidRPr="003E4E94">
        <w:rPr>
          <w:rFonts w:ascii="Times New Roman" w:eastAsia="Times New Roman" w:hAnsi="Times New Roman" w:cs="Times New Roman"/>
          <w:sz w:val="24"/>
          <w:szCs w:val="24"/>
        </w:rPr>
        <w:t>long-</w:t>
      </w:r>
      <w:r w:rsidR="00D21AEC" w:rsidRPr="003E4E94">
        <w:rPr>
          <w:rFonts w:ascii="Times New Roman" w:eastAsia="Times New Roman" w:hAnsi="Times New Roman" w:cs="Times New Roman"/>
          <w:sz w:val="24"/>
          <w:szCs w:val="24"/>
        </w:rPr>
        <w:t>term cycling</w:t>
      </w:r>
      <w:r w:rsidR="0040668C" w:rsidRPr="003E4E94">
        <w:rPr>
          <w:rFonts w:ascii="Times New Roman" w:eastAsia="Times New Roman" w:hAnsi="Times New Roman" w:cs="Times New Roman"/>
          <w:sz w:val="24"/>
          <w:szCs w:val="24"/>
        </w:rPr>
        <w:t xml:space="preserve"> post-p</w:t>
      </w:r>
      <w:r w:rsidR="00D21AEC" w:rsidRPr="003E4E94">
        <w:rPr>
          <w:rFonts w:ascii="Times New Roman" w:eastAsia="Times New Roman" w:hAnsi="Times New Roman" w:cs="Times New Roman"/>
          <w:sz w:val="24"/>
          <w:szCs w:val="24"/>
        </w:rPr>
        <w:t xml:space="preserve">andemic. Finally, </w:t>
      </w:r>
      <w:r w:rsidR="004158D3" w:rsidRPr="003E4E94">
        <w:rPr>
          <w:rFonts w:ascii="Times New Roman" w:eastAsia="Times New Roman" w:hAnsi="Times New Roman" w:cs="Times New Roman"/>
          <w:sz w:val="24"/>
          <w:szCs w:val="24"/>
        </w:rPr>
        <w:t xml:space="preserve">given </w:t>
      </w:r>
      <w:r w:rsidR="004158D3" w:rsidRPr="003E4E94">
        <w:rPr>
          <w:rFonts w:ascii="Times New Roman" w:eastAsia="Times New Roman" w:hAnsi="Times New Roman" w:cs="Times New Roman"/>
          <w:sz w:val="24"/>
          <w:szCs w:val="24"/>
        </w:rPr>
        <w:lastRenderedPageBreak/>
        <w:t xml:space="preserve">that </w:t>
      </w:r>
      <w:r w:rsidR="00D21AEC" w:rsidRPr="003E4E94">
        <w:rPr>
          <w:rFonts w:ascii="Times New Roman" w:eastAsia="Times New Roman" w:hAnsi="Times New Roman" w:cs="Times New Roman"/>
          <w:sz w:val="24"/>
          <w:szCs w:val="24"/>
        </w:rPr>
        <w:t xml:space="preserve">each city updates </w:t>
      </w:r>
      <w:r w:rsidR="0040668C" w:rsidRPr="003E4E94">
        <w:rPr>
          <w:rFonts w:ascii="Times New Roman" w:eastAsia="Times New Roman" w:hAnsi="Times New Roman" w:cs="Times New Roman"/>
          <w:sz w:val="24"/>
          <w:szCs w:val="24"/>
        </w:rPr>
        <w:t xml:space="preserve">its </w:t>
      </w:r>
      <w:r w:rsidR="00D21AEC" w:rsidRPr="003E4E94">
        <w:rPr>
          <w:rFonts w:ascii="Times New Roman" w:eastAsia="Times New Roman" w:hAnsi="Times New Roman" w:cs="Times New Roman"/>
          <w:sz w:val="24"/>
          <w:szCs w:val="24"/>
        </w:rPr>
        <w:t xml:space="preserve">data at different </w:t>
      </w:r>
      <w:r w:rsidR="004158D3" w:rsidRPr="003E4E94">
        <w:rPr>
          <w:rFonts w:ascii="Times New Roman" w:eastAsia="Times New Roman" w:hAnsi="Times New Roman" w:cs="Times New Roman"/>
          <w:sz w:val="24"/>
          <w:szCs w:val="24"/>
        </w:rPr>
        <w:t>times,</w:t>
      </w:r>
      <w:r w:rsidR="00D21AEC" w:rsidRPr="003E4E94">
        <w:rPr>
          <w:rFonts w:ascii="Times New Roman" w:eastAsia="Times New Roman" w:hAnsi="Times New Roman" w:cs="Times New Roman"/>
          <w:sz w:val="24"/>
          <w:szCs w:val="24"/>
        </w:rPr>
        <w:t xml:space="preserve"> </w:t>
      </w:r>
      <w:r w:rsidR="004158D3" w:rsidRPr="003E4E94">
        <w:rPr>
          <w:rFonts w:ascii="Times New Roman" w:eastAsia="Times New Roman" w:hAnsi="Times New Roman" w:cs="Times New Roman"/>
          <w:sz w:val="24"/>
          <w:szCs w:val="24"/>
        </w:rPr>
        <w:t xml:space="preserve">some relevant </w:t>
      </w:r>
      <w:r w:rsidR="0040668C" w:rsidRPr="003E4E94">
        <w:rPr>
          <w:rFonts w:ascii="Times New Roman" w:eastAsia="Times New Roman" w:hAnsi="Times New Roman" w:cs="Times New Roman"/>
          <w:sz w:val="24"/>
          <w:szCs w:val="24"/>
        </w:rPr>
        <w:t xml:space="preserve">details </w:t>
      </w:r>
      <w:r w:rsidR="00D21AEC" w:rsidRPr="003E4E94">
        <w:rPr>
          <w:rFonts w:ascii="Times New Roman" w:eastAsia="Times New Roman" w:hAnsi="Times New Roman" w:cs="Times New Roman"/>
          <w:sz w:val="24"/>
          <w:szCs w:val="24"/>
        </w:rPr>
        <w:t xml:space="preserve">may not </w:t>
      </w:r>
      <w:r w:rsidR="004158D3" w:rsidRPr="003E4E94">
        <w:rPr>
          <w:rFonts w:ascii="Times New Roman" w:eastAsia="Times New Roman" w:hAnsi="Times New Roman" w:cs="Times New Roman"/>
          <w:sz w:val="24"/>
          <w:szCs w:val="24"/>
        </w:rPr>
        <w:t xml:space="preserve">have </w:t>
      </w:r>
      <w:r w:rsidR="00D21AEC" w:rsidRPr="003E4E94">
        <w:rPr>
          <w:rFonts w:ascii="Times New Roman" w:eastAsia="Times New Roman" w:hAnsi="Times New Roman" w:cs="Times New Roman"/>
          <w:sz w:val="24"/>
          <w:szCs w:val="24"/>
        </w:rPr>
        <w:t>been captured at the time of data acquisition in January and May of 2023</w:t>
      </w:r>
      <w:r w:rsidR="0040668C" w:rsidRPr="003E4E94">
        <w:rPr>
          <w:rFonts w:ascii="Times New Roman" w:eastAsia="Times New Roman" w:hAnsi="Times New Roman" w:cs="Times New Roman"/>
          <w:sz w:val="24"/>
          <w:szCs w:val="24"/>
        </w:rPr>
        <w:t>. Consequently</w:t>
      </w:r>
      <w:r w:rsidR="00D21AEC" w:rsidRPr="003E4E94">
        <w:rPr>
          <w:rFonts w:ascii="Times New Roman" w:eastAsia="Times New Roman" w:hAnsi="Times New Roman" w:cs="Times New Roman"/>
          <w:sz w:val="24"/>
          <w:szCs w:val="24"/>
        </w:rPr>
        <w:t xml:space="preserve">, there </w:t>
      </w:r>
      <w:r w:rsidR="004158D3" w:rsidRPr="003E4E94">
        <w:rPr>
          <w:rFonts w:ascii="Times New Roman" w:eastAsia="Times New Roman" w:hAnsi="Times New Roman" w:cs="Times New Roman"/>
          <w:sz w:val="24"/>
          <w:szCs w:val="24"/>
        </w:rPr>
        <w:t xml:space="preserve">is </w:t>
      </w:r>
      <w:r w:rsidR="00D21AEC" w:rsidRPr="003E4E94">
        <w:rPr>
          <w:rFonts w:ascii="Times New Roman" w:eastAsia="Times New Roman" w:hAnsi="Times New Roman" w:cs="Times New Roman"/>
          <w:sz w:val="24"/>
          <w:szCs w:val="24"/>
        </w:rPr>
        <w:t xml:space="preserve">a possibility that </w:t>
      </w:r>
      <w:r w:rsidR="004158D3" w:rsidRPr="003E4E94">
        <w:rPr>
          <w:rFonts w:ascii="Times New Roman" w:eastAsia="Times New Roman" w:hAnsi="Times New Roman" w:cs="Times New Roman"/>
          <w:sz w:val="24"/>
          <w:szCs w:val="24"/>
        </w:rPr>
        <w:t>we</w:t>
      </w:r>
      <w:r w:rsidR="00D21AEC" w:rsidRPr="003E4E94">
        <w:rPr>
          <w:rFonts w:ascii="Times New Roman" w:eastAsia="Times New Roman" w:hAnsi="Times New Roman" w:cs="Times New Roman"/>
          <w:sz w:val="24"/>
          <w:szCs w:val="24"/>
        </w:rPr>
        <w:t xml:space="preserve"> did not fully capture all infrastructure </w:t>
      </w:r>
      <w:r w:rsidR="0040668C" w:rsidRPr="003E4E94">
        <w:rPr>
          <w:rFonts w:ascii="Times New Roman" w:eastAsia="Times New Roman" w:hAnsi="Times New Roman" w:cs="Times New Roman"/>
          <w:sz w:val="24"/>
          <w:szCs w:val="24"/>
        </w:rPr>
        <w:t>in</w:t>
      </w:r>
      <w:r w:rsidR="00D21AEC" w:rsidRPr="003E4E94">
        <w:rPr>
          <w:rFonts w:ascii="Times New Roman" w:eastAsia="Times New Roman" w:hAnsi="Times New Roman" w:cs="Times New Roman"/>
          <w:sz w:val="24"/>
          <w:szCs w:val="24"/>
        </w:rPr>
        <w:t xml:space="preserve"> 2022</w:t>
      </w:r>
      <w:r w:rsidR="0040668C" w:rsidRPr="003E4E94">
        <w:rPr>
          <w:rFonts w:ascii="Times New Roman" w:eastAsia="Times New Roman" w:hAnsi="Times New Roman" w:cs="Times New Roman"/>
          <w:sz w:val="24"/>
          <w:szCs w:val="24"/>
        </w:rPr>
        <w:t xml:space="preserve">, which </w:t>
      </w:r>
      <w:r w:rsidR="00D21AEC" w:rsidRPr="003E4E94">
        <w:rPr>
          <w:rFonts w:ascii="Times New Roman" w:eastAsia="Times New Roman" w:hAnsi="Times New Roman" w:cs="Times New Roman"/>
          <w:sz w:val="24"/>
          <w:szCs w:val="24"/>
        </w:rPr>
        <w:t xml:space="preserve">may </w:t>
      </w:r>
      <w:r w:rsidR="004158D3" w:rsidRPr="003E4E94">
        <w:rPr>
          <w:rFonts w:ascii="Times New Roman" w:eastAsia="Times New Roman" w:hAnsi="Times New Roman" w:cs="Times New Roman"/>
          <w:sz w:val="24"/>
          <w:szCs w:val="24"/>
        </w:rPr>
        <w:t>explain</w:t>
      </w:r>
      <w:r w:rsidR="00D21AEC" w:rsidRPr="003E4E94">
        <w:rPr>
          <w:rFonts w:ascii="Times New Roman" w:eastAsia="Times New Roman" w:hAnsi="Times New Roman" w:cs="Times New Roman"/>
          <w:sz w:val="24"/>
          <w:szCs w:val="24"/>
        </w:rPr>
        <w:t xml:space="preserve"> the small changes in infrastructure from 2021 to 2022. </w:t>
      </w:r>
    </w:p>
    <w:p w14:paraId="1FE621ED" w14:textId="1CDFC0FE" w:rsidR="0005576B" w:rsidRPr="003E4E94" w:rsidRDefault="005C376D" w:rsidP="002D71F9">
      <w:pPr>
        <w:spacing w:after="0" w:line="480" w:lineRule="auto"/>
        <w:ind w:firstLine="720"/>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Overall, the expansion of on-street cycling infrastructure over the past decade </w:t>
      </w:r>
      <w:r w:rsidR="00D21AEC" w:rsidRPr="003E4E94">
        <w:rPr>
          <w:rFonts w:ascii="Times New Roman" w:eastAsia="Times New Roman" w:hAnsi="Times New Roman" w:cs="Times New Roman"/>
          <w:sz w:val="24"/>
          <w:szCs w:val="24"/>
        </w:rPr>
        <w:t>reflects</w:t>
      </w:r>
      <w:r w:rsidRPr="003E4E94">
        <w:rPr>
          <w:rFonts w:ascii="Times New Roman" w:eastAsia="Times New Roman" w:hAnsi="Times New Roman" w:cs="Times New Roman"/>
          <w:sz w:val="24"/>
          <w:szCs w:val="24"/>
        </w:rPr>
        <w:t xml:space="preserve"> the growing popularity of cycling as a mode of transportation (44), and investments in infrastructure hav</w:t>
      </w:r>
      <w:r w:rsidR="00BF7B09">
        <w:rPr>
          <w:rFonts w:ascii="Times New Roman" w:eastAsia="Times New Roman" w:hAnsi="Times New Roman" w:cs="Times New Roman"/>
          <w:sz w:val="24"/>
          <w:szCs w:val="24"/>
        </w:rPr>
        <w:t xml:space="preserve">e </w:t>
      </w:r>
      <w:r w:rsidRPr="003E4E94">
        <w:rPr>
          <w:rFonts w:ascii="Times New Roman" w:eastAsia="Times New Roman" w:hAnsi="Times New Roman" w:cs="Times New Roman"/>
          <w:sz w:val="24"/>
          <w:szCs w:val="24"/>
        </w:rPr>
        <w:t xml:space="preserve">played a key role in supporting this upward trend (45). The insights from this study also set the stage for more in-depth research into cycling infrastructure trends, particularly as they relate to road safety and equity. Identifying how municipalities have responded to existing gaps in cycling networks, particularly in relation to factors such as population density and neighbourhood marginalization, is important to promote healthy and equitable mobility for all. This detailed exploration </w:t>
      </w:r>
      <w:r w:rsidR="00913F11" w:rsidRPr="003E4E94">
        <w:rPr>
          <w:rFonts w:ascii="Times New Roman" w:eastAsia="Times New Roman" w:hAnsi="Times New Roman" w:cs="Times New Roman"/>
          <w:sz w:val="24"/>
          <w:szCs w:val="24"/>
        </w:rPr>
        <w:t xml:space="preserve">helps </w:t>
      </w:r>
      <w:r w:rsidRPr="003E4E94">
        <w:rPr>
          <w:rFonts w:ascii="Times New Roman" w:eastAsia="Times New Roman" w:hAnsi="Times New Roman" w:cs="Times New Roman"/>
          <w:sz w:val="24"/>
          <w:szCs w:val="24"/>
        </w:rPr>
        <w:t xml:space="preserve">shed light on these factors in urban planning and </w:t>
      </w:r>
      <w:r w:rsidR="00913F11" w:rsidRPr="003E4E94">
        <w:rPr>
          <w:rFonts w:ascii="Times New Roman" w:eastAsia="Times New Roman" w:hAnsi="Times New Roman" w:cs="Times New Roman"/>
          <w:sz w:val="24"/>
          <w:szCs w:val="24"/>
        </w:rPr>
        <w:t xml:space="preserve">may </w:t>
      </w:r>
      <w:r w:rsidRPr="003E4E94">
        <w:rPr>
          <w:rFonts w:ascii="Times New Roman" w:eastAsia="Times New Roman" w:hAnsi="Times New Roman" w:cs="Times New Roman"/>
          <w:sz w:val="24"/>
          <w:szCs w:val="24"/>
        </w:rPr>
        <w:t xml:space="preserve">contribute to a better understanding of how cycling infrastructure is </w:t>
      </w:r>
      <w:r w:rsidR="00913F11" w:rsidRPr="003E4E94">
        <w:rPr>
          <w:rFonts w:ascii="Times New Roman" w:eastAsia="Times New Roman" w:hAnsi="Times New Roman" w:cs="Times New Roman"/>
          <w:sz w:val="24"/>
          <w:szCs w:val="24"/>
        </w:rPr>
        <w:t xml:space="preserve">prioritized and </w:t>
      </w:r>
      <w:r w:rsidRPr="003E4E94">
        <w:rPr>
          <w:rFonts w:ascii="Times New Roman" w:eastAsia="Times New Roman" w:hAnsi="Times New Roman" w:cs="Times New Roman"/>
          <w:sz w:val="24"/>
          <w:szCs w:val="24"/>
        </w:rPr>
        <w:t>implemented across municipalities.</w:t>
      </w:r>
    </w:p>
    <w:p w14:paraId="000000B8" w14:textId="77777777" w:rsidR="003B416B" w:rsidRPr="003E4E94" w:rsidRDefault="00D21AEC">
      <w:pPr>
        <w:spacing w:line="480" w:lineRule="auto"/>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CONCLUSIONS</w:t>
      </w:r>
    </w:p>
    <w:p w14:paraId="000000BA" w14:textId="63FC4C31" w:rsidR="003B416B" w:rsidRPr="003E4E94" w:rsidRDefault="00785C1B" w:rsidP="00926C8E">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21AEC" w:rsidRPr="003E4E94">
        <w:rPr>
          <w:rFonts w:ascii="Times New Roman" w:eastAsia="Times New Roman" w:hAnsi="Times New Roman" w:cs="Times New Roman"/>
          <w:sz w:val="24"/>
          <w:szCs w:val="24"/>
        </w:rPr>
        <w:t xml:space="preserve">his </w:t>
      </w:r>
      <w:r w:rsidR="00913F11" w:rsidRPr="003E4E94">
        <w:rPr>
          <w:rFonts w:ascii="Times New Roman" w:eastAsia="Times New Roman" w:hAnsi="Times New Roman" w:cs="Times New Roman"/>
          <w:sz w:val="24"/>
          <w:szCs w:val="24"/>
        </w:rPr>
        <w:t xml:space="preserve">comprehensive </w:t>
      </w:r>
      <w:r w:rsidR="00D21AEC" w:rsidRPr="003E4E94">
        <w:rPr>
          <w:rFonts w:ascii="Times New Roman" w:eastAsia="Times New Roman" w:hAnsi="Times New Roman" w:cs="Times New Roman"/>
          <w:sz w:val="24"/>
          <w:szCs w:val="24"/>
        </w:rPr>
        <w:t xml:space="preserve">evaluation of on-street cycling infrastructure trends in Vancouver, Calgary, and Toronto from 2009 to 2022 provides insight into how municipalities have responded to an increased </w:t>
      </w:r>
      <w:r w:rsidR="00913F11" w:rsidRPr="003E4E94">
        <w:rPr>
          <w:rFonts w:ascii="Times New Roman" w:eastAsia="Times New Roman" w:hAnsi="Times New Roman" w:cs="Times New Roman"/>
          <w:sz w:val="24"/>
          <w:szCs w:val="24"/>
        </w:rPr>
        <w:t xml:space="preserve">demand </w:t>
      </w:r>
      <w:r w:rsidR="00D21AEC" w:rsidRPr="003E4E94">
        <w:rPr>
          <w:rFonts w:ascii="Times New Roman" w:eastAsia="Times New Roman" w:hAnsi="Times New Roman" w:cs="Times New Roman"/>
          <w:sz w:val="24"/>
          <w:szCs w:val="24"/>
        </w:rPr>
        <w:t xml:space="preserve">for </w:t>
      </w:r>
      <w:r w:rsidR="00913F11" w:rsidRPr="003E4E94">
        <w:rPr>
          <w:rFonts w:ascii="Times New Roman" w:eastAsia="Times New Roman" w:hAnsi="Times New Roman" w:cs="Times New Roman"/>
          <w:sz w:val="24"/>
          <w:szCs w:val="24"/>
        </w:rPr>
        <w:t>permanent and safe</w:t>
      </w:r>
      <w:r w:rsidR="00D21AEC" w:rsidRPr="003E4E94">
        <w:rPr>
          <w:rFonts w:ascii="Times New Roman" w:eastAsia="Times New Roman" w:hAnsi="Times New Roman" w:cs="Times New Roman"/>
          <w:sz w:val="24"/>
          <w:szCs w:val="24"/>
        </w:rPr>
        <w:t xml:space="preserve"> cycling infrastructure. The study </w:t>
      </w:r>
      <w:r w:rsidR="00913F11" w:rsidRPr="003E4E94">
        <w:rPr>
          <w:rFonts w:ascii="Times New Roman" w:eastAsia="Times New Roman" w:hAnsi="Times New Roman" w:cs="Times New Roman"/>
          <w:sz w:val="24"/>
          <w:szCs w:val="24"/>
        </w:rPr>
        <w:t xml:space="preserve">shows </w:t>
      </w:r>
      <w:r w:rsidR="00D21AEC" w:rsidRPr="003E4E94">
        <w:rPr>
          <w:rFonts w:ascii="Times New Roman" w:eastAsia="Times New Roman" w:hAnsi="Times New Roman" w:cs="Times New Roman"/>
          <w:sz w:val="24"/>
          <w:szCs w:val="24"/>
        </w:rPr>
        <w:t xml:space="preserve">an expansion in dedicated cycling networks, particularly in the form of cycle tracks, reflecting a conscious shift toward safer and more </w:t>
      </w:r>
      <w:r w:rsidR="0050619D" w:rsidRPr="003E4E94">
        <w:rPr>
          <w:rFonts w:ascii="Times New Roman" w:eastAsia="Times New Roman" w:hAnsi="Times New Roman" w:cs="Times New Roman"/>
          <w:sz w:val="24"/>
          <w:szCs w:val="24"/>
        </w:rPr>
        <w:t>“comfortable”</w:t>
      </w:r>
      <w:r w:rsidR="00354972" w:rsidRPr="003E4E94">
        <w:rPr>
          <w:rFonts w:ascii="Times New Roman" w:eastAsia="Times New Roman" w:hAnsi="Times New Roman" w:cs="Times New Roman"/>
          <w:sz w:val="24"/>
          <w:szCs w:val="24"/>
        </w:rPr>
        <w:t xml:space="preserve"> </w:t>
      </w:r>
      <w:r w:rsidR="00D21AEC" w:rsidRPr="003E4E94">
        <w:rPr>
          <w:rFonts w:ascii="Times New Roman" w:eastAsia="Times New Roman" w:hAnsi="Times New Roman" w:cs="Times New Roman"/>
          <w:sz w:val="24"/>
          <w:szCs w:val="24"/>
        </w:rPr>
        <w:t>cycling facilities. The COVID-19 pandemic has notably spurred an upward trend in infrastructure development in response to changing mobility patterns and evolving public health needs</w:t>
      </w:r>
      <w:r w:rsidR="00913F11" w:rsidRPr="003E4E94">
        <w:rPr>
          <w:rFonts w:ascii="Times New Roman" w:eastAsia="Times New Roman" w:hAnsi="Times New Roman" w:cs="Times New Roman"/>
          <w:sz w:val="24"/>
          <w:szCs w:val="24"/>
        </w:rPr>
        <w:t xml:space="preserve">. </w:t>
      </w:r>
      <w:r w:rsidR="00D21AEC" w:rsidRPr="003E4E94">
        <w:rPr>
          <w:rFonts w:ascii="Times New Roman" w:eastAsia="Times New Roman" w:hAnsi="Times New Roman" w:cs="Times New Roman"/>
          <w:sz w:val="24"/>
          <w:szCs w:val="24"/>
        </w:rPr>
        <w:t xml:space="preserve">These trends may </w:t>
      </w:r>
      <w:r w:rsidR="00913F11" w:rsidRPr="003E4E94">
        <w:rPr>
          <w:rFonts w:ascii="Times New Roman" w:eastAsia="Times New Roman" w:hAnsi="Times New Roman" w:cs="Times New Roman"/>
          <w:sz w:val="24"/>
          <w:szCs w:val="24"/>
        </w:rPr>
        <w:t>indicate a</w:t>
      </w:r>
      <w:r w:rsidR="00D21AEC" w:rsidRPr="003E4E94">
        <w:rPr>
          <w:rFonts w:ascii="Times New Roman" w:eastAsia="Times New Roman" w:hAnsi="Times New Roman" w:cs="Times New Roman"/>
          <w:sz w:val="24"/>
          <w:szCs w:val="24"/>
        </w:rPr>
        <w:t xml:space="preserve"> larger paradigm shift, reflecting efforts to embrace active transportation and to rethink the design of </w:t>
      </w:r>
      <w:r w:rsidR="00D21AEC" w:rsidRPr="003E4E94">
        <w:rPr>
          <w:rFonts w:ascii="Times New Roman" w:eastAsia="Times New Roman" w:hAnsi="Times New Roman" w:cs="Times New Roman"/>
          <w:sz w:val="24"/>
          <w:szCs w:val="24"/>
        </w:rPr>
        <w:lastRenderedPageBreak/>
        <w:t>urban centers</w:t>
      </w:r>
      <w:r w:rsidR="0079002E">
        <w:rPr>
          <w:rFonts w:ascii="Times New Roman" w:eastAsia="Times New Roman" w:hAnsi="Times New Roman" w:cs="Times New Roman"/>
          <w:sz w:val="24"/>
          <w:szCs w:val="24"/>
        </w:rPr>
        <w:t xml:space="preserve"> </w:t>
      </w:r>
      <w:r w:rsidR="0074284E" w:rsidRPr="003E4E94">
        <w:rPr>
          <w:rFonts w:ascii="Times New Roman" w:eastAsia="Times New Roman" w:hAnsi="Times New Roman" w:cs="Times New Roman"/>
          <w:sz w:val="24"/>
          <w:szCs w:val="24"/>
        </w:rPr>
        <w:fldChar w:fldCharType="begin"/>
      </w:r>
      <w:r w:rsidR="00401F75">
        <w:rPr>
          <w:rFonts w:ascii="Times New Roman" w:eastAsia="Times New Roman" w:hAnsi="Times New Roman" w:cs="Times New Roman"/>
          <w:sz w:val="24"/>
          <w:szCs w:val="24"/>
        </w:rPr>
        <w:instrText xml:space="preserve"> ADDIN ZOTERO_ITEM CSL_CITATION {"citationID":"cQwJa6Qn","properties":{"formattedCitation":"(63)","plainCitation":"(63)","noteIndex":0},"citationItems":[{"id":3033,"uris":["http://zotero.org/users/6749620/items/9XD4C9V9"],"itemData":{"id":3033,"type":"article-journal","container-title":"Sustainability","issue":"9","note":"publisher: MDPI","page":"4620","source":"Google Scholar","title":"Cycling in the era of COVID-19: lessons learnt and best practice policy recommendations for a more bike-centric future","title-short":"Cycling in the era of COVID-19","volume":"13","author":[{"family":"Nikitas","given":"Alexandros"},{"family":"Tsigdinos","given":"Stefanos"},{"family":"Karolemeas","given":"Christos"},{"family":"Kourmpa","given":"Efthymia"},{"family":"Bakogiannis","given":"Efthimios"}],"issued":{"date-parts":[["2021"]]},"citation-key":"nikitasCyclingEraCOVID192021"}}],"schema":"https://github.com/citation-style-language/schema/raw/master/csl-citation.json"} </w:instrText>
      </w:r>
      <w:r w:rsidR="0074284E" w:rsidRPr="003E4E94">
        <w:rPr>
          <w:rFonts w:ascii="Times New Roman" w:eastAsia="Times New Roman" w:hAnsi="Times New Roman" w:cs="Times New Roman"/>
          <w:sz w:val="24"/>
          <w:szCs w:val="24"/>
        </w:rPr>
        <w:fldChar w:fldCharType="separate"/>
      </w:r>
      <w:r w:rsidR="00401F75">
        <w:rPr>
          <w:rFonts w:ascii="Times New Roman" w:eastAsia="Times New Roman" w:hAnsi="Times New Roman" w:cs="Times New Roman"/>
          <w:noProof/>
          <w:sz w:val="24"/>
          <w:szCs w:val="24"/>
        </w:rPr>
        <w:t>(63)</w:t>
      </w:r>
      <w:r w:rsidR="0074284E" w:rsidRPr="003E4E94">
        <w:rPr>
          <w:rFonts w:ascii="Times New Roman" w:eastAsia="Times New Roman" w:hAnsi="Times New Roman" w:cs="Times New Roman"/>
          <w:sz w:val="24"/>
          <w:szCs w:val="24"/>
        </w:rPr>
        <w:fldChar w:fldCharType="end"/>
      </w:r>
      <w:r w:rsidR="00D21AEC" w:rsidRPr="003E4E94">
        <w:rPr>
          <w:rFonts w:ascii="Times New Roman" w:eastAsia="Times New Roman" w:hAnsi="Times New Roman" w:cs="Times New Roman"/>
          <w:sz w:val="24"/>
          <w:szCs w:val="24"/>
        </w:rPr>
        <w:t xml:space="preserve">. Discrepancies and misclassifications within municipal cycling </w:t>
      </w:r>
      <w:r w:rsidR="00BF7B09">
        <w:rPr>
          <w:rFonts w:ascii="Times New Roman" w:eastAsia="Times New Roman" w:hAnsi="Times New Roman" w:cs="Times New Roman"/>
          <w:sz w:val="24"/>
          <w:szCs w:val="24"/>
        </w:rPr>
        <w:t>infrastructure</w:t>
      </w:r>
      <w:r w:rsidRPr="003E4E94">
        <w:rPr>
          <w:rFonts w:ascii="Times New Roman" w:eastAsia="Times New Roman" w:hAnsi="Times New Roman" w:cs="Times New Roman"/>
          <w:sz w:val="24"/>
          <w:szCs w:val="24"/>
        </w:rPr>
        <w:t xml:space="preserve"> </w:t>
      </w:r>
      <w:r w:rsidR="00D21AEC" w:rsidRPr="003E4E94">
        <w:rPr>
          <w:rFonts w:ascii="Times New Roman" w:eastAsia="Times New Roman" w:hAnsi="Times New Roman" w:cs="Times New Roman"/>
          <w:sz w:val="24"/>
          <w:szCs w:val="24"/>
        </w:rPr>
        <w:t xml:space="preserve">data and the poor reliability of infrastructure implementation dates </w:t>
      </w:r>
      <w:r w:rsidR="000F554D">
        <w:rPr>
          <w:rFonts w:ascii="Times New Roman" w:eastAsia="Times New Roman" w:hAnsi="Times New Roman" w:cs="Times New Roman"/>
          <w:sz w:val="24"/>
          <w:szCs w:val="24"/>
        </w:rPr>
        <w:t xml:space="preserve">underscore </w:t>
      </w:r>
      <w:r w:rsidR="00D21AEC" w:rsidRPr="003E4E94">
        <w:rPr>
          <w:rFonts w:ascii="Times New Roman" w:eastAsia="Times New Roman" w:hAnsi="Times New Roman" w:cs="Times New Roman"/>
          <w:sz w:val="24"/>
          <w:szCs w:val="24"/>
        </w:rPr>
        <w:t xml:space="preserve">that these data </w:t>
      </w:r>
      <w:r w:rsidR="00913F11" w:rsidRPr="003E4E94">
        <w:rPr>
          <w:rFonts w:ascii="Times New Roman" w:eastAsia="Times New Roman" w:hAnsi="Times New Roman" w:cs="Times New Roman"/>
          <w:sz w:val="24"/>
          <w:szCs w:val="24"/>
        </w:rPr>
        <w:t xml:space="preserve">are </w:t>
      </w:r>
      <w:r w:rsidR="00D21AEC" w:rsidRPr="003E4E94">
        <w:rPr>
          <w:rFonts w:ascii="Times New Roman" w:eastAsia="Times New Roman" w:hAnsi="Times New Roman" w:cs="Times New Roman"/>
          <w:sz w:val="24"/>
          <w:szCs w:val="24"/>
        </w:rPr>
        <w:t>not collected</w:t>
      </w:r>
      <w:r w:rsidR="008314B0">
        <w:rPr>
          <w:rFonts w:ascii="Times New Roman" w:eastAsia="Times New Roman" w:hAnsi="Times New Roman" w:cs="Times New Roman"/>
          <w:sz w:val="24"/>
          <w:szCs w:val="24"/>
        </w:rPr>
        <w:t xml:space="preserve"> by municipalities</w:t>
      </w:r>
      <w:r w:rsidR="00D21AEC" w:rsidRPr="003E4E94">
        <w:rPr>
          <w:rFonts w:ascii="Times New Roman" w:eastAsia="Times New Roman" w:hAnsi="Times New Roman" w:cs="Times New Roman"/>
          <w:sz w:val="24"/>
          <w:szCs w:val="24"/>
        </w:rPr>
        <w:t xml:space="preserve"> for the purpose of evaluation or research</w:t>
      </w:r>
      <w:r w:rsidR="008314B0">
        <w:rPr>
          <w:rFonts w:ascii="Times New Roman" w:eastAsia="Times New Roman" w:hAnsi="Times New Roman" w:cs="Times New Roman"/>
          <w:sz w:val="24"/>
          <w:szCs w:val="24"/>
        </w:rPr>
        <w:t xml:space="preserve">, </w:t>
      </w:r>
      <w:commentRangeStart w:id="232"/>
      <w:commentRangeStart w:id="233"/>
      <w:commentRangeStart w:id="234"/>
      <w:r w:rsidR="008314B0">
        <w:rPr>
          <w:rFonts w:ascii="Times New Roman" w:eastAsia="Times New Roman" w:hAnsi="Times New Roman" w:cs="Times New Roman"/>
          <w:sz w:val="24"/>
          <w:szCs w:val="24"/>
        </w:rPr>
        <w:t>a common health research challenge when repurposing data captured by administrative</w:t>
      </w:r>
      <w:r w:rsidR="00DA77FE">
        <w:rPr>
          <w:rFonts w:ascii="Times New Roman" w:eastAsia="Times New Roman" w:hAnsi="Times New Roman" w:cs="Times New Roman"/>
          <w:sz w:val="24"/>
          <w:szCs w:val="24"/>
        </w:rPr>
        <w:t xml:space="preserve"> </w:t>
      </w:r>
      <w:del w:id="235" w:author="Richard Wen" w:date="2024-11-11T17:54:00Z" w16du:dateUtc="2024-11-11T22:54:00Z">
        <w:r w:rsidR="008314B0" w:rsidDel="00AE6BA9">
          <w:rPr>
            <w:rFonts w:ascii="Times New Roman" w:eastAsia="Times New Roman" w:hAnsi="Times New Roman" w:cs="Times New Roman"/>
            <w:sz w:val="24"/>
            <w:szCs w:val="24"/>
          </w:rPr>
          <w:delText>processes</w:delText>
        </w:r>
        <w:commentRangeEnd w:id="232"/>
        <w:r w:rsidR="008314B0" w:rsidDel="00AE6BA9">
          <w:rPr>
            <w:rStyle w:val="CommentReference"/>
          </w:rPr>
          <w:commentReference w:id="232"/>
        </w:r>
        <w:commentRangeEnd w:id="233"/>
        <w:r w:rsidR="008314B0" w:rsidDel="00AE6BA9">
          <w:rPr>
            <w:rStyle w:val="CommentReference"/>
          </w:rPr>
          <w:commentReference w:id="233"/>
        </w:r>
      </w:del>
      <w:commentRangeEnd w:id="234"/>
      <w:r w:rsidR="00334F30">
        <w:rPr>
          <w:rStyle w:val="CommentReference"/>
        </w:rPr>
        <w:commentReference w:id="234"/>
      </w:r>
      <w:del w:id="236" w:author="Richard Wen" w:date="2024-11-11T17:54:00Z" w16du:dateUtc="2024-11-11T22:54:00Z">
        <w:r w:rsidR="008314B0" w:rsidDel="00AE6BA9">
          <w:rPr>
            <w:rFonts w:ascii="Times New Roman" w:eastAsia="Times New Roman" w:hAnsi="Times New Roman" w:cs="Times New Roman"/>
            <w:sz w:val="24"/>
            <w:szCs w:val="24"/>
          </w:rPr>
          <w:delText>.</w:delText>
        </w:r>
        <w:r w:rsidR="00D21AEC" w:rsidRPr="003E4E94" w:rsidDel="00AE6BA9">
          <w:rPr>
            <w:rFonts w:ascii="Times New Roman" w:eastAsia="Times New Roman" w:hAnsi="Times New Roman" w:cs="Times New Roman"/>
            <w:sz w:val="24"/>
            <w:szCs w:val="24"/>
          </w:rPr>
          <w:delText>This</w:delText>
        </w:r>
      </w:del>
      <w:ins w:id="237" w:author="Richard Wen" w:date="2024-11-11T17:54:00Z" w16du:dateUtc="2024-11-11T22:54:00Z">
        <w:r w:rsidR="00AE6BA9">
          <w:rPr>
            <w:rFonts w:ascii="Times New Roman" w:eastAsia="Times New Roman" w:hAnsi="Times New Roman" w:cs="Times New Roman"/>
            <w:sz w:val="24"/>
            <w:szCs w:val="24"/>
          </w:rPr>
          <w:t>processes</w:t>
        </w:r>
      </w:ins>
      <w:r w:rsidR="00EE3839">
        <w:rPr>
          <w:rFonts w:ascii="Times New Roman" w:eastAsia="Times New Roman" w:hAnsi="Times New Roman" w:cs="Times New Roman"/>
          <w:sz w:val="24"/>
          <w:szCs w:val="24"/>
        </w:rPr>
        <w:fldChar w:fldCharType="begin"/>
      </w:r>
      <w:r w:rsidR="00EE3839">
        <w:rPr>
          <w:rFonts w:ascii="Times New Roman" w:eastAsia="Times New Roman" w:hAnsi="Times New Roman" w:cs="Times New Roman"/>
          <w:sz w:val="24"/>
          <w:szCs w:val="24"/>
        </w:rPr>
        <w:instrText xml:space="preserve"> ADDIN ZOTERO_ITEM CSL_CITATION {"citationID":"JoxYitYy","properties":{"formattedCitation":"(64)","plainCitation":"(64)","noteIndex":0},"citationItems":[{"id":3088,"uris":["http://zotero.org/users/6749620/items/MLXXEQZK"],"itemData":{"id":3088,"type":"article-journal","container-title":"Annals of Internal Medicine","DOI":"10.7326/0003-4819-127-8_Part_2-199710151-00048","ISSN":"0003-4819","issue":"8_Part_2","journalAbbreviation":"Ann Intern Med","language":"en","page":"666","source":"DOI.org (Crossref)","title":"Assessing Quality Using Administrative Data","volume":"127","author":[{"family":"Lezzoni","given":"Lisa I."}],"issued":{"date-parts":[["1997",10,15]]},"citation-key":"lezzoniAssessingQualityUsing1997"}}],"schema":"https://github.com/citation-style-language/schema/raw/master/csl-citation.json"} </w:instrText>
      </w:r>
      <w:r w:rsidR="00EE3839">
        <w:rPr>
          <w:rFonts w:ascii="Times New Roman" w:eastAsia="Times New Roman" w:hAnsi="Times New Roman" w:cs="Times New Roman"/>
          <w:sz w:val="24"/>
          <w:szCs w:val="24"/>
        </w:rPr>
        <w:fldChar w:fldCharType="separate"/>
      </w:r>
      <w:r w:rsidR="00EE3839">
        <w:rPr>
          <w:rFonts w:ascii="Times New Roman" w:eastAsia="Times New Roman" w:hAnsi="Times New Roman" w:cs="Times New Roman"/>
          <w:noProof/>
          <w:sz w:val="24"/>
          <w:szCs w:val="24"/>
        </w:rPr>
        <w:t>(64)</w:t>
      </w:r>
      <w:r w:rsidR="00EE3839">
        <w:rPr>
          <w:rFonts w:ascii="Times New Roman" w:eastAsia="Times New Roman" w:hAnsi="Times New Roman" w:cs="Times New Roman"/>
          <w:sz w:val="24"/>
          <w:szCs w:val="24"/>
        </w:rPr>
        <w:fldChar w:fldCharType="end"/>
      </w:r>
      <w:ins w:id="238" w:author="Richard Wen" w:date="2024-11-11T17:54:00Z" w16du:dateUtc="2024-11-11T22:54:00Z">
        <w:r w:rsidR="00AE6BA9">
          <w:rPr>
            <w:rStyle w:val="CommentReference"/>
          </w:rPr>
          <w:t xml:space="preserve">. </w:t>
        </w:r>
        <w:r w:rsidR="00AE6BA9">
          <w:rPr>
            <w:rFonts w:ascii="Times New Roman" w:eastAsia="Times New Roman" w:hAnsi="Times New Roman" w:cs="Times New Roman"/>
            <w:sz w:val="24"/>
            <w:szCs w:val="24"/>
          </w:rPr>
          <w:t>T</w:t>
        </w:r>
        <w:r w:rsidR="00AE6BA9" w:rsidRPr="003E4E94">
          <w:rPr>
            <w:rFonts w:ascii="Times New Roman" w:eastAsia="Times New Roman" w:hAnsi="Times New Roman" w:cs="Times New Roman"/>
            <w:sz w:val="24"/>
            <w:szCs w:val="24"/>
          </w:rPr>
          <w:t>his</w:t>
        </w:r>
      </w:ins>
      <w:r w:rsidR="00D21AEC" w:rsidRPr="003E4E94">
        <w:rPr>
          <w:rFonts w:ascii="Times New Roman" w:eastAsia="Times New Roman" w:hAnsi="Times New Roman" w:cs="Times New Roman"/>
          <w:sz w:val="24"/>
          <w:szCs w:val="24"/>
        </w:rPr>
        <w:t xml:space="preserve"> </w:t>
      </w:r>
      <w:r w:rsidR="000F554D">
        <w:rPr>
          <w:rFonts w:ascii="Times New Roman" w:eastAsia="Times New Roman" w:hAnsi="Times New Roman" w:cs="Times New Roman"/>
          <w:sz w:val="24"/>
          <w:szCs w:val="24"/>
        </w:rPr>
        <w:t xml:space="preserve">highlights </w:t>
      </w:r>
      <w:r w:rsidR="00D21AEC" w:rsidRPr="003E4E94">
        <w:rPr>
          <w:rFonts w:ascii="Times New Roman" w:eastAsia="Times New Roman" w:hAnsi="Times New Roman" w:cs="Times New Roman"/>
          <w:sz w:val="24"/>
          <w:szCs w:val="24"/>
        </w:rPr>
        <w:t xml:space="preserve">the need for standardized classifications for infrastructure and accurate implementation data to facilitate effective urban planning and policymaking. Despite some progress, the findings also point to a need for continued investment to address disconnected cycling networks, particularly as protected facilities were often less </w:t>
      </w:r>
      <w:r w:rsidR="00913F11" w:rsidRPr="003E4E94">
        <w:rPr>
          <w:rFonts w:ascii="Times New Roman" w:eastAsia="Times New Roman" w:hAnsi="Times New Roman" w:cs="Times New Roman"/>
          <w:sz w:val="24"/>
          <w:szCs w:val="24"/>
        </w:rPr>
        <w:t xml:space="preserve">common </w:t>
      </w:r>
      <w:r w:rsidR="00D21AEC" w:rsidRPr="003E4E94">
        <w:rPr>
          <w:rFonts w:ascii="Times New Roman" w:eastAsia="Times New Roman" w:hAnsi="Times New Roman" w:cs="Times New Roman"/>
          <w:sz w:val="24"/>
          <w:szCs w:val="24"/>
        </w:rPr>
        <w:t>along medium-traffic collector roads. By investing in more inclusive and connected cycling networks that align with the Vision Zero road safety plan, municipalities can foster safer</w:t>
      </w:r>
      <w:r w:rsidR="000F554D">
        <w:rPr>
          <w:rFonts w:ascii="Times New Roman" w:eastAsia="Times New Roman" w:hAnsi="Times New Roman" w:cs="Times New Roman"/>
          <w:sz w:val="24"/>
          <w:szCs w:val="24"/>
        </w:rPr>
        <w:t xml:space="preserve"> and </w:t>
      </w:r>
      <w:r w:rsidR="00D21AEC" w:rsidRPr="003E4E94">
        <w:rPr>
          <w:rFonts w:ascii="Times New Roman" w:eastAsia="Times New Roman" w:hAnsi="Times New Roman" w:cs="Times New Roman"/>
          <w:sz w:val="24"/>
          <w:szCs w:val="24"/>
        </w:rPr>
        <w:t>more sustainable mobility in cities.</w:t>
      </w:r>
    </w:p>
    <w:p w14:paraId="1154ED97" w14:textId="77777777" w:rsidR="00CE2470" w:rsidRPr="003E4E94" w:rsidRDefault="00CE247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br w:type="page"/>
      </w:r>
    </w:p>
    <w:p w14:paraId="000000BB" w14:textId="709F8B4B" w:rsidR="003B416B" w:rsidRPr="00E25950" w:rsidRDefault="00D21AEC">
      <w:pPr>
        <w:rPr>
          <w:rFonts w:ascii="Times New Roman" w:eastAsia="Times New Roman" w:hAnsi="Times New Roman" w:cs="Times New Roman"/>
          <w:b/>
          <w:sz w:val="24"/>
          <w:szCs w:val="24"/>
        </w:rPr>
      </w:pPr>
      <w:r w:rsidRPr="00E25950">
        <w:rPr>
          <w:rFonts w:ascii="Times New Roman" w:eastAsia="Times New Roman" w:hAnsi="Times New Roman" w:cs="Times New Roman"/>
          <w:b/>
          <w:sz w:val="24"/>
          <w:szCs w:val="24"/>
        </w:rPr>
        <w:lastRenderedPageBreak/>
        <w:t>REFERENCES</w:t>
      </w:r>
    </w:p>
    <w:p w14:paraId="71D82F62" w14:textId="77777777" w:rsidR="00EE3839" w:rsidRPr="003B4697" w:rsidRDefault="00502065" w:rsidP="003B4697">
      <w:pPr>
        <w:pStyle w:val="Bibliography"/>
      </w:pPr>
      <w:r w:rsidRPr="00401F75">
        <w:fldChar w:fldCharType="begin"/>
      </w:r>
      <w:r w:rsidR="004C5BF0" w:rsidRPr="00401F75">
        <w:instrText xml:space="preserve"> ADDIN ZOTERO_BIBL {"uncited":[],"omitted":[],"custom":[]} CSL_BIBLIOGRAPHY </w:instrText>
      </w:r>
      <w:r w:rsidRPr="00401F75">
        <w:fldChar w:fldCharType="separate"/>
      </w:r>
      <w:r w:rsidR="00EE3839" w:rsidRPr="003B4697">
        <w:t xml:space="preserve">1. </w:t>
      </w:r>
      <w:r w:rsidR="00EE3839" w:rsidRPr="003B4697">
        <w:tab/>
        <w:t xml:space="preserve">Gordon C. Economic benefits of active transportation. In: </w:t>
      </w:r>
      <w:r w:rsidR="00EE3839" w:rsidRPr="003B4697">
        <w:rPr>
          <w:rPrChange w:id="239" w:author="Richard Wen" w:date="2024-11-11T17:57:00Z" w16du:dateUtc="2024-11-11T22:57:00Z">
            <w:rPr>
              <w:i/>
              <w:iCs/>
            </w:rPr>
          </w:rPrChange>
        </w:rPr>
        <w:t>Children’s Active Transportation</w:t>
      </w:r>
      <w:r w:rsidR="00EE3839" w:rsidRPr="003B4697">
        <w:t>. Elsevier; 2018 (Accessed September 17, 2024):39–</w:t>
      </w:r>
      <w:proofErr w:type="gramStart"/>
      <w:r w:rsidR="00EE3839" w:rsidRPr="003B4697">
        <w:t>52.(</w:t>
      </w:r>
      <w:proofErr w:type="gramEnd"/>
      <w:r w:rsidR="00EE3839" w:rsidRPr="003B4697">
        <w:t>https://www.sciencedirect.com/science/article/pii/B978012811931000003X). (Accessed September 17, 2024)</w:t>
      </w:r>
    </w:p>
    <w:p w14:paraId="0D9EB147" w14:textId="77777777" w:rsidR="00EE3839" w:rsidRPr="003B4697" w:rsidRDefault="00EE3839" w:rsidP="003B4697">
      <w:pPr>
        <w:pStyle w:val="Bibliography"/>
      </w:pPr>
      <w:r w:rsidRPr="003B4697">
        <w:t xml:space="preserve">2. </w:t>
      </w:r>
      <w:r w:rsidRPr="003B4697">
        <w:tab/>
      </w:r>
      <w:proofErr w:type="spellStart"/>
      <w:r w:rsidRPr="003B4697">
        <w:t>Pucher</w:t>
      </w:r>
      <w:proofErr w:type="spellEnd"/>
      <w:r w:rsidRPr="003B4697">
        <w:t xml:space="preserve"> J, Buehler R. Cycling towards a more sustainable transport future. </w:t>
      </w:r>
      <w:r w:rsidRPr="003B4697">
        <w:rPr>
          <w:rPrChange w:id="240" w:author="Richard Wen" w:date="2024-11-11T17:57:00Z" w16du:dateUtc="2024-11-11T22:57:00Z">
            <w:rPr>
              <w:i/>
              <w:iCs/>
            </w:rPr>
          </w:rPrChange>
        </w:rPr>
        <w:t>Transport Reviews</w:t>
      </w:r>
      <w:r w:rsidRPr="003B4697">
        <w:t xml:space="preserve">. 2017;37(6):689–694. </w:t>
      </w:r>
    </w:p>
    <w:p w14:paraId="1C039FC7" w14:textId="77777777" w:rsidR="00EE3839" w:rsidRPr="003B4697" w:rsidRDefault="00EE3839" w:rsidP="003B4697">
      <w:pPr>
        <w:pStyle w:val="Bibliography"/>
      </w:pPr>
      <w:r w:rsidRPr="003B4697">
        <w:t xml:space="preserve">3. </w:t>
      </w:r>
      <w:r w:rsidRPr="003B4697">
        <w:tab/>
        <w:t>Brand C, Dons E, Anaya-</w:t>
      </w:r>
      <w:proofErr w:type="spellStart"/>
      <w:r w:rsidRPr="003B4697">
        <w:t>Boig</w:t>
      </w:r>
      <w:proofErr w:type="spellEnd"/>
      <w:r w:rsidRPr="003B4697">
        <w:t xml:space="preserve"> E, et al. The climate change mitigation effects of daily active travel in cities. </w:t>
      </w:r>
      <w:r w:rsidRPr="003B4697">
        <w:rPr>
          <w:rPrChange w:id="241" w:author="Richard Wen" w:date="2024-11-11T17:57:00Z" w16du:dateUtc="2024-11-11T22:57:00Z">
            <w:rPr>
              <w:i/>
              <w:iCs/>
            </w:rPr>
          </w:rPrChange>
        </w:rPr>
        <w:t>Transportation Research Part D: Transport and Environment</w:t>
      </w:r>
      <w:r w:rsidRPr="003B4697">
        <w:t xml:space="preserve">. </w:t>
      </w:r>
      <w:proofErr w:type="gramStart"/>
      <w:r w:rsidRPr="003B4697">
        <w:t>2021;93:102764</w:t>
      </w:r>
      <w:proofErr w:type="gramEnd"/>
      <w:r w:rsidRPr="003B4697">
        <w:t xml:space="preserve">. </w:t>
      </w:r>
    </w:p>
    <w:p w14:paraId="5215447F" w14:textId="77777777" w:rsidR="00EE3839" w:rsidRPr="003B4697" w:rsidRDefault="00EE3839" w:rsidP="003B4697">
      <w:pPr>
        <w:pStyle w:val="Bibliography"/>
      </w:pPr>
      <w:r w:rsidRPr="003B4697">
        <w:t xml:space="preserve">4. </w:t>
      </w:r>
      <w:r w:rsidRPr="003B4697">
        <w:tab/>
      </w:r>
      <w:proofErr w:type="spellStart"/>
      <w:r w:rsidRPr="003B4697">
        <w:t>Pucher</w:t>
      </w:r>
      <w:proofErr w:type="spellEnd"/>
      <w:r w:rsidRPr="003B4697">
        <w:t xml:space="preserve"> J, Dill J, Handy S. Infrastructure, programs, and policies to increase bicycling: an international review. </w:t>
      </w:r>
      <w:r w:rsidRPr="003B4697">
        <w:rPr>
          <w:rPrChange w:id="242" w:author="Richard Wen" w:date="2024-11-11T17:57:00Z" w16du:dateUtc="2024-11-11T22:57:00Z">
            <w:rPr>
              <w:i/>
              <w:iCs/>
            </w:rPr>
          </w:rPrChange>
        </w:rPr>
        <w:t>Preventive Medicine</w:t>
      </w:r>
      <w:r w:rsidRPr="003B4697">
        <w:t>. 2010;</w:t>
      </w:r>
      <w:proofErr w:type="gramStart"/>
      <w:r w:rsidRPr="003B4697">
        <w:t>50:S</w:t>
      </w:r>
      <w:proofErr w:type="gramEnd"/>
      <w:r w:rsidRPr="003B4697">
        <w:t xml:space="preserve">106–S125. </w:t>
      </w:r>
    </w:p>
    <w:p w14:paraId="14F1A69D" w14:textId="77777777" w:rsidR="00EE3839" w:rsidRPr="003B4697" w:rsidRDefault="00EE3839" w:rsidP="003B4697">
      <w:pPr>
        <w:pStyle w:val="Bibliography"/>
      </w:pPr>
      <w:r w:rsidRPr="003B4697">
        <w:t xml:space="preserve">5. </w:t>
      </w:r>
      <w:r w:rsidRPr="003B4697">
        <w:tab/>
      </w:r>
      <w:proofErr w:type="spellStart"/>
      <w:r w:rsidRPr="003B4697">
        <w:t>Pucher</w:t>
      </w:r>
      <w:proofErr w:type="spellEnd"/>
      <w:r w:rsidRPr="003B4697">
        <w:t xml:space="preserve"> J, Buehler R. Sustainable transport in Canadian cities: cycling trends and policies. </w:t>
      </w:r>
      <w:r w:rsidRPr="003B4697">
        <w:rPr>
          <w:rPrChange w:id="243" w:author="Richard Wen" w:date="2024-11-11T17:57:00Z" w16du:dateUtc="2024-11-11T22:57:00Z">
            <w:rPr>
              <w:i/>
              <w:iCs/>
            </w:rPr>
          </w:rPrChange>
        </w:rPr>
        <w:t>Berkeley Planning Journal</w:t>
      </w:r>
      <w:r w:rsidRPr="003B4697">
        <w:t xml:space="preserve"> [electronic article]. 2006;19(1). (https://escholarship.org/uc/item/0rr0t06s). (Accessed May 26, 2024)</w:t>
      </w:r>
    </w:p>
    <w:p w14:paraId="15918CC9" w14:textId="77777777" w:rsidR="00EE3839" w:rsidRPr="003B4697" w:rsidRDefault="00EE3839" w:rsidP="003B4697">
      <w:pPr>
        <w:pStyle w:val="Bibliography"/>
      </w:pPr>
      <w:r w:rsidRPr="003B4697">
        <w:t xml:space="preserve">6. </w:t>
      </w:r>
      <w:r w:rsidRPr="003B4697">
        <w:tab/>
      </w:r>
      <w:proofErr w:type="spellStart"/>
      <w:r w:rsidRPr="003B4697">
        <w:t>Cowle</w:t>
      </w:r>
      <w:proofErr w:type="spellEnd"/>
      <w:r w:rsidRPr="003B4697">
        <w:t xml:space="preserve"> S, </w:t>
      </w:r>
      <w:proofErr w:type="spellStart"/>
      <w:r w:rsidRPr="003B4697">
        <w:t>Fuselli</w:t>
      </w:r>
      <w:proofErr w:type="spellEnd"/>
      <w:r w:rsidRPr="003B4697">
        <w:t xml:space="preserve"> P, </w:t>
      </w:r>
      <w:proofErr w:type="spellStart"/>
      <w:r w:rsidRPr="003B4697">
        <w:t>Rajabali</w:t>
      </w:r>
      <w:proofErr w:type="spellEnd"/>
      <w:r w:rsidRPr="003B4697">
        <w:t xml:space="preserve"> F, et al. The cost of transport injuries in Canada. Sudbury, Ontario: The Canadian Association of Road Safety Professionals; 2022 (Accessed September 17, 2024):1–</w:t>
      </w:r>
      <w:proofErr w:type="gramStart"/>
      <w:r w:rsidRPr="003B4697">
        <w:t>7.(</w:t>
      </w:r>
      <w:proofErr w:type="gramEnd"/>
      <w:r w:rsidRPr="003B4697">
        <w:t>https://carsp.ca/en/presentations-and-papers/carsp-hybrid-conference-sudbury-2022/the-cost-of-transport-injuries-in-canada-2/). (Accessed September 17, 2024)</w:t>
      </w:r>
    </w:p>
    <w:p w14:paraId="0BD2B3E5" w14:textId="77777777" w:rsidR="00EE3839" w:rsidRPr="003B4697" w:rsidRDefault="00EE3839" w:rsidP="003B4697">
      <w:pPr>
        <w:pStyle w:val="Bibliography"/>
      </w:pPr>
      <w:r w:rsidRPr="003B4697">
        <w:t xml:space="preserve">7. </w:t>
      </w:r>
      <w:r w:rsidRPr="003B4697">
        <w:tab/>
        <w:t>Toronto Police Service. Cyclists KSI collisions. 2023;(https://data.torontopolice.on.ca/pages/cyclists). (Accessed May 26, 2024)</w:t>
      </w:r>
    </w:p>
    <w:p w14:paraId="2D4C0680" w14:textId="77777777" w:rsidR="00EE3839" w:rsidRPr="003B4697" w:rsidRDefault="00EE3839" w:rsidP="003B4697">
      <w:pPr>
        <w:pStyle w:val="Bibliography"/>
      </w:pPr>
      <w:r w:rsidRPr="003B4697">
        <w:t xml:space="preserve">8. </w:t>
      </w:r>
      <w:r w:rsidRPr="003B4697">
        <w:tab/>
        <w:t>Toronto Public Health. Road to health: improving walking and cycling in Toronto. 2012.</w:t>
      </w:r>
    </w:p>
    <w:p w14:paraId="58A219B7" w14:textId="77777777" w:rsidR="00EE3839" w:rsidRPr="003B4697" w:rsidRDefault="00EE3839" w:rsidP="003B4697">
      <w:pPr>
        <w:pStyle w:val="Bibliography"/>
      </w:pPr>
      <w:r w:rsidRPr="003B4697">
        <w:t xml:space="preserve">9. </w:t>
      </w:r>
      <w:r w:rsidRPr="003B4697">
        <w:tab/>
        <w:t xml:space="preserve">Parachute. Cost of injury in </w:t>
      </w:r>
      <w:proofErr w:type="spellStart"/>
      <w:r w:rsidRPr="003B4697">
        <w:t>canada</w:t>
      </w:r>
      <w:proofErr w:type="spellEnd"/>
      <w:r w:rsidRPr="003B4697">
        <w:t xml:space="preserve"> the highest </w:t>
      </w:r>
      <w:proofErr w:type="gramStart"/>
      <w:r w:rsidRPr="003B4697">
        <w:t>costs:</w:t>
      </w:r>
      <w:proofErr w:type="gramEnd"/>
      <w:r w:rsidRPr="003B4697">
        <w:t xml:space="preserve"> falls and transport. </w:t>
      </w:r>
      <w:r w:rsidRPr="003B4697">
        <w:rPr>
          <w:rPrChange w:id="244" w:author="Richard Wen" w:date="2024-11-11T17:57:00Z" w16du:dateUtc="2024-11-11T22:57:00Z">
            <w:rPr>
              <w:i/>
              <w:iCs/>
            </w:rPr>
          </w:rPrChange>
        </w:rPr>
        <w:t>Parachute</w:t>
      </w:r>
      <w:r w:rsidRPr="003B4697">
        <w:t>. 2022;(https://parachute.ca/the-highest-costs-falls-and-transport/)</w:t>
      </w:r>
    </w:p>
    <w:p w14:paraId="5DC16AAE" w14:textId="77777777" w:rsidR="00EE3839" w:rsidRPr="003B4697" w:rsidRDefault="00EE3839" w:rsidP="003B4697">
      <w:pPr>
        <w:pStyle w:val="Bibliography"/>
      </w:pPr>
      <w:r w:rsidRPr="003B4697">
        <w:t xml:space="preserve">10. </w:t>
      </w:r>
      <w:r w:rsidRPr="003B4697">
        <w:tab/>
      </w:r>
      <w:proofErr w:type="spellStart"/>
      <w:r w:rsidRPr="003B4697">
        <w:t>Aboelata</w:t>
      </w:r>
      <w:proofErr w:type="spellEnd"/>
      <w:r w:rsidRPr="003B4697">
        <w:t xml:space="preserve"> M, Yanez E, Kharrazi R. Vision Zero: a health equity road map for getting to zero in every community. </w:t>
      </w:r>
      <w:r w:rsidRPr="003B4697">
        <w:rPr>
          <w:rPrChange w:id="245" w:author="Richard Wen" w:date="2024-11-11T17:57:00Z" w16du:dateUtc="2024-11-11T22:57:00Z">
            <w:rPr>
              <w:i/>
              <w:iCs/>
            </w:rPr>
          </w:rPrChange>
        </w:rPr>
        <w:t>Prevention Institute</w:t>
      </w:r>
      <w:r w:rsidRPr="003B4697">
        <w:t xml:space="preserve">. 2017;1–11. </w:t>
      </w:r>
    </w:p>
    <w:p w14:paraId="60266FF3" w14:textId="77777777" w:rsidR="00EE3839" w:rsidRPr="003B4697" w:rsidRDefault="00EE3839" w:rsidP="003B4697">
      <w:pPr>
        <w:pStyle w:val="Bibliography"/>
      </w:pPr>
      <w:r w:rsidRPr="003B4697">
        <w:t xml:space="preserve">11. </w:t>
      </w:r>
      <w:r w:rsidRPr="003B4697">
        <w:tab/>
        <w:t>Parachute. Vision Zero map. 2023;(https://parachute.ca/en/program/vision-zero/vision-zero-map/). (Accessed July 22, 2024)</w:t>
      </w:r>
    </w:p>
    <w:p w14:paraId="3DA195D8" w14:textId="77777777" w:rsidR="00EE3839" w:rsidRPr="003B4697" w:rsidRDefault="00EE3839" w:rsidP="003B4697">
      <w:pPr>
        <w:pStyle w:val="Bibliography"/>
      </w:pPr>
      <w:r w:rsidRPr="003B4697">
        <w:t xml:space="preserve">12. </w:t>
      </w:r>
      <w:r w:rsidRPr="003B4697">
        <w:tab/>
        <w:t xml:space="preserve">Belin M-Å, </w:t>
      </w:r>
      <w:proofErr w:type="spellStart"/>
      <w:r w:rsidRPr="003B4697">
        <w:t>Tillgren</w:t>
      </w:r>
      <w:proofErr w:type="spellEnd"/>
      <w:r w:rsidRPr="003B4697">
        <w:t xml:space="preserve"> P, </w:t>
      </w:r>
      <w:proofErr w:type="spellStart"/>
      <w:r w:rsidRPr="003B4697">
        <w:t>Vedung</w:t>
      </w:r>
      <w:proofErr w:type="spellEnd"/>
      <w:r w:rsidRPr="003B4697">
        <w:t xml:space="preserve"> E. Vision Zero – a road safety policy innovation. </w:t>
      </w:r>
      <w:r w:rsidRPr="003B4697">
        <w:rPr>
          <w:rPrChange w:id="246" w:author="Richard Wen" w:date="2024-11-11T17:57:00Z" w16du:dateUtc="2024-11-11T22:57:00Z">
            <w:rPr>
              <w:i/>
              <w:iCs/>
            </w:rPr>
          </w:rPrChange>
        </w:rPr>
        <w:t>International Journal of Injury Control and Safety Promotion</w:t>
      </w:r>
      <w:r w:rsidRPr="003B4697">
        <w:t xml:space="preserve">. 2012;19(2):171–179. </w:t>
      </w:r>
    </w:p>
    <w:p w14:paraId="7AFE4DC4" w14:textId="77777777" w:rsidR="00EE3839" w:rsidRPr="003B4697" w:rsidRDefault="00EE3839" w:rsidP="003B4697">
      <w:pPr>
        <w:pStyle w:val="Bibliography"/>
      </w:pPr>
      <w:r w:rsidRPr="003B4697">
        <w:t xml:space="preserve">13. </w:t>
      </w:r>
      <w:r w:rsidRPr="003B4697">
        <w:tab/>
        <w:t xml:space="preserve">City of Toronto. Vision Zero emphasis areas. </w:t>
      </w:r>
      <w:r w:rsidRPr="003B4697">
        <w:rPr>
          <w:rPrChange w:id="247" w:author="Richard Wen" w:date="2024-11-11T17:57:00Z" w16du:dateUtc="2024-11-11T22:57:00Z">
            <w:rPr>
              <w:i/>
              <w:iCs/>
            </w:rPr>
          </w:rPrChange>
        </w:rPr>
        <w:t>City of Toronto</w:t>
      </w:r>
      <w:r w:rsidRPr="003B4697">
        <w:t>. 2017;(https://www.toronto.ca/services-payments/streets-parking-transportation/road-safety/vision-zero/emphasis-areas/). (Accessed October 27, 2024)</w:t>
      </w:r>
    </w:p>
    <w:p w14:paraId="08FA514A" w14:textId="77777777" w:rsidR="00EE3839" w:rsidRPr="003B4697" w:rsidRDefault="00EE3839" w:rsidP="003B4697">
      <w:pPr>
        <w:pStyle w:val="Bibliography"/>
      </w:pPr>
      <w:r w:rsidRPr="003B4697">
        <w:lastRenderedPageBreak/>
        <w:t xml:space="preserve">14. </w:t>
      </w:r>
      <w:r w:rsidRPr="003B4697">
        <w:tab/>
      </w:r>
      <w:proofErr w:type="spellStart"/>
      <w:r w:rsidRPr="003B4697">
        <w:t>Laberee</w:t>
      </w:r>
      <w:proofErr w:type="spellEnd"/>
      <w:r w:rsidRPr="003B4697">
        <w:t xml:space="preserve"> K, </w:t>
      </w:r>
      <w:proofErr w:type="spellStart"/>
      <w:r w:rsidRPr="003B4697">
        <w:t>Zanotto</w:t>
      </w:r>
      <w:proofErr w:type="spellEnd"/>
      <w:r w:rsidRPr="003B4697">
        <w:t xml:space="preserve"> M, Funk A, et al. ‘All Ages and Abilities’: exploring the language of municipal cycling policies. </w:t>
      </w:r>
      <w:r w:rsidRPr="003B4697">
        <w:rPr>
          <w:rPrChange w:id="248" w:author="Richard Wen" w:date="2024-11-11T17:57:00Z" w16du:dateUtc="2024-11-11T22:57:00Z">
            <w:rPr>
              <w:i/>
              <w:iCs/>
            </w:rPr>
          </w:rPrChange>
        </w:rPr>
        <w:t>Urban, Planning and Transport Research</w:t>
      </w:r>
      <w:r w:rsidRPr="003B4697">
        <w:t xml:space="preserve">. 2023;11(1):2264365. </w:t>
      </w:r>
    </w:p>
    <w:p w14:paraId="060D4BBE" w14:textId="77777777" w:rsidR="00EE3839" w:rsidRPr="003B4697" w:rsidRDefault="00EE3839" w:rsidP="003B4697">
      <w:pPr>
        <w:pStyle w:val="Bibliography"/>
      </w:pPr>
      <w:r w:rsidRPr="003B4697">
        <w:t xml:space="preserve">15. </w:t>
      </w:r>
      <w:r w:rsidRPr="003B4697">
        <w:tab/>
        <w:t>City of Vancouver. Transportation design guidelines: all ages and abilities cycling routes. 2017;(https://vancouver.ca/files/cov/design-guidelines-for-all-ages-and-abilities-cycling-routes.pdf)</w:t>
      </w:r>
    </w:p>
    <w:p w14:paraId="471F72EB" w14:textId="77777777" w:rsidR="00EE3839" w:rsidRPr="003B4697" w:rsidRDefault="00EE3839" w:rsidP="003B4697">
      <w:pPr>
        <w:pStyle w:val="Bibliography"/>
      </w:pPr>
      <w:r w:rsidRPr="003B4697">
        <w:t xml:space="preserve">16. </w:t>
      </w:r>
      <w:r w:rsidRPr="003B4697">
        <w:tab/>
        <w:t>Transportation Association of Canada. Geometric design guide for Canadian roads: chapter 5 – bicycle integrated design (2017). 2017 (Accessed September 20, 2024</w:t>
      </w:r>
      <w:proofErr w:type="gramStart"/>
      <w:r w:rsidRPr="003B4697">
        <w:t>).(</w:t>
      </w:r>
      <w:proofErr w:type="gramEnd"/>
      <w:r w:rsidRPr="003B4697">
        <w:t>https://www.tac-atc.ca/en/knowledge-centre/technical-resources-search/publications/ptm-geodes5-e/). (Accessed September 20, 2024)</w:t>
      </w:r>
    </w:p>
    <w:p w14:paraId="1C88725F" w14:textId="77777777" w:rsidR="00EE3839" w:rsidRPr="003B4697" w:rsidRDefault="00EE3839" w:rsidP="003B4697">
      <w:pPr>
        <w:pStyle w:val="Bibliography"/>
      </w:pPr>
      <w:r w:rsidRPr="003B4697">
        <w:t xml:space="preserve">17. </w:t>
      </w:r>
      <w:r w:rsidRPr="003B4697">
        <w:tab/>
        <w:t>Ministry of Transportation and Infrastructure. Active transportation design guide - province of British Columbia. Province of British Columbia; 2019 (Accessed September 20, 2024</w:t>
      </w:r>
      <w:proofErr w:type="gramStart"/>
      <w:r w:rsidRPr="003B4697">
        <w:t>).(</w:t>
      </w:r>
      <w:proofErr w:type="gramEnd"/>
      <w:r w:rsidRPr="003B4697">
        <w:t>https://www2.gov.bc.ca/gov/content/transportation/transportation-infrastructure/engineering-standards-guidelines/traffic-engineering-safety/active-transportation-design-guide). (Accessed September 20, 2024)</w:t>
      </w:r>
    </w:p>
    <w:p w14:paraId="3998678D" w14:textId="77777777" w:rsidR="00EE3839" w:rsidRPr="003B4697" w:rsidRDefault="00EE3839" w:rsidP="003B4697">
      <w:pPr>
        <w:pStyle w:val="Bibliography"/>
      </w:pPr>
      <w:r w:rsidRPr="003B4697">
        <w:t xml:space="preserve">18. </w:t>
      </w:r>
      <w:r w:rsidRPr="003B4697">
        <w:tab/>
        <w:t xml:space="preserve">Winters M, </w:t>
      </w:r>
      <w:proofErr w:type="spellStart"/>
      <w:r w:rsidRPr="003B4697">
        <w:t>Zanotto</w:t>
      </w:r>
      <w:proofErr w:type="spellEnd"/>
      <w:r w:rsidRPr="003B4697">
        <w:t xml:space="preserve"> M, Butler G. At-a-glance-the Canadian bikeway comfort and safety (CAN-BICS) classification system: a common naming convention for cycling infrastructure. </w:t>
      </w:r>
      <w:r w:rsidRPr="003B4697">
        <w:rPr>
          <w:rPrChange w:id="249" w:author="Richard Wen" w:date="2024-11-11T17:57:00Z" w16du:dateUtc="2024-11-11T22:57:00Z">
            <w:rPr>
              <w:i/>
              <w:iCs/>
            </w:rPr>
          </w:rPrChange>
        </w:rPr>
        <w:t>Health Promotion and Chronic Disease Prevention in Canada: Research, Policy and Practice</w:t>
      </w:r>
      <w:r w:rsidRPr="003B4697">
        <w:t xml:space="preserve">. 2020;40(9):288. </w:t>
      </w:r>
    </w:p>
    <w:p w14:paraId="26C9592D" w14:textId="77777777" w:rsidR="00EE3839" w:rsidRPr="003B4697" w:rsidRDefault="00EE3839" w:rsidP="003B4697">
      <w:pPr>
        <w:pStyle w:val="Bibliography"/>
      </w:pPr>
      <w:r w:rsidRPr="003B4697">
        <w:t xml:space="preserve">19. </w:t>
      </w:r>
      <w:r w:rsidRPr="003B4697">
        <w:tab/>
      </w:r>
      <w:proofErr w:type="spellStart"/>
      <w:r w:rsidRPr="003B4697">
        <w:t>Gössling</w:t>
      </w:r>
      <w:proofErr w:type="spellEnd"/>
      <w:r w:rsidRPr="003B4697">
        <w:t xml:space="preserve"> S, McRae S. Subjectively safe cycling infrastructure: new insights for urban designs. </w:t>
      </w:r>
      <w:r w:rsidRPr="003B4697">
        <w:rPr>
          <w:rPrChange w:id="250" w:author="Richard Wen" w:date="2024-11-11T17:57:00Z" w16du:dateUtc="2024-11-11T22:57:00Z">
            <w:rPr>
              <w:i/>
              <w:iCs/>
            </w:rPr>
          </w:rPrChange>
        </w:rPr>
        <w:t>Journal of Transport Geography</w:t>
      </w:r>
      <w:r w:rsidRPr="003B4697">
        <w:t xml:space="preserve">. </w:t>
      </w:r>
      <w:proofErr w:type="gramStart"/>
      <w:r w:rsidRPr="003B4697">
        <w:t>2022;101:103340</w:t>
      </w:r>
      <w:proofErr w:type="gramEnd"/>
      <w:r w:rsidRPr="003B4697">
        <w:t xml:space="preserve">. </w:t>
      </w:r>
    </w:p>
    <w:p w14:paraId="156EDBBB" w14:textId="77777777" w:rsidR="00EE3839" w:rsidRPr="003B4697" w:rsidRDefault="00EE3839" w:rsidP="003B4697">
      <w:pPr>
        <w:pStyle w:val="Bibliography"/>
      </w:pPr>
      <w:r w:rsidRPr="003B4697">
        <w:t xml:space="preserve">20. </w:t>
      </w:r>
      <w:r w:rsidRPr="003B4697">
        <w:tab/>
        <w:t xml:space="preserve">Fischer J, Winters M. COVID-19 street reallocation in mid-sized Canadian cities: socio-spatial equity patterns. </w:t>
      </w:r>
      <w:r w:rsidRPr="003B4697">
        <w:rPr>
          <w:rPrChange w:id="251" w:author="Richard Wen" w:date="2024-11-11T17:57:00Z" w16du:dateUtc="2024-11-11T22:57:00Z">
            <w:rPr>
              <w:i/>
              <w:iCs/>
            </w:rPr>
          </w:rPrChange>
        </w:rPr>
        <w:t>Can J Public Health</w:t>
      </w:r>
      <w:r w:rsidRPr="003B4697">
        <w:t xml:space="preserve">. 2021;112(3):376–390. </w:t>
      </w:r>
    </w:p>
    <w:p w14:paraId="58F05A3E" w14:textId="77777777" w:rsidR="00EE3839" w:rsidRPr="003B4697" w:rsidRDefault="00EE3839" w:rsidP="003B4697">
      <w:pPr>
        <w:pStyle w:val="Bibliography"/>
      </w:pPr>
      <w:r w:rsidRPr="003B4697">
        <w:t xml:space="preserve">21. </w:t>
      </w:r>
      <w:r w:rsidRPr="003B4697">
        <w:tab/>
        <w:t>Canadian Institute for Health Information. Injury and trauma emergency department and hospitalization statistics, 2020–2021. 2022;(https://www.cihi.ca/sites/default/files/document/injury-trauma-emergency-dept-hospitalizations-2020-2021-data-tables-en.xlsx). (Accessed April 26, 2023)</w:t>
      </w:r>
    </w:p>
    <w:p w14:paraId="17C2D70A" w14:textId="77777777" w:rsidR="00EE3839" w:rsidRPr="003B4697" w:rsidRDefault="00EE3839" w:rsidP="003B4697">
      <w:pPr>
        <w:pStyle w:val="Bibliography"/>
      </w:pPr>
      <w:r w:rsidRPr="003B4697">
        <w:t xml:space="preserve">22. </w:t>
      </w:r>
      <w:r w:rsidRPr="003B4697">
        <w:tab/>
        <w:t>Canadian Institute for Health Information. National ambulatory care reporting system metadata (NACRS). 2023;(www.cihi.ca/en/national-ambulatory-care-reporting-system-metadata-nacrs). (Accessed April 27, 2023)</w:t>
      </w:r>
    </w:p>
    <w:p w14:paraId="28C05E4B" w14:textId="77777777" w:rsidR="00EE3839" w:rsidRPr="003B4697" w:rsidRDefault="00EE3839" w:rsidP="003B4697">
      <w:pPr>
        <w:pStyle w:val="Bibliography"/>
      </w:pPr>
      <w:r w:rsidRPr="003B4697">
        <w:t xml:space="preserve">23. </w:t>
      </w:r>
      <w:r w:rsidRPr="003B4697">
        <w:tab/>
      </w:r>
      <w:proofErr w:type="spellStart"/>
      <w:r w:rsidRPr="003B4697">
        <w:t>Batomen</w:t>
      </w:r>
      <w:proofErr w:type="spellEnd"/>
      <w:r w:rsidRPr="003B4697">
        <w:t xml:space="preserve"> B, Macpherson A, Lewis J, et al. </w:t>
      </w:r>
      <w:proofErr w:type="gramStart"/>
      <w:r w:rsidRPr="003B4697">
        <w:t>Vulnerable road</w:t>
      </w:r>
      <w:proofErr w:type="gramEnd"/>
      <w:r w:rsidRPr="003B4697">
        <w:t xml:space="preserve"> user injury trends following the COVID-19 pandemic in Toronto, Canada: an interrupted time series analysis. </w:t>
      </w:r>
      <w:r w:rsidRPr="003B4697">
        <w:rPr>
          <w:rPrChange w:id="252" w:author="Richard Wen" w:date="2024-11-11T17:57:00Z" w16du:dateUtc="2024-11-11T22:57:00Z">
            <w:rPr>
              <w:i/>
              <w:iCs/>
            </w:rPr>
          </w:rPrChange>
        </w:rPr>
        <w:t>Journal of Safety Research</w:t>
      </w:r>
      <w:r w:rsidRPr="003B4697">
        <w:t xml:space="preserve">. </w:t>
      </w:r>
      <w:proofErr w:type="gramStart"/>
      <w:r w:rsidRPr="003B4697">
        <w:t>2024;89:152</w:t>
      </w:r>
      <w:proofErr w:type="gramEnd"/>
      <w:r w:rsidRPr="003B4697">
        <w:t xml:space="preserve">–159. </w:t>
      </w:r>
    </w:p>
    <w:p w14:paraId="76EE3DE8" w14:textId="77777777" w:rsidR="00EE3839" w:rsidRPr="003B4697" w:rsidRDefault="00EE3839" w:rsidP="003B4697">
      <w:pPr>
        <w:pStyle w:val="Bibliography"/>
      </w:pPr>
      <w:r w:rsidRPr="003B4697">
        <w:t xml:space="preserve">24. </w:t>
      </w:r>
      <w:r w:rsidRPr="003B4697">
        <w:tab/>
      </w:r>
      <w:proofErr w:type="spellStart"/>
      <w:r w:rsidRPr="003B4697">
        <w:t>Batomen</w:t>
      </w:r>
      <w:proofErr w:type="spellEnd"/>
      <w:r w:rsidRPr="003B4697">
        <w:t xml:space="preserve"> B, Cloutier M-S, Palm M, et al. Frequent public transit </w:t>
      </w:r>
      <w:proofErr w:type="gramStart"/>
      <w:r w:rsidRPr="003B4697">
        <w:t>users</w:t>
      </w:r>
      <w:proofErr w:type="gramEnd"/>
      <w:r w:rsidRPr="003B4697">
        <w:t xml:space="preserve"> views and attitudes toward cycling in Canada in the context of the COVID-19 pandemic. </w:t>
      </w:r>
      <w:r w:rsidRPr="003B4697">
        <w:rPr>
          <w:rPrChange w:id="253" w:author="Richard Wen" w:date="2024-11-11T17:57:00Z" w16du:dateUtc="2024-11-11T22:57:00Z">
            <w:rPr>
              <w:i/>
              <w:iCs/>
            </w:rPr>
          </w:rPrChange>
        </w:rPr>
        <w:t>Multimodal Transportation</w:t>
      </w:r>
      <w:r w:rsidRPr="003B4697">
        <w:t xml:space="preserve">. 2023;2(2):100067. </w:t>
      </w:r>
    </w:p>
    <w:p w14:paraId="2CC9E53E" w14:textId="77777777" w:rsidR="00EE3839" w:rsidRPr="003B4697" w:rsidRDefault="00EE3839" w:rsidP="003B4697">
      <w:pPr>
        <w:pStyle w:val="Bibliography"/>
      </w:pPr>
      <w:r w:rsidRPr="003B4697">
        <w:lastRenderedPageBreak/>
        <w:t xml:space="preserve">25. </w:t>
      </w:r>
      <w:r w:rsidRPr="003B4697">
        <w:tab/>
      </w:r>
      <w:proofErr w:type="spellStart"/>
      <w:r w:rsidRPr="003B4697">
        <w:t>Ferster</w:t>
      </w:r>
      <w:proofErr w:type="spellEnd"/>
      <w:r w:rsidRPr="003B4697">
        <w:t xml:space="preserve"> C, Fischer J, </w:t>
      </w:r>
      <w:proofErr w:type="spellStart"/>
      <w:r w:rsidRPr="003B4697">
        <w:t>Manaugh</w:t>
      </w:r>
      <w:proofErr w:type="spellEnd"/>
      <w:r w:rsidRPr="003B4697">
        <w:t xml:space="preserve"> K, et al. Using OpenStreetMap to inventory bicycle infrastructure: A comparison with open data from cities. </w:t>
      </w:r>
      <w:r w:rsidRPr="003B4697">
        <w:rPr>
          <w:rPrChange w:id="254" w:author="Richard Wen" w:date="2024-11-11T17:57:00Z" w16du:dateUtc="2024-11-11T22:57:00Z">
            <w:rPr>
              <w:i/>
              <w:iCs/>
            </w:rPr>
          </w:rPrChange>
        </w:rPr>
        <w:t>International Journal of Sustainable Transportation</w:t>
      </w:r>
      <w:r w:rsidRPr="003B4697">
        <w:t xml:space="preserve">. 2020;14(1):64–73. </w:t>
      </w:r>
    </w:p>
    <w:p w14:paraId="586C4E05" w14:textId="77777777" w:rsidR="00EE3839" w:rsidRPr="003B4697" w:rsidRDefault="00EE3839" w:rsidP="003B4697">
      <w:pPr>
        <w:pStyle w:val="Bibliography"/>
      </w:pPr>
      <w:r w:rsidRPr="003B4697">
        <w:t xml:space="preserve">26. </w:t>
      </w:r>
      <w:r w:rsidRPr="003B4697">
        <w:tab/>
      </w:r>
      <w:proofErr w:type="spellStart"/>
      <w:r w:rsidRPr="003B4697">
        <w:t>Ferster</w:t>
      </w:r>
      <w:proofErr w:type="spellEnd"/>
      <w:r w:rsidRPr="003B4697">
        <w:t xml:space="preserve"> C, Nelson T, </w:t>
      </w:r>
      <w:proofErr w:type="spellStart"/>
      <w:r w:rsidRPr="003B4697">
        <w:t>Manaugh</w:t>
      </w:r>
      <w:proofErr w:type="spellEnd"/>
      <w:r w:rsidRPr="003B4697">
        <w:t xml:space="preserve"> K, et al. Developing a national dataset of bicycle infrastructure for Canada using open data sources. </w:t>
      </w:r>
      <w:r w:rsidRPr="003B4697">
        <w:rPr>
          <w:rPrChange w:id="255" w:author="Richard Wen" w:date="2024-11-11T17:57:00Z" w16du:dateUtc="2024-11-11T22:57:00Z">
            <w:rPr>
              <w:i/>
              <w:iCs/>
            </w:rPr>
          </w:rPrChange>
        </w:rPr>
        <w:t>Environment and Planning B: Urban Analytics and City Science</w:t>
      </w:r>
      <w:r w:rsidRPr="003B4697">
        <w:t xml:space="preserve">. 2023;50(9):2543–2559. </w:t>
      </w:r>
    </w:p>
    <w:p w14:paraId="4DF9EF21" w14:textId="77777777" w:rsidR="00EE3839" w:rsidRPr="003B4697" w:rsidRDefault="00EE3839" w:rsidP="003B4697">
      <w:pPr>
        <w:pStyle w:val="Bibliography"/>
      </w:pPr>
      <w:r w:rsidRPr="003B4697">
        <w:t xml:space="preserve">27. </w:t>
      </w:r>
      <w:r w:rsidRPr="003B4697">
        <w:tab/>
        <w:t xml:space="preserve">Winters M, </w:t>
      </w:r>
      <w:proofErr w:type="spellStart"/>
      <w:r w:rsidRPr="003B4697">
        <w:t>Beairsto</w:t>
      </w:r>
      <w:proofErr w:type="spellEnd"/>
      <w:r w:rsidRPr="003B4697">
        <w:t xml:space="preserve"> J, </w:t>
      </w:r>
      <w:proofErr w:type="spellStart"/>
      <w:r w:rsidRPr="003B4697">
        <w:t>Ferster</w:t>
      </w:r>
      <w:proofErr w:type="spellEnd"/>
      <w:r w:rsidRPr="003B4697">
        <w:t xml:space="preserve"> C, et al. The Canadian bikeway comfort and safety metrics (CAN-BICS): national measures of the bicycling environment for use in research and policy. </w:t>
      </w:r>
      <w:r w:rsidRPr="003B4697">
        <w:rPr>
          <w:rPrChange w:id="256" w:author="Richard Wen" w:date="2024-11-11T17:57:00Z" w16du:dateUtc="2024-11-11T22:57:00Z">
            <w:rPr>
              <w:i/>
              <w:iCs/>
            </w:rPr>
          </w:rPrChange>
        </w:rPr>
        <w:t>Health Reports</w:t>
      </w:r>
      <w:r w:rsidRPr="003B4697">
        <w:t xml:space="preserve">. 2022;33(10):3–13. </w:t>
      </w:r>
    </w:p>
    <w:p w14:paraId="0857B29D" w14:textId="77777777" w:rsidR="00EE3839" w:rsidRPr="003B4697" w:rsidRDefault="00EE3839" w:rsidP="003B4697">
      <w:pPr>
        <w:pStyle w:val="Bibliography"/>
      </w:pPr>
      <w:r w:rsidRPr="003B4697">
        <w:t xml:space="preserve">28. </w:t>
      </w:r>
      <w:r w:rsidRPr="003B4697">
        <w:tab/>
        <w:t xml:space="preserve">Nelson T, </w:t>
      </w:r>
      <w:proofErr w:type="spellStart"/>
      <w:r w:rsidRPr="003B4697">
        <w:t>Ferster</w:t>
      </w:r>
      <w:proofErr w:type="spellEnd"/>
      <w:r w:rsidRPr="003B4697">
        <w:t xml:space="preserve"> C, </w:t>
      </w:r>
      <w:proofErr w:type="spellStart"/>
      <w:r w:rsidRPr="003B4697">
        <w:t>Laberee</w:t>
      </w:r>
      <w:proofErr w:type="spellEnd"/>
      <w:r w:rsidRPr="003B4697">
        <w:t xml:space="preserve"> K, et al. Crowdsourced data for bicycling research and practice. </w:t>
      </w:r>
      <w:r w:rsidRPr="003B4697">
        <w:rPr>
          <w:rPrChange w:id="257" w:author="Richard Wen" w:date="2024-11-11T17:57:00Z" w16du:dateUtc="2024-11-11T22:57:00Z">
            <w:rPr>
              <w:i/>
              <w:iCs/>
            </w:rPr>
          </w:rPrChange>
        </w:rPr>
        <w:t>Transport Reviews</w:t>
      </w:r>
      <w:r w:rsidRPr="003B4697">
        <w:t xml:space="preserve">. 2021;41(1):97–114. </w:t>
      </w:r>
    </w:p>
    <w:p w14:paraId="276BDA8C" w14:textId="77777777" w:rsidR="00EE3839" w:rsidRPr="003B4697" w:rsidRDefault="00EE3839" w:rsidP="003B4697">
      <w:pPr>
        <w:pStyle w:val="Bibliography"/>
      </w:pPr>
      <w:r w:rsidRPr="003B4697">
        <w:t xml:space="preserve">29. </w:t>
      </w:r>
      <w:r w:rsidRPr="003B4697">
        <w:tab/>
      </w:r>
      <w:proofErr w:type="spellStart"/>
      <w:r w:rsidRPr="003B4697">
        <w:t>Teschke</w:t>
      </w:r>
      <w:proofErr w:type="spellEnd"/>
      <w:r w:rsidRPr="003B4697">
        <w:t xml:space="preserve"> K, Harris MA, Reynolds CCO, et al. Route infrastructure and the risk of injuries to bicyclists: a case-crossover study. </w:t>
      </w:r>
      <w:r w:rsidRPr="003B4697">
        <w:rPr>
          <w:rPrChange w:id="258" w:author="Richard Wen" w:date="2024-11-11T17:57:00Z" w16du:dateUtc="2024-11-11T22:57:00Z">
            <w:rPr>
              <w:i/>
              <w:iCs/>
            </w:rPr>
          </w:rPrChange>
        </w:rPr>
        <w:t>Am J Public Health</w:t>
      </w:r>
      <w:r w:rsidRPr="003B4697">
        <w:t xml:space="preserve">. 2012;102(12):2336–2343. </w:t>
      </w:r>
    </w:p>
    <w:p w14:paraId="6FABF876" w14:textId="77777777" w:rsidR="00EE3839" w:rsidRPr="003B4697" w:rsidRDefault="00EE3839" w:rsidP="003B4697">
      <w:pPr>
        <w:pStyle w:val="Bibliography"/>
      </w:pPr>
      <w:r w:rsidRPr="003B4697">
        <w:t xml:space="preserve">30. </w:t>
      </w:r>
      <w:r w:rsidRPr="003B4697">
        <w:tab/>
        <w:t xml:space="preserve">Boss D, Nelson T, Winters M. Monitoring city wide patterns of cycling safety. </w:t>
      </w:r>
      <w:r w:rsidRPr="003B4697">
        <w:rPr>
          <w:rPrChange w:id="259" w:author="Richard Wen" w:date="2024-11-11T17:57:00Z" w16du:dateUtc="2024-11-11T22:57:00Z">
            <w:rPr>
              <w:i/>
              <w:iCs/>
            </w:rPr>
          </w:rPrChange>
        </w:rPr>
        <w:t>Accident Analysis &amp; Prevention</w:t>
      </w:r>
      <w:r w:rsidRPr="003B4697">
        <w:t xml:space="preserve">. </w:t>
      </w:r>
      <w:proofErr w:type="gramStart"/>
      <w:r w:rsidRPr="003B4697">
        <w:t>2018;111:101</w:t>
      </w:r>
      <w:proofErr w:type="gramEnd"/>
      <w:r w:rsidRPr="003B4697">
        <w:t xml:space="preserve">–108. </w:t>
      </w:r>
    </w:p>
    <w:p w14:paraId="3367AB46" w14:textId="77777777" w:rsidR="00EE3839" w:rsidRPr="003B4697" w:rsidRDefault="00EE3839" w:rsidP="003B4697">
      <w:pPr>
        <w:pStyle w:val="Bibliography"/>
      </w:pPr>
      <w:r w:rsidRPr="003B4697">
        <w:t xml:space="preserve">31. </w:t>
      </w:r>
      <w:r w:rsidRPr="003B4697">
        <w:tab/>
      </w:r>
      <w:proofErr w:type="spellStart"/>
      <w:r w:rsidRPr="003B4697">
        <w:t>Ravensbergen</w:t>
      </w:r>
      <w:proofErr w:type="spellEnd"/>
      <w:r w:rsidRPr="003B4697">
        <w:t xml:space="preserve"> L, </w:t>
      </w:r>
      <w:proofErr w:type="spellStart"/>
      <w:r w:rsidRPr="003B4697">
        <w:t>Buliung</w:t>
      </w:r>
      <w:proofErr w:type="spellEnd"/>
      <w:r w:rsidRPr="003B4697">
        <w:t xml:space="preserve"> R, </w:t>
      </w:r>
      <w:proofErr w:type="spellStart"/>
      <w:r w:rsidRPr="003B4697">
        <w:t>Laliberté</w:t>
      </w:r>
      <w:proofErr w:type="spellEnd"/>
      <w:r w:rsidRPr="003B4697">
        <w:t xml:space="preserve"> N. Fear of cycling: social, spatial, and temporal dimensions. </w:t>
      </w:r>
      <w:r w:rsidRPr="003B4697">
        <w:rPr>
          <w:rPrChange w:id="260" w:author="Richard Wen" w:date="2024-11-11T17:57:00Z" w16du:dateUtc="2024-11-11T22:57:00Z">
            <w:rPr>
              <w:i/>
              <w:iCs/>
            </w:rPr>
          </w:rPrChange>
        </w:rPr>
        <w:t>Journal of Transport Geography</w:t>
      </w:r>
      <w:r w:rsidRPr="003B4697">
        <w:t xml:space="preserve">. </w:t>
      </w:r>
      <w:proofErr w:type="gramStart"/>
      <w:r w:rsidRPr="003B4697">
        <w:t>2020;87:102813</w:t>
      </w:r>
      <w:proofErr w:type="gramEnd"/>
      <w:r w:rsidRPr="003B4697">
        <w:t xml:space="preserve">. </w:t>
      </w:r>
    </w:p>
    <w:p w14:paraId="2B225F31" w14:textId="77777777" w:rsidR="00EE3839" w:rsidRPr="003B4697" w:rsidRDefault="00EE3839" w:rsidP="003B4697">
      <w:pPr>
        <w:pStyle w:val="Bibliography"/>
      </w:pPr>
      <w:r w:rsidRPr="003B4697">
        <w:t xml:space="preserve">32. </w:t>
      </w:r>
      <w:r w:rsidRPr="003B4697">
        <w:tab/>
        <w:t xml:space="preserve">Zhao Q, Winters M, Nelson T, et al. Who has access to cycling infrastructure in Canada? A social equity analysis. </w:t>
      </w:r>
      <w:r w:rsidRPr="003B4697">
        <w:rPr>
          <w:rPrChange w:id="261" w:author="Richard Wen" w:date="2024-11-11T17:57:00Z" w16du:dateUtc="2024-11-11T22:57:00Z">
            <w:rPr>
              <w:i/>
              <w:iCs/>
            </w:rPr>
          </w:rPrChange>
        </w:rPr>
        <w:t>Computers, Environment and Urban Systems</w:t>
      </w:r>
      <w:r w:rsidRPr="003B4697">
        <w:t xml:space="preserve">. </w:t>
      </w:r>
      <w:proofErr w:type="gramStart"/>
      <w:r w:rsidRPr="003B4697">
        <w:t>2024;110:102109</w:t>
      </w:r>
      <w:proofErr w:type="gramEnd"/>
      <w:r w:rsidRPr="003B4697">
        <w:t xml:space="preserve">. </w:t>
      </w:r>
    </w:p>
    <w:p w14:paraId="60AAAE92" w14:textId="77777777" w:rsidR="00EE3839" w:rsidRPr="003B4697" w:rsidRDefault="00EE3839" w:rsidP="003B4697">
      <w:pPr>
        <w:pStyle w:val="Bibliography"/>
      </w:pPr>
      <w:r w:rsidRPr="003B4697">
        <w:t xml:space="preserve">33. </w:t>
      </w:r>
      <w:r w:rsidRPr="003B4697">
        <w:tab/>
        <w:t xml:space="preserve">Winters M, </w:t>
      </w:r>
      <w:proofErr w:type="spellStart"/>
      <w:r w:rsidRPr="003B4697">
        <w:t>Branion</w:t>
      </w:r>
      <w:proofErr w:type="spellEnd"/>
      <w:r w:rsidRPr="003B4697">
        <w:t xml:space="preserve">-Calles M, Therrien S, et al. Impacts of bicycle infrastructure in mid-sized cities (IBIMS): protocol for a natural experiment study in three Canadian cities. </w:t>
      </w:r>
      <w:r w:rsidRPr="003B4697">
        <w:rPr>
          <w:rPrChange w:id="262" w:author="Richard Wen" w:date="2024-11-11T17:57:00Z" w16du:dateUtc="2024-11-11T22:57:00Z">
            <w:rPr>
              <w:i/>
              <w:iCs/>
            </w:rPr>
          </w:rPrChange>
        </w:rPr>
        <w:t>BMJ Open</w:t>
      </w:r>
      <w:r w:rsidRPr="003B4697">
        <w:t>. 2018;8(1</w:t>
      </w:r>
      <w:proofErr w:type="gramStart"/>
      <w:r w:rsidRPr="003B4697">
        <w:t>):e</w:t>
      </w:r>
      <w:proofErr w:type="gramEnd"/>
      <w:r w:rsidRPr="003B4697">
        <w:t xml:space="preserve">019130. </w:t>
      </w:r>
    </w:p>
    <w:p w14:paraId="0EF7F3BB" w14:textId="77777777" w:rsidR="00EE3839" w:rsidRPr="003B4697" w:rsidRDefault="00EE3839" w:rsidP="003B4697">
      <w:pPr>
        <w:pStyle w:val="Bibliography"/>
      </w:pPr>
      <w:r w:rsidRPr="003B4697">
        <w:t xml:space="preserve">34. </w:t>
      </w:r>
      <w:r w:rsidRPr="003B4697">
        <w:tab/>
      </w:r>
      <w:proofErr w:type="spellStart"/>
      <w:r w:rsidRPr="003B4697">
        <w:t>Tabascio</w:t>
      </w:r>
      <w:proofErr w:type="spellEnd"/>
      <w:r w:rsidRPr="003B4697">
        <w:t xml:space="preserve"> A, </w:t>
      </w:r>
      <w:proofErr w:type="spellStart"/>
      <w:r w:rsidRPr="003B4697">
        <w:t>Tiznado</w:t>
      </w:r>
      <w:proofErr w:type="spellEnd"/>
      <w:r w:rsidRPr="003B4697">
        <w:t xml:space="preserve">-Aitken I, Harris D, et al. Assessing the potential of cycling growth in Toronto, Canada. </w:t>
      </w:r>
      <w:r w:rsidRPr="003B4697">
        <w:rPr>
          <w:rPrChange w:id="263" w:author="Richard Wen" w:date="2024-11-11T17:57:00Z" w16du:dateUtc="2024-11-11T22:57:00Z">
            <w:rPr>
              <w:i/>
              <w:iCs/>
            </w:rPr>
          </w:rPrChange>
        </w:rPr>
        <w:t>International Journal of Sustainable Transportation</w:t>
      </w:r>
      <w:r w:rsidRPr="003B4697">
        <w:t xml:space="preserve">. 2023;17(12):1370–1383. </w:t>
      </w:r>
    </w:p>
    <w:p w14:paraId="594DF47F" w14:textId="77777777" w:rsidR="00EE3839" w:rsidRPr="003B4697" w:rsidRDefault="00EE3839" w:rsidP="003B4697">
      <w:pPr>
        <w:pStyle w:val="Bibliography"/>
      </w:pPr>
      <w:r w:rsidRPr="003B4697">
        <w:t xml:space="preserve">35. </w:t>
      </w:r>
      <w:r w:rsidRPr="003B4697">
        <w:tab/>
      </w:r>
      <w:proofErr w:type="spellStart"/>
      <w:r w:rsidRPr="003B4697">
        <w:t>Branion</w:t>
      </w:r>
      <w:proofErr w:type="spellEnd"/>
      <w:r w:rsidRPr="003B4697">
        <w:t xml:space="preserve">-Calles M, Nelson T, Fuller D, et al. Associations between individual characteristics, availability of bicycle infrastructure, and city-wide safety perceptions of bicycling: A cross-sectional survey of bicyclists in 6 Canadian and U.S. cities. </w:t>
      </w:r>
      <w:r w:rsidRPr="003B4697">
        <w:rPr>
          <w:rPrChange w:id="264" w:author="Richard Wen" w:date="2024-11-11T17:57:00Z" w16du:dateUtc="2024-11-11T22:57:00Z">
            <w:rPr>
              <w:i/>
              <w:iCs/>
            </w:rPr>
          </w:rPrChange>
        </w:rPr>
        <w:t>Transportation Research Part A: Policy and Practice</w:t>
      </w:r>
      <w:r w:rsidRPr="003B4697">
        <w:t xml:space="preserve">. </w:t>
      </w:r>
      <w:proofErr w:type="gramStart"/>
      <w:r w:rsidRPr="003B4697">
        <w:t>2019;123:229</w:t>
      </w:r>
      <w:proofErr w:type="gramEnd"/>
      <w:r w:rsidRPr="003B4697">
        <w:t xml:space="preserve">–239. </w:t>
      </w:r>
    </w:p>
    <w:p w14:paraId="1EA98262" w14:textId="77777777" w:rsidR="00EE3839" w:rsidRPr="003B4697" w:rsidRDefault="00EE3839" w:rsidP="003B4697">
      <w:pPr>
        <w:pStyle w:val="Bibliography"/>
      </w:pPr>
      <w:r w:rsidRPr="003B4697">
        <w:t xml:space="preserve">36. </w:t>
      </w:r>
      <w:r w:rsidRPr="003B4697">
        <w:tab/>
      </w:r>
      <w:proofErr w:type="spellStart"/>
      <w:r w:rsidRPr="003B4697">
        <w:t>Berghoefer</w:t>
      </w:r>
      <w:proofErr w:type="spellEnd"/>
      <w:r w:rsidRPr="003B4697">
        <w:t xml:space="preserve"> FL, Vollrath M. Prefer what you like? Evaluation and preference of cycling infrastructures in a bicycle simulator. </w:t>
      </w:r>
      <w:r w:rsidRPr="003B4697">
        <w:rPr>
          <w:rPrChange w:id="265" w:author="Richard Wen" w:date="2024-11-11T17:57:00Z" w16du:dateUtc="2024-11-11T22:57:00Z">
            <w:rPr>
              <w:i/>
              <w:iCs/>
            </w:rPr>
          </w:rPrChange>
        </w:rPr>
        <w:t>Journal of Safety Research</w:t>
      </w:r>
      <w:r w:rsidRPr="003B4697">
        <w:t xml:space="preserve">. </w:t>
      </w:r>
      <w:proofErr w:type="gramStart"/>
      <w:r w:rsidRPr="003B4697">
        <w:t>2023;87:157</w:t>
      </w:r>
      <w:proofErr w:type="gramEnd"/>
      <w:r w:rsidRPr="003B4697">
        <w:t xml:space="preserve">–167. </w:t>
      </w:r>
    </w:p>
    <w:p w14:paraId="67FB9FB3" w14:textId="77777777" w:rsidR="00EE3839" w:rsidRPr="003B4697" w:rsidRDefault="00EE3839" w:rsidP="003B4697">
      <w:pPr>
        <w:pStyle w:val="Bibliography"/>
      </w:pPr>
      <w:r w:rsidRPr="003B4697">
        <w:t xml:space="preserve">37. </w:t>
      </w:r>
      <w:r w:rsidRPr="003B4697">
        <w:tab/>
      </w:r>
      <w:proofErr w:type="spellStart"/>
      <w:r w:rsidRPr="003B4697">
        <w:t>Assunçao</w:t>
      </w:r>
      <w:proofErr w:type="spellEnd"/>
      <w:r w:rsidRPr="003B4697">
        <w:t xml:space="preserve">-Denis M-È, Tomalty R. Increasing cycling for transportation in Canadian communities: understanding what works. </w:t>
      </w:r>
      <w:r w:rsidRPr="003B4697">
        <w:rPr>
          <w:rPrChange w:id="266" w:author="Richard Wen" w:date="2024-11-11T17:57:00Z" w16du:dateUtc="2024-11-11T22:57:00Z">
            <w:rPr>
              <w:i/>
              <w:iCs/>
            </w:rPr>
          </w:rPrChange>
        </w:rPr>
        <w:t>Transportation Research Part A: Policy and Practice</w:t>
      </w:r>
      <w:r w:rsidRPr="003B4697">
        <w:t xml:space="preserve">. </w:t>
      </w:r>
      <w:proofErr w:type="gramStart"/>
      <w:r w:rsidRPr="003B4697">
        <w:t>2019;123:288</w:t>
      </w:r>
      <w:proofErr w:type="gramEnd"/>
      <w:r w:rsidRPr="003B4697">
        <w:t xml:space="preserve">–304. </w:t>
      </w:r>
    </w:p>
    <w:p w14:paraId="3B2A7569" w14:textId="77777777" w:rsidR="00EE3839" w:rsidRPr="003B4697" w:rsidRDefault="00EE3839" w:rsidP="003B4697">
      <w:pPr>
        <w:pStyle w:val="Bibliography"/>
      </w:pPr>
      <w:r w:rsidRPr="003B4697">
        <w:lastRenderedPageBreak/>
        <w:t xml:space="preserve">38. </w:t>
      </w:r>
      <w:r w:rsidRPr="003B4697">
        <w:tab/>
      </w:r>
      <w:proofErr w:type="spellStart"/>
      <w:r w:rsidRPr="003B4697">
        <w:t>Orvin</w:t>
      </w:r>
      <w:proofErr w:type="spellEnd"/>
      <w:r w:rsidRPr="003B4697">
        <w:t xml:space="preserve"> MM, </w:t>
      </w:r>
      <w:proofErr w:type="spellStart"/>
      <w:r w:rsidRPr="003B4697">
        <w:t>Fatmi</w:t>
      </w:r>
      <w:proofErr w:type="spellEnd"/>
      <w:r w:rsidRPr="003B4697">
        <w:t xml:space="preserve"> MR, Chowdhury S. Taking another look at cycling demand modeling: A comparison between two cities in Canada and New Zealand. </w:t>
      </w:r>
      <w:r w:rsidRPr="003B4697">
        <w:rPr>
          <w:rPrChange w:id="267" w:author="Richard Wen" w:date="2024-11-11T17:57:00Z" w16du:dateUtc="2024-11-11T22:57:00Z">
            <w:rPr>
              <w:i/>
              <w:iCs/>
            </w:rPr>
          </w:rPrChange>
        </w:rPr>
        <w:t>Journal of Transport Geography</w:t>
      </w:r>
      <w:r w:rsidRPr="003B4697">
        <w:t xml:space="preserve">. </w:t>
      </w:r>
      <w:proofErr w:type="gramStart"/>
      <w:r w:rsidRPr="003B4697">
        <w:t>2021;97:103220</w:t>
      </w:r>
      <w:proofErr w:type="gramEnd"/>
      <w:r w:rsidRPr="003B4697">
        <w:t xml:space="preserve">. </w:t>
      </w:r>
    </w:p>
    <w:p w14:paraId="66E71FC0" w14:textId="77777777" w:rsidR="00EE3839" w:rsidRPr="003B4697" w:rsidRDefault="00EE3839" w:rsidP="003B4697">
      <w:pPr>
        <w:pStyle w:val="Bibliography"/>
      </w:pPr>
      <w:r w:rsidRPr="003B4697">
        <w:t xml:space="preserve">39. </w:t>
      </w:r>
      <w:r w:rsidRPr="003B4697">
        <w:tab/>
        <w:t xml:space="preserve">City of Toronto. Cycling network. </w:t>
      </w:r>
      <w:r w:rsidRPr="003B4697">
        <w:rPr>
          <w:rPrChange w:id="268" w:author="Richard Wen" w:date="2024-11-11T17:57:00Z" w16du:dateUtc="2024-11-11T22:57:00Z">
            <w:rPr>
              <w:i/>
              <w:iCs/>
            </w:rPr>
          </w:rPrChange>
        </w:rPr>
        <w:t>Open Data Portal</w:t>
      </w:r>
      <w:r w:rsidRPr="003B4697">
        <w:t>. 2023;(https://open.toronto.ca/dataset/). (Accessed January 1, 2023)</w:t>
      </w:r>
    </w:p>
    <w:p w14:paraId="4BB9E416" w14:textId="77777777" w:rsidR="00EE3839" w:rsidRPr="003B4697" w:rsidRDefault="00EE3839" w:rsidP="003B4697">
      <w:pPr>
        <w:pStyle w:val="Bibliography"/>
      </w:pPr>
      <w:r w:rsidRPr="003B4697">
        <w:t xml:space="preserve">40. </w:t>
      </w:r>
      <w:r w:rsidRPr="003B4697">
        <w:tab/>
        <w:t xml:space="preserve">City of Vancouver. Bikeways. </w:t>
      </w:r>
      <w:r w:rsidRPr="003B4697">
        <w:rPr>
          <w:rPrChange w:id="269" w:author="Richard Wen" w:date="2024-11-11T17:57:00Z" w16du:dateUtc="2024-11-11T22:57:00Z">
            <w:rPr>
              <w:i/>
              <w:iCs/>
            </w:rPr>
          </w:rPrChange>
        </w:rPr>
        <w:t>Open Data Portal</w:t>
      </w:r>
      <w:r w:rsidRPr="003B4697">
        <w:t>. 2023;(https://opendata.vancouver.ca/explore/dataset/bikeways/information). (Accessed January 1, 2023)</w:t>
      </w:r>
    </w:p>
    <w:p w14:paraId="357009F1" w14:textId="77777777" w:rsidR="00EE3839" w:rsidRPr="003B4697" w:rsidRDefault="00EE3839" w:rsidP="003B4697">
      <w:pPr>
        <w:pStyle w:val="Bibliography"/>
      </w:pPr>
      <w:r w:rsidRPr="003B4697">
        <w:t xml:space="preserve">41. </w:t>
      </w:r>
      <w:r w:rsidRPr="003B4697">
        <w:tab/>
        <w:t xml:space="preserve">City of Calgary. Calgary bikeways. </w:t>
      </w:r>
      <w:r w:rsidRPr="003B4697">
        <w:rPr>
          <w:rPrChange w:id="270" w:author="Richard Wen" w:date="2024-11-11T17:57:00Z" w16du:dateUtc="2024-11-11T22:57:00Z">
            <w:rPr>
              <w:i/>
              <w:iCs/>
            </w:rPr>
          </w:rPrChange>
        </w:rPr>
        <w:t>Open Data Portal</w:t>
      </w:r>
      <w:r w:rsidRPr="003B4697">
        <w:t>. 2023;(https://data.calgary.ca/Transportation-Transit/Calgary-Bikeways/jjqk-9b73). (Accessed January 1, 2023)</w:t>
      </w:r>
    </w:p>
    <w:p w14:paraId="263A363F" w14:textId="77777777" w:rsidR="00EE3839" w:rsidRPr="003B4697" w:rsidRDefault="00EE3839" w:rsidP="003B4697">
      <w:pPr>
        <w:pStyle w:val="Bibliography"/>
      </w:pPr>
      <w:r w:rsidRPr="003B4697">
        <w:t xml:space="preserve">42. </w:t>
      </w:r>
      <w:r w:rsidRPr="003B4697">
        <w:tab/>
        <w:t xml:space="preserve">Nolan J, Sinclair J, Savage J. Are bicycle lanes effective? The relationship between passing distance and road characteristics. </w:t>
      </w:r>
      <w:r w:rsidRPr="003B4697">
        <w:rPr>
          <w:rPrChange w:id="271" w:author="Richard Wen" w:date="2024-11-11T17:57:00Z" w16du:dateUtc="2024-11-11T22:57:00Z">
            <w:rPr>
              <w:i/>
              <w:iCs/>
            </w:rPr>
          </w:rPrChange>
        </w:rPr>
        <w:t>Accident Analysis &amp; Prevention</w:t>
      </w:r>
      <w:r w:rsidRPr="003B4697">
        <w:t xml:space="preserve">. </w:t>
      </w:r>
      <w:proofErr w:type="gramStart"/>
      <w:r w:rsidRPr="003B4697">
        <w:t>2021;159:106184</w:t>
      </w:r>
      <w:proofErr w:type="gramEnd"/>
      <w:r w:rsidRPr="003B4697">
        <w:t xml:space="preserve">. </w:t>
      </w:r>
    </w:p>
    <w:p w14:paraId="223FE49B" w14:textId="77777777" w:rsidR="00EE3839" w:rsidRPr="003B4697" w:rsidRDefault="00EE3839" w:rsidP="003B4697">
      <w:pPr>
        <w:pStyle w:val="Bibliography"/>
      </w:pPr>
      <w:r w:rsidRPr="003B4697">
        <w:t xml:space="preserve">43. </w:t>
      </w:r>
      <w:r w:rsidRPr="003B4697">
        <w:tab/>
        <w:t>R Core Team. R: a language and environment for statistical computing. 2023;(https://www.r-project.org/). (Accessed September 17, 2024)</w:t>
      </w:r>
    </w:p>
    <w:p w14:paraId="0831E05C" w14:textId="77777777" w:rsidR="00EE3839" w:rsidRPr="003B4697" w:rsidRDefault="00EE3839" w:rsidP="003B4697">
      <w:pPr>
        <w:pStyle w:val="Bibliography"/>
      </w:pPr>
      <w:r w:rsidRPr="003B4697">
        <w:t xml:space="preserve">44. </w:t>
      </w:r>
      <w:r w:rsidRPr="003B4697">
        <w:tab/>
      </w:r>
      <w:proofErr w:type="spellStart"/>
      <w:r w:rsidRPr="003B4697">
        <w:t>Pebesma</w:t>
      </w:r>
      <w:proofErr w:type="spellEnd"/>
      <w:r w:rsidRPr="003B4697">
        <w:t xml:space="preserve"> E, </w:t>
      </w:r>
      <w:proofErr w:type="spellStart"/>
      <w:r w:rsidRPr="003B4697">
        <w:t>Bivand</w:t>
      </w:r>
      <w:proofErr w:type="spellEnd"/>
      <w:r w:rsidRPr="003B4697">
        <w:t xml:space="preserve"> R, Racine E, et al. sf: simple features for r. 2024;(https://cran.r-project.org/package=sf). (Accessed May 16, 2024)</w:t>
      </w:r>
    </w:p>
    <w:p w14:paraId="7C78D8EC" w14:textId="77777777" w:rsidR="00EE3839" w:rsidRPr="003B4697" w:rsidRDefault="00EE3839" w:rsidP="003B4697">
      <w:pPr>
        <w:pStyle w:val="Bibliography"/>
      </w:pPr>
      <w:r w:rsidRPr="003B4697">
        <w:t xml:space="preserve">45. </w:t>
      </w:r>
      <w:r w:rsidRPr="003B4697">
        <w:tab/>
        <w:t xml:space="preserve">City of Toronto. </w:t>
      </w:r>
      <w:proofErr w:type="spellStart"/>
      <w:r w:rsidRPr="003B4697">
        <w:t>ActiveTO</w:t>
      </w:r>
      <w:proofErr w:type="spellEnd"/>
      <w:r w:rsidRPr="003B4697">
        <w:t xml:space="preserve">. </w:t>
      </w:r>
      <w:r w:rsidRPr="003B4697">
        <w:rPr>
          <w:rPrChange w:id="272" w:author="Richard Wen" w:date="2024-11-11T17:57:00Z" w16du:dateUtc="2024-11-11T22:57:00Z">
            <w:rPr>
              <w:i/>
              <w:iCs/>
            </w:rPr>
          </w:rPrChange>
        </w:rPr>
        <w:t>City of Toronto</w:t>
      </w:r>
      <w:r w:rsidRPr="003B4697">
        <w:t>. 2020;(https://www.toronto.ca/explore-enjoy/parks-recreation/activeto/). (Accessed October 28, 2024)</w:t>
      </w:r>
    </w:p>
    <w:p w14:paraId="4326DC15" w14:textId="77777777" w:rsidR="00EE3839" w:rsidRPr="003B4697" w:rsidRDefault="00EE3839" w:rsidP="003B4697">
      <w:pPr>
        <w:pStyle w:val="Bibliography"/>
      </w:pPr>
      <w:r w:rsidRPr="003B4697">
        <w:t xml:space="preserve">46. </w:t>
      </w:r>
      <w:r w:rsidRPr="003B4697">
        <w:tab/>
        <w:t xml:space="preserve">City of Toronto. </w:t>
      </w:r>
      <w:proofErr w:type="spellStart"/>
      <w:r w:rsidRPr="003B4697">
        <w:t>ActiveTO</w:t>
      </w:r>
      <w:proofErr w:type="spellEnd"/>
      <w:r w:rsidRPr="003B4697">
        <w:t xml:space="preserve"> - expanding the cycling network. </w:t>
      </w:r>
      <w:r w:rsidRPr="003B4697">
        <w:rPr>
          <w:rPrChange w:id="273" w:author="Richard Wen" w:date="2024-11-11T17:57:00Z" w16du:dateUtc="2024-11-11T22:57:00Z">
            <w:rPr>
              <w:i/>
              <w:iCs/>
            </w:rPr>
          </w:rPrChange>
        </w:rPr>
        <w:t>City of Toronto</w:t>
      </w:r>
      <w:r w:rsidRPr="003B4697">
        <w:t>. 2020;(https://www.toronto.ca/explore-enjoy/parks-recreation/activeto/activeto-expanding-the-cycling-network/). (Accessed October 28, 2024)</w:t>
      </w:r>
    </w:p>
    <w:p w14:paraId="44D5DF54" w14:textId="77777777" w:rsidR="00EE3839" w:rsidRPr="003B4697" w:rsidRDefault="00EE3839" w:rsidP="003B4697">
      <w:pPr>
        <w:pStyle w:val="Bibliography"/>
      </w:pPr>
      <w:r w:rsidRPr="003B4697">
        <w:t xml:space="preserve">47. </w:t>
      </w:r>
      <w:r w:rsidRPr="003B4697">
        <w:tab/>
        <w:t xml:space="preserve">Kraus S, Koch N. Provisional COVID-19 infrastructure induces large, rapid increases in cycling. </w:t>
      </w:r>
      <w:r w:rsidRPr="003B4697">
        <w:rPr>
          <w:rPrChange w:id="274" w:author="Richard Wen" w:date="2024-11-11T17:57:00Z" w16du:dateUtc="2024-11-11T22:57:00Z">
            <w:rPr>
              <w:i/>
              <w:iCs/>
            </w:rPr>
          </w:rPrChange>
        </w:rPr>
        <w:t>Proc. Natl. Acad. Sci. U.S.A.</w:t>
      </w:r>
      <w:r w:rsidRPr="003B4697">
        <w:t xml:space="preserve"> 2021;118(15</w:t>
      </w:r>
      <w:proofErr w:type="gramStart"/>
      <w:r w:rsidRPr="003B4697">
        <w:t>):e</w:t>
      </w:r>
      <w:proofErr w:type="gramEnd"/>
      <w:r w:rsidRPr="003B4697">
        <w:t xml:space="preserve">2024399118. </w:t>
      </w:r>
    </w:p>
    <w:p w14:paraId="5BE58137" w14:textId="77777777" w:rsidR="00EE3839" w:rsidRPr="003B4697" w:rsidRDefault="00EE3839" w:rsidP="003B4697">
      <w:pPr>
        <w:pStyle w:val="Bibliography"/>
      </w:pPr>
      <w:r w:rsidRPr="003B4697">
        <w:t xml:space="preserve">48. </w:t>
      </w:r>
      <w:r w:rsidRPr="003B4697">
        <w:tab/>
      </w:r>
      <w:proofErr w:type="spellStart"/>
      <w:r w:rsidRPr="003B4697">
        <w:t>Sunio</w:t>
      </w:r>
      <w:proofErr w:type="spellEnd"/>
      <w:r w:rsidRPr="003B4697">
        <w:t xml:space="preserve"> V, Mateo-</w:t>
      </w:r>
      <w:proofErr w:type="spellStart"/>
      <w:r w:rsidRPr="003B4697">
        <w:t>Babiano</w:t>
      </w:r>
      <w:proofErr w:type="spellEnd"/>
      <w:r w:rsidRPr="003B4697">
        <w:t xml:space="preserve"> I. Pandemics as ‘windows of opportunity’: transitioning towards more sustainable and resilient transport systems. </w:t>
      </w:r>
      <w:r w:rsidRPr="003B4697">
        <w:rPr>
          <w:rPrChange w:id="275" w:author="Richard Wen" w:date="2024-11-11T17:57:00Z" w16du:dateUtc="2024-11-11T22:57:00Z">
            <w:rPr>
              <w:i/>
              <w:iCs/>
            </w:rPr>
          </w:rPrChange>
        </w:rPr>
        <w:t>Transport Policy</w:t>
      </w:r>
      <w:r w:rsidRPr="003B4697">
        <w:t xml:space="preserve">. </w:t>
      </w:r>
      <w:proofErr w:type="gramStart"/>
      <w:r w:rsidRPr="003B4697">
        <w:t>2022;116:175</w:t>
      </w:r>
      <w:proofErr w:type="gramEnd"/>
      <w:r w:rsidRPr="003B4697">
        <w:t xml:space="preserve">–187. </w:t>
      </w:r>
    </w:p>
    <w:p w14:paraId="0E9B03CF" w14:textId="77777777" w:rsidR="00EE3839" w:rsidRPr="003B4697" w:rsidRDefault="00EE3839" w:rsidP="003B4697">
      <w:pPr>
        <w:pStyle w:val="Bibliography"/>
      </w:pPr>
      <w:r w:rsidRPr="003B4697">
        <w:t xml:space="preserve">49. </w:t>
      </w:r>
      <w:r w:rsidRPr="003B4697">
        <w:tab/>
      </w:r>
      <w:proofErr w:type="spellStart"/>
      <w:r w:rsidRPr="003B4697">
        <w:t>Rérat</w:t>
      </w:r>
      <w:proofErr w:type="spellEnd"/>
      <w:r w:rsidRPr="003B4697">
        <w:t xml:space="preserve"> P, </w:t>
      </w:r>
      <w:proofErr w:type="spellStart"/>
      <w:r w:rsidRPr="003B4697">
        <w:t>Haldimann</w:t>
      </w:r>
      <w:proofErr w:type="spellEnd"/>
      <w:r w:rsidRPr="003B4697">
        <w:t xml:space="preserve"> L, Widmer H. Cycling in the era of Covid-19: the effects of the pandemic and pop-up cycle lanes on cycling practices. </w:t>
      </w:r>
      <w:r w:rsidRPr="003B4697">
        <w:rPr>
          <w:rPrChange w:id="276" w:author="Richard Wen" w:date="2024-11-11T17:57:00Z" w16du:dateUtc="2024-11-11T22:57:00Z">
            <w:rPr>
              <w:i/>
              <w:iCs/>
            </w:rPr>
          </w:rPrChange>
        </w:rPr>
        <w:t>Transportation Research Interdisciplinary Perspectives</w:t>
      </w:r>
      <w:r w:rsidRPr="003B4697">
        <w:t xml:space="preserve">. </w:t>
      </w:r>
      <w:proofErr w:type="gramStart"/>
      <w:r w:rsidRPr="003B4697">
        <w:t>2022;15:100677</w:t>
      </w:r>
      <w:proofErr w:type="gramEnd"/>
      <w:r w:rsidRPr="003B4697">
        <w:t xml:space="preserve">. </w:t>
      </w:r>
    </w:p>
    <w:p w14:paraId="6BEDD418" w14:textId="77777777" w:rsidR="00EE3839" w:rsidRPr="003B4697" w:rsidRDefault="00EE3839" w:rsidP="003B4697">
      <w:pPr>
        <w:pStyle w:val="Bibliography"/>
      </w:pPr>
      <w:r w:rsidRPr="003B4697">
        <w:t xml:space="preserve">50. </w:t>
      </w:r>
      <w:r w:rsidRPr="003B4697">
        <w:tab/>
        <w:t xml:space="preserve">Buehler R, </w:t>
      </w:r>
      <w:proofErr w:type="spellStart"/>
      <w:r w:rsidRPr="003B4697">
        <w:t>Pucher</w:t>
      </w:r>
      <w:proofErr w:type="spellEnd"/>
      <w:r w:rsidRPr="003B4697">
        <w:t xml:space="preserve"> J. Cycling through the COVID-19 pandemic to a more sustainable transport future: evidence from case studies of 14 large bicycle-friendly cities in Europe and North America. </w:t>
      </w:r>
      <w:r w:rsidRPr="003B4697">
        <w:rPr>
          <w:rPrChange w:id="277" w:author="Richard Wen" w:date="2024-11-11T17:57:00Z" w16du:dateUtc="2024-11-11T22:57:00Z">
            <w:rPr>
              <w:i/>
              <w:iCs/>
            </w:rPr>
          </w:rPrChange>
        </w:rPr>
        <w:t>Sustainability</w:t>
      </w:r>
      <w:r w:rsidRPr="003B4697">
        <w:t xml:space="preserve">. 2022;14(12):7293. </w:t>
      </w:r>
    </w:p>
    <w:p w14:paraId="1DEE89E4" w14:textId="77777777" w:rsidR="00EE3839" w:rsidRPr="003B4697" w:rsidRDefault="00EE3839" w:rsidP="003B4697">
      <w:pPr>
        <w:pStyle w:val="Bibliography"/>
      </w:pPr>
      <w:r w:rsidRPr="003B4697">
        <w:t xml:space="preserve">51. </w:t>
      </w:r>
      <w:r w:rsidRPr="003B4697">
        <w:tab/>
        <w:t xml:space="preserve">Buehler R, </w:t>
      </w:r>
      <w:proofErr w:type="spellStart"/>
      <w:r w:rsidRPr="003B4697">
        <w:t>Pucher</w:t>
      </w:r>
      <w:proofErr w:type="spellEnd"/>
      <w:r w:rsidRPr="003B4697">
        <w:t xml:space="preserve"> J. COVID-19 and cycling: a review of the literature on changes in cycling levels and government policies from 2019 to 2022. </w:t>
      </w:r>
      <w:r w:rsidRPr="003B4697">
        <w:rPr>
          <w:rPrChange w:id="278" w:author="Richard Wen" w:date="2024-11-11T17:57:00Z" w16du:dateUtc="2024-11-11T22:57:00Z">
            <w:rPr>
              <w:i/>
              <w:iCs/>
            </w:rPr>
          </w:rPrChange>
        </w:rPr>
        <w:t>Transport Reviews</w:t>
      </w:r>
      <w:r w:rsidRPr="003B4697">
        <w:t xml:space="preserve">. 2024;44(2):299–344. </w:t>
      </w:r>
    </w:p>
    <w:p w14:paraId="632CBC54" w14:textId="77777777" w:rsidR="00EE3839" w:rsidRPr="003B4697" w:rsidRDefault="00EE3839" w:rsidP="003B4697">
      <w:pPr>
        <w:pStyle w:val="Bibliography"/>
      </w:pPr>
      <w:r w:rsidRPr="003B4697">
        <w:lastRenderedPageBreak/>
        <w:t xml:space="preserve">52. </w:t>
      </w:r>
      <w:r w:rsidRPr="003B4697">
        <w:tab/>
        <w:t xml:space="preserve">McElroy J. ABC Vancouver’s indefinite delay on Stanley Park bike lane “solution” shows the challenges of governing. </w:t>
      </w:r>
      <w:r w:rsidRPr="003B4697">
        <w:rPr>
          <w:rPrChange w:id="279" w:author="Richard Wen" w:date="2024-11-11T17:57:00Z" w16du:dateUtc="2024-11-11T22:57:00Z">
            <w:rPr>
              <w:i/>
              <w:iCs/>
            </w:rPr>
          </w:rPrChange>
        </w:rPr>
        <w:t>CBC News</w:t>
      </w:r>
      <w:r w:rsidRPr="003B4697">
        <w:t>. 2023;(https://www.cbc.ca/news/canada/british-columbia/abc-bike-lane-stanley-park-2023-budget-1.7043061). (Accessed November 9, 2024)</w:t>
      </w:r>
    </w:p>
    <w:p w14:paraId="4641CDD0" w14:textId="77777777" w:rsidR="00EE3839" w:rsidRPr="003B4697" w:rsidRDefault="00EE3839" w:rsidP="003B4697">
      <w:pPr>
        <w:pStyle w:val="Bibliography"/>
      </w:pPr>
      <w:r w:rsidRPr="003B4697">
        <w:t xml:space="preserve">53. </w:t>
      </w:r>
      <w:r w:rsidRPr="003B4697">
        <w:tab/>
        <w:t xml:space="preserve">CBC News. Doug Ford amps up bike lane rhetoric, questions mount for cities. </w:t>
      </w:r>
      <w:r w:rsidRPr="003B4697">
        <w:rPr>
          <w:rPrChange w:id="280" w:author="Richard Wen" w:date="2024-11-11T17:57:00Z" w16du:dateUtc="2024-11-11T22:57:00Z">
            <w:rPr>
              <w:i/>
              <w:iCs/>
            </w:rPr>
          </w:rPrChange>
        </w:rPr>
        <w:t>CBC News</w:t>
      </w:r>
      <w:r w:rsidRPr="003B4697">
        <w:t>. 2024;(https://www.cbc.ca/news/canada/toronto/ford-bike-lanes-removal-toronto-1.7355887). (Accessed November 11, 2024)</w:t>
      </w:r>
    </w:p>
    <w:p w14:paraId="65818298" w14:textId="77777777" w:rsidR="00EE3839" w:rsidRPr="003B4697" w:rsidRDefault="00EE3839" w:rsidP="003B4697">
      <w:pPr>
        <w:pStyle w:val="Bibliography"/>
      </w:pPr>
      <w:r w:rsidRPr="003B4697">
        <w:t xml:space="preserve">54. </w:t>
      </w:r>
      <w:r w:rsidRPr="003B4697">
        <w:tab/>
        <w:t>Ministry of Transportation. Bill 212 - Reducing Gridlock, Saving You Time Act, 2024 - Framework for bike lanes that require removal of a traffic lane. | Environmental Registry of Ontario. 2024;(https://ero.ontario.ca/notice/019-9266). (Accessed November 9, 2024)</w:t>
      </w:r>
    </w:p>
    <w:p w14:paraId="347BFFD9" w14:textId="77777777" w:rsidR="00EE3839" w:rsidRPr="003B4697" w:rsidRDefault="00EE3839" w:rsidP="003B4697">
      <w:pPr>
        <w:pStyle w:val="Bibliography"/>
      </w:pPr>
      <w:r w:rsidRPr="003B4697">
        <w:t xml:space="preserve">55. </w:t>
      </w:r>
      <w:r w:rsidRPr="003B4697">
        <w:tab/>
        <w:t xml:space="preserve">Bike Calgary. Calgary cycling infrastructure – 2021 year in review. </w:t>
      </w:r>
      <w:r w:rsidRPr="003B4697">
        <w:rPr>
          <w:rPrChange w:id="281" w:author="Richard Wen" w:date="2024-11-11T17:57:00Z" w16du:dateUtc="2024-11-11T22:57:00Z">
            <w:rPr>
              <w:i/>
              <w:iCs/>
            </w:rPr>
          </w:rPrChange>
        </w:rPr>
        <w:t>Bike Calgary</w:t>
      </w:r>
      <w:r w:rsidRPr="003B4697">
        <w:t>. 2022;(https://bikecalgary.org/calgary-cycling-infrastructure-2021-year-in-review/). (Accessed October 28, 2024)</w:t>
      </w:r>
    </w:p>
    <w:p w14:paraId="141300A0" w14:textId="77777777" w:rsidR="00EE3839" w:rsidRPr="003B4697" w:rsidRDefault="00EE3839" w:rsidP="003B4697">
      <w:pPr>
        <w:pStyle w:val="Bibliography"/>
      </w:pPr>
      <w:r w:rsidRPr="003B4697">
        <w:t xml:space="preserve">56. </w:t>
      </w:r>
      <w:r w:rsidRPr="003B4697">
        <w:tab/>
        <w:t>City of Vancouver. Transportation 2040. 2012 (Accessed October 28, 2024</w:t>
      </w:r>
      <w:proofErr w:type="gramStart"/>
      <w:r w:rsidRPr="003B4697">
        <w:t>).(</w:t>
      </w:r>
      <w:proofErr w:type="gramEnd"/>
      <w:r w:rsidRPr="003B4697">
        <w:t>https://vancouver.ca/files/cov/Transportation_2040_Plan_as_adopted_by_Council.pdf). (Accessed October 28, 2024)</w:t>
      </w:r>
    </w:p>
    <w:p w14:paraId="380BB6F8" w14:textId="77777777" w:rsidR="00EE3839" w:rsidRPr="003B4697" w:rsidRDefault="00EE3839" w:rsidP="003B4697">
      <w:pPr>
        <w:pStyle w:val="Bibliography"/>
      </w:pPr>
      <w:r w:rsidRPr="003B4697">
        <w:t xml:space="preserve">57. </w:t>
      </w:r>
      <w:r w:rsidRPr="003B4697">
        <w:tab/>
        <w:t>City of Vancouver. Transportation 2040 - 2013 active transportation corridor implementation. 2013 (Accessed October 28, 2024</w:t>
      </w:r>
      <w:proofErr w:type="gramStart"/>
      <w:r w:rsidRPr="003B4697">
        <w:t>).(</w:t>
      </w:r>
      <w:proofErr w:type="gramEnd"/>
      <w:r w:rsidRPr="003B4697">
        <w:t>https://council.vancouver.ca/20130612/documents/cfsc2.pdf). (Accessed October 28, 2024)</w:t>
      </w:r>
    </w:p>
    <w:p w14:paraId="34770E74" w14:textId="77777777" w:rsidR="00EE3839" w:rsidRPr="003B4697" w:rsidRDefault="00EE3839" w:rsidP="003B4697">
      <w:pPr>
        <w:pStyle w:val="Bibliography"/>
      </w:pPr>
      <w:r w:rsidRPr="003B4697">
        <w:t xml:space="preserve">58. </w:t>
      </w:r>
      <w:r w:rsidRPr="003B4697">
        <w:tab/>
      </w:r>
      <w:proofErr w:type="spellStart"/>
      <w:r w:rsidRPr="003B4697">
        <w:t>Bonsma</w:t>
      </w:r>
      <w:proofErr w:type="spellEnd"/>
      <w:r w:rsidRPr="003B4697">
        <w:t xml:space="preserve">-Fisher M, Lin B, Chan TCY, et al. Exploring the geographical equity-efficiency tradeoff in cycling infrastructure planning. </w:t>
      </w:r>
      <w:r w:rsidRPr="003B4697">
        <w:rPr>
          <w:rPrChange w:id="282" w:author="Richard Wen" w:date="2024-11-11T17:57:00Z" w16du:dateUtc="2024-11-11T22:57:00Z">
            <w:rPr>
              <w:i/>
              <w:iCs/>
            </w:rPr>
          </w:rPrChange>
        </w:rPr>
        <w:t>Journal of Transport Geography</w:t>
      </w:r>
      <w:r w:rsidRPr="003B4697">
        <w:t xml:space="preserve">. </w:t>
      </w:r>
      <w:proofErr w:type="gramStart"/>
      <w:r w:rsidRPr="003B4697">
        <w:t>2024;121:104010</w:t>
      </w:r>
      <w:proofErr w:type="gramEnd"/>
      <w:r w:rsidRPr="003B4697">
        <w:t xml:space="preserve">. </w:t>
      </w:r>
    </w:p>
    <w:p w14:paraId="5672411F" w14:textId="77777777" w:rsidR="00EE3839" w:rsidRPr="003B4697" w:rsidRDefault="00EE3839" w:rsidP="003B4697">
      <w:pPr>
        <w:pStyle w:val="Bibliography"/>
      </w:pPr>
      <w:r w:rsidRPr="003B4697">
        <w:t xml:space="preserve">59. </w:t>
      </w:r>
      <w:r w:rsidRPr="003B4697">
        <w:tab/>
        <w:t xml:space="preserve">City of Toronto. Cycling Network Plan. </w:t>
      </w:r>
      <w:r w:rsidRPr="003B4697">
        <w:rPr>
          <w:rPrChange w:id="283" w:author="Richard Wen" w:date="2024-11-11T17:57:00Z" w16du:dateUtc="2024-11-11T22:57:00Z">
            <w:rPr>
              <w:i/>
              <w:iCs/>
            </w:rPr>
          </w:rPrChange>
        </w:rPr>
        <w:t>City of Toronto</w:t>
      </w:r>
      <w:r w:rsidRPr="003B4697">
        <w:t>. 2024;(https://www.toronto.ca/services-payments/streets-parking-transportation/cycling-in-toronto/cycling-pedestrian-projects/cycling-network-plan/). (Accessed July 29, 2024)</w:t>
      </w:r>
    </w:p>
    <w:p w14:paraId="783918F3" w14:textId="77777777" w:rsidR="00EE3839" w:rsidRPr="003B4697" w:rsidRDefault="00EE3839" w:rsidP="003B4697">
      <w:pPr>
        <w:pStyle w:val="Bibliography"/>
      </w:pPr>
      <w:r w:rsidRPr="003B4697">
        <w:t xml:space="preserve">60. </w:t>
      </w:r>
      <w:r w:rsidRPr="003B4697">
        <w:tab/>
        <w:t xml:space="preserve">Furth PG, </w:t>
      </w:r>
      <w:proofErr w:type="spellStart"/>
      <w:r w:rsidRPr="003B4697">
        <w:t>Mekuria</w:t>
      </w:r>
      <w:proofErr w:type="spellEnd"/>
      <w:r w:rsidRPr="003B4697">
        <w:t xml:space="preserve"> MC, Nixon H. Network Connectivity for Low-Stress Bicycling. </w:t>
      </w:r>
      <w:r w:rsidRPr="003B4697">
        <w:rPr>
          <w:rPrChange w:id="284" w:author="Richard Wen" w:date="2024-11-11T17:57:00Z" w16du:dateUtc="2024-11-11T22:57:00Z">
            <w:rPr>
              <w:i/>
              <w:iCs/>
            </w:rPr>
          </w:rPrChange>
        </w:rPr>
        <w:t>Transportation Research Record</w:t>
      </w:r>
      <w:r w:rsidRPr="003B4697">
        <w:t xml:space="preserve">. 2016;2587(1):41–49. </w:t>
      </w:r>
    </w:p>
    <w:p w14:paraId="417F288D" w14:textId="77777777" w:rsidR="00EE3839" w:rsidRPr="003B4697" w:rsidRDefault="00EE3839" w:rsidP="003B4697">
      <w:pPr>
        <w:pStyle w:val="Bibliography"/>
      </w:pPr>
      <w:r w:rsidRPr="003B4697">
        <w:t xml:space="preserve">61. </w:t>
      </w:r>
      <w:r w:rsidRPr="003B4697">
        <w:tab/>
        <w:t xml:space="preserve">Lin B, Saxe S, Chan TCY. </w:t>
      </w:r>
      <w:proofErr w:type="spellStart"/>
      <w:r w:rsidRPr="003B4697">
        <w:t>AutoLTS</w:t>
      </w:r>
      <w:proofErr w:type="spellEnd"/>
      <w:r w:rsidRPr="003B4697">
        <w:t xml:space="preserve">: Automating Cycling Stress Assessment via Contrastive Learning and Spatial Post-processing. </w:t>
      </w:r>
      <w:r w:rsidRPr="003B4697">
        <w:rPr>
          <w:rPrChange w:id="285" w:author="Richard Wen" w:date="2024-11-11T17:57:00Z" w16du:dateUtc="2024-11-11T22:57:00Z">
            <w:rPr>
              <w:i/>
              <w:iCs/>
            </w:rPr>
          </w:rPrChange>
        </w:rPr>
        <w:t>Proceedings of the AAAI Conference on Artificial Intelligence</w:t>
      </w:r>
      <w:r w:rsidRPr="003B4697">
        <w:t xml:space="preserve">. 2024;38(20):22222–22230. </w:t>
      </w:r>
    </w:p>
    <w:p w14:paraId="46436FE1" w14:textId="77777777" w:rsidR="00EE3839" w:rsidRPr="003B4697" w:rsidRDefault="00EE3839" w:rsidP="003B4697">
      <w:pPr>
        <w:pStyle w:val="Bibliography"/>
      </w:pPr>
      <w:r w:rsidRPr="003B4697">
        <w:t xml:space="preserve">62. </w:t>
      </w:r>
      <w:r w:rsidRPr="003B4697">
        <w:tab/>
        <w:t xml:space="preserve">Bond M. Ontario confirms it aims to remove sections of bike lanes on Bloor, Yonge and University. </w:t>
      </w:r>
      <w:r w:rsidRPr="003B4697">
        <w:rPr>
          <w:rPrChange w:id="286" w:author="Richard Wen" w:date="2024-11-11T17:57:00Z" w16du:dateUtc="2024-11-11T22:57:00Z">
            <w:rPr>
              <w:i/>
              <w:iCs/>
            </w:rPr>
          </w:rPrChange>
        </w:rPr>
        <w:t>CityNews Toronto</w:t>
      </w:r>
      <w:r w:rsidRPr="003B4697">
        <w:t>. 2024;(https://toronto.citynews.ca/2024/10/31/ontario-confirms-it-aims-to-remove-sections-of-bikes-lanes-on-bloor-yonge-and-university/). (Accessed November 11, 2024)</w:t>
      </w:r>
    </w:p>
    <w:p w14:paraId="2427EF98" w14:textId="77777777" w:rsidR="00EE3839" w:rsidRPr="003B4697" w:rsidRDefault="00EE3839" w:rsidP="003B4697">
      <w:pPr>
        <w:pStyle w:val="Bibliography"/>
      </w:pPr>
      <w:r w:rsidRPr="003B4697">
        <w:lastRenderedPageBreak/>
        <w:t xml:space="preserve">63. </w:t>
      </w:r>
      <w:r w:rsidRPr="003B4697">
        <w:tab/>
        <w:t xml:space="preserve">Nikitas A, </w:t>
      </w:r>
      <w:proofErr w:type="spellStart"/>
      <w:r w:rsidRPr="003B4697">
        <w:t>Tsigdinos</w:t>
      </w:r>
      <w:proofErr w:type="spellEnd"/>
      <w:r w:rsidRPr="003B4697">
        <w:t xml:space="preserve"> S, </w:t>
      </w:r>
      <w:proofErr w:type="spellStart"/>
      <w:r w:rsidRPr="003B4697">
        <w:t>Karolemeas</w:t>
      </w:r>
      <w:proofErr w:type="spellEnd"/>
      <w:r w:rsidRPr="003B4697">
        <w:t xml:space="preserve"> C, et al. Cycling in the era of COVID-19: lessons learnt and best practice policy recommendations for a more bike-centric future. </w:t>
      </w:r>
      <w:r w:rsidRPr="003B4697">
        <w:rPr>
          <w:rPrChange w:id="287" w:author="Richard Wen" w:date="2024-11-11T17:57:00Z" w16du:dateUtc="2024-11-11T22:57:00Z">
            <w:rPr>
              <w:i/>
              <w:iCs/>
            </w:rPr>
          </w:rPrChange>
        </w:rPr>
        <w:t>Sustainability</w:t>
      </w:r>
      <w:r w:rsidRPr="003B4697">
        <w:t xml:space="preserve">. 2021;13(9):4620. </w:t>
      </w:r>
    </w:p>
    <w:p w14:paraId="2B1F606E" w14:textId="77777777" w:rsidR="00EE3839" w:rsidRPr="00EE3839" w:rsidRDefault="00EE3839" w:rsidP="003B4697">
      <w:pPr>
        <w:pStyle w:val="Bibliography"/>
      </w:pPr>
      <w:r w:rsidRPr="003B4697">
        <w:t xml:space="preserve">64. </w:t>
      </w:r>
      <w:r w:rsidRPr="003B4697">
        <w:tab/>
      </w:r>
      <w:proofErr w:type="spellStart"/>
      <w:r w:rsidRPr="003B4697">
        <w:t>Lezzoni</w:t>
      </w:r>
      <w:proofErr w:type="spellEnd"/>
      <w:r w:rsidRPr="003B4697">
        <w:t xml:space="preserve"> LI. Assessing Quality Using Administrative Data. </w:t>
      </w:r>
      <w:r w:rsidRPr="003B4697">
        <w:rPr>
          <w:rPrChange w:id="288" w:author="Richard Wen" w:date="2024-11-11T17:57:00Z" w16du:dateUtc="2024-11-11T22:57:00Z">
            <w:rPr>
              <w:i/>
              <w:iCs/>
            </w:rPr>
          </w:rPrChange>
        </w:rPr>
        <w:t>Ann Intern Med</w:t>
      </w:r>
      <w:r w:rsidRPr="003B4697">
        <w:t>. 1997;127(8_Part_2):666.</w:t>
      </w:r>
      <w:r w:rsidRPr="00EE3839">
        <w:t xml:space="preserve"> </w:t>
      </w:r>
    </w:p>
    <w:p w14:paraId="1EAB70E8" w14:textId="69883B2A" w:rsidR="00E65930" w:rsidRPr="001F4B54" w:rsidRDefault="00502065" w:rsidP="003B4697">
      <w:pPr>
        <w:pStyle w:val="Bibliography"/>
        <w:pPrChange w:id="289" w:author="Richard Wen" w:date="2024-11-11T17:57:00Z" w16du:dateUtc="2024-11-11T22:57:00Z">
          <w:pPr>
            <w:pStyle w:val="Bibliography"/>
            <w:ind w:left="0" w:firstLine="0"/>
          </w:pPr>
        </w:pPrChange>
      </w:pPr>
      <w:r w:rsidRPr="001F4B54">
        <w:fldChar w:fldCharType="end"/>
      </w:r>
    </w:p>
    <w:p w14:paraId="45462872" w14:textId="3EE97E9F" w:rsidR="00E65930" w:rsidRPr="00E25950" w:rsidRDefault="00E65930">
      <w:pPr>
        <w:pBdr>
          <w:top w:val="nil"/>
          <w:left w:val="nil"/>
          <w:bottom w:val="nil"/>
          <w:right w:val="nil"/>
          <w:between w:val="nil"/>
        </w:pBdr>
        <w:tabs>
          <w:tab w:val="left" w:pos="384"/>
        </w:tabs>
        <w:spacing w:after="240" w:line="240" w:lineRule="auto"/>
        <w:rPr>
          <w:rFonts w:ascii="Times New Roman" w:eastAsia="Times New Roman" w:hAnsi="Times New Roman" w:cs="Times New Roman"/>
          <w:color w:val="000000"/>
          <w:sz w:val="24"/>
          <w:szCs w:val="24"/>
        </w:rPr>
      </w:pPr>
      <w:hyperlink w:history="1"/>
    </w:p>
    <w:p w14:paraId="000000F3" w14:textId="6DFB3C46" w:rsidR="003B416B" w:rsidRPr="003E4E94" w:rsidRDefault="003B416B" w:rsidP="00E65930">
      <w:pPr>
        <w:pBdr>
          <w:top w:val="nil"/>
          <w:left w:val="nil"/>
          <w:bottom w:val="nil"/>
          <w:right w:val="nil"/>
          <w:between w:val="nil"/>
        </w:pBdr>
        <w:tabs>
          <w:tab w:val="left" w:pos="384"/>
        </w:tabs>
        <w:spacing w:after="240" w:line="240" w:lineRule="auto"/>
        <w:rPr>
          <w:rFonts w:ascii="Times New Roman" w:eastAsia="Times New Roman" w:hAnsi="Times New Roman" w:cs="Times New Roman"/>
          <w:color w:val="000000"/>
          <w:sz w:val="24"/>
          <w:szCs w:val="24"/>
        </w:rPr>
        <w:sectPr w:rsidR="003B416B" w:rsidRPr="003E4E94">
          <w:pgSz w:w="12240" w:h="15840"/>
          <w:pgMar w:top="1440" w:right="1440" w:bottom="1440" w:left="1440" w:header="708" w:footer="708" w:gutter="0"/>
          <w:cols w:space="720"/>
        </w:sectPr>
      </w:pPr>
    </w:p>
    <w:p w14:paraId="3C7E451D" w14:textId="738FBE5C" w:rsidR="00C85CC2" w:rsidRPr="003E4E94" w:rsidRDefault="003D0942" w:rsidP="00C85CC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r w:rsidR="00C85CC2" w:rsidRPr="003E4E94">
        <w:rPr>
          <w:rFonts w:ascii="Times New Roman" w:eastAsia="Times New Roman" w:hAnsi="Times New Roman" w:cs="Times New Roman"/>
          <w:b/>
          <w:sz w:val="24"/>
          <w:szCs w:val="24"/>
        </w:rPr>
        <w:t xml:space="preserve"> </w:t>
      </w:r>
      <w:r w:rsidR="00D3530E" w:rsidRPr="003E4E94">
        <w:rPr>
          <w:rFonts w:ascii="Times New Roman" w:eastAsia="Times New Roman" w:hAnsi="Times New Roman" w:cs="Times New Roman"/>
          <w:b/>
          <w:sz w:val="24"/>
          <w:szCs w:val="24"/>
        </w:rPr>
        <w:t>A</w:t>
      </w:r>
      <w:r w:rsidR="00B15F83">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DETAILED METHODOLOGY</w:t>
      </w:r>
      <w:r w:rsidR="003E4E94" w:rsidRPr="003E4E94">
        <w:rPr>
          <w:rFonts w:ascii="Times New Roman" w:eastAsia="Times New Roman" w:hAnsi="Times New Roman" w:cs="Times New Roman"/>
          <w:b/>
          <w:sz w:val="24"/>
          <w:szCs w:val="24"/>
        </w:rPr>
        <w:t xml:space="preserve"> </w:t>
      </w:r>
    </w:p>
    <w:p w14:paraId="57B641BE" w14:textId="77777777" w:rsidR="003E4E94" w:rsidRPr="003E4E94" w:rsidRDefault="00C85CC2" w:rsidP="00C85CC2">
      <w:pPr>
        <w:rPr>
          <w:rFonts w:ascii="Times New Roman" w:hAnsi="Times New Roman" w:cs="Times New Roman"/>
        </w:rPr>
      </w:pPr>
      <w:r w:rsidRPr="003E4E94">
        <w:rPr>
          <w:rFonts w:ascii="Times New Roman" w:eastAsia="Times New Roman" w:hAnsi="Times New Roman" w:cs="Times New Roman"/>
          <w:i/>
          <w:noProof/>
          <w:sz w:val="24"/>
          <w:szCs w:val="24"/>
          <w:lang w:eastAsia="en-CA"/>
        </w:rPr>
        <w:drawing>
          <wp:inline distT="0" distB="0" distL="0" distR="0" wp14:anchorId="7472E89D" wp14:editId="5D227648">
            <wp:extent cx="7145287" cy="8025215"/>
            <wp:effectExtent l="0" t="0" r="5080" b="1270"/>
            <wp:docPr id="2123227811" name="image11.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123227811" name="image11.png" descr="A diagram of a flowchart&#10;&#10;Description automatically generated"/>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7145287" cy="8025215"/>
                    </a:xfrm>
                    <a:prstGeom prst="rect">
                      <a:avLst/>
                    </a:prstGeom>
                    <a:ln/>
                  </pic:spPr>
                </pic:pic>
              </a:graphicData>
            </a:graphic>
          </wp:inline>
        </w:drawing>
      </w:r>
    </w:p>
    <w:p w14:paraId="32A496FC" w14:textId="087EED82" w:rsidR="00C85CC2" w:rsidRPr="00AA7A07" w:rsidRDefault="00395D4D" w:rsidP="00C85CC2">
      <w:pPr>
        <w:rPr>
          <w:rFonts w:ascii="Times New Roman" w:eastAsia="Times New Roman" w:hAnsi="Times New Roman" w:cs="Times New Roman"/>
          <w:b/>
          <w:bCs/>
          <w:i/>
          <w:iCs/>
          <w:sz w:val="24"/>
          <w:szCs w:val="24"/>
        </w:rPr>
      </w:pPr>
      <w:r w:rsidRPr="00AA7A07">
        <w:rPr>
          <w:rFonts w:ascii="Times New Roman" w:hAnsi="Times New Roman" w:cs="Times New Roman"/>
          <w:b/>
          <w:bCs/>
          <w:i/>
          <w:iCs/>
        </w:rPr>
        <w:t xml:space="preserve">Figure A.1: Segment Inclusion Criteria for Vancouver. </w:t>
      </w:r>
      <w:r w:rsidR="00C85CC2" w:rsidRPr="00AA7A07">
        <w:rPr>
          <w:rFonts w:ascii="Times New Roman" w:hAnsi="Times New Roman" w:cs="Times New Roman"/>
          <w:b/>
          <w:bCs/>
          <w:i/>
          <w:iCs/>
        </w:rPr>
        <w:br w:type="page"/>
      </w:r>
    </w:p>
    <w:p w14:paraId="2F3D5CB7" w14:textId="77777777" w:rsidR="00C85CC2" w:rsidRDefault="00C85CC2" w:rsidP="00C85CC2">
      <w:pPr>
        <w:spacing w:after="0" w:line="240" w:lineRule="auto"/>
        <w:rPr>
          <w:rFonts w:ascii="Times New Roman" w:eastAsia="Times New Roman" w:hAnsi="Times New Roman" w:cs="Times New Roman"/>
          <w:sz w:val="24"/>
          <w:szCs w:val="24"/>
        </w:rPr>
      </w:pPr>
      <w:r w:rsidRPr="003E4E94">
        <w:rPr>
          <w:rFonts w:ascii="Times New Roman" w:eastAsia="Times New Roman" w:hAnsi="Times New Roman" w:cs="Times New Roman"/>
          <w:i/>
          <w:noProof/>
          <w:sz w:val="24"/>
          <w:szCs w:val="24"/>
          <w:lang w:eastAsia="en-CA"/>
        </w:rPr>
        <w:lastRenderedPageBreak/>
        <w:drawing>
          <wp:inline distT="0" distB="0" distL="0" distR="0" wp14:anchorId="3E9A6C45" wp14:editId="0E20A211">
            <wp:extent cx="7036752" cy="7903314"/>
            <wp:effectExtent l="0" t="0" r="0" b="0"/>
            <wp:docPr id="2123227812" name="image13.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123227812" name="image13.png" descr="A diagram of a flowchart&#10;&#10;Description automatically generated"/>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7036752" cy="7903314"/>
                    </a:xfrm>
                    <a:prstGeom prst="rect">
                      <a:avLst/>
                    </a:prstGeom>
                    <a:ln/>
                  </pic:spPr>
                </pic:pic>
              </a:graphicData>
            </a:graphic>
          </wp:inline>
        </w:drawing>
      </w:r>
    </w:p>
    <w:p w14:paraId="4B326358" w14:textId="77777777" w:rsidR="00395D4D" w:rsidRPr="003E4E94" w:rsidRDefault="00395D4D" w:rsidP="00C85CC2">
      <w:pPr>
        <w:spacing w:after="0" w:line="240" w:lineRule="auto"/>
        <w:rPr>
          <w:rFonts w:ascii="Times New Roman" w:eastAsia="Times New Roman" w:hAnsi="Times New Roman" w:cs="Times New Roman"/>
          <w:sz w:val="24"/>
          <w:szCs w:val="24"/>
        </w:rPr>
      </w:pPr>
    </w:p>
    <w:p w14:paraId="601AB3D1" w14:textId="7E1D3711" w:rsidR="00C85CC2" w:rsidRPr="00AA7A07" w:rsidRDefault="00395D4D" w:rsidP="00C85CC2">
      <w:pPr>
        <w:rPr>
          <w:rFonts w:ascii="Times New Roman" w:eastAsia="Times New Roman" w:hAnsi="Times New Roman" w:cs="Times New Roman"/>
          <w:i/>
          <w:iCs/>
          <w:sz w:val="24"/>
          <w:szCs w:val="24"/>
        </w:rPr>
      </w:pPr>
      <w:r w:rsidRPr="00AA7A07">
        <w:rPr>
          <w:rFonts w:ascii="Times New Roman" w:hAnsi="Times New Roman" w:cs="Times New Roman"/>
          <w:b/>
          <w:bCs/>
          <w:i/>
          <w:iCs/>
        </w:rPr>
        <w:t>Figure A.2: Segment Inclusion Criteria for Calgary.</w:t>
      </w:r>
    </w:p>
    <w:p w14:paraId="7B7142DF" w14:textId="77777777" w:rsidR="00C85CC2" w:rsidRPr="003E4E94" w:rsidRDefault="00C85CC2" w:rsidP="00C85CC2">
      <w:pPr>
        <w:rPr>
          <w:rFonts w:ascii="Times New Roman" w:eastAsia="Times New Roman" w:hAnsi="Times New Roman" w:cs="Times New Roman"/>
          <w:b/>
          <w:sz w:val="24"/>
          <w:szCs w:val="24"/>
        </w:rPr>
      </w:pPr>
      <w:r w:rsidRPr="003E4E94">
        <w:rPr>
          <w:rFonts w:ascii="Times New Roman" w:hAnsi="Times New Roman" w:cs="Times New Roman"/>
        </w:rPr>
        <w:br w:type="page"/>
      </w:r>
    </w:p>
    <w:p w14:paraId="258F0B55" w14:textId="77777777" w:rsidR="00C85CC2" w:rsidRPr="003E4E94" w:rsidRDefault="00C85CC2" w:rsidP="00C85CC2">
      <w:pPr>
        <w:rPr>
          <w:rFonts w:ascii="Times New Roman" w:eastAsia="Times New Roman" w:hAnsi="Times New Roman" w:cs="Times New Roman"/>
          <w:b/>
          <w:i/>
          <w:sz w:val="24"/>
          <w:szCs w:val="24"/>
        </w:rPr>
      </w:pPr>
      <w:r w:rsidRPr="003E4E94">
        <w:rPr>
          <w:rFonts w:ascii="Times New Roman" w:eastAsia="Times New Roman" w:hAnsi="Times New Roman" w:cs="Times New Roman"/>
          <w:i/>
          <w:noProof/>
          <w:sz w:val="24"/>
          <w:szCs w:val="24"/>
          <w:lang w:eastAsia="en-CA"/>
        </w:rPr>
        <w:lastRenderedPageBreak/>
        <w:drawing>
          <wp:inline distT="0" distB="0" distL="0" distR="0" wp14:anchorId="20831448" wp14:editId="14F62DF6">
            <wp:extent cx="6736515" cy="6655427"/>
            <wp:effectExtent l="0" t="0" r="0" b="0"/>
            <wp:docPr id="2123227813" name="image3.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123227813" name="image3.png" descr="A diagram of a flowchart&#10;&#10;Description automatically generated"/>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6736515" cy="6655427"/>
                    </a:xfrm>
                    <a:prstGeom prst="rect">
                      <a:avLst/>
                    </a:prstGeom>
                    <a:ln/>
                  </pic:spPr>
                </pic:pic>
              </a:graphicData>
            </a:graphic>
          </wp:inline>
        </w:drawing>
      </w:r>
    </w:p>
    <w:p w14:paraId="7BB294E4" w14:textId="74E961D2" w:rsidR="00C85CC2" w:rsidRPr="00AA7A07" w:rsidRDefault="000D58B6" w:rsidP="00C85CC2">
      <w:pPr>
        <w:rPr>
          <w:rFonts w:ascii="Times New Roman" w:eastAsia="Times New Roman" w:hAnsi="Times New Roman" w:cs="Times New Roman"/>
          <w:b/>
          <w:i/>
          <w:iCs/>
          <w:sz w:val="24"/>
          <w:szCs w:val="24"/>
        </w:rPr>
      </w:pPr>
      <w:r w:rsidRPr="00AA7A07">
        <w:rPr>
          <w:rFonts w:ascii="Times New Roman" w:hAnsi="Times New Roman" w:cs="Times New Roman"/>
          <w:b/>
          <w:bCs/>
          <w:i/>
          <w:iCs/>
        </w:rPr>
        <w:t>Figure A.3: Segment Inclusion Criteria for Toronto.</w:t>
      </w:r>
    </w:p>
    <w:p w14:paraId="0D06E6F1" w14:textId="77777777" w:rsidR="00C85CC2" w:rsidRPr="003E4E94" w:rsidRDefault="00C85CC2" w:rsidP="00C85CC2">
      <w:pPr>
        <w:rPr>
          <w:rFonts w:ascii="Times New Roman" w:eastAsia="Times New Roman" w:hAnsi="Times New Roman" w:cs="Times New Roman"/>
          <w:b/>
          <w:i/>
          <w:sz w:val="24"/>
          <w:szCs w:val="24"/>
        </w:rPr>
      </w:pPr>
      <w:r w:rsidRPr="003E4E94">
        <w:rPr>
          <w:rFonts w:ascii="Times New Roman" w:eastAsia="Times New Roman" w:hAnsi="Times New Roman" w:cs="Times New Roman"/>
          <w:b/>
          <w:i/>
          <w:sz w:val="24"/>
          <w:szCs w:val="24"/>
        </w:rPr>
        <w:br w:type="page"/>
      </w:r>
    </w:p>
    <w:tbl>
      <w:tblPr>
        <w:tblW w:w="0" w:type="auto"/>
        <w:tblLook w:val="04A0" w:firstRow="1" w:lastRow="0" w:firstColumn="1" w:lastColumn="0" w:noHBand="0" w:noVBand="1"/>
      </w:tblPr>
      <w:tblGrid>
        <w:gridCol w:w="1353"/>
        <w:gridCol w:w="3003"/>
        <w:gridCol w:w="3034"/>
        <w:gridCol w:w="1266"/>
        <w:gridCol w:w="1124"/>
      </w:tblGrid>
      <w:tr w:rsidR="00C85CC2" w:rsidRPr="003E4E94" w14:paraId="280555D6" w14:textId="77777777" w:rsidTr="006C08B0">
        <w:tc>
          <w:tcPr>
            <w:tcW w:w="9780" w:type="dxa"/>
            <w:gridSpan w:val="5"/>
            <w:tcBorders>
              <w:top w:val="single" w:sz="4" w:space="0" w:color="auto"/>
              <w:left w:val="nil"/>
              <w:bottom w:val="nil"/>
              <w:right w:val="nil"/>
            </w:tcBorders>
            <w:shd w:val="clear" w:color="auto" w:fill="auto"/>
            <w:noWrap/>
            <w:hideMark/>
          </w:tcPr>
          <w:p w14:paraId="5CD6659E"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lastRenderedPageBreak/>
              <w:t>Excluded Segment Counts and Lengths by Infrastructure Type and Road Classification</w:t>
            </w:r>
          </w:p>
        </w:tc>
      </w:tr>
      <w:tr w:rsidR="00C85CC2" w:rsidRPr="003E4E94" w14:paraId="699B2094" w14:textId="77777777" w:rsidTr="006C08B0">
        <w:tc>
          <w:tcPr>
            <w:tcW w:w="9780" w:type="dxa"/>
            <w:gridSpan w:val="5"/>
            <w:tcBorders>
              <w:top w:val="nil"/>
              <w:left w:val="nil"/>
              <w:bottom w:val="single" w:sz="4" w:space="0" w:color="auto"/>
              <w:right w:val="nil"/>
            </w:tcBorders>
            <w:shd w:val="clear" w:color="auto" w:fill="auto"/>
            <w:noWrap/>
            <w:hideMark/>
          </w:tcPr>
          <w:p w14:paraId="6FBABABF" w14:textId="77777777" w:rsidR="00C85CC2" w:rsidRPr="003E4E94" w:rsidRDefault="00C85CC2" w:rsidP="006C08B0">
            <w:pPr>
              <w:spacing w:after="0" w:line="240" w:lineRule="auto"/>
              <w:rPr>
                <w:rFonts w:ascii="Times New Roman" w:eastAsia="Times New Roman" w:hAnsi="Times New Roman" w:cs="Times New Roman"/>
                <w:i/>
                <w:iCs/>
                <w:color w:val="222222"/>
                <w:sz w:val="20"/>
                <w:szCs w:val="20"/>
              </w:rPr>
            </w:pPr>
            <w:r w:rsidRPr="003E4E94">
              <w:rPr>
                <w:rFonts w:ascii="Times New Roman" w:eastAsia="Times New Roman" w:hAnsi="Times New Roman" w:cs="Times New Roman"/>
                <w:i/>
                <w:iCs/>
                <w:color w:val="222222"/>
                <w:sz w:val="20"/>
                <w:szCs w:val="20"/>
              </w:rPr>
              <w:t>Measured by centreline-km of roadway</w:t>
            </w:r>
          </w:p>
        </w:tc>
      </w:tr>
      <w:tr w:rsidR="00C85CC2" w:rsidRPr="003E4E94" w14:paraId="769896D1" w14:textId="77777777" w:rsidTr="006C08B0">
        <w:tc>
          <w:tcPr>
            <w:tcW w:w="1353" w:type="dxa"/>
            <w:tcBorders>
              <w:top w:val="nil"/>
              <w:left w:val="nil"/>
              <w:bottom w:val="single" w:sz="4" w:space="0" w:color="auto"/>
              <w:right w:val="nil"/>
            </w:tcBorders>
            <w:shd w:val="clear" w:color="auto" w:fill="auto"/>
            <w:noWrap/>
            <w:hideMark/>
          </w:tcPr>
          <w:p w14:paraId="7F3DBCE1"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City</w:t>
            </w:r>
          </w:p>
        </w:tc>
        <w:tc>
          <w:tcPr>
            <w:tcW w:w="3003" w:type="dxa"/>
            <w:tcBorders>
              <w:top w:val="nil"/>
              <w:left w:val="nil"/>
              <w:bottom w:val="single" w:sz="4" w:space="0" w:color="auto"/>
              <w:right w:val="nil"/>
            </w:tcBorders>
            <w:shd w:val="clear" w:color="auto" w:fill="auto"/>
            <w:noWrap/>
            <w:hideMark/>
          </w:tcPr>
          <w:p w14:paraId="7E841240"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Type</w:t>
            </w:r>
          </w:p>
        </w:tc>
        <w:tc>
          <w:tcPr>
            <w:tcW w:w="3034" w:type="dxa"/>
            <w:tcBorders>
              <w:top w:val="nil"/>
              <w:left w:val="nil"/>
              <w:bottom w:val="single" w:sz="4" w:space="0" w:color="auto"/>
              <w:right w:val="nil"/>
            </w:tcBorders>
            <w:shd w:val="clear" w:color="auto" w:fill="auto"/>
            <w:noWrap/>
            <w:hideMark/>
          </w:tcPr>
          <w:p w14:paraId="2BBD0D86"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Class</w:t>
            </w:r>
          </w:p>
        </w:tc>
        <w:tc>
          <w:tcPr>
            <w:tcW w:w="1266" w:type="dxa"/>
            <w:tcBorders>
              <w:top w:val="nil"/>
              <w:left w:val="nil"/>
              <w:bottom w:val="single" w:sz="4" w:space="0" w:color="auto"/>
              <w:right w:val="nil"/>
            </w:tcBorders>
            <w:shd w:val="clear" w:color="auto" w:fill="auto"/>
            <w:noWrap/>
            <w:hideMark/>
          </w:tcPr>
          <w:p w14:paraId="0EBC934B"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Segments</w:t>
            </w:r>
          </w:p>
        </w:tc>
        <w:tc>
          <w:tcPr>
            <w:tcW w:w="1124" w:type="dxa"/>
            <w:tcBorders>
              <w:top w:val="nil"/>
              <w:left w:val="nil"/>
              <w:bottom w:val="single" w:sz="4" w:space="0" w:color="auto"/>
              <w:right w:val="nil"/>
            </w:tcBorders>
            <w:shd w:val="clear" w:color="auto" w:fill="auto"/>
            <w:noWrap/>
            <w:hideMark/>
          </w:tcPr>
          <w:p w14:paraId="736B4DE7"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Length</w:t>
            </w:r>
          </w:p>
        </w:tc>
      </w:tr>
      <w:tr w:rsidR="00C85CC2" w:rsidRPr="003E4E94" w14:paraId="555213EE" w14:textId="77777777" w:rsidTr="006C08B0">
        <w:tc>
          <w:tcPr>
            <w:tcW w:w="1353" w:type="dxa"/>
            <w:vMerge w:val="restart"/>
            <w:tcBorders>
              <w:top w:val="nil"/>
              <w:left w:val="nil"/>
              <w:bottom w:val="single" w:sz="4" w:space="0" w:color="000000"/>
              <w:right w:val="nil"/>
            </w:tcBorders>
            <w:shd w:val="clear" w:color="auto" w:fill="auto"/>
            <w:noWrap/>
            <w:hideMark/>
          </w:tcPr>
          <w:p w14:paraId="56DED286"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Calgary</w:t>
            </w:r>
          </w:p>
        </w:tc>
        <w:tc>
          <w:tcPr>
            <w:tcW w:w="3003" w:type="dxa"/>
            <w:tcBorders>
              <w:top w:val="nil"/>
              <w:left w:val="nil"/>
              <w:bottom w:val="nil"/>
              <w:right w:val="nil"/>
            </w:tcBorders>
            <w:shd w:val="clear" w:color="auto" w:fill="auto"/>
            <w:noWrap/>
            <w:hideMark/>
          </w:tcPr>
          <w:p w14:paraId="3D3F4F9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On-Street Bikeway</w:t>
            </w:r>
          </w:p>
        </w:tc>
        <w:tc>
          <w:tcPr>
            <w:tcW w:w="3034" w:type="dxa"/>
            <w:tcBorders>
              <w:top w:val="nil"/>
              <w:left w:val="nil"/>
              <w:bottom w:val="nil"/>
              <w:right w:val="nil"/>
            </w:tcBorders>
            <w:shd w:val="clear" w:color="auto" w:fill="auto"/>
            <w:noWrap/>
            <w:hideMark/>
          </w:tcPr>
          <w:p w14:paraId="40DD702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0A2484A1"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2889</w:t>
            </w:r>
          </w:p>
        </w:tc>
        <w:tc>
          <w:tcPr>
            <w:tcW w:w="1124" w:type="dxa"/>
            <w:tcBorders>
              <w:top w:val="nil"/>
              <w:left w:val="nil"/>
              <w:bottom w:val="nil"/>
              <w:right w:val="nil"/>
            </w:tcBorders>
            <w:shd w:val="clear" w:color="auto" w:fill="auto"/>
            <w:noWrap/>
            <w:hideMark/>
          </w:tcPr>
          <w:p w14:paraId="3600BCA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437.4 km</w:t>
            </w:r>
          </w:p>
        </w:tc>
      </w:tr>
      <w:tr w:rsidR="00C85CC2" w:rsidRPr="003E4E94" w14:paraId="3274E80B" w14:textId="77777777" w:rsidTr="006C08B0">
        <w:tc>
          <w:tcPr>
            <w:tcW w:w="1353" w:type="dxa"/>
            <w:vMerge/>
            <w:tcBorders>
              <w:top w:val="nil"/>
              <w:left w:val="nil"/>
              <w:bottom w:val="single" w:sz="4" w:space="0" w:color="000000"/>
              <w:right w:val="nil"/>
            </w:tcBorders>
            <w:hideMark/>
          </w:tcPr>
          <w:p w14:paraId="48D37351"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72FBCCCE"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Neighbourhood Greenway</w:t>
            </w:r>
          </w:p>
        </w:tc>
        <w:tc>
          <w:tcPr>
            <w:tcW w:w="1266" w:type="dxa"/>
            <w:tcBorders>
              <w:top w:val="nil"/>
              <w:left w:val="nil"/>
              <w:bottom w:val="nil"/>
              <w:right w:val="nil"/>
            </w:tcBorders>
            <w:shd w:val="clear" w:color="auto" w:fill="auto"/>
            <w:noWrap/>
            <w:hideMark/>
          </w:tcPr>
          <w:p w14:paraId="40ECE7A2"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358</w:t>
            </w:r>
          </w:p>
        </w:tc>
        <w:tc>
          <w:tcPr>
            <w:tcW w:w="1124" w:type="dxa"/>
            <w:tcBorders>
              <w:top w:val="nil"/>
              <w:left w:val="nil"/>
              <w:bottom w:val="nil"/>
              <w:right w:val="nil"/>
            </w:tcBorders>
            <w:shd w:val="clear" w:color="auto" w:fill="auto"/>
            <w:noWrap/>
            <w:hideMark/>
          </w:tcPr>
          <w:p w14:paraId="5B7F01C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23.8 km</w:t>
            </w:r>
          </w:p>
        </w:tc>
      </w:tr>
      <w:tr w:rsidR="00C85CC2" w:rsidRPr="003E4E94" w14:paraId="0D629827" w14:textId="77777777" w:rsidTr="006C08B0">
        <w:tc>
          <w:tcPr>
            <w:tcW w:w="1353" w:type="dxa"/>
            <w:vMerge/>
            <w:tcBorders>
              <w:top w:val="nil"/>
              <w:left w:val="nil"/>
              <w:bottom w:val="single" w:sz="4" w:space="0" w:color="000000"/>
              <w:right w:val="nil"/>
            </w:tcBorders>
            <w:hideMark/>
          </w:tcPr>
          <w:p w14:paraId="49F6CE47"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C54634B"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Shared Lane</w:t>
            </w:r>
          </w:p>
        </w:tc>
        <w:tc>
          <w:tcPr>
            <w:tcW w:w="3034" w:type="dxa"/>
            <w:tcBorders>
              <w:top w:val="nil"/>
              <w:left w:val="nil"/>
              <w:bottom w:val="nil"/>
              <w:right w:val="nil"/>
            </w:tcBorders>
            <w:shd w:val="clear" w:color="auto" w:fill="auto"/>
            <w:noWrap/>
            <w:hideMark/>
          </w:tcPr>
          <w:p w14:paraId="6C72047E"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6D23443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115</w:t>
            </w:r>
          </w:p>
        </w:tc>
        <w:tc>
          <w:tcPr>
            <w:tcW w:w="1124" w:type="dxa"/>
            <w:tcBorders>
              <w:top w:val="nil"/>
              <w:left w:val="nil"/>
              <w:bottom w:val="nil"/>
              <w:right w:val="nil"/>
            </w:tcBorders>
            <w:shd w:val="clear" w:color="auto" w:fill="auto"/>
            <w:noWrap/>
            <w:hideMark/>
          </w:tcPr>
          <w:p w14:paraId="7CFCE824"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18.7 km</w:t>
            </w:r>
          </w:p>
        </w:tc>
      </w:tr>
      <w:tr w:rsidR="00C85CC2" w:rsidRPr="003E4E94" w14:paraId="41330BA0" w14:textId="77777777" w:rsidTr="006C08B0">
        <w:tc>
          <w:tcPr>
            <w:tcW w:w="1353" w:type="dxa"/>
            <w:vMerge/>
            <w:tcBorders>
              <w:top w:val="nil"/>
              <w:left w:val="nil"/>
              <w:bottom w:val="single" w:sz="4" w:space="0" w:color="000000"/>
              <w:right w:val="nil"/>
            </w:tcBorders>
            <w:hideMark/>
          </w:tcPr>
          <w:p w14:paraId="1A73D960"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6966FD1B"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DECOMMISSIONED</w:t>
            </w:r>
          </w:p>
        </w:tc>
        <w:tc>
          <w:tcPr>
            <w:tcW w:w="3034" w:type="dxa"/>
            <w:tcBorders>
              <w:top w:val="nil"/>
              <w:left w:val="nil"/>
              <w:bottom w:val="nil"/>
              <w:right w:val="nil"/>
            </w:tcBorders>
            <w:shd w:val="clear" w:color="auto" w:fill="auto"/>
            <w:noWrap/>
            <w:hideMark/>
          </w:tcPr>
          <w:p w14:paraId="2F08EEB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04BAD0A1"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w:t>
            </w:r>
          </w:p>
        </w:tc>
        <w:tc>
          <w:tcPr>
            <w:tcW w:w="1124" w:type="dxa"/>
            <w:tcBorders>
              <w:top w:val="nil"/>
              <w:left w:val="nil"/>
              <w:bottom w:val="nil"/>
              <w:right w:val="nil"/>
            </w:tcBorders>
            <w:shd w:val="clear" w:color="auto" w:fill="auto"/>
            <w:noWrap/>
            <w:hideMark/>
          </w:tcPr>
          <w:p w14:paraId="0DE2646B"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2.8 km</w:t>
            </w:r>
          </w:p>
        </w:tc>
      </w:tr>
      <w:tr w:rsidR="00C85CC2" w:rsidRPr="003E4E94" w14:paraId="2739A735" w14:textId="77777777" w:rsidTr="006C08B0">
        <w:tc>
          <w:tcPr>
            <w:tcW w:w="1353" w:type="dxa"/>
            <w:vMerge/>
            <w:tcBorders>
              <w:top w:val="nil"/>
              <w:left w:val="nil"/>
              <w:bottom w:val="single" w:sz="4" w:space="0" w:color="000000"/>
              <w:right w:val="nil"/>
            </w:tcBorders>
            <w:hideMark/>
          </w:tcPr>
          <w:p w14:paraId="5E51E026"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061108A5"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Cycle Track</w:t>
            </w:r>
          </w:p>
        </w:tc>
        <w:tc>
          <w:tcPr>
            <w:tcW w:w="3034" w:type="dxa"/>
            <w:tcBorders>
              <w:top w:val="nil"/>
              <w:left w:val="nil"/>
              <w:bottom w:val="nil"/>
              <w:right w:val="nil"/>
            </w:tcBorders>
            <w:shd w:val="clear" w:color="auto" w:fill="auto"/>
            <w:noWrap/>
            <w:hideMark/>
          </w:tcPr>
          <w:p w14:paraId="56855890"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54A3761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30</w:t>
            </w:r>
          </w:p>
        </w:tc>
        <w:tc>
          <w:tcPr>
            <w:tcW w:w="1124" w:type="dxa"/>
            <w:tcBorders>
              <w:top w:val="nil"/>
              <w:left w:val="nil"/>
              <w:bottom w:val="nil"/>
              <w:right w:val="nil"/>
            </w:tcBorders>
            <w:shd w:val="clear" w:color="auto" w:fill="auto"/>
            <w:noWrap/>
            <w:hideMark/>
          </w:tcPr>
          <w:p w14:paraId="1DF6FC4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2.4 km</w:t>
            </w:r>
          </w:p>
        </w:tc>
      </w:tr>
      <w:tr w:rsidR="00C85CC2" w:rsidRPr="003E4E94" w14:paraId="771F87C7" w14:textId="77777777" w:rsidTr="006C08B0">
        <w:tc>
          <w:tcPr>
            <w:tcW w:w="1353" w:type="dxa"/>
            <w:vMerge/>
            <w:tcBorders>
              <w:top w:val="nil"/>
              <w:left w:val="nil"/>
              <w:bottom w:val="single" w:sz="4" w:space="0" w:color="000000"/>
              <w:right w:val="nil"/>
            </w:tcBorders>
            <w:hideMark/>
          </w:tcPr>
          <w:p w14:paraId="69D06D8D"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7C079721"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Bicycle Lane</w:t>
            </w:r>
          </w:p>
        </w:tc>
        <w:tc>
          <w:tcPr>
            <w:tcW w:w="3034" w:type="dxa"/>
            <w:tcBorders>
              <w:top w:val="nil"/>
              <w:left w:val="nil"/>
              <w:bottom w:val="nil"/>
              <w:right w:val="nil"/>
            </w:tcBorders>
            <w:shd w:val="clear" w:color="auto" w:fill="auto"/>
            <w:noWrap/>
            <w:hideMark/>
          </w:tcPr>
          <w:p w14:paraId="4A3DD62F"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414E930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14</w:t>
            </w:r>
          </w:p>
        </w:tc>
        <w:tc>
          <w:tcPr>
            <w:tcW w:w="1124" w:type="dxa"/>
            <w:tcBorders>
              <w:top w:val="nil"/>
              <w:left w:val="nil"/>
              <w:bottom w:val="nil"/>
              <w:right w:val="nil"/>
            </w:tcBorders>
            <w:shd w:val="clear" w:color="auto" w:fill="auto"/>
            <w:noWrap/>
            <w:hideMark/>
          </w:tcPr>
          <w:p w14:paraId="7E6B581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0.6 km</w:t>
            </w:r>
          </w:p>
        </w:tc>
      </w:tr>
      <w:tr w:rsidR="00C85CC2" w:rsidRPr="003E4E94" w14:paraId="756776B9" w14:textId="77777777" w:rsidTr="006C08B0">
        <w:tc>
          <w:tcPr>
            <w:tcW w:w="1353" w:type="dxa"/>
            <w:vMerge/>
            <w:tcBorders>
              <w:top w:val="nil"/>
              <w:left w:val="nil"/>
              <w:bottom w:val="single" w:sz="4" w:space="0" w:color="000000"/>
              <w:right w:val="nil"/>
            </w:tcBorders>
            <w:hideMark/>
          </w:tcPr>
          <w:p w14:paraId="0FA8CF43"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5A23FB74"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TEMPORARY</w:t>
            </w:r>
          </w:p>
        </w:tc>
        <w:tc>
          <w:tcPr>
            <w:tcW w:w="3034" w:type="dxa"/>
            <w:tcBorders>
              <w:top w:val="nil"/>
              <w:left w:val="nil"/>
              <w:bottom w:val="nil"/>
              <w:right w:val="nil"/>
            </w:tcBorders>
            <w:shd w:val="clear" w:color="auto" w:fill="auto"/>
            <w:noWrap/>
            <w:hideMark/>
          </w:tcPr>
          <w:p w14:paraId="3172813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10D4AA73"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6</w:t>
            </w:r>
          </w:p>
        </w:tc>
        <w:tc>
          <w:tcPr>
            <w:tcW w:w="1124" w:type="dxa"/>
            <w:tcBorders>
              <w:top w:val="nil"/>
              <w:left w:val="nil"/>
              <w:bottom w:val="nil"/>
              <w:right w:val="nil"/>
            </w:tcBorders>
            <w:shd w:val="clear" w:color="auto" w:fill="auto"/>
            <w:noWrap/>
            <w:hideMark/>
          </w:tcPr>
          <w:p w14:paraId="499BB47A"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0.5 km</w:t>
            </w:r>
          </w:p>
        </w:tc>
      </w:tr>
      <w:tr w:rsidR="00C85CC2" w:rsidRPr="003E4E94" w14:paraId="148AD26F" w14:textId="77777777" w:rsidTr="006C08B0">
        <w:tc>
          <w:tcPr>
            <w:tcW w:w="1353" w:type="dxa"/>
            <w:vMerge/>
            <w:tcBorders>
              <w:top w:val="nil"/>
              <w:left w:val="nil"/>
              <w:bottom w:val="single" w:sz="4" w:space="0" w:color="000000"/>
              <w:right w:val="nil"/>
            </w:tcBorders>
            <w:hideMark/>
          </w:tcPr>
          <w:p w14:paraId="1D427F36"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B16F29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Cycle Track</w:t>
            </w:r>
          </w:p>
        </w:tc>
        <w:tc>
          <w:tcPr>
            <w:tcW w:w="3034" w:type="dxa"/>
            <w:tcBorders>
              <w:top w:val="nil"/>
              <w:left w:val="nil"/>
              <w:bottom w:val="nil"/>
              <w:right w:val="nil"/>
            </w:tcBorders>
            <w:shd w:val="clear" w:color="auto" w:fill="auto"/>
            <w:noWrap/>
            <w:hideMark/>
          </w:tcPr>
          <w:p w14:paraId="5A6558A1"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Neighbourhood Boulevard</w:t>
            </w:r>
          </w:p>
        </w:tc>
        <w:tc>
          <w:tcPr>
            <w:tcW w:w="1266" w:type="dxa"/>
            <w:tcBorders>
              <w:top w:val="nil"/>
              <w:left w:val="nil"/>
              <w:bottom w:val="nil"/>
              <w:right w:val="nil"/>
            </w:tcBorders>
            <w:shd w:val="clear" w:color="auto" w:fill="auto"/>
            <w:noWrap/>
            <w:hideMark/>
          </w:tcPr>
          <w:p w14:paraId="7D06072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w:t>
            </w:r>
          </w:p>
        </w:tc>
        <w:tc>
          <w:tcPr>
            <w:tcW w:w="1124" w:type="dxa"/>
            <w:tcBorders>
              <w:top w:val="nil"/>
              <w:left w:val="nil"/>
              <w:bottom w:val="nil"/>
              <w:right w:val="nil"/>
            </w:tcBorders>
            <w:shd w:val="clear" w:color="auto" w:fill="auto"/>
            <w:noWrap/>
            <w:hideMark/>
          </w:tcPr>
          <w:p w14:paraId="6B4D6E3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0.5 km</w:t>
            </w:r>
          </w:p>
        </w:tc>
      </w:tr>
      <w:tr w:rsidR="00C85CC2" w:rsidRPr="003E4E94" w14:paraId="3BBAD9F5" w14:textId="77777777" w:rsidTr="006C08B0">
        <w:tc>
          <w:tcPr>
            <w:tcW w:w="1353" w:type="dxa"/>
            <w:vMerge/>
            <w:tcBorders>
              <w:top w:val="nil"/>
              <w:left w:val="nil"/>
              <w:bottom w:val="single" w:sz="4" w:space="0" w:color="000000"/>
              <w:right w:val="nil"/>
            </w:tcBorders>
            <w:hideMark/>
          </w:tcPr>
          <w:p w14:paraId="2CB7AFB0"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DDBB1BB"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On-Street Bikeway</w:t>
            </w:r>
          </w:p>
        </w:tc>
        <w:tc>
          <w:tcPr>
            <w:tcW w:w="3034" w:type="dxa"/>
            <w:tcBorders>
              <w:top w:val="nil"/>
              <w:left w:val="nil"/>
              <w:bottom w:val="nil"/>
              <w:right w:val="nil"/>
            </w:tcBorders>
            <w:shd w:val="clear" w:color="auto" w:fill="auto"/>
            <w:noWrap/>
            <w:hideMark/>
          </w:tcPr>
          <w:p w14:paraId="103E0EA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Collector</w:t>
            </w:r>
          </w:p>
        </w:tc>
        <w:tc>
          <w:tcPr>
            <w:tcW w:w="1266" w:type="dxa"/>
            <w:tcBorders>
              <w:top w:val="nil"/>
              <w:left w:val="nil"/>
              <w:bottom w:val="nil"/>
              <w:right w:val="nil"/>
            </w:tcBorders>
            <w:shd w:val="clear" w:color="auto" w:fill="auto"/>
            <w:noWrap/>
            <w:hideMark/>
          </w:tcPr>
          <w:p w14:paraId="37C4ED9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18DB9A4A"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 km</w:t>
            </w:r>
          </w:p>
        </w:tc>
      </w:tr>
      <w:tr w:rsidR="00C85CC2" w:rsidRPr="003E4E94" w14:paraId="4EEAAA3D" w14:textId="77777777" w:rsidTr="006C08B0">
        <w:tc>
          <w:tcPr>
            <w:tcW w:w="1353" w:type="dxa"/>
            <w:vMerge/>
            <w:tcBorders>
              <w:top w:val="nil"/>
              <w:left w:val="nil"/>
              <w:bottom w:val="single" w:sz="4" w:space="0" w:color="000000"/>
              <w:right w:val="nil"/>
            </w:tcBorders>
            <w:hideMark/>
          </w:tcPr>
          <w:p w14:paraId="0A485403"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3CBBFE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On-Street Bikeway</w:t>
            </w:r>
          </w:p>
        </w:tc>
        <w:tc>
          <w:tcPr>
            <w:tcW w:w="3034" w:type="dxa"/>
            <w:tcBorders>
              <w:top w:val="nil"/>
              <w:left w:val="nil"/>
              <w:bottom w:val="nil"/>
              <w:right w:val="nil"/>
            </w:tcBorders>
            <w:shd w:val="clear" w:color="auto" w:fill="auto"/>
            <w:noWrap/>
            <w:hideMark/>
          </w:tcPr>
          <w:p w14:paraId="0A8E897E"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Arterial Street</w:t>
            </w:r>
          </w:p>
        </w:tc>
        <w:tc>
          <w:tcPr>
            <w:tcW w:w="1266" w:type="dxa"/>
            <w:tcBorders>
              <w:top w:val="nil"/>
              <w:left w:val="nil"/>
              <w:bottom w:val="nil"/>
              <w:right w:val="nil"/>
            </w:tcBorders>
            <w:shd w:val="clear" w:color="auto" w:fill="auto"/>
            <w:noWrap/>
            <w:hideMark/>
          </w:tcPr>
          <w:p w14:paraId="193D6890"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63E1223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 km</w:t>
            </w:r>
          </w:p>
        </w:tc>
      </w:tr>
      <w:tr w:rsidR="00C85CC2" w:rsidRPr="003E4E94" w14:paraId="5F55FA0F" w14:textId="77777777" w:rsidTr="006C08B0">
        <w:tc>
          <w:tcPr>
            <w:tcW w:w="1353" w:type="dxa"/>
            <w:vMerge/>
            <w:tcBorders>
              <w:top w:val="nil"/>
              <w:left w:val="nil"/>
              <w:bottom w:val="single" w:sz="4" w:space="0" w:color="000000"/>
              <w:right w:val="nil"/>
            </w:tcBorders>
            <w:hideMark/>
          </w:tcPr>
          <w:p w14:paraId="1B91D595"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single" w:sz="4" w:space="0" w:color="auto"/>
              <w:left w:val="nil"/>
              <w:bottom w:val="single" w:sz="4" w:space="0" w:color="auto"/>
              <w:right w:val="nil"/>
            </w:tcBorders>
            <w:shd w:val="clear" w:color="auto" w:fill="auto"/>
            <w:noWrap/>
            <w:hideMark/>
          </w:tcPr>
          <w:p w14:paraId="44BB6C6D"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TOTAL</w:t>
            </w:r>
          </w:p>
        </w:tc>
        <w:tc>
          <w:tcPr>
            <w:tcW w:w="3034" w:type="dxa"/>
            <w:tcBorders>
              <w:top w:val="single" w:sz="4" w:space="0" w:color="auto"/>
              <w:left w:val="nil"/>
              <w:bottom w:val="single" w:sz="4" w:space="0" w:color="auto"/>
              <w:right w:val="nil"/>
            </w:tcBorders>
            <w:shd w:val="clear" w:color="auto" w:fill="auto"/>
            <w:noWrap/>
            <w:hideMark/>
          </w:tcPr>
          <w:p w14:paraId="653B6D62"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 </w:t>
            </w:r>
          </w:p>
        </w:tc>
        <w:tc>
          <w:tcPr>
            <w:tcW w:w="1266" w:type="dxa"/>
            <w:tcBorders>
              <w:top w:val="single" w:sz="4" w:space="0" w:color="auto"/>
              <w:left w:val="nil"/>
              <w:bottom w:val="single" w:sz="4" w:space="0" w:color="auto"/>
              <w:right w:val="nil"/>
            </w:tcBorders>
            <w:shd w:val="clear" w:color="auto" w:fill="auto"/>
            <w:noWrap/>
            <w:hideMark/>
          </w:tcPr>
          <w:p w14:paraId="33E035FF"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3419</w:t>
            </w:r>
          </w:p>
        </w:tc>
        <w:tc>
          <w:tcPr>
            <w:tcW w:w="1124" w:type="dxa"/>
            <w:tcBorders>
              <w:top w:val="single" w:sz="4" w:space="0" w:color="auto"/>
              <w:left w:val="nil"/>
              <w:bottom w:val="single" w:sz="4" w:space="0" w:color="auto"/>
              <w:right w:val="nil"/>
            </w:tcBorders>
            <w:shd w:val="clear" w:color="auto" w:fill="auto"/>
            <w:noWrap/>
            <w:hideMark/>
          </w:tcPr>
          <w:p w14:paraId="3B8458F8"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486.7 km</w:t>
            </w:r>
          </w:p>
        </w:tc>
      </w:tr>
      <w:tr w:rsidR="00C85CC2" w:rsidRPr="003E4E94" w14:paraId="5114988B" w14:textId="77777777" w:rsidTr="006C08B0">
        <w:tc>
          <w:tcPr>
            <w:tcW w:w="1353" w:type="dxa"/>
            <w:vMerge w:val="restart"/>
            <w:tcBorders>
              <w:top w:val="nil"/>
              <w:left w:val="nil"/>
              <w:bottom w:val="single" w:sz="4" w:space="0" w:color="000000"/>
              <w:right w:val="nil"/>
            </w:tcBorders>
            <w:shd w:val="clear" w:color="auto" w:fill="auto"/>
            <w:noWrap/>
            <w:hideMark/>
          </w:tcPr>
          <w:p w14:paraId="0066F4BC"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Toronto</w:t>
            </w:r>
          </w:p>
        </w:tc>
        <w:tc>
          <w:tcPr>
            <w:tcW w:w="3003" w:type="dxa"/>
            <w:tcBorders>
              <w:top w:val="nil"/>
              <w:left w:val="nil"/>
              <w:bottom w:val="nil"/>
              <w:right w:val="nil"/>
            </w:tcBorders>
            <w:shd w:val="clear" w:color="auto" w:fill="auto"/>
            <w:noWrap/>
            <w:hideMark/>
          </w:tcPr>
          <w:p w14:paraId="08C77743"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Multi-Use Trail</w:t>
            </w:r>
          </w:p>
        </w:tc>
        <w:tc>
          <w:tcPr>
            <w:tcW w:w="3034" w:type="dxa"/>
            <w:tcBorders>
              <w:top w:val="nil"/>
              <w:left w:val="nil"/>
              <w:bottom w:val="nil"/>
              <w:right w:val="nil"/>
            </w:tcBorders>
            <w:shd w:val="clear" w:color="auto" w:fill="auto"/>
            <w:noWrap/>
            <w:hideMark/>
          </w:tcPr>
          <w:p w14:paraId="67370A33"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458F2BF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330</w:t>
            </w:r>
          </w:p>
        </w:tc>
        <w:tc>
          <w:tcPr>
            <w:tcW w:w="1124" w:type="dxa"/>
            <w:tcBorders>
              <w:top w:val="nil"/>
              <w:left w:val="nil"/>
              <w:bottom w:val="nil"/>
              <w:right w:val="nil"/>
            </w:tcBorders>
            <w:shd w:val="clear" w:color="auto" w:fill="auto"/>
            <w:noWrap/>
            <w:hideMark/>
          </w:tcPr>
          <w:p w14:paraId="2096B7C4"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289.3 km</w:t>
            </w:r>
          </w:p>
        </w:tc>
      </w:tr>
      <w:tr w:rsidR="00C85CC2" w:rsidRPr="003E4E94" w14:paraId="019ECC87" w14:textId="77777777" w:rsidTr="006C08B0">
        <w:tc>
          <w:tcPr>
            <w:tcW w:w="1353" w:type="dxa"/>
            <w:vMerge/>
            <w:tcBorders>
              <w:top w:val="nil"/>
              <w:left w:val="nil"/>
              <w:bottom w:val="single" w:sz="4" w:space="0" w:color="000000"/>
              <w:right w:val="nil"/>
            </w:tcBorders>
            <w:hideMark/>
          </w:tcPr>
          <w:p w14:paraId="1E2CEB22"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3C453AA3"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Signed Route (No Pavement Markings)</w:t>
            </w:r>
          </w:p>
        </w:tc>
        <w:tc>
          <w:tcPr>
            <w:tcW w:w="1266" w:type="dxa"/>
            <w:tcBorders>
              <w:top w:val="nil"/>
              <w:left w:val="nil"/>
              <w:bottom w:val="nil"/>
              <w:right w:val="nil"/>
            </w:tcBorders>
            <w:shd w:val="clear" w:color="auto" w:fill="auto"/>
            <w:noWrap/>
            <w:hideMark/>
          </w:tcPr>
          <w:p w14:paraId="46E75D66"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215</w:t>
            </w:r>
          </w:p>
        </w:tc>
        <w:tc>
          <w:tcPr>
            <w:tcW w:w="1124" w:type="dxa"/>
            <w:tcBorders>
              <w:top w:val="nil"/>
              <w:left w:val="nil"/>
              <w:bottom w:val="nil"/>
              <w:right w:val="nil"/>
            </w:tcBorders>
            <w:shd w:val="clear" w:color="auto" w:fill="auto"/>
            <w:noWrap/>
            <w:hideMark/>
          </w:tcPr>
          <w:p w14:paraId="34F6F842"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100 km</w:t>
            </w:r>
          </w:p>
        </w:tc>
      </w:tr>
      <w:tr w:rsidR="00C85CC2" w:rsidRPr="003E4E94" w14:paraId="3E08445E" w14:textId="77777777" w:rsidTr="006C08B0">
        <w:tc>
          <w:tcPr>
            <w:tcW w:w="1353" w:type="dxa"/>
            <w:vMerge/>
            <w:tcBorders>
              <w:top w:val="nil"/>
              <w:left w:val="nil"/>
              <w:bottom w:val="single" w:sz="4" w:space="0" w:color="000000"/>
              <w:right w:val="nil"/>
            </w:tcBorders>
            <w:hideMark/>
          </w:tcPr>
          <w:p w14:paraId="441914A2"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1139708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Multi-Use Trail - Boulevard</w:t>
            </w:r>
          </w:p>
        </w:tc>
        <w:tc>
          <w:tcPr>
            <w:tcW w:w="1266" w:type="dxa"/>
            <w:tcBorders>
              <w:top w:val="nil"/>
              <w:left w:val="nil"/>
              <w:bottom w:val="nil"/>
              <w:right w:val="nil"/>
            </w:tcBorders>
            <w:shd w:val="clear" w:color="auto" w:fill="auto"/>
            <w:noWrap/>
            <w:hideMark/>
          </w:tcPr>
          <w:p w14:paraId="639EE300"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44</w:t>
            </w:r>
          </w:p>
        </w:tc>
        <w:tc>
          <w:tcPr>
            <w:tcW w:w="1124" w:type="dxa"/>
            <w:tcBorders>
              <w:top w:val="nil"/>
              <w:left w:val="nil"/>
              <w:bottom w:val="nil"/>
              <w:right w:val="nil"/>
            </w:tcBorders>
            <w:shd w:val="clear" w:color="auto" w:fill="auto"/>
            <w:noWrap/>
            <w:hideMark/>
          </w:tcPr>
          <w:p w14:paraId="61776FC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37.9 km</w:t>
            </w:r>
          </w:p>
        </w:tc>
      </w:tr>
      <w:tr w:rsidR="00C85CC2" w:rsidRPr="003E4E94" w14:paraId="1D762149" w14:textId="77777777" w:rsidTr="006C08B0">
        <w:tc>
          <w:tcPr>
            <w:tcW w:w="1353" w:type="dxa"/>
            <w:vMerge/>
            <w:tcBorders>
              <w:top w:val="nil"/>
              <w:left w:val="nil"/>
              <w:bottom w:val="single" w:sz="4" w:space="0" w:color="000000"/>
              <w:right w:val="nil"/>
            </w:tcBorders>
            <w:hideMark/>
          </w:tcPr>
          <w:p w14:paraId="5E339586"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7BFC2B8A"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Sharrows - Wayfinding</w:t>
            </w:r>
          </w:p>
        </w:tc>
        <w:tc>
          <w:tcPr>
            <w:tcW w:w="3034" w:type="dxa"/>
            <w:tcBorders>
              <w:top w:val="nil"/>
              <w:left w:val="nil"/>
              <w:bottom w:val="nil"/>
              <w:right w:val="nil"/>
            </w:tcBorders>
            <w:shd w:val="clear" w:color="auto" w:fill="auto"/>
            <w:noWrap/>
            <w:hideMark/>
          </w:tcPr>
          <w:p w14:paraId="141F42A0"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0E4BA06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97</w:t>
            </w:r>
          </w:p>
        </w:tc>
        <w:tc>
          <w:tcPr>
            <w:tcW w:w="1124" w:type="dxa"/>
            <w:tcBorders>
              <w:top w:val="nil"/>
              <w:left w:val="nil"/>
              <w:bottom w:val="nil"/>
              <w:right w:val="nil"/>
            </w:tcBorders>
            <w:shd w:val="clear" w:color="auto" w:fill="auto"/>
            <w:noWrap/>
            <w:hideMark/>
          </w:tcPr>
          <w:p w14:paraId="06559D0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37.4 km</w:t>
            </w:r>
          </w:p>
        </w:tc>
      </w:tr>
      <w:tr w:rsidR="00C85CC2" w:rsidRPr="003E4E94" w14:paraId="2FFC9A6C" w14:textId="77777777" w:rsidTr="006C08B0">
        <w:tc>
          <w:tcPr>
            <w:tcW w:w="1353" w:type="dxa"/>
            <w:vMerge/>
            <w:tcBorders>
              <w:top w:val="nil"/>
              <w:left w:val="nil"/>
              <w:bottom w:val="single" w:sz="4" w:space="0" w:color="000000"/>
              <w:right w:val="nil"/>
            </w:tcBorders>
            <w:hideMark/>
          </w:tcPr>
          <w:p w14:paraId="57E7BE24"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70765600"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Multi-Use Trail - Entrance</w:t>
            </w:r>
          </w:p>
        </w:tc>
        <w:tc>
          <w:tcPr>
            <w:tcW w:w="1266" w:type="dxa"/>
            <w:tcBorders>
              <w:top w:val="nil"/>
              <w:left w:val="nil"/>
              <w:bottom w:val="nil"/>
              <w:right w:val="nil"/>
            </w:tcBorders>
            <w:shd w:val="clear" w:color="auto" w:fill="auto"/>
            <w:noWrap/>
            <w:hideMark/>
          </w:tcPr>
          <w:p w14:paraId="06CE1F8F"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179</w:t>
            </w:r>
          </w:p>
        </w:tc>
        <w:tc>
          <w:tcPr>
            <w:tcW w:w="1124" w:type="dxa"/>
            <w:tcBorders>
              <w:top w:val="nil"/>
              <w:left w:val="nil"/>
              <w:bottom w:val="nil"/>
              <w:right w:val="nil"/>
            </w:tcBorders>
            <w:shd w:val="clear" w:color="auto" w:fill="auto"/>
            <w:noWrap/>
            <w:hideMark/>
          </w:tcPr>
          <w:p w14:paraId="2C9D7775"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26.2 km</w:t>
            </w:r>
          </w:p>
        </w:tc>
      </w:tr>
      <w:tr w:rsidR="00C85CC2" w:rsidRPr="003E4E94" w14:paraId="39E49FD1" w14:textId="77777777" w:rsidTr="006C08B0">
        <w:tc>
          <w:tcPr>
            <w:tcW w:w="1353" w:type="dxa"/>
            <w:vMerge/>
            <w:tcBorders>
              <w:top w:val="nil"/>
              <w:left w:val="nil"/>
              <w:bottom w:val="single" w:sz="4" w:space="0" w:color="000000"/>
              <w:right w:val="nil"/>
            </w:tcBorders>
            <w:hideMark/>
          </w:tcPr>
          <w:p w14:paraId="08BCEFB0"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5343ED3B"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Park Road</w:t>
            </w:r>
          </w:p>
        </w:tc>
        <w:tc>
          <w:tcPr>
            <w:tcW w:w="3034" w:type="dxa"/>
            <w:tcBorders>
              <w:top w:val="nil"/>
              <w:left w:val="nil"/>
              <w:bottom w:val="nil"/>
              <w:right w:val="nil"/>
            </w:tcBorders>
            <w:shd w:val="clear" w:color="auto" w:fill="auto"/>
            <w:noWrap/>
            <w:hideMark/>
          </w:tcPr>
          <w:p w14:paraId="6FF0D66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055E5C2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34</w:t>
            </w:r>
          </w:p>
        </w:tc>
        <w:tc>
          <w:tcPr>
            <w:tcW w:w="1124" w:type="dxa"/>
            <w:tcBorders>
              <w:top w:val="nil"/>
              <w:left w:val="nil"/>
              <w:bottom w:val="nil"/>
              <w:right w:val="nil"/>
            </w:tcBorders>
            <w:shd w:val="clear" w:color="auto" w:fill="auto"/>
            <w:noWrap/>
            <w:hideMark/>
          </w:tcPr>
          <w:p w14:paraId="10020E20"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22 km</w:t>
            </w:r>
          </w:p>
        </w:tc>
      </w:tr>
      <w:tr w:rsidR="00C85CC2" w:rsidRPr="003E4E94" w14:paraId="7B641C41" w14:textId="77777777" w:rsidTr="006C08B0">
        <w:tc>
          <w:tcPr>
            <w:tcW w:w="1353" w:type="dxa"/>
            <w:vMerge/>
            <w:tcBorders>
              <w:top w:val="nil"/>
              <w:left w:val="nil"/>
              <w:bottom w:val="single" w:sz="4" w:space="0" w:color="000000"/>
              <w:right w:val="nil"/>
            </w:tcBorders>
            <w:hideMark/>
          </w:tcPr>
          <w:p w14:paraId="12D3E5A0"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661CF6A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Sharrows</w:t>
            </w:r>
          </w:p>
        </w:tc>
        <w:tc>
          <w:tcPr>
            <w:tcW w:w="3034" w:type="dxa"/>
            <w:tcBorders>
              <w:top w:val="nil"/>
              <w:left w:val="nil"/>
              <w:bottom w:val="nil"/>
              <w:right w:val="nil"/>
            </w:tcBorders>
            <w:shd w:val="clear" w:color="auto" w:fill="auto"/>
            <w:noWrap/>
            <w:hideMark/>
          </w:tcPr>
          <w:p w14:paraId="002F421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3007CCB1"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55</w:t>
            </w:r>
          </w:p>
        </w:tc>
        <w:tc>
          <w:tcPr>
            <w:tcW w:w="1124" w:type="dxa"/>
            <w:tcBorders>
              <w:top w:val="nil"/>
              <w:left w:val="nil"/>
              <w:bottom w:val="nil"/>
              <w:right w:val="nil"/>
            </w:tcBorders>
            <w:shd w:val="clear" w:color="auto" w:fill="auto"/>
            <w:noWrap/>
            <w:hideMark/>
          </w:tcPr>
          <w:p w14:paraId="364475B3"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21.5 km</w:t>
            </w:r>
          </w:p>
        </w:tc>
      </w:tr>
      <w:tr w:rsidR="00C85CC2" w:rsidRPr="003E4E94" w14:paraId="431A6438" w14:textId="77777777" w:rsidTr="006C08B0">
        <w:tc>
          <w:tcPr>
            <w:tcW w:w="1353" w:type="dxa"/>
            <w:vMerge/>
            <w:tcBorders>
              <w:top w:val="nil"/>
              <w:left w:val="nil"/>
              <w:bottom w:val="single" w:sz="4" w:space="0" w:color="000000"/>
              <w:right w:val="nil"/>
            </w:tcBorders>
            <w:hideMark/>
          </w:tcPr>
          <w:p w14:paraId="4A9CEDB6"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015841F4"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Multi-Use Trail - Existing Connector</w:t>
            </w:r>
          </w:p>
        </w:tc>
        <w:tc>
          <w:tcPr>
            <w:tcW w:w="1266" w:type="dxa"/>
            <w:tcBorders>
              <w:top w:val="nil"/>
              <w:left w:val="nil"/>
              <w:bottom w:val="nil"/>
              <w:right w:val="nil"/>
            </w:tcBorders>
            <w:shd w:val="clear" w:color="auto" w:fill="auto"/>
            <w:noWrap/>
            <w:hideMark/>
          </w:tcPr>
          <w:p w14:paraId="31E6D12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18</w:t>
            </w:r>
          </w:p>
        </w:tc>
        <w:tc>
          <w:tcPr>
            <w:tcW w:w="1124" w:type="dxa"/>
            <w:tcBorders>
              <w:top w:val="nil"/>
              <w:left w:val="nil"/>
              <w:bottom w:val="nil"/>
              <w:right w:val="nil"/>
            </w:tcBorders>
            <w:shd w:val="clear" w:color="auto" w:fill="auto"/>
            <w:noWrap/>
            <w:hideMark/>
          </w:tcPr>
          <w:p w14:paraId="7EF2C91D"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9.5 km</w:t>
            </w:r>
          </w:p>
        </w:tc>
      </w:tr>
      <w:tr w:rsidR="00C85CC2" w:rsidRPr="003E4E94" w14:paraId="06EF9013" w14:textId="77777777" w:rsidTr="006C08B0">
        <w:tc>
          <w:tcPr>
            <w:tcW w:w="1353" w:type="dxa"/>
            <w:vMerge/>
            <w:tcBorders>
              <w:top w:val="nil"/>
              <w:left w:val="nil"/>
              <w:bottom w:val="single" w:sz="4" w:space="0" w:color="000000"/>
              <w:right w:val="nil"/>
            </w:tcBorders>
            <w:hideMark/>
          </w:tcPr>
          <w:p w14:paraId="6683922E"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608BE6BF"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Sharrows - Arterial - Connector</w:t>
            </w:r>
          </w:p>
        </w:tc>
        <w:tc>
          <w:tcPr>
            <w:tcW w:w="1266" w:type="dxa"/>
            <w:tcBorders>
              <w:top w:val="nil"/>
              <w:left w:val="nil"/>
              <w:bottom w:val="nil"/>
              <w:right w:val="nil"/>
            </w:tcBorders>
            <w:shd w:val="clear" w:color="auto" w:fill="auto"/>
            <w:noWrap/>
            <w:hideMark/>
          </w:tcPr>
          <w:p w14:paraId="722006C6"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10</w:t>
            </w:r>
          </w:p>
        </w:tc>
        <w:tc>
          <w:tcPr>
            <w:tcW w:w="1124" w:type="dxa"/>
            <w:tcBorders>
              <w:top w:val="nil"/>
              <w:left w:val="nil"/>
              <w:bottom w:val="nil"/>
              <w:right w:val="nil"/>
            </w:tcBorders>
            <w:shd w:val="clear" w:color="auto" w:fill="auto"/>
            <w:noWrap/>
            <w:hideMark/>
          </w:tcPr>
          <w:p w14:paraId="51B0CE84"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3.3 km</w:t>
            </w:r>
          </w:p>
        </w:tc>
      </w:tr>
      <w:tr w:rsidR="00C85CC2" w:rsidRPr="003E4E94" w14:paraId="3D6D9DB3" w14:textId="77777777" w:rsidTr="006C08B0">
        <w:tc>
          <w:tcPr>
            <w:tcW w:w="1353" w:type="dxa"/>
            <w:vMerge/>
            <w:tcBorders>
              <w:top w:val="nil"/>
              <w:left w:val="nil"/>
              <w:bottom w:val="single" w:sz="4" w:space="0" w:color="000000"/>
              <w:right w:val="nil"/>
            </w:tcBorders>
            <w:hideMark/>
          </w:tcPr>
          <w:p w14:paraId="2F76CE85"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7BDD7ED5"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Multi-Use Trail - Connector</w:t>
            </w:r>
          </w:p>
        </w:tc>
        <w:tc>
          <w:tcPr>
            <w:tcW w:w="1266" w:type="dxa"/>
            <w:tcBorders>
              <w:top w:val="nil"/>
              <w:left w:val="nil"/>
              <w:bottom w:val="nil"/>
              <w:right w:val="nil"/>
            </w:tcBorders>
            <w:shd w:val="clear" w:color="auto" w:fill="auto"/>
            <w:noWrap/>
            <w:hideMark/>
          </w:tcPr>
          <w:p w14:paraId="7B57AC42"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10</w:t>
            </w:r>
          </w:p>
        </w:tc>
        <w:tc>
          <w:tcPr>
            <w:tcW w:w="1124" w:type="dxa"/>
            <w:tcBorders>
              <w:top w:val="nil"/>
              <w:left w:val="nil"/>
              <w:bottom w:val="nil"/>
              <w:right w:val="nil"/>
            </w:tcBorders>
            <w:shd w:val="clear" w:color="auto" w:fill="auto"/>
            <w:noWrap/>
            <w:hideMark/>
          </w:tcPr>
          <w:p w14:paraId="6D785BFB"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2.7 km</w:t>
            </w:r>
          </w:p>
        </w:tc>
      </w:tr>
      <w:tr w:rsidR="00C85CC2" w:rsidRPr="003E4E94" w14:paraId="478B728C" w14:textId="77777777" w:rsidTr="006C08B0">
        <w:tc>
          <w:tcPr>
            <w:tcW w:w="1353" w:type="dxa"/>
            <w:vMerge/>
            <w:tcBorders>
              <w:top w:val="nil"/>
              <w:left w:val="nil"/>
              <w:bottom w:val="single" w:sz="4" w:space="0" w:color="000000"/>
              <w:right w:val="nil"/>
            </w:tcBorders>
            <w:hideMark/>
          </w:tcPr>
          <w:p w14:paraId="3147BD10"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282CCAE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Bike Lane</w:t>
            </w:r>
          </w:p>
        </w:tc>
        <w:tc>
          <w:tcPr>
            <w:tcW w:w="3034" w:type="dxa"/>
            <w:tcBorders>
              <w:top w:val="nil"/>
              <w:left w:val="nil"/>
              <w:bottom w:val="nil"/>
              <w:right w:val="nil"/>
            </w:tcBorders>
            <w:shd w:val="clear" w:color="auto" w:fill="auto"/>
            <w:noWrap/>
            <w:hideMark/>
          </w:tcPr>
          <w:p w14:paraId="5970F3AE"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Major Arterial</w:t>
            </w:r>
          </w:p>
        </w:tc>
        <w:tc>
          <w:tcPr>
            <w:tcW w:w="1266" w:type="dxa"/>
            <w:tcBorders>
              <w:top w:val="nil"/>
              <w:left w:val="nil"/>
              <w:bottom w:val="nil"/>
              <w:right w:val="nil"/>
            </w:tcBorders>
            <w:shd w:val="clear" w:color="auto" w:fill="auto"/>
            <w:noWrap/>
            <w:hideMark/>
          </w:tcPr>
          <w:p w14:paraId="5D414C66"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w:t>
            </w:r>
          </w:p>
        </w:tc>
        <w:tc>
          <w:tcPr>
            <w:tcW w:w="1124" w:type="dxa"/>
            <w:tcBorders>
              <w:top w:val="nil"/>
              <w:left w:val="nil"/>
              <w:bottom w:val="nil"/>
              <w:right w:val="nil"/>
            </w:tcBorders>
            <w:shd w:val="clear" w:color="auto" w:fill="auto"/>
            <w:noWrap/>
            <w:hideMark/>
          </w:tcPr>
          <w:p w14:paraId="2D1CDE5D"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0.6 km</w:t>
            </w:r>
          </w:p>
        </w:tc>
      </w:tr>
      <w:tr w:rsidR="00C85CC2" w:rsidRPr="003E4E94" w14:paraId="316C34E5" w14:textId="77777777" w:rsidTr="006C08B0">
        <w:tc>
          <w:tcPr>
            <w:tcW w:w="1353" w:type="dxa"/>
            <w:vMerge/>
            <w:tcBorders>
              <w:top w:val="nil"/>
              <w:left w:val="nil"/>
              <w:bottom w:val="single" w:sz="4" w:space="0" w:color="000000"/>
              <w:right w:val="nil"/>
            </w:tcBorders>
            <w:hideMark/>
          </w:tcPr>
          <w:p w14:paraId="4BB639C1"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28D2733D"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Bike Lane - Contraflow</w:t>
            </w:r>
          </w:p>
        </w:tc>
        <w:tc>
          <w:tcPr>
            <w:tcW w:w="3034" w:type="dxa"/>
            <w:tcBorders>
              <w:top w:val="nil"/>
              <w:left w:val="nil"/>
              <w:bottom w:val="nil"/>
              <w:right w:val="nil"/>
            </w:tcBorders>
            <w:shd w:val="clear" w:color="auto" w:fill="auto"/>
            <w:noWrap/>
            <w:hideMark/>
          </w:tcPr>
          <w:p w14:paraId="2C9BA1A2"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Local</w:t>
            </w:r>
          </w:p>
        </w:tc>
        <w:tc>
          <w:tcPr>
            <w:tcW w:w="1266" w:type="dxa"/>
            <w:tcBorders>
              <w:top w:val="nil"/>
              <w:left w:val="nil"/>
              <w:bottom w:val="nil"/>
              <w:right w:val="nil"/>
            </w:tcBorders>
            <w:shd w:val="clear" w:color="auto" w:fill="auto"/>
            <w:noWrap/>
            <w:hideMark/>
          </w:tcPr>
          <w:p w14:paraId="69949FB6"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05BFFD7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0.2 km</w:t>
            </w:r>
          </w:p>
        </w:tc>
      </w:tr>
      <w:tr w:rsidR="00C85CC2" w:rsidRPr="003E4E94" w14:paraId="7B2B062C" w14:textId="77777777" w:rsidTr="006C08B0">
        <w:tc>
          <w:tcPr>
            <w:tcW w:w="1353" w:type="dxa"/>
            <w:vMerge/>
            <w:tcBorders>
              <w:top w:val="nil"/>
              <w:left w:val="nil"/>
              <w:bottom w:val="single" w:sz="4" w:space="0" w:color="000000"/>
              <w:right w:val="nil"/>
            </w:tcBorders>
            <w:hideMark/>
          </w:tcPr>
          <w:p w14:paraId="1F360D89"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77B1FA2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Bike Lane</w:t>
            </w:r>
          </w:p>
        </w:tc>
        <w:tc>
          <w:tcPr>
            <w:tcW w:w="3034" w:type="dxa"/>
            <w:tcBorders>
              <w:top w:val="nil"/>
              <w:left w:val="nil"/>
              <w:bottom w:val="nil"/>
              <w:right w:val="nil"/>
            </w:tcBorders>
            <w:shd w:val="clear" w:color="auto" w:fill="auto"/>
            <w:noWrap/>
            <w:hideMark/>
          </w:tcPr>
          <w:p w14:paraId="01D6FC5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Minor Arterial</w:t>
            </w:r>
          </w:p>
        </w:tc>
        <w:tc>
          <w:tcPr>
            <w:tcW w:w="1266" w:type="dxa"/>
            <w:tcBorders>
              <w:top w:val="nil"/>
              <w:left w:val="nil"/>
              <w:bottom w:val="nil"/>
              <w:right w:val="nil"/>
            </w:tcBorders>
            <w:shd w:val="clear" w:color="auto" w:fill="auto"/>
            <w:noWrap/>
            <w:hideMark/>
          </w:tcPr>
          <w:p w14:paraId="2F9B82C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7BF4D8B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0.1 km</w:t>
            </w:r>
          </w:p>
        </w:tc>
      </w:tr>
      <w:tr w:rsidR="00C85CC2" w:rsidRPr="003E4E94" w14:paraId="3F98E9BF" w14:textId="77777777" w:rsidTr="006C08B0">
        <w:tc>
          <w:tcPr>
            <w:tcW w:w="1353" w:type="dxa"/>
            <w:vMerge/>
            <w:tcBorders>
              <w:top w:val="nil"/>
              <w:left w:val="nil"/>
              <w:bottom w:val="single" w:sz="4" w:space="0" w:color="000000"/>
              <w:right w:val="nil"/>
            </w:tcBorders>
            <w:hideMark/>
          </w:tcPr>
          <w:p w14:paraId="3C98C570"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4BDB327A"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Bi-Directional Cycle Track</w:t>
            </w:r>
          </w:p>
        </w:tc>
        <w:tc>
          <w:tcPr>
            <w:tcW w:w="3034" w:type="dxa"/>
            <w:tcBorders>
              <w:top w:val="nil"/>
              <w:left w:val="nil"/>
              <w:bottom w:val="nil"/>
              <w:right w:val="nil"/>
            </w:tcBorders>
            <w:shd w:val="clear" w:color="auto" w:fill="auto"/>
            <w:noWrap/>
            <w:hideMark/>
          </w:tcPr>
          <w:p w14:paraId="332C558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Local</w:t>
            </w:r>
          </w:p>
        </w:tc>
        <w:tc>
          <w:tcPr>
            <w:tcW w:w="1266" w:type="dxa"/>
            <w:tcBorders>
              <w:top w:val="nil"/>
              <w:left w:val="nil"/>
              <w:bottom w:val="nil"/>
              <w:right w:val="nil"/>
            </w:tcBorders>
            <w:shd w:val="clear" w:color="auto" w:fill="auto"/>
            <w:noWrap/>
            <w:hideMark/>
          </w:tcPr>
          <w:p w14:paraId="46D9E26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2FCF5266"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0.1 km</w:t>
            </w:r>
          </w:p>
        </w:tc>
      </w:tr>
      <w:tr w:rsidR="00C85CC2" w:rsidRPr="003E4E94" w14:paraId="7FD093FD" w14:textId="77777777" w:rsidTr="006C08B0">
        <w:tc>
          <w:tcPr>
            <w:tcW w:w="1353" w:type="dxa"/>
            <w:vMerge/>
            <w:tcBorders>
              <w:top w:val="nil"/>
              <w:left w:val="nil"/>
              <w:bottom w:val="single" w:sz="4" w:space="0" w:color="000000"/>
              <w:right w:val="nil"/>
            </w:tcBorders>
            <w:hideMark/>
          </w:tcPr>
          <w:p w14:paraId="684C244B"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single" w:sz="4" w:space="0" w:color="auto"/>
              <w:left w:val="nil"/>
              <w:bottom w:val="single" w:sz="4" w:space="0" w:color="auto"/>
              <w:right w:val="nil"/>
            </w:tcBorders>
            <w:shd w:val="clear" w:color="auto" w:fill="auto"/>
            <w:noWrap/>
            <w:hideMark/>
          </w:tcPr>
          <w:p w14:paraId="4C193E44"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TOTAL</w:t>
            </w:r>
          </w:p>
        </w:tc>
        <w:tc>
          <w:tcPr>
            <w:tcW w:w="3034" w:type="dxa"/>
            <w:tcBorders>
              <w:top w:val="single" w:sz="4" w:space="0" w:color="auto"/>
              <w:left w:val="nil"/>
              <w:bottom w:val="single" w:sz="4" w:space="0" w:color="auto"/>
              <w:right w:val="nil"/>
            </w:tcBorders>
            <w:shd w:val="clear" w:color="auto" w:fill="auto"/>
            <w:noWrap/>
            <w:hideMark/>
          </w:tcPr>
          <w:p w14:paraId="7F769B8E"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 </w:t>
            </w:r>
          </w:p>
        </w:tc>
        <w:tc>
          <w:tcPr>
            <w:tcW w:w="1266" w:type="dxa"/>
            <w:tcBorders>
              <w:top w:val="single" w:sz="4" w:space="0" w:color="auto"/>
              <w:left w:val="nil"/>
              <w:bottom w:val="single" w:sz="4" w:space="0" w:color="auto"/>
              <w:right w:val="nil"/>
            </w:tcBorders>
            <w:shd w:val="clear" w:color="auto" w:fill="auto"/>
            <w:noWrap/>
            <w:hideMark/>
          </w:tcPr>
          <w:p w14:paraId="043A8329"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997</w:t>
            </w:r>
          </w:p>
        </w:tc>
        <w:tc>
          <w:tcPr>
            <w:tcW w:w="1124" w:type="dxa"/>
            <w:tcBorders>
              <w:top w:val="single" w:sz="4" w:space="0" w:color="auto"/>
              <w:left w:val="nil"/>
              <w:bottom w:val="single" w:sz="4" w:space="0" w:color="auto"/>
              <w:right w:val="nil"/>
            </w:tcBorders>
            <w:shd w:val="clear" w:color="auto" w:fill="auto"/>
            <w:noWrap/>
            <w:hideMark/>
          </w:tcPr>
          <w:p w14:paraId="53C67703"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550.8 km</w:t>
            </w:r>
          </w:p>
        </w:tc>
      </w:tr>
      <w:tr w:rsidR="00C85CC2" w:rsidRPr="003E4E94" w14:paraId="4E41AEED" w14:textId="77777777" w:rsidTr="006C08B0">
        <w:tc>
          <w:tcPr>
            <w:tcW w:w="1353" w:type="dxa"/>
            <w:vMerge w:val="restart"/>
            <w:tcBorders>
              <w:top w:val="nil"/>
              <w:left w:val="nil"/>
              <w:bottom w:val="single" w:sz="4" w:space="0" w:color="000000"/>
              <w:right w:val="nil"/>
            </w:tcBorders>
            <w:shd w:val="clear" w:color="auto" w:fill="auto"/>
            <w:noWrap/>
            <w:hideMark/>
          </w:tcPr>
          <w:p w14:paraId="7FCA524F"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Vancouver</w:t>
            </w:r>
          </w:p>
        </w:tc>
        <w:tc>
          <w:tcPr>
            <w:tcW w:w="3003" w:type="dxa"/>
            <w:tcBorders>
              <w:top w:val="nil"/>
              <w:left w:val="nil"/>
              <w:bottom w:val="nil"/>
              <w:right w:val="nil"/>
            </w:tcBorders>
            <w:shd w:val="clear" w:color="auto" w:fill="auto"/>
            <w:noWrap/>
            <w:hideMark/>
          </w:tcPr>
          <w:p w14:paraId="0FC4953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Protected Bike Lanes</w:t>
            </w:r>
          </w:p>
        </w:tc>
        <w:tc>
          <w:tcPr>
            <w:tcW w:w="3034" w:type="dxa"/>
            <w:tcBorders>
              <w:top w:val="nil"/>
              <w:left w:val="nil"/>
              <w:bottom w:val="nil"/>
              <w:right w:val="nil"/>
            </w:tcBorders>
            <w:shd w:val="clear" w:color="auto" w:fill="auto"/>
            <w:noWrap/>
            <w:hideMark/>
          </w:tcPr>
          <w:p w14:paraId="039D23D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Off-street</w:t>
            </w:r>
          </w:p>
        </w:tc>
        <w:tc>
          <w:tcPr>
            <w:tcW w:w="1266" w:type="dxa"/>
            <w:tcBorders>
              <w:top w:val="nil"/>
              <w:left w:val="nil"/>
              <w:bottom w:val="nil"/>
              <w:right w:val="nil"/>
            </w:tcBorders>
            <w:shd w:val="clear" w:color="auto" w:fill="auto"/>
            <w:noWrap/>
            <w:hideMark/>
          </w:tcPr>
          <w:p w14:paraId="3E74C62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317</w:t>
            </w:r>
          </w:p>
        </w:tc>
        <w:tc>
          <w:tcPr>
            <w:tcW w:w="1124" w:type="dxa"/>
            <w:tcBorders>
              <w:top w:val="nil"/>
              <w:left w:val="nil"/>
              <w:bottom w:val="nil"/>
              <w:right w:val="nil"/>
            </w:tcBorders>
            <w:shd w:val="clear" w:color="auto" w:fill="auto"/>
            <w:noWrap/>
            <w:hideMark/>
          </w:tcPr>
          <w:p w14:paraId="20E36260"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72.7 km</w:t>
            </w:r>
          </w:p>
        </w:tc>
      </w:tr>
      <w:tr w:rsidR="00C85CC2" w:rsidRPr="003E4E94" w14:paraId="52049EFE" w14:textId="77777777" w:rsidTr="006C08B0">
        <w:tc>
          <w:tcPr>
            <w:tcW w:w="1353" w:type="dxa"/>
            <w:vMerge/>
            <w:tcBorders>
              <w:top w:val="nil"/>
              <w:left w:val="nil"/>
              <w:bottom w:val="single" w:sz="4" w:space="0" w:color="000000"/>
              <w:right w:val="nil"/>
            </w:tcBorders>
            <w:hideMark/>
          </w:tcPr>
          <w:p w14:paraId="48E0A0D3"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6C86999D"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Shared Lanes</w:t>
            </w:r>
          </w:p>
        </w:tc>
        <w:tc>
          <w:tcPr>
            <w:tcW w:w="3034" w:type="dxa"/>
            <w:tcBorders>
              <w:top w:val="nil"/>
              <w:left w:val="nil"/>
              <w:bottom w:val="nil"/>
              <w:right w:val="nil"/>
            </w:tcBorders>
            <w:shd w:val="clear" w:color="auto" w:fill="auto"/>
            <w:noWrap/>
            <w:hideMark/>
          </w:tcPr>
          <w:p w14:paraId="02C00982"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Arterial</w:t>
            </w:r>
          </w:p>
        </w:tc>
        <w:tc>
          <w:tcPr>
            <w:tcW w:w="1266" w:type="dxa"/>
            <w:tcBorders>
              <w:top w:val="nil"/>
              <w:left w:val="nil"/>
              <w:bottom w:val="nil"/>
              <w:right w:val="nil"/>
            </w:tcBorders>
            <w:shd w:val="clear" w:color="auto" w:fill="auto"/>
            <w:noWrap/>
            <w:hideMark/>
          </w:tcPr>
          <w:p w14:paraId="1C39823E"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109</w:t>
            </w:r>
          </w:p>
        </w:tc>
        <w:tc>
          <w:tcPr>
            <w:tcW w:w="1124" w:type="dxa"/>
            <w:tcBorders>
              <w:top w:val="nil"/>
              <w:left w:val="nil"/>
              <w:bottom w:val="nil"/>
              <w:right w:val="nil"/>
            </w:tcBorders>
            <w:shd w:val="clear" w:color="auto" w:fill="auto"/>
            <w:noWrap/>
            <w:hideMark/>
          </w:tcPr>
          <w:p w14:paraId="654638F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8.7 km</w:t>
            </w:r>
          </w:p>
        </w:tc>
      </w:tr>
      <w:tr w:rsidR="00C85CC2" w:rsidRPr="003E4E94" w14:paraId="3DA8FCD3" w14:textId="77777777" w:rsidTr="006C08B0">
        <w:tc>
          <w:tcPr>
            <w:tcW w:w="1353" w:type="dxa"/>
            <w:vMerge/>
            <w:tcBorders>
              <w:top w:val="nil"/>
              <w:left w:val="nil"/>
              <w:bottom w:val="single" w:sz="4" w:space="0" w:color="000000"/>
              <w:right w:val="nil"/>
            </w:tcBorders>
            <w:hideMark/>
          </w:tcPr>
          <w:p w14:paraId="16545DC1"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3D9D62A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Shared Lanes</w:t>
            </w:r>
          </w:p>
        </w:tc>
        <w:tc>
          <w:tcPr>
            <w:tcW w:w="3034" w:type="dxa"/>
            <w:tcBorders>
              <w:top w:val="nil"/>
              <w:left w:val="nil"/>
              <w:bottom w:val="nil"/>
              <w:right w:val="nil"/>
            </w:tcBorders>
            <w:shd w:val="clear" w:color="auto" w:fill="auto"/>
            <w:noWrap/>
            <w:hideMark/>
          </w:tcPr>
          <w:p w14:paraId="59DF24BE"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Residential</w:t>
            </w:r>
          </w:p>
        </w:tc>
        <w:tc>
          <w:tcPr>
            <w:tcW w:w="1266" w:type="dxa"/>
            <w:tcBorders>
              <w:top w:val="nil"/>
              <w:left w:val="nil"/>
              <w:bottom w:val="nil"/>
              <w:right w:val="nil"/>
            </w:tcBorders>
            <w:shd w:val="clear" w:color="auto" w:fill="auto"/>
            <w:noWrap/>
            <w:hideMark/>
          </w:tcPr>
          <w:p w14:paraId="60917912"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11</w:t>
            </w:r>
          </w:p>
        </w:tc>
        <w:tc>
          <w:tcPr>
            <w:tcW w:w="1124" w:type="dxa"/>
            <w:tcBorders>
              <w:top w:val="nil"/>
              <w:left w:val="nil"/>
              <w:bottom w:val="nil"/>
              <w:right w:val="nil"/>
            </w:tcBorders>
            <w:shd w:val="clear" w:color="auto" w:fill="auto"/>
            <w:noWrap/>
            <w:hideMark/>
          </w:tcPr>
          <w:p w14:paraId="47DE7E8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3.1 km</w:t>
            </w:r>
          </w:p>
        </w:tc>
      </w:tr>
      <w:tr w:rsidR="00C85CC2" w:rsidRPr="003E4E94" w14:paraId="7E4A0E48" w14:textId="77777777" w:rsidTr="006C08B0">
        <w:tc>
          <w:tcPr>
            <w:tcW w:w="1353" w:type="dxa"/>
            <w:vMerge/>
            <w:tcBorders>
              <w:top w:val="nil"/>
              <w:left w:val="nil"/>
              <w:bottom w:val="single" w:sz="4" w:space="0" w:color="000000"/>
              <w:right w:val="nil"/>
            </w:tcBorders>
            <w:hideMark/>
          </w:tcPr>
          <w:p w14:paraId="16F80731"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4438A2CA"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Shared Lanes</w:t>
            </w:r>
          </w:p>
        </w:tc>
        <w:tc>
          <w:tcPr>
            <w:tcW w:w="3034" w:type="dxa"/>
            <w:tcBorders>
              <w:top w:val="nil"/>
              <w:left w:val="nil"/>
              <w:bottom w:val="nil"/>
              <w:right w:val="nil"/>
            </w:tcBorders>
            <w:shd w:val="clear" w:color="auto" w:fill="auto"/>
            <w:noWrap/>
            <w:hideMark/>
          </w:tcPr>
          <w:p w14:paraId="4BC9FDDE"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Collector</w:t>
            </w:r>
          </w:p>
        </w:tc>
        <w:tc>
          <w:tcPr>
            <w:tcW w:w="1266" w:type="dxa"/>
            <w:tcBorders>
              <w:top w:val="nil"/>
              <w:left w:val="nil"/>
              <w:bottom w:val="nil"/>
              <w:right w:val="nil"/>
            </w:tcBorders>
            <w:shd w:val="clear" w:color="auto" w:fill="auto"/>
            <w:noWrap/>
            <w:hideMark/>
          </w:tcPr>
          <w:p w14:paraId="1F1D095D"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36</w:t>
            </w:r>
          </w:p>
        </w:tc>
        <w:tc>
          <w:tcPr>
            <w:tcW w:w="1124" w:type="dxa"/>
            <w:tcBorders>
              <w:top w:val="nil"/>
              <w:left w:val="nil"/>
              <w:bottom w:val="nil"/>
              <w:right w:val="nil"/>
            </w:tcBorders>
            <w:shd w:val="clear" w:color="auto" w:fill="auto"/>
            <w:noWrap/>
            <w:hideMark/>
          </w:tcPr>
          <w:p w14:paraId="37FCF4DA"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2.8 km</w:t>
            </w:r>
          </w:p>
        </w:tc>
      </w:tr>
      <w:tr w:rsidR="00C85CC2" w:rsidRPr="003E4E94" w14:paraId="26128A8F" w14:textId="77777777" w:rsidTr="006C08B0">
        <w:tc>
          <w:tcPr>
            <w:tcW w:w="1353" w:type="dxa"/>
            <w:vMerge/>
            <w:tcBorders>
              <w:top w:val="nil"/>
              <w:left w:val="nil"/>
              <w:bottom w:val="single" w:sz="4" w:space="0" w:color="000000"/>
              <w:right w:val="nil"/>
            </w:tcBorders>
            <w:hideMark/>
          </w:tcPr>
          <w:p w14:paraId="7A12DE1C"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40DFBF0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Shared Lanes</w:t>
            </w:r>
          </w:p>
        </w:tc>
        <w:tc>
          <w:tcPr>
            <w:tcW w:w="3034" w:type="dxa"/>
            <w:tcBorders>
              <w:top w:val="nil"/>
              <w:left w:val="nil"/>
              <w:bottom w:val="nil"/>
              <w:right w:val="nil"/>
            </w:tcBorders>
            <w:shd w:val="clear" w:color="auto" w:fill="auto"/>
            <w:noWrap/>
            <w:hideMark/>
          </w:tcPr>
          <w:p w14:paraId="62B11855"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Sec Arterial</w:t>
            </w:r>
          </w:p>
        </w:tc>
        <w:tc>
          <w:tcPr>
            <w:tcW w:w="1266" w:type="dxa"/>
            <w:tcBorders>
              <w:top w:val="nil"/>
              <w:left w:val="nil"/>
              <w:bottom w:val="nil"/>
              <w:right w:val="nil"/>
            </w:tcBorders>
            <w:shd w:val="clear" w:color="auto" w:fill="auto"/>
            <w:noWrap/>
            <w:hideMark/>
          </w:tcPr>
          <w:p w14:paraId="3EFF6113"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38</w:t>
            </w:r>
          </w:p>
        </w:tc>
        <w:tc>
          <w:tcPr>
            <w:tcW w:w="1124" w:type="dxa"/>
            <w:tcBorders>
              <w:top w:val="nil"/>
              <w:left w:val="nil"/>
              <w:bottom w:val="nil"/>
              <w:right w:val="nil"/>
            </w:tcBorders>
            <w:shd w:val="clear" w:color="auto" w:fill="auto"/>
            <w:noWrap/>
            <w:hideMark/>
          </w:tcPr>
          <w:p w14:paraId="663BFAD4"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2.6 km</w:t>
            </w:r>
          </w:p>
        </w:tc>
      </w:tr>
      <w:tr w:rsidR="00C85CC2" w:rsidRPr="003E4E94" w14:paraId="6DE6729C" w14:textId="77777777" w:rsidTr="006C08B0">
        <w:tc>
          <w:tcPr>
            <w:tcW w:w="1353" w:type="dxa"/>
            <w:vMerge/>
            <w:tcBorders>
              <w:top w:val="nil"/>
              <w:left w:val="nil"/>
              <w:bottom w:val="single" w:sz="4" w:space="0" w:color="000000"/>
              <w:right w:val="nil"/>
            </w:tcBorders>
            <w:hideMark/>
          </w:tcPr>
          <w:p w14:paraId="305A46DF"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25DB853"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Protected Bike Lanes</w:t>
            </w:r>
          </w:p>
        </w:tc>
        <w:tc>
          <w:tcPr>
            <w:tcW w:w="3034" w:type="dxa"/>
            <w:tcBorders>
              <w:top w:val="nil"/>
              <w:left w:val="nil"/>
              <w:bottom w:val="nil"/>
              <w:right w:val="nil"/>
            </w:tcBorders>
            <w:shd w:val="clear" w:color="auto" w:fill="auto"/>
            <w:noWrap/>
            <w:hideMark/>
          </w:tcPr>
          <w:p w14:paraId="3074FD6D"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Lane</w:t>
            </w:r>
          </w:p>
        </w:tc>
        <w:tc>
          <w:tcPr>
            <w:tcW w:w="1266" w:type="dxa"/>
            <w:tcBorders>
              <w:top w:val="nil"/>
              <w:left w:val="nil"/>
              <w:bottom w:val="nil"/>
              <w:right w:val="nil"/>
            </w:tcBorders>
            <w:shd w:val="clear" w:color="auto" w:fill="auto"/>
            <w:noWrap/>
            <w:hideMark/>
          </w:tcPr>
          <w:p w14:paraId="132B1E0F"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8</w:t>
            </w:r>
          </w:p>
        </w:tc>
        <w:tc>
          <w:tcPr>
            <w:tcW w:w="1124" w:type="dxa"/>
            <w:tcBorders>
              <w:top w:val="nil"/>
              <w:left w:val="nil"/>
              <w:bottom w:val="nil"/>
              <w:right w:val="nil"/>
            </w:tcBorders>
            <w:shd w:val="clear" w:color="auto" w:fill="auto"/>
            <w:noWrap/>
            <w:hideMark/>
          </w:tcPr>
          <w:p w14:paraId="782CE8A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1.4 km</w:t>
            </w:r>
          </w:p>
        </w:tc>
      </w:tr>
      <w:tr w:rsidR="00C85CC2" w:rsidRPr="003E4E94" w14:paraId="118BCD12" w14:textId="77777777" w:rsidTr="006C08B0">
        <w:tc>
          <w:tcPr>
            <w:tcW w:w="1353" w:type="dxa"/>
            <w:vMerge/>
            <w:tcBorders>
              <w:top w:val="nil"/>
              <w:left w:val="nil"/>
              <w:bottom w:val="single" w:sz="4" w:space="0" w:color="000000"/>
              <w:right w:val="nil"/>
            </w:tcBorders>
            <w:hideMark/>
          </w:tcPr>
          <w:p w14:paraId="3CC7B4FF"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54776AE2"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Protected Bike Lanes</w:t>
            </w:r>
          </w:p>
        </w:tc>
        <w:tc>
          <w:tcPr>
            <w:tcW w:w="3034" w:type="dxa"/>
            <w:tcBorders>
              <w:top w:val="nil"/>
              <w:left w:val="nil"/>
              <w:bottom w:val="nil"/>
              <w:right w:val="nil"/>
            </w:tcBorders>
            <w:shd w:val="clear" w:color="auto" w:fill="auto"/>
            <w:noWrap/>
            <w:hideMark/>
          </w:tcPr>
          <w:p w14:paraId="044C4E8D"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Arterial</w:t>
            </w:r>
          </w:p>
        </w:tc>
        <w:tc>
          <w:tcPr>
            <w:tcW w:w="1266" w:type="dxa"/>
            <w:tcBorders>
              <w:top w:val="nil"/>
              <w:left w:val="nil"/>
              <w:bottom w:val="nil"/>
              <w:right w:val="nil"/>
            </w:tcBorders>
            <w:shd w:val="clear" w:color="auto" w:fill="auto"/>
            <w:noWrap/>
            <w:hideMark/>
          </w:tcPr>
          <w:p w14:paraId="7E6E20A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8</w:t>
            </w:r>
          </w:p>
        </w:tc>
        <w:tc>
          <w:tcPr>
            <w:tcW w:w="1124" w:type="dxa"/>
            <w:tcBorders>
              <w:top w:val="nil"/>
              <w:left w:val="nil"/>
              <w:bottom w:val="nil"/>
              <w:right w:val="nil"/>
            </w:tcBorders>
            <w:shd w:val="clear" w:color="auto" w:fill="auto"/>
            <w:noWrap/>
            <w:hideMark/>
          </w:tcPr>
          <w:p w14:paraId="61E7B80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1.3 km</w:t>
            </w:r>
          </w:p>
        </w:tc>
      </w:tr>
      <w:tr w:rsidR="00C85CC2" w:rsidRPr="003E4E94" w14:paraId="29F55E17" w14:textId="77777777" w:rsidTr="006C08B0">
        <w:tc>
          <w:tcPr>
            <w:tcW w:w="1353" w:type="dxa"/>
            <w:vMerge/>
            <w:tcBorders>
              <w:top w:val="nil"/>
              <w:left w:val="nil"/>
              <w:bottom w:val="single" w:sz="4" w:space="0" w:color="000000"/>
              <w:right w:val="nil"/>
            </w:tcBorders>
            <w:hideMark/>
          </w:tcPr>
          <w:p w14:paraId="3B46EDED"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2B227464"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Protected Bike Lanes</w:t>
            </w:r>
          </w:p>
        </w:tc>
        <w:tc>
          <w:tcPr>
            <w:tcW w:w="3034" w:type="dxa"/>
            <w:tcBorders>
              <w:top w:val="nil"/>
              <w:left w:val="nil"/>
              <w:bottom w:val="nil"/>
              <w:right w:val="nil"/>
            </w:tcBorders>
            <w:shd w:val="clear" w:color="auto" w:fill="auto"/>
            <w:noWrap/>
            <w:hideMark/>
          </w:tcPr>
          <w:p w14:paraId="63D7EB41"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Residential</w:t>
            </w:r>
          </w:p>
        </w:tc>
        <w:tc>
          <w:tcPr>
            <w:tcW w:w="1266" w:type="dxa"/>
            <w:tcBorders>
              <w:top w:val="nil"/>
              <w:left w:val="nil"/>
              <w:bottom w:val="nil"/>
              <w:right w:val="nil"/>
            </w:tcBorders>
            <w:shd w:val="clear" w:color="auto" w:fill="auto"/>
            <w:noWrap/>
            <w:hideMark/>
          </w:tcPr>
          <w:p w14:paraId="6D690F0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12</w:t>
            </w:r>
          </w:p>
        </w:tc>
        <w:tc>
          <w:tcPr>
            <w:tcW w:w="1124" w:type="dxa"/>
            <w:tcBorders>
              <w:top w:val="nil"/>
              <w:left w:val="nil"/>
              <w:bottom w:val="nil"/>
              <w:right w:val="nil"/>
            </w:tcBorders>
            <w:shd w:val="clear" w:color="auto" w:fill="auto"/>
            <w:noWrap/>
            <w:hideMark/>
          </w:tcPr>
          <w:p w14:paraId="72726764"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0.7 km</w:t>
            </w:r>
          </w:p>
        </w:tc>
      </w:tr>
      <w:tr w:rsidR="00C85CC2" w:rsidRPr="003E4E94" w14:paraId="06C053FA" w14:textId="77777777" w:rsidTr="006C08B0">
        <w:tc>
          <w:tcPr>
            <w:tcW w:w="1353" w:type="dxa"/>
            <w:vMerge/>
            <w:tcBorders>
              <w:top w:val="nil"/>
              <w:left w:val="nil"/>
              <w:bottom w:val="single" w:sz="4" w:space="0" w:color="000000"/>
              <w:right w:val="nil"/>
            </w:tcBorders>
            <w:hideMark/>
          </w:tcPr>
          <w:p w14:paraId="45276E73"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4C5004E"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Painted Lanes</w:t>
            </w:r>
          </w:p>
        </w:tc>
        <w:tc>
          <w:tcPr>
            <w:tcW w:w="3034" w:type="dxa"/>
            <w:tcBorders>
              <w:top w:val="nil"/>
              <w:left w:val="nil"/>
              <w:bottom w:val="nil"/>
              <w:right w:val="nil"/>
            </w:tcBorders>
            <w:shd w:val="clear" w:color="auto" w:fill="auto"/>
            <w:noWrap/>
            <w:hideMark/>
          </w:tcPr>
          <w:p w14:paraId="64A9719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Arterial</w:t>
            </w:r>
          </w:p>
        </w:tc>
        <w:tc>
          <w:tcPr>
            <w:tcW w:w="1266" w:type="dxa"/>
            <w:tcBorders>
              <w:top w:val="nil"/>
              <w:left w:val="nil"/>
              <w:bottom w:val="nil"/>
              <w:right w:val="nil"/>
            </w:tcBorders>
            <w:shd w:val="clear" w:color="auto" w:fill="auto"/>
            <w:noWrap/>
            <w:hideMark/>
          </w:tcPr>
          <w:p w14:paraId="5377DC70"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w:t>
            </w:r>
          </w:p>
        </w:tc>
        <w:tc>
          <w:tcPr>
            <w:tcW w:w="1124" w:type="dxa"/>
            <w:tcBorders>
              <w:top w:val="nil"/>
              <w:left w:val="nil"/>
              <w:bottom w:val="nil"/>
              <w:right w:val="nil"/>
            </w:tcBorders>
            <w:shd w:val="clear" w:color="auto" w:fill="auto"/>
            <w:noWrap/>
            <w:hideMark/>
          </w:tcPr>
          <w:p w14:paraId="38509712"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0.6 km</w:t>
            </w:r>
          </w:p>
        </w:tc>
      </w:tr>
      <w:tr w:rsidR="00C85CC2" w:rsidRPr="003E4E94" w14:paraId="240288B7" w14:textId="77777777" w:rsidTr="006C08B0">
        <w:tc>
          <w:tcPr>
            <w:tcW w:w="1353" w:type="dxa"/>
            <w:vMerge/>
            <w:tcBorders>
              <w:top w:val="nil"/>
              <w:left w:val="nil"/>
              <w:bottom w:val="single" w:sz="4" w:space="0" w:color="000000"/>
              <w:right w:val="nil"/>
            </w:tcBorders>
            <w:hideMark/>
          </w:tcPr>
          <w:p w14:paraId="1B624768"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245A335B"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Protected Bike Lanes</w:t>
            </w:r>
          </w:p>
        </w:tc>
        <w:tc>
          <w:tcPr>
            <w:tcW w:w="3034" w:type="dxa"/>
            <w:tcBorders>
              <w:top w:val="nil"/>
              <w:left w:val="nil"/>
              <w:bottom w:val="nil"/>
              <w:right w:val="nil"/>
            </w:tcBorders>
            <w:shd w:val="clear" w:color="auto" w:fill="auto"/>
            <w:noWrap/>
            <w:hideMark/>
          </w:tcPr>
          <w:p w14:paraId="3370E3FB"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Sec Arterial</w:t>
            </w:r>
          </w:p>
        </w:tc>
        <w:tc>
          <w:tcPr>
            <w:tcW w:w="1266" w:type="dxa"/>
            <w:tcBorders>
              <w:top w:val="nil"/>
              <w:left w:val="nil"/>
              <w:bottom w:val="nil"/>
              <w:right w:val="nil"/>
            </w:tcBorders>
            <w:shd w:val="clear" w:color="auto" w:fill="auto"/>
            <w:noWrap/>
            <w:hideMark/>
          </w:tcPr>
          <w:p w14:paraId="0CE6D753"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w:t>
            </w:r>
          </w:p>
        </w:tc>
        <w:tc>
          <w:tcPr>
            <w:tcW w:w="1124" w:type="dxa"/>
            <w:tcBorders>
              <w:top w:val="nil"/>
              <w:left w:val="nil"/>
              <w:bottom w:val="nil"/>
              <w:right w:val="nil"/>
            </w:tcBorders>
            <w:shd w:val="clear" w:color="auto" w:fill="auto"/>
            <w:noWrap/>
            <w:hideMark/>
          </w:tcPr>
          <w:p w14:paraId="0EDF350A"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0.4 km</w:t>
            </w:r>
          </w:p>
        </w:tc>
      </w:tr>
      <w:tr w:rsidR="00C85CC2" w:rsidRPr="003E4E94" w14:paraId="083DA076" w14:textId="77777777" w:rsidTr="006C08B0">
        <w:tc>
          <w:tcPr>
            <w:tcW w:w="1353" w:type="dxa"/>
            <w:vMerge/>
            <w:tcBorders>
              <w:top w:val="nil"/>
              <w:left w:val="nil"/>
              <w:bottom w:val="single" w:sz="4" w:space="0" w:color="000000"/>
              <w:right w:val="nil"/>
            </w:tcBorders>
            <w:hideMark/>
          </w:tcPr>
          <w:p w14:paraId="1043A448"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0E0222CB"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Painted Lanes</w:t>
            </w:r>
          </w:p>
        </w:tc>
        <w:tc>
          <w:tcPr>
            <w:tcW w:w="3034" w:type="dxa"/>
            <w:tcBorders>
              <w:top w:val="nil"/>
              <w:left w:val="nil"/>
              <w:bottom w:val="nil"/>
              <w:right w:val="nil"/>
            </w:tcBorders>
            <w:shd w:val="clear" w:color="auto" w:fill="auto"/>
            <w:noWrap/>
            <w:hideMark/>
          </w:tcPr>
          <w:p w14:paraId="02FD87E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Residential</w:t>
            </w:r>
          </w:p>
        </w:tc>
        <w:tc>
          <w:tcPr>
            <w:tcW w:w="1266" w:type="dxa"/>
            <w:tcBorders>
              <w:top w:val="nil"/>
              <w:left w:val="nil"/>
              <w:bottom w:val="nil"/>
              <w:right w:val="nil"/>
            </w:tcBorders>
            <w:shd w:val="clear" w:color="auto" w:fill="auto"/>
            <w:noWrap/>
            <w:hideMark/>
          </w:tcPr>
          <w:p w14:paraId="5353B808"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2</w:t>
            </w:r>
          </w:p>
        </w:tc>
        <w:tc>
          <w:tcPr>
            <w:tcW w:w="1124" w:type="dxa"/>
            <w:tcBorders>
              <w:top w:val="nil"/>
              <w:left w:val="nil"/>
              <w:bottom w:val="nil"/>
              <w:right w:val="nil"/>
            </w:tcBorders>
            <w:shd w:val="clear" w:color="auto" w:fill="auto"/>
            <w:noWrap/>
            <w:hideMark/>
          </w:tcPr>
          <w:p w14:paraId="4DC7E233"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0.2 km</w:t>
            </w:r>
          </w:p>
        </w:tc>
      </w:tr>
      <w:tr w:rsidR="00C85CC2" w:rsidRPr="003E4E94" w14:paraId="033A67BF" w14:textId="77777777" w:rsidTr="006C08B0">
        <w:tc>
          <w:tcPr>
            <w:tcW w:w="1353" w:type="dxa"/>
            <w:vMerge/>
            <w:tcBorders>
              <w:top w:val="nil"/>
              <w:left w:val="nil"/>
              <w:bottom w:val="single" w:sz="4" w:space="0" w:color="000000"/>
              <w:right w:val="nil"/>
            </w:tcBorders>
            <w:hideMark/>
          </w:tcPr>
          <w:p w14:paraId="3F4191DA"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518540DF"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Painted Lanes</w:t>
            </w:r>
          </w:p>
        </w:tc>
        <w:tc>
          <w:tcPr>
            <w:tcW w:w="3034" w:type="dxa"/>
            <w:tcBorders>
              <w:top w:val="nil"/>
              <w:left w:val="nil"/>
              <w:bottom w:val="nil"/>
              <w:right w:val="nil"/>
            </w:tcBorders>
            <w:shd w:val="clear" w:color="auto" w:fill="auto"/>
            <w:noWrap/>
            <w:hideMark/>
          </w:tcPr>
          <w:p w14:paraId="00167B5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Lane</w:t>
            </w:r>
          </w:p>
        </w:tc>
        <w:tc>
          <w:tcPr>
            <w:tcW w:w="1266" w:type="dxa"/>
            <w:tcBorders>
              <w:top w:val="nil"/>
              <w:left w:val="nil"/>
              <w:bottom w:val="nil"/>
              <w:right w:val="nil"/>
            </w:tcBorders>
            <w:shd w:val="clear" w:color="auto" w:fill="auto"/>
            <w:noWrap/>
            <w:hideMark/>
          </w:tcPr>
          <w:p w14:paraId="7986614A"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334F45ED"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0.1 km</w:t>
            </w:r>
          </w:p>
        </w:tc>
      </w:tr>
      <w:tr w:rsidR="00C85CC2" w:rsidRPr="003E4E94" w14:paraId="26170B7E" w14:textId="77777777" w:rsidTr="006C08B0">
        <w:tc>
          <w:tcPr>
            <w:tcW w:w="1353" w:type="dxa"/>
            <w:vMerge/>
            <w:tcBorders>
              <w:top w:val="nil"/>
              <w:left w:val="nil"/>
              <w:bottom w:val="single" w:sz="4" w:space="0" w:color="000000"/>
              <w:right w:val="nil"/>
            </w:tcBorders>
            <w:hideMark/>
          </w:tcPr>
          <w:p w14:paraId="72AACB46"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D4521D0"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Painted Lanes</w:t>
            </w:r>
          </w:p>
        </w:tc>
        <w:tc>
          <w:tcPr>
            <w:tcW w:w="3034" w:type="dxa"/>
            <w:tcBorders>
              <w:top w:val="nil"/>
              <w:left w:val="nil"/>
              <w:bottom w:val="nil"/>
              <w:right w:val="nil"/>
            </w:tcBorders>
            <w:shd w:val="clear" w:color="auto" w:fill="auto"/>
            <w:noWrap/>
            <w:hideMark/>
          </w:tcPr>
          <w:p w14:paraId="002EE9D4"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Sec Arterial</w:t>
            </w:r>
          </w:p>
        </w:tc>
        <w:tc>
          <w:tcPr>
            <w:tcW w:w="1266" w:type="dxa"/>
            <w:tcBorders>
              <w:top w:val="nil"/>
              <w:left w:val="nil"/>
              <w:bottom w:val="nil"/>
              <w:right w:val="nil"/>
            </w:tcBorders>
            <w:shd w:val="clear" w:color="auto" w:fill="auto"/>
            <w:noWrap/>
            <w:hideMark/>
          </w:tcPr>
          <w:p w14:paraId="22CD2583"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3324CE9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0.1 km</w:t>
            </w:r>
          </w:p>
        </w:tc>
      </w:tr>
      <w:tr w:rsidR="00C85CC2" w:rsidRPr="003E4E94" w14:paraId="631ECAB0" w14:textId="77777777" w:rsidTr="006C08B0">
        <w:tc>
          <w:tcPr>
            <w:tcW w:w="1353" w:type="dxa"/>
            <w:vMerge/>
            <w:tcBorders>
              <w:top w:val="nil"/>
              <w:left w:val="nil"/>
              <w:bottom w:val="single" w:sz="4" w:space="0" w:color="000000"/>
              <w:right w:val="nil"/>
            </w:tcBorders>
            <w:hideMark/>
          </w:tcPr>
          <w:p w14:paraId="5D20ABED"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4970840E"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Local Street</w:t>
            </w:r>
          </w:p>
        </w:tc>
        <w:tc>
          <w:tcPr>
            <w:tcW w:w="3034" w:type="dxa"/>
            <w:tcBorders>
              <w:top w:val="nil"/>
              <w:left w:val="nil"/>
              <w:bottom w:val="nil"/>
              <w:right w:val="nil"/>
            </w:tcBorders>
            <w:shd w:val="clear" w:color="auto" w:fill="auto"/>
            <w:noWrap/>
            <w:hideMark/>
          </w:tcPr>
          <w:p w14:paraId="7C86E892"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Off-street</w:t>
            </w:r>
          </w:p>
        </w:tc>
        <w:tc>
          <w:tcPr>
            <w:tcW w:w="1266" w:type="dxa"/>
            <w:tcBorders>
              <w:top w:val="nil"/>
              <w:left w:val="nil"/>
              <w:bottom w:val="nil"/>
              <w:right w:val="nil"/>
            </w:tcBorders>
            <w:shd w:val="clear" w:color="auto" w:fill="auto"/>
            <w:noWrap/>
            <w:hideMark/>
          </w:tcPr>
          <w:p w14:paraId="5E9520E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1A1CEF8E"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0.1 km</w:t>
            </w:r>
          </w:p>
        </w:tc>
      </w:tr>
      <w:tr w:rsidR="00C85CC2" w:rsidRPr="003E4E94" w14:paraId="0CEC60DC" w14:textId="77777777" w:rsidTr="006C08B0">
        <w:tc>
          <w:tcPr>
            <w:tcW w:w="1353" w:type="dxa"/>
            <w:vMerge/>
            <w:tcBorders>
              <w:top w:val="nil"/>
              <w:left w:val="nil"/>
              <w:bottom w:val="single" w:sz="4" w:space="0" w:color="000000"/>
              <w:right w:val="nil"/>
            </w:tcBorders>
            <w:hideMark/>
          </w:tcPr>
          <w:p w14:paraId="2F52B34E"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2B58A5C"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Local Street</w:t>
            </w:r>
          </w:p>
        </w:tc>
        <w:tc>
          <w:tcPr>
            <w:tcW w:w="3034" w:type="dxa"/>
            <w:tcBorders>
              <w:top w:val="nil"/>
              <w:left w:val="nil"/>
              <w:bottom w:val="nil"/>
              <w:right w:val="nil"/>
            </w:tcBorders>
            <w:shd w:val="clear" w:color="auto" w:fill="auto"/>
            <w:noWrap/>
            <w:hideMark/>
          </w:tcPr>
          <w:p w14:paraId="5989A8C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Residential</w:t>
            </w:r>
          </w:p>
        </w:tc>
        <w:tc>
          <w:tcPr>
            <w:tcW w:w="1266" w:type="dxa"/>
            <w:tcBorders>
              <w:top w:val="nil"/>
              <w:left w:val="nil"/>
              <w:bottom w:val="nil"/>
              <w:right w:val="nil"/>
            </w:tcBorders>
            <w:shd w:val="clear" w:color="auto" w:fill="auto"/>
            <w:noWrap/>
            <w:hideMark/>
          </w:tcPr>
          <w:p w14:paraId="111D1E29"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251AB707" w14:textId="77777777" w:rsidR="00C85CC2" w:rsidRPr="003E4E94" w:rsidRDefault="00C85CC2" w:rsidP="006C08B0">
            <w:pPr>
              <w:spacing w:after="0" w:line="240" w:lineRule="auto"/>
              <w:rPr>
                <w:rFonts w:ascii="Times New Roman" w:eastAsia="Times New Roman" w:hAnsi="Times New Roman" w:cs="Times New Roman"/>
                <w:color w:val="222222"/>
                <w:sz w:val="20"/>
                <w:szCs w:val="20"/>
              </w:rPr>
            </w:pPr>
            <w:r w:rsidRPr="003E4E94">
              <w:rPr>
                <w:rFonts w:ascii="Times New Roman" w:eastAsia="Times New Roman" w:hAnsi="Times New Roman" w:cs="Times New Roman"/>
                <w:color w:val="222222"/>
                <w:sz w:val="20"/>
                <w:szCs w:val="20"/>
              </w:rPr>
              <w:t>0 km</w:t>
            </w:r>
          </w:p>
        </w:tc>
      </w:tr>
      <w:tr w:rsidR="00C85CC2" w:rsidRPr="003E4E94" w14:paraId="5060E9BC" w14:textId="77777777" w:rsidTr="006C08B0">
        <w:tc>
          <w:tcPr>
            <w:tcW w:w="1353" w:type="dxa"/>
            <w:vMerge/>
            <w:tcBorders>
              <w:top w:val="nil"/>
              <w:left w:val="nil"/>
              <w:bottom w:val="single" w:sz="4" w:space="0" w:color="000000"/>
              <w:right w:val="nil"/>
            </w:tcBorders>
            <w:hideMark/>
          </w:tcPr>
          <w:p w14:paraId="634C9F2D"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p>
        </w:tc>
        <w:tc>
          <w:tcPr>
            <w:tcW w:w="3003" w:type="dxa"/>
            <w:tcBorders>
              <w:top w:val="single" w:sz="4" w:space="0" w:color="auto"/>
              <w:left w:val="nil"/>
              <w:bottom w:val="single" w:sz="4" w:space="0" w:color="auto"/>
              <w:right w:val="nil"/>
            </w:tcBorders>
            <w:shd w:val="clear" w:color="auto" w:fill="auto"/>
            <w:noWrap/>
            <w:hideMark/>
          </w:tcPr>
          <w:p w14:paraId="0D837797"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TOTAL</w:t>
            </w:r>
          </w:p>
        </w:tc>
        <w:tc>
          <w:tcPr>
            <w:tcW w:w="3034" w:type="dxa"/>
            <w:tcBorders>
              <w:top w:val="single" w:sz="4" w:space="0" w:color="auto"/>
              <w:left w:val="nil"/>
              <w:bottom w:val="single" w:sz="4" w:space="0" w:color="auto"/>
              <w:right w:val="nil"/>
            </w:tcBorders>
            <w:shd w:val="clear" w:color="auto" w:fill="auto"/>
            <w:noWrap/>
            <w:hideMark/>
          </w:tcPr>
          <w:p w14:paraId="078F8119"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 </w:t>
            </w:r>
          </w:p>
        </w:tc>
        <w:tc>
          <w:tcPr>
            <w:tcW w:w="1266" w:type="dxa"/>
            <w:tcBorders>
              <w:top w:val="single" w:sz="4" w:space="0" w:color="auto"/>
              <w:left w:val="nil"/>
              <w:bottom w:val="single" w:sz="4" w:space="0" w:color="auto"/>
              <w:right w:val="nil"/>
            </w:tcBorders>
            <w:shd w:val="clear" w:color="auto" w:fill="auto"/>
            <w:noWrap/>
            <w:hideMark/>
          </w:tcPr>
          <w:p w14:paraId="27585A20"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549</w:t>
            </w:r>
          </w:p>
        </w:tc>
        <w:tc>
          <w:tcPr>
            <w:tcW w:w="1124" w:type="dxa"/>
            <w:tcBorders>
              <w:top w:val="single" w:sz="4" w:space="0" w:color="auto"/>
              <w:left w:val="nil"/>
              <w:bottom w:val="single" w:sz="4" w:space="0" w:color="auto"/>
              <w:right w:val="nil"/>
            </w:tcBorders>
            <w:shd w:val="clear" w:color="auto" w:fill="auto"/>
            <w:noWrap/>
            <w:hideMark/>
          </w:tcPr>
          <w:p w14:paraId="03864064" w14:textId="77777777" w:rsidR="00C85CC2" w:rsidRPr="003E4E94" w:rsidRDefault="00C85CC2" w:rsidP="006C08B0">
            <w:pPr>
              <w:spacing w:after="0" w:line="240" w:lineRule="auto"/>
              <w:rPr>
                <w:rFonts w:ascii="Times New Roman" w:eastAsia="Times New Roman" w:hAnsi="Times New Roman" w:cs="Times New Roman"/>
                <w:b/>
                <w:bCs/>
                <w:color w:val="222222"/>
                <w:sz w:val="20"/>
                <w:szCs w:val="20"/>
              </w:rPr>
            </w:pPr>
            <w:r w:rsidRPr="003E4E94">
              <w:rPr>
                <w:rFonts w:ascii="Times New Roman" w:eastAsia="Times New Roman" w:hAnsi="Times New Roman" w:cs="Times New Roman"/>
                <w:b/>
                <w:bCs/>
                <w:color w:val="222222"/>
                <w:sz w:val="20"/>
                <w:szCs w:val="20"/>
              </w:rPr>
              <w:t>94.7 km</w:t>
            </w:r>
          </w:p>
        </w:tc>
      </w:tr>
    </w:tbl>
    <w:p w14:paraId="30F3ADFC" w14:textId="77777777" w:rsidR="00C85CC2" w:rsidRPr="003E4E94" w:rsidRDefault="00C85CC2" w:rsidP="00C85CC2">
      <w:pPr>
        <w:rPr>
          <w:rFonts w:ascii="Times New Roman" w:eastAsia="Times New Roman" w:hAnsi="Times New Roman" w:cs="Times New Roman"/>
          <w:b/>
          <w:i/>
          <w:sz w:val="24"/>
          <w:szCs w:val="24"/>
        </w:rPr>
      </w:pPr>
    </w:p>
    <w:p w14:paraId="0F666A7A" w14:textId="264CAB50" w:rsidR="00C85CC2" w:rsidRPr="003E4E94" w:rsidRDefault="00C85CC2" w:rsidP="00C85CC2">
      <w:pPr>
        <w:rPr>
          <w:rFonts w:ascii="Times New Roman" w:eastAsia="Times New Roman" w:hAnsi="Times New Roman" w:cs="Times New Roman"/>
          <w:i/>
          <w:sz w:val="24"/>
          <w:szCs w:val="24"/>
        </w:rPr>
      </w:pPr>
      <w:r w:rsidRPr="00AA7A07">
        <w:rPr>
          <w:rFonts w:ascii="Times New Roman" w:eastAsia="Times New Roman" w:hAnsi="Times New Roman" w:cs="Times New Roman"/>
          <w:b/>
          <w:i/>
          <w:sz w:val="24"/>
          <w:szCs w:val="24"/>
        </w:rPr>
        <w:t xml:space="preserve">Table </w:t>
      </w:r>
      <w:r w:rsidR="009E02AE" w:rsidRPr="00AA7A07">
        <w:rPr>
          <w:rFonts w:ascii="Times New Roman" w:eastAsia="Times New Roman" w:hAnsi="Times New Roman" w:cs="Times New Roman"/>
          <w:b/>
          <w:i/>
          <w:sz w:val="24"/>
          <w:szCs w:val="24"/>
        </w:rPr>
        <w:t>A.1</w:t>
      </w:r>
      <w:r w:rsidRPr="00AA7A07">
        <w:rPr>
          <w:rFonts w:ascii="Times New Roman" w:eastAsia="Times New Roman" w:hAnsi="Times New Roman" w:cs="Times New Roman"/>
          <w:b/>
          <w:i/>
          <w:sz w:val="24"/>
          <w:szCs w:val="24"/>
        </w:rPr>
        <w:t>: Excluded Segment Counts and Roadway Lengths by Infrastructure Type and Road Classification for Vancouver, Calgary, and Toronto (Canada).</w:t>
      </w:r>
      <w:r w:rsidRPr="003E4E94">
        <w:rPr>
          <w:rFonts w:ascii="Times New Roman" w:eastAsia="Times New Roman" w:hAnsi="Times New Roman" w:cs="Times New Roman"/>
          <w:i/>
          <w:sz w:val="24"/>
          <w:szCs w:val="24"/>
        </w:rPr>
        <w:t xml:space="preserve"> </w:t>
      </w:r>
      <w:r w:rsidRPr="00CD1A03">
        <w:rPr>
          <w:rFonts w:ascii="Times New Roman" w:eastAsia="Times New Roman" w:hAnsi="Times New Roman" w:cs="Times New Roman"/>
          <w:i/>
          <w:sz w:val="24"/>
          <w:szCs w:val="24"/>
        </w:rPr>
        <w:t>Each entry denotes the infrastructure type and road classification for that type. Lengths are measured in roadway centreline-km. Totals are calculated for each city above the total. Geodesic lengths calculated in R version 4.3.3 using the sf package version 1.0-16</w:t>
      </w:r>
      <w:r w:rsidRPr="003E4E94">
        <w:rPr>
          <w:rFonts w:ascii="Times New Roman" w:eastAsia="Times New Roman" w:hAnsi="Times New Roman" w:cs="Times New Roman"/>
          <w:i/>
          <w:sz w:val="24"/>
          <w:szCs w:val="24"/>
        </w:rPr>
        <w:t xml:space="preserve">. </w:t>
      </w:r>
    </w:p>
    <w:p w14:paraId="6748D51B" w14:textId="77777777" w:rsidR="00C85CC2" w:rsidRDefault="00C85CC2" w:rsidP="00C85CC2">
      <w:pPr>
        <w:rPr>
          <w:rFonts w:ascii="Times New Roman" w:eastAsia="Times New Roman" w:hAnsi="Times New Roman" w:cs="Times New Roman"/>
          <w:b/>
          <w:i/>
          <w:sz w:val="24"/>
          <w:szCs w:val="24"/>
        </w:rPr>
      </w:pPr>
    </w:p>
    <w:p w14:paraId="670F7A33" w14:textId="77777777" w:rsidR="005F793E" w:rsidRPr="003E4E94" w:rsidRDefault="005F793E" w:rsidP="00C85CC2">
      <w:pPr>
        <w:rPr>
          <w:rFonts w:ascii="Times New Roman" w:eastAsia="Times New Roman" w:hAnsi="Times New Roman" w:cs="Times New Roman"/>
          <w:b/>
          <w:i/>
          <w:sz w:val="24"/>
          <w:szCs w:val="24"/>
        </w:rPr>
        <w:sectPr w:rsidR="005F793E" w:rsidRPr="003E4E94" w:rsidSect="00C85CC2">
          <w:pgSz w:w="12240" w:h="15840"/>
          <w:pgMar w:top="720" w:right="720" w:bottom="720" w:left="720" w:header="708" w:footer="708" w:gutter="0"/>
          <w:cols w:space="720"/>
        </w:sectPr>
      </w:pPr>
    </w:p>
    <w:p w14:paraId="57CFD2FD" w14:textId="77777777" w:rsidR="00C85CC2" w:rsidRPr="003E4E94" w:rsidRDefault="00C85CC2" w:rsidP="00C85CC2">
      <w:pPr>
        <w:widowControl w:val="0"/>
        <w:pBdr>
          <w:top w:val="nil"/>
          <w:left w:val="nil"/>
          <w:bottom w:val="nil"/>
          <w:right w:val="nil"/>
          <w:between w:val="nil"/>
        </w:pBdr>
        <w:spacing w:after="0" w:line="276" w:lineRule="auto"/>
        <w:rPr>
          <w:rFonts w:ascii="Times New Roman" w:eastAsia="Times New Roman" w:hAnsi="Times New Roman" w:cs="Times New Roman"/>
          <w:b/>
          <w:i/>
          <w:sz w:val="24"/>
          <w:szCs w:val="24"/>
        </w:rPr>
      </w:pPr>
    </w:p>
    <w:tbl>
      <w:tblPr>
        <w:tblStyle w:val="a1"/>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C85CC2" w:rsidRPr="003E4E94" w14:paraId="0F02D3BE" w14:textId="77777777" w:rsidTr="006C08B0">
        <w:tc>
          <w:tcPr>
            <w:tcW w:w="14390" w:type="dxa"/>
          </w:tcPr>
          <w:p w14:paraId="00EEB489"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Overview of Steps</w:t>
            </w:r>
          </w:p>
          <w:p w14:paraId="6090AF5A"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Infrastructure Classification Steps:</w:t>
            </w:r>
          </w:p>
          <w:p w14:paraId="29A409C2" w14:textId="77777777" w:rsidR="00C85CC2" w:rsidRPr="003E4E94" w:rsidRDefault="00C85CC2" w:rsidP="006C08B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Classify dedicated on-street cycling infrastructure types as either a painted lane, buffered painted lane, or cycle track based on the criteria listed below. Where dedicated on-street cycling infrastructure is absent for a specific segment, the segment will be classified as a shared road, and excluded if it did not receive a subsequent upgrade to a dedicated cycling infrastructure type. Where the cycling facility is located &gt;10 m from a roadway or is denoted for shared use with pedestrians, the segment will be excluded.</w:t>
            </w:r>
          </w:p>
          <w:p w14:paraId="1517124C" w14:textId="77777777" w:rsidR="00C85CC2" w:rsidRPr="003E4E94" w:rsidRDefault="00C85CC2" w:rsidP="006C08B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If differing infrastructure types exist on either side of the road, categorize the segment based on the most protective element of dedicated cycling infrastructure: Cycle Track (most protective) &gt; Buffered Painted Lane &gt; Painted Lane &gt; Shared Road.</w:t>
            </w:r>
          </w:p>
          <w:p w14:paraId="3125B7A4" w14:textId="77777777" w:rsidR="00C85CC2" w:rsidRPr="003E4E94" w:rsidRDefault="00C85CC2" w:rsidP="006C08B0">
            <w:pPr>
              <w:numPr>
                <w:ilvl w:val="0"/>
                <w:numId w:val="3"/>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 xml:space="preserve">When different infrastructure types are observed along one side of a roadway segment, the classification will rely on the predominant infrastructure type present along </w:t>
            </w:r>
            <w:proofErr w:type="gramStart"/>
            <w:r w:rsidRPr="003E4E94">
              <w:rPr>
                <w:rFonts w:ascii="Times New Roman" w:eastAsia="Times New Roman" w:hAnsi="Times New Roman" w:cs="Times New Roman"/>
                <w:color w:val="000000"/>
                <w:sz w:val="24"/>
                <w:szCs w:val="24"/>
              </w:rPr>
              <w:t>the majority of</w:t>
            </w:r>
            <w:proofErr w:type="gramEnd"/>
            <w:r w:rsidRPr="003E4E94">
              <w:rPr>
                <w:rFonts w:ascii="Times New Roman" w:eastAsia="Times New Roman" w:hAnsi="Times New Roman" w:cs="Times New Roman"/>
                <w:color w:val="000000"/>
                <w:sz w:val="24"/>
                <w:szCs w:val="24"/>
              </w:rPr>
              <w:t xml:space="preserve"> the route, with infrastructure present at intersections excluded from consideration.</w:t>
            </w:r>
          </w:p>
        </w:tc>
      </w:tr>
      <w:tr w:rsidR="00C85CC2" w:rsidRPr="003E4E94" w14:paraId="3763382C" w14:textId="77777777" w:rsidTr="006C08B0">
        <w:tc>
          <w:tcPr>
            <w:tcW w:w="14390" w:type="dxa"/>
          </w:tcPr>
          <w:p w14:paraId="7A81C63C"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 xml:space="preserve">Criteria for Painted Lane, Modified from Can-BICS </w:t>
            </w:r>
            <w:r w:rsidRPr="003E4E94">
              <w:rPr>
                <w:rFonts w:ascii="Times New Roman" w:eastAsia="Times New Roman" w:hAnsi="Times New Roman" w:cs="Times New Roman"/>
                <w:sz w:val="24"/>
                <w:szCs w:val="24"/>
              </w:rPr>
              <w:t>(15)</w:t>
            </w:r>
            <w:r w:rsidRPr="003E4E94">
              <w:rPr>
                <w:rFonts w:ascii="Times New Roman" w:eastAsia="Times New Roman" w:hAnsi="Times New Roman" w:cs="Times New Roman"/>
                <w:b/>
                <w:sz w:val="24"/>
                <w:szCs w:val="24"/>
              </w:rPr>
              <w:t xml:space="preserve">: </w:t>
            </w:r>
          </w:p>
          <w:p w14:paraId="5F9EDE10" w14:textId="77777777" w:rsidR="00C85CC2" w:rsidRPr="003E4E94" w:rsidRDefault="00C85CC2" w:rsidP="006C08B0">
            <w:pPr>
              <w:rPr>
                <w:rFonts w:ascii="Times New Roman" w:eastAsia="Times New Roman" w:hAnsi="Times New Roman" w:cs="Times New Roman"/>
                <w:b/>
                <w:sz w:val="24"/>
                <w:szCs w:val="24"/>
              </w:rPr>
            </w:pPr>
          </w:p>
          <w:p w14:paraId="6CB9E5CD"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A cycling facility can be considered a painted bike lane if the design is consistent with the following features:</w:t>
            </w:r>
          </w:p>
          <w:p w14:paraId="32B1C915" w14:textId="77777777" w:rsidR="00C85CC2" w:rsidRPr="003E4E94" w:rsidRDefault="00C85CC2" w:rsidP="006C08B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Lane Demarcation: Solid or dashed lane line(s).</w:t>
            </w:r>
          </w:p>
          <w:p w14:paraId="697BFBC6" w14:textId="77777777" w:rsidR="00C85CC2" w:rsidRPr="003E4E94" w:rsidRDefault="00C85CC2" w:rsidP="006C08B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Lane may be solid or dashed on the travel lane side.</w:t>
            </w:r>
          </w:p>
          <w:p w14:paraId="5476D044" w14:textId="77777777" w:rsidR="00C85CC2" w:rsidRPr="003E4E94" w:rsidRDefault="00000000" w:rsidP="006C08B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rPr>
                  <w:rFonts w:ascii="Times New Roman" w:hAnsi="Times New Roman" w:cs="Times New Roman"/>
                </w:rPr>
                <w:tag w:val="goog_rdk_6"/>
                <w:id w:val="133386016"/>
              </w:sdtPr>
              <w:sdtContent>
                <w:r w:rsidR="00C85CC2" w:rsidRPr="003E4E94">
                  <w:rPr>
                    <w:rFonts w:ascii="Times New Roman" w:eastAsia="Gungsuh" w:hAnsi="Times New Roman" w:cs="Times New Roman"/>
                    <w:color w:val="000000"/>
                    <w:sz w:val="24"/>
                    <w:szCs w:val="24"/>
                  </w:rPr>
                  <w:t>Route Signage and Pavement Markings: Lane must include either of the following at the site or between the site and nearest intersection (≤ 250 m from the site):</w:t>
                </w:r>
              </w:sdtContent>
            </w:sdt>
          </w:p>
          <w:p w14:paraId="6D20ABC6" w14:textId="77777777" w:rsidR="00C85CC2" w:rsidRPr="003E4E94" w:rsidRDefault="00C85CC2" w:rsidP="006C08B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Bicycle symbols painted on the road (reserved lane diamond optional).</w:t>
            </w:r>
          </w:p>
          <w:p w14:paraId="196ABA6D" w14:textId="77777777" w:rsidR="00C85CC2" w:rsidRPr="003E4E94" w:rsidRDefault="00C85CC2" w:rsidP="006C08B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Reserved lane sign (for bicycles) or bicycle symbols on signs (cycling route wayfinding signs).</w:t>
            </w:r>
          </w:p>
          <w:p w14:paraId="2E7EA5DD" w14:textId="77777777" w:rsidR="00C85CC2" w:rsidRPr="003E4E94" w:rsidRDefault="00C85CC2" w:rsidP="006C08B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Shoulders lacking any bicycle stencils or signage as outlined above are considered ‘paved shoulders’ and should not be considered cycling infrastructure.</w:t>
            </w:r>
          </w:p>
          <w:p w14:paraId="4BADE6F3" w14:textId="77777777" w:rsidR="00C85CC2" w:rsidRPr="003E4E94" w:rsidRDefault="00C85CC2" w:rsidP="006C08B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Auto parking prohibited: Curbside motor vehicle parking is prohibited with 'no parking' or 'no stopping' signs or equivalent pavement markings.</w:t>
            </w:r>
          </w:p>
          <w:p w14:paraId="6981E60C" w14:textId="77777777" w:rsidR="00C85CC2" w:rsidRPr="003E4E94" w:rsidRDefault="00C85CC2" w:rsidP="006C08B0">
            <w:pPr>
              <w:numPr>
                <w:ilvl w:val="1"/>
                <w:numId w:val="7"/>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Only applicable to painted bike lanes adjacent to the curb, without a designated parking lane.</w:t>
            </w:r>
            <w:r w:rsidRPr="003E4E94">
              <w:rPr>
                <w:rFonts w:ascii="Times New Roman" w:eastAsia="Times New Roman" w:hAnsi="Times New Roman" w:cs="Times New Roman"/>
                <w:color w:val="000000"/>
                <w:sz w:val="24"/>
                <w:szCs w:val="24"/>
              </w:rPr>
              <w:tab/>
            </w:r>
          </w:p>
        </w:tc>
      </w:tr>
      <w:tr w:rsidR="00C85CC2" w:rsidRPr="003E4E94" w14:paraId="50EDFF83" w14:textId="77777777" w:rsidTr="006C08B0">
        <w:tc>
          <w:tcPr>
            <w:tcW w:w="14390" w:type="dxa"/>
          </w:tcPr>
          <w:p w14:paraId="746EB358"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 xml:space="preserve">Criteria for Buffered Painted Lane: </w:t>
            </w:r>
          </w:p>
          <w:p w14:paraId="55E31C1F" w14:textId="77777777" w:rsidR="00C85CC2" w:rsidRPr="003E4E94" w:rsidRDefault="00C85CC2" w:rsidP="006C08B0">
            <w:pPr>
              <w:rPr>
                <w:rFonts w:ascii="Times New Roman" w:eastAsia="Times New Roman" w:hAnsi="Times New Roman" w:cs="Times New Roman"/>
                <w:b/>
                <w:sz w:val="24"/>
                <w:szCs w:val="24"/>
              </w:rPr>
            </w:pPr>
          </w:p>
          <w:p w14:paraId="04BAB359"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A cycling facility can be considered a buffered bike lane if the design is consistent with the following features of a painted lane, in addition to: </w:t>
            </w:r>
          </w:p>
          <w:p w14:paraId="097F07E5" w14:textId="77777777" w:rsidR="00C85CC2" w:rsidRPr="003E4E94" w:rsidRDefault="00C85CC2" w:rsidP="006C08B0">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Lane Demarcation: Solid lines</w:t>
            </w:r>
          </w:p>
          <w:p w14:paraId="695E9642" w14:textId="77777777" w:rsidR="00C85CC2" w:rsidRPr="003E4E94" w:rsidRDefault="00C85CC2" w:rsidP="006C08B0">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 xml:space="preserve">Lane must be buffered on the travel lane side and may be unbuffered or buffered on parking lane side (if parking is available). </w:t>
            </w:r>
          </w:p>
          <w:p w14:paraId="6CB75969" w14:textId="77777777" w:rsidR="00C85CC2" w:rsidRPr="003E4E94" w:rsidRDefault="00C85CC2" w:rsidP="006C08B0">
            <w:pPr>
              <w:numPr>
                <w:ilvl w:val="1"/>
                <w:numId w:val="1"/>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The buffered delineation measures a minimum width of 1 foot (&gt; 30 centimeters) and exhibits diagonal striping or chevron markings.</w:t>
            </w:r>
          </w:p>
        </w:tc>
      </w:tr>
      <w:tr w:rsidR="00C85CC2" w:rsidRPr="003E4E94" w14:paraId="26B6F05B" w14:textId="77777777" w:rsidTr="006C08B0">
        <w:tc>
          <w:tcPr>
            <w:tcW w:w="14390" w:type="dxa"/>
          </w:tcPr>
          <w:p w14:paraId="557033DB" w14:textId="3E6F900E"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 xml:space="preserve">Criteria for Cycle Track from Can-BICS </w:t>
            </w:r>
            <w:r w:rsidRPr="003E4E94">
              <w:rPr>
                <w:rFonts w:ascii="Times New Roman" w:eastAsia="Times New Roman" w:hAnsi="Times New Roman" w:cs="Times New Roman"/>
                <w:sz w:val="24"/>
                <w:szCs w:val="24"/>
              </w:rPr>
              <w:t>(15)</w:t>
            </w:r>
            <w:r w:rsidRPr="003E4E94">
              <w:rPr>
                <w:rFonts w:ascii="Times New Roman" w:eastAsia="Times New Roman" w:hAnsi="Times New Roman" w:cs="Times New Roman"/>
                <w:b/>
                <w:sz w:val="24"/>
                <w:szCs w:val="24"/>
              </w:rPr>
              <w:t>:</w:t>
            </w:r>
          </w:p>
          <w:p w14:paraId="4C824EA5" w14:textId="77777777" w:rsidR="00C85CC2" w:rsidRPr="003E4E94" w:rsidRDefault="00C85CC2" w:rsidP="006C08B0">
            <w:pPr>
              <w:rPr>
                <w:rFonts w:ascii="Times New Roman" w:eastAsia="Times New Roman" w:hAnsi="Times New Roman" w:cs="Times New Roman"/>
                <w:sz w:val="24"/>
                <w:szCs w:val="24"/>
              </w:rPr>
            </w:pPr>
          </w:p>
          <w:p w14:paraId="3E0FF3F9" w14:textId="77777777" w:rsidR="00C85CC2" w:rsidRPr="003E4E94" w:rsidRDefault="00C85CC2" w:rsidP="006C08B0">
            <w:pPr>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A cycling facility can be considered a cycle track if the design is consistent with the following features:</w:t>
            </w:r>
          </w:p>
          <w:p w14:paraId="050F5DBE" w14:textId="77777777" w:rsidR="00C85CC2" w:rsidRPr="003E4E94" w:rsidRDefault="00C85CC2" w:rsidP="006C08B0">
            <w:pPr>
              <w:numPr>
                <w:ilvl w:val="0"/>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 xml:space="preserve">Physical Separation: The cycle track is physically separated from the roadway (the portion of the road that vehicles can travel) and this </w:t>
            </w:r>
            <w:r w:rsidRPr="003E4E94">
              <w:rPr>
                <w:rFonts w:ascii="Times New Roman" w:eastAsia="Times New Roman" w:hAnsi="Times New Roman" w:cs="Times New Roman"/>
                <w:b/>
                <w:i/>
                <w:color w:val="000000"/>
                <w:sz w:val="24"/>
                <w:szCs w:val="24"/>
              </w:rPr>
              <w:t>separation has a vertical component.</w:t>
            </w:r>
          </w:p>
          <w:p w14:paraId="398C0409" w14:textId="77777777" w:rsidR="00C85CC2" w:rsidRPr="003E4E94" w:rsidRDefault="00C85CC2" w:rsidP="006C08B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Where automobile parking is the physical separation, permanent vertical elements such as bollards, a curb, raised median, planter boxes, or street furniture (e.g., bike share station) must also be present along the street segment (the area between intersections).</w:t>
            </w:r>
          </w:p>
          <w:p w14:paraId="4B83A815" w14:textId="77777777" w:rsidR="00C85CC2" w:rsidRPr="003E4E94" w:rsidRDefault="00000000" w:rsidP="006C08B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rPr>
                  <w:rFonts w:ascii="Times New Roman" w:hAnsi="Times New Roman" w:cs="Times New Roman"/>
                </w:rPr>
                <w:tag w:val="goog_rdk_7"/>
                <w:id w:val="1524744415"/>
              </w:sdtPr>
              <w:sdtContent>
                <w:r w:rsidR="00C85CC2" w:rsidRPr="003E4E94">
                  <w:rPr>
                    <w:rFonts w:ascii="Times New Roman" w:eastAsia="Gungsuh" w:hAnsi="Times New Roman" w:cs="Times New Roman"/>
                    <w:color w:val="000000"/>
                    <w:sz w:val="24"/>
                    <w:szCs w:val="24"/>
                  </w:rPr>
                  <w:t>Where bollards provide the physical separation, bollard spacing must be ≤ 6 m (about the length of a passenger car/truck), otherwise, consider the facility a ‘painted bike lane’ (roadway lane designated for cyclists without physical separation).</w:t>
                </w:r>
              </w:sdtContent>
            </w:sdt>
          </w:p>
          <w:p w14:paraId="14D40D2A" w14:textId="77777777" w:rsidR="00C85CC2" w:rsidRPr="003E4E94" w:rsidRDefault="00C85CC2" w:rsidP="006C08B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The facility may bend-in toward the roadway upstream of the intersection, an unprotected distance not exceeding 10 m (about two car lengths), otherwise, consider the facility a ‘painted bike lane’.</w:t>
            </w:r>
          </w:p>
          <w:p w14:paraId="2609CE70" w14:textId="77777777" w:rsidR="00C85CC2" w:rsidRPr="003E4E94" w:rsidRDefault="00C85CC2" w:rsidP="006C08B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If the facility is located between automobile parking and a travel lane, regardless of the physical separation used, consider the facility a ‘painted bike lane’.</w:t>
            </w:r>
          </w:p>
          <w:p w14:paraId="614171C8" w14:textId="77777777" w:rsidR="00C85CC2" w:rsidRPr="003E4E94" w:rsidRDefault="00000000" w:rsidP="006C08B0">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sdt>
              <w:sdtPr>
                <w:rPr>
                  <w:rFonts w:ascii="Times New Roman" w:hAnsi="Times New Roman" w:cs="Times New Roman"/>
                </w:rPr>
                <w:tag w:val="goog_rdk_8"/>
                <w:id w:val="-1812938427"/>
              </w:sdtPr>
              <w:sdtContent>
                <w:r w:rsidR="00C85CC2" w:rsidRPr="003E4E94">
                  <w:rPr>
                    <w:rFonts w:ascii="Times New Roman" w:eastAsia="Gungsuh" w:hAnsi="Times New Roman" w:cs="Times New Roman"/>
                    <w:color w:val="000000"/>
                    <w:sz w:val="24"/>
                    <w:szCs w:val="24"/>
                  </w:rPr>
                  <w:t>Right-of-Way: Part of the road and located ≤10 m from the roadway (i.e., street buffer width cannot exceed ten metres).</w:t>
                </w:r>
              </w:sdtContent>
            </w:sdt>
          </w:p>
        </w:tc>
      </w:tr>
    </w:tbl>
    <w:p w14:paraId="532F9FB6" w14:textId="616B432A" w:rsidR="00C85CC2" w:rsidRDefault="00EC1B6B" w:rsidP="00C85CC2">
      <w:pPr>
        <w:rPr>
          <w:rFonts w:ascii="Times New Roman" w:eastAsia="Times New Roman" w:hAnsi="Times New Roman" w:cs="Times New Roman"/>
          <w:b/>
          <w:bCs/>
          <w:sz w:val="24"/>
          <w:szCs w:val="24"/>
        </w:rPr>
      </w:pPr>
      <w:r w:rsidRPr="00C72524">
        <w:rPr>
          <w:rFonts w:ascii="Times New Roman" w:eastAsia="Times New Roman" w:hAnsi="Times New Roman" w:cs="Times New Roman"/>
          <w:b/>
          <w:bCs/>
          <w:sz w:val="24"/>
          <w:szCs w:val="24"/>
        </w:rPr>
        <w:lastRenderedPageBreak/>
        <w:t xml:space="preserve">Table A.2: Detailed Criteria for Classifying Infrastructure. </w:t>
      </w:r>
    </w:p>
    <w:p w14:paraId="730E549D" w14:textId="77777777" w:rsidR="009928F8" w:rsidRPr="00C72524" w:rsidRDefault="009928F8" w:rsidP="00C85CC2">
      <w:pPr>
        <w:rPr>
          <w:rFonts w:ascii="Times New Roman" w:eastAsia="Times New Roman" w:hAnsi="Times New Roman" w:cs="Times New Roman"/>
          <w:b/>
          <w:bCs/>
          <w:sz w:val="24"/>
          <w:szCs w:val="24"/>
        </w:rPr>
      </w:pPr>
    </w:p>
    <w:tbl>
      <w:tblPr>
        <w:tblStyle w:val="a2"/>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C85CC2" w:rsidRPr="003E4E94" w14:paraId="230461F8" w14:textId="77777777" w:rsidTr="006C08B0">
        <w:tc>
          <w:tcPr>
            <w:tcW w:w="14390" w:type="dxa"/>
          </w:tcPr>
          <w:p w14:paraId="3A4A2868"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Definition of a New Installation</w:t>
            </w:r>
          </w:p>
          <w:p w14:paraId="49FCEF87" w14:textId="77777777" w:rsidR="00C85CC2" w:rsidRPr="003E4E94" w:rsidRDefault="00C85CC2" w:rsidP="006C08B0">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A new installation refers to the introduction of dedicated on-street cycling infrastructure on a road where no prior dedicated on-street cycling infrastructure existed within the period of interest (2009-2022).</w:t>
            </w:r>
          </w:p>
          <w:p w14:paraId="077DEE68" w14:textId="77777777" w:rsidR="00C85CC2" w:rsidRPr="003E4E94" w:rsidRDefault="00C85CC2" w:rsidP="006C08B0">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 xml:space="preserve">In cases </w:t>
            </w:r>
            <w:proofErr w:type="gramStart"/>
            <w:r w:rsidRPr="003E4E94">
              <w:rPr>
                <w:rFonts w:ascii="Times New Roman" w:eastAsia="Times New Roman" w:hAnsi="Times New Roman" w:cs="Times New Roman"/>
                <w:color w:val="000000"/>
                <w:sz w:val="24"/>
                <w:szCs w:val="24"/>
              </w:rPr>
              <w:t>where</w:t>
            </w:r>
            <w:proofErr w:type="gramEnd"/>
            <w:r w:rsidRPr="003E4E94">
              <w:rPr>
                <w:rFonts w:ascii="Times New Roman" w:eastAsia="Times New Roman" w:hAnsi="Times New Roman" w:cs="Times New Roman"/>
                <w:color w:val="000000"/>
                <w:sz w:val="24"/>
                <w:szCs w:val="24"/>
              </w:rPr>
              <w:t xml:space="preserve"> dedicated on-street cycling infrastructure is already in place at the beginning of the study period, the installation year will be designated as the first year of the study period (2009).</w:t>
            </w:r>
          </w:p>
          <w:p w14:paraId="052FAF87"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Definition of an Upgrade</w:t>
            </w:r>
          </w:p>
          <w:p w14:paraId="116D73CF" w14:textId="77777777" w:rsidR="00C85CC2" w:rsidRPr="003E4E94" w:rsidRDefault="00C85CC2" w:rsidP="006C08B0">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An upgrade refers to the modification of a segment with existing dedicated on-street cycling infrastructure, resulting in a different classification. This study considers potential classifications as either a cycle track, buffered painted lane, or painted lane. While commonly associated with the installation of more protective infrastructure, this definition is not limited to such cases.</w:t>
            </w:r>
          </w:p>
          <w:p w14:paraId="2F0094A8" w14:textId="77777777" w:rsidR="00C85CC2" w:rsidRPr="003E4E94" w:rsidRDefault="00C85CC2" w:rsidP="006C08B0">
            <w:pPr>
              <w:rPr>
                <w:rFonts w:ascii="Times New Roman" w:eastAsia="Times New Roman" w:hAnsi="Times New Roman" w:cs="Times New Roman"/>
                <w:sz w:val="24"/>
                <w:szCs w:val="24"/>
              </w:rPr>
            </w:pPr>
          </w:p>
          <w:p w14:paraId="4453BD4F"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 xml:space="preserve">Determining an Installation Period: </w:t>
            </w:r>
          </w:p>
          <w:p w14:paraId="5B925617" w14:textId="77777777" w:rsidR="00C85CC2" w:rsidRPr="003E4E94" w:rsidRDefault="00C85CC2" w:rsidP="006C08B0">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 xml:space="preserve">An installation period refers to a specific year, a time range within a year, or a precise date when a bikeway undergoing modifications that meet the criteria of a new installation or upgrade becomes available for cyclists to use. </w:t>
            </w:r>
          </w:p>
          <w:p w14:paraId="17FD9AC2" w14:textId="77777777" w:rsidR="00C85CC2" w:rsidRPr="003E4E94" w:rsidRDefault="00C85CC2" w:rsidP="006C08B0">
            <w:pPr>
              <w:numPr>
                <w:ilvl w:val="1"/>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 xml:space="preserve">An installation period can be confirmed visually through historical imagery or through written sources such as construction notices, policy documents, news articles, or other forms of grey literature. When utilizing historical imagery to ascertain the installation </w:t>
            </w:r>
            <w:r w:rsidRPr="003E4E94">
              <w:rPr>
                <w:rFonts w:ascii="Times New Roman" w:eastAsia="Times New Roman" w:hAnsi="Times New Roman" w:cs="Times New Roman"/>
                <w:color w:val="000000"/>
                <w:sz w:val="24"/>
                <w:szCs w:val="24"/>
              </w:rPr>
              <w:lastRenderedPageBreak/>
              <w:t>period, a time range is defined between the most recent image displaying the previous infrastructure and the earliest image featuring the new cycling infrastructure.</w:t>
            </w:r>
          </w:p>
          <w:p w14:paraId="7726B540" w14:textId="77777777" w:rsidR="00C85CC2" w:rsidRPr="003E4E94" w:rsidRDefault="00C85CC2" w:rsidP="006C08B0">
            <w:pPr>
              <w:numPr>
                <w:ilvl w:val="1"/>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In cases where ambiguity between different sources arises, (1) priority will be given to sources that provide direct confirmation of completion, such as completion notices, news articles announcing cycling route openings, or imagery, over those that suggest intended, planned, or approximate dates, (2) if this criterion is met and there remains ambiguity, the installation period will be defined as the most recent or earliest date or time range when a bikeway was accessible for use by cyclists. All other factors considered, the source with the greatest precision will take precedence.</w:t>
            </w:r>
          </w:p>
        </w:tc>
      </w:tr>
    </w:tbl>
    <w:p w14:paraId="7A2F3B63" w14:textId="376B467F" w:rsidR="00C85CC2" w:rsidRPr="00AA7A07" w:rsidRDefault="00EB2B8C" w:rsidP="00C85CC2">
      <w:pPr>
        <w:rPr>
          <w:rFonts w:ascii="Times New Roman" w:eastAsia="Times New Roman" w:hAnsi="Times New Roman" w:cs="Times New Roman"/>
          <w:b/>
          <w:bCs/>
          <w:i/>
          <w:iCs/>
          <w:sz w:val="24"/>
          <w:szCs w:val="24"/>
        </w:rPr>
      </w:pPr>
      <w:r w:rsidRPr="00AA7A07">
        <w:rPr>
          <w:rFonts w:ascii="Times New Roman" w:eastAsia="Times New Roman" w:hAnsi="Times New Roman" w:cs="Times New Roman"/>
          <w:b/>
          <w:bCs/>
          <w:i/>
          <w:iCs/>
          <w:sz w:val="24"/>
          <w:szCs w:val="24"/>
        </w:rPr>
        <w:lastRenderedPageBreak/>
        <w:t>Table A.3: Definition of Installation, Upgrade, and Installation Period.</w:t>
      </w:r>
    </w:p>
    <w:p w14:paraId="74A46D08" w14:textId="77777777" w:rsidR="009928F8" w:rsidRPr="00EB2B8C" w:rsidRDefault="009928F8" w:rsidP="00C85CC2">
      <w:pPr>
        <w:rPr>
          <w:rFonts w:ascii="Times New Roman" w:eastAsia="Times New Roman" w:hAnsi="Times New Roman" w:cs="Times New Roman"/>
          <w:b/>
          <w:bCs/>
          <w:sz w:val="24"/>
          <w:szCs w:val="24"/>
        </w:rPr>
      </w:pPr>
    </w:p>
    <w:tbl>
      <w:tblPr>
        <w:tblStyle w:val="a3"/>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C85CC2" w:rsidRPr="003E4E94" w14:paraId="14650B68" w14:textId="77777777" w:rsidTr="006C08B0">
        <w:tc>
          <w:tcPr>
            <w:tcW w:w="14390" w:type="dxa"/>
          </w:tcPr>
          <w:p w14:paraId="68C20943"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 xml:space="preserve">Census Populations: </w:t>
            </w:r>
          </w:p>
          <w:p w14:paraId="76EA44F9"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Data Source: Statistics Canada (2021): https://www12.statcan.gc.ca/census-recensement/2021/dp-pd/prof/index.cfm?Lang=E</w:t>
            </w:r>
          </w:p>
        </w:tc>
      </w:tr>
      <w:tr w:rsidR="00C85CC2" w:rsidRPr="003E4E94" w14:paraId="0AF8F034" w14:textId="77777777" w:rsidTr="006C08B0">
        <w:tc>
          <w:tcPr>
            <w:tcW w:w="14390" w:type="dxa"/>
          </w:tcPr>
          <w:p w14:paraId="03734D82"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Vancouver Street Centreline Calculation Methods</w:t>
            </w:r>
          </w:p>
          <w:p w14:paraId="79711498"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Data Source(s):</w:t>
            </w:r>
            <w:r w:rsidRPr="003E4E94">
              <w:rPr>
                <w:rFonts w:ascii="Times New Roman" w:eastAsia="Times New Roman" w:hAnsi="Times New Roman" w:cs="Times New Roman"/>
                <w:sz w:val="24"/>
                <w:szCs w:val="24"/>
              </w:rPr>
              <w:t xml:space="preserve"> 2 Source Files</w:t>
            </w:r>
          </w:p>
          <w:p w14:paraId="022FF70B" w14:textId="77777777" w:rsidR="00C85CC2" w:rsidRPr="003E4E94" w:rsidRDefault="00C85CC2" w:rsidP="006C08B0">
            <w:pPr>
              <w:rPr>
                <w:rFonts w:ascii="Times New Roman" w:eastAsia="Times New Roman" w:hAnsi="Times New Roman" w:cs="Times New Roman"/>
                <w:sz w:val="24"/>
                <w:szCs w:val="24"/>
              </w:rPr>
            </w:pPr>
          </w:p>
          <w:p w14:paraId="05252329"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Public Streets (Last Updated July 24, 2023): </w:t>
            </w:r>
            <w:hyperlink r:id="rId32">
              <w:r w:rsidRPr="003E4E94">
                <w:rPr>
                  <w:rFonts w:ascii="Times New Roman" w:eastAsia="Times New Roman" w:hAnsi="Times New Roman" w:cs="Times New Roman"/>
                  <w:color w:val="0000FF"/>
                  <w:sz w:val="24"/>
                  <w:szCs w:val="24"/>
                  <w:u w:val="single"/>
                </w:rPr>
                <w:t>https://opendata.vancouver.ca/explore/dataset/public-streets/information/?location=16,49.24772,-123.19169</w:t>
              </w:r>
            </w:hyperlink>
          </w:p>
          <w:p w14:paraId="7CC29E48" w14:textId="77777777" w:rsidR="00C85CC2" w:rsidRPr="003E4E94" w:rsidRDefault="00C85CC2" w:rsidP="006C08B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 xml:space="preserve">Filter: From public streets (n=17,032), select where </w:t>
            </w:r>
            <w:proofErr w:type="spellStart"/>
            <w:proofErr w:type="gramStart"/>
            <w:r w:rsidRPr="003E4E94">
              <w:rPr>
                <w:rFonts w:ascii="Times New Roman" w:eastAsia="Times New Roman" w:hAnsi="Times New Roman" w:cs="Times New Roman"/>
                <w:color w:val="000000"/>
                <w:sz w:val="24"/>
                <w:szCs w:val="24"/>
              </w:rPr>
              <w:t>streetuse</w:t>
            </w:r>
            <w:proofErr w:type="spellEnd"/>
            <w:r w:rsidRPr="003E4E94">
              <w:rPr>
                <w:rFonts w:ascii="Times New Roman" w:eastAsia="Times New Roman" w:hAnsi="Times New Roman" w:cs="Times New Roman"/>
                <w:color w:val="000000"/>
                <w:sz w:val="24"/>
                <w:szCs w:val="24"/>
              </w:rPr>
              <w:t xml:space="preserve"> !</w:t>
            </w:r>
            <w:proofErr w:type="gramEnd"/>
            <w:r w:rsidRPr="003E4E94">
              <w:rPr>
                <w:rFonts w:ascii="Times New Roman" w:eastAsia="Times New Roman" w:hAnsi="Times New Roman" w:cs="Times New Roman"/>
                <w:color w:val="000000"/>
                <w:sz w:val="24"/>
                <w:szCs w:val="24"/>
              </w:rPr>
              <w:t>= Closed (n=17,028)</w:t>
            </w:r>
          </w:p>
          <w:p w14:paraId="513F1E72" w14:textId="77777777" w:rsidR="00C85CC2" w:rsidRPr="003E4E94" w:rsidRDefault="00C85CC2" w:rsidP="006C08B0">
            <w:pPr>
              <w:rPr>
                <w:rFonts w:ascii="Times New Roman" w:eastAsia="Times New Roman" w:hAnsi="Times New Roman" w:cs="Times New Roman"/>
                <w:color w:val="0000FF"/>
                <w:sz w:val="24"/>
                <w:szCs w:val="24"/>
                <w:u w:val="single"/>
              </w:rPr>
            </w:pPr>
            <w:r w:rsidRPr="003E4E94">
              <w:rPr>
                <w:rFonts w:ascii="Times New Roman" w:eastAsia="Times New Roman" w:hAnsi="Times New Roman" w:cs="Times New Roman"/>
                <w:sz w:val="24"/>
                <w:szCs w:val="24"/>
              </w:rPr>
              <w:t xml:space="preserve">Lanes (Last Updated June 13, 2022): </w:t>
            </w:r>
            <w:hyperlink r:id="rId33">
              <w:r w:rsidRPr="003E4E94">
                <w:rPr>
                  <w:rFonts w:ascii="Times New Roman" w:eastAsia="Times New Roman" w:hAnsi="Times New Roman" w:cs="Times New Roman"/>
                  <w:color w:val="0000FF"/>
                  <w:sz w:val="24"/>
                  <w:szCs w:val="24"/>
                  <w:u w:val="single"/>
                </w:rPr>
                <w:t>https://opendata.vancouver.ca/explore/dataset/lanes/information/?location=15,49.24423,-123.1524</w:t>
              </w:r>
            </w:hyperlink>
          </w:p>
          <w:p w14:paraId="7D7FDBFE" w14:textId="77777777" w:rsidR="00C85CC2" w:rsidRPr="003E4E94" w:rsidRDefault="00C85CC2" w:rsidP="006C08B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Include all: (n=7,842)</w:t>
            </w:r>
          </w:p>
          <w:p w14:paraId="2D27A4A6" w14:textId="77777777" w:rsidR="00C85CC2" w:rsidRPr="003E4E94" w:rsidRDefault="00C85CC2" w:rsidP="006C08B0">
            <w:pPr>
              <w:rPr>
                <w:rFonts w:ascii="Times New Roman" w:eastAsia="Times New Roman" w:hAnsi="Times New Roman" w:cs="Times New Roman"/>
                <w:sz w:val="24"/>
                <w:szCs w:val="24"/>
              </w:rPr>
            </w:pPr>
          </w:p>
          <w:p w14:paraId="64E43411"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Length Calculations:</w:t>
            </w:r>
            <w:r w:rsidRPr="003E4E94">
              <w:rPr>
                <w:rFonts w:ascii="Times New Roman" w:eastAsia="Times New Roman" w:hAnsi="Times New Roman" w:cs="Times New Roman"/>
                <w:sz w:val="24"/>
                <w:szCs w:val="24"/>
              </w:rPr>
              <w:t xml:space="preserve"> Calculate Geometry Attributes – Geodesic Length (km) in ArcGIS Pro 3.0.1</w:t>
            </w:r>
          </w:p>
          <w:p w14:paraId="21AE601F" w14:textId="77777777" w:rsidR="00C85CC2" w:rsidRPr="003E4E94" w:rsidRDefault="00C85CC2" w:rsidP="006C08B0">
            <w:pPr>
              <w:rPr>
                <w:rFonts w:ascii="Times New Roman" w:eastAsia="Times New Roman" w:hAnsi="Times New Roman" w:cs="Times New Roman"/>
                <w:sz w:val="24"/>
                <w:szCs w:val="24"/>
              </w:rPr>
            </w:pPr>
          </w:p>
          <w:p w14:paraId="39AA46F9" w14:textId="77777777" w:rsidR="00C85CC2" w:rsidRPr="003E4E94" w:rsidRDefault="00C85CC2" w:rsidP="006C08B0">
            <w:pPr>
              <w:rPr>
                <w:rFonts w:ascii="Times New Roman" w:eastAsia="Times New Roman" w:hAnsi="Times New Roman" w:cs="Times New Roman"/>
                <w:b/>
                <w:i/>
                <w:sz w:val="24"/>
                <w:szCs w:val="24"/>
              </w:rPr>
            </w:pPr>
            <w:r w:rsidRPr="003E4E94">
              <w:rPr>
                <w:rFonts w:ascii="Times New Roman" w:eastAsia="Times New Roman" w:hAnsi="Times New Roman" w:cs="Times New Roman"/>
                <w:b/>
                <w:i/>
                <w:sz w:val="24"/>
                <w:szCs w:val="24"/>
              </w:rPr>
              <w:t>Classifications:</w:t>
            </w:r>
          </w:p>
          <w:p w14:paraId="5471A3C2"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Arterial Road: [from Public Streets – Filtered] </w:t>
            </w:r>
            <w:proofErr w:type="spellStart"/>
            <w:r w:rsidRPr="003E4E94">
              <w:rPr>
                <w:rFonts w:ascii="Times New Roman" w:eastAsia="Times New Roman" w:hAnsi="Times New Roman" w:cs="Times New Roman"/>
                <w:sz w:val="24"/>
                <w:szCs w:val="24"/>
              </w:rPr>
              <w:t>streetuse</w:t>
            </w:r>
            <w:proofErr w:type="spellEnd"/>
            <w:r w:rsidRPr="003E4E94">
              <w:rPr>
                <w:rFonts w:ascii="Times New Roman" w:eastAsia="Times New Roman" w:hAnsi="Times New Roman" w:cs="Times New Roman"/>
                <w:sz w:val="24"/>
                <w:szCs w:val="24"/>
              </w:rPr>
              <w:t xml:space="preserve"> == "Arterial"</w:t>
            </w:r>
          </w:p>
          <w:p w14:paraId="26A4397F"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Collector Road: [from Public Streets – Filtered] </w:t>
            </w:r>
            <w:proofErr w:type="spellStart"/>
            <w:r w:rsidRPr="003E4E94">
              <w:rPr>
                <w:rFonts w:ascii="Times New Roman" w:eastAsia="Times New Roman" w:hAnsi="Times New Roman" w:cs="Times New Roman"/>
                <w:sz w:val="24"/>
                <w:szCs w:val="24"/>
              </w:rPr>
              <w:t>streetuse</w:t>
            </w:r>
            <w:proofErr w:type="spellEnd"/>
            <w:r w:rsidRPr="003E4E94">
              <w:rPr>
                <w:rFonts w:ascii="Times New Roman" w:eastAsia="Times New Roman" w:hAnsi="Times New Roman" w:cs="Times New Roman"/>
                <w:sz w:val="24"/>
                <w:szCs w:val="24"/>
              </w:rPr>
              <w:t xml:space="preserve"> == "Collector", “Secondary </w:t>
            </w:r>
            <w:proofErr w:type="gramStart"/>
            <w:r w:rsidRPr="003E4E94">
              <w:rPr>
                <w:rFonts w:ascii="Times New Roman" w:eastAsia="Times New Roman" w:hAnsi="Times New Roman" w:cs="Times New Roman"/>
                <w:sz w:val="24"/>
                <w:szCs w:val="24"/>
              </w:rPr>
              <w:t>Arterial”*</w:t>
            </w:r>
            <w:proofErr w:type="gramEnd"/>
          </w:p>
          <w:p w14:paraId="053E85D2"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Local Road: [from Public Streets – Filtered] </w:t>
            </w:r>
            <w:proofErr w:type="spellStart"/>
            <w:r w:rsidRPr="003E4E94">
              <w:rPr>
                <w:rFonts w:ascii="Times New Roman" w:eastAsia="Times New Roman" w:hAnsi="Times New Roman" w:cs="Times New Roman"/>
                <w:sz w:val="24"/>
                <w:szCs w:val="24"/>
              </w:rPr>
              <w:t>streetuse</w:t>
            </w:r>
            <w:proofErr w:type="spellEnd"/>
            <w:r w:rsidRPr="003E4E94">
              <w:rPr>
                <w:rFonts w:ascii="Times New Roman" w:eastAsia="Times New Roman" w:hAnsi="Times New Roman" w:cs="Times New Roman"/>
                <w:sz w:val="24"/>
                <w:szCs w:val="24"/>
              </w:rPr>
              <w:t xml:space="preserve"> == "Residential", "Leased", "Recreational", [from Lanes] all-included</w:t>
            </w:r>
          </w:p>
          <w:p w14:paraId="4AA0841C"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The classification of secondary arterial roads as part of the collector category was determined through a random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helped maintain consistent classification practices across municipalities.</w:t>
            </w:r>
          </w:p>
        </w:tc>
      </w:tr>
      <w:tr w:rsidR="00C85CC2" w:rsidRPr="003E4E94" w14:paraId="751CD05A" w14:textId="77777777" w:rsidTr="006C08B0">
        <w:tc>
          <w:tcPr>
            <w:tcW w:w="14390" w:type="dxa"/>
          </w:tcPr>
          <w:p w14:paraId="0B23C00E"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Vancouver Routes Centreline Calculation Methods</w:t>
            </w:r>
          </w:p>
          <w:p w14:paraId="758B7F4C"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Data Source(s):</w:t>
            </w:r>
            <w:r w:rsidRPr="003E4E94">
              <w:rPr>
                <w:rFonts w:ascii="Times New Roman" w:eastAsia="Times New Roman" w:hAnsi="Times New Roman" w:cs="Times New Roman"/>
                <w:sz w:val="24"/>
                <w:szCs w:val="24"/>
              </w:rPr>
              <w:t xml:space="preserve"> 1 Source File</w:t>
            </w:r>
          </w:p>
          <w:p w14:paraId="039F78E1" w14:textId="77777777" w:rsidR="00C85CC2" w:rsidRPr="003E4E94" w:rsidRDefault="00C85CC2" w:rsidP="006C08B0">
            <w:pPr>
              <w:rPr>
                <w:rFonts w:ascii="Times New Roman" w:eastAsia="Times New Roman" w:hAnsi="Times New Roman" w:cs="Times New Roman"/>
                <w:sz w:val="24"/>
                <w:szCs w:val="24"/>
              </w:rPr>
            </w:pPr>
          </w:p>
          <w:p w14:paraId="17ED035E"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lastRenderedPageBreak/>
              <w:t xml:space="preserve">Vancouver Bikeways (Downloaded May 2023): </w:t>
            </w:r>
            <w:hyperlink r:id="rId34">
              <w:r w:rsidRPr="003E4E94">
                <w:rPr>
                  <w:rFonts w:ascii="Times New Roman" w:eastAsia="Times New Roman" w:hAnsi="Times New Roman" w:cs="Times New Roman"/>
                  <w:color w:val="0000FF"/>
                  <w:sz w:val="24"/>
                  <w:szCs w:val="24"/>
                  <w:u w:val="single"/>
                </w:rPr>
                <w:t>https://opendata.vancouver.ca/explore/dataset/bikeways/information</w:t>
              </w:r>
            </w:hyperlink>
          </w:p>
          <w:p w14:paraId="7AA6E664" w14:textId="77777777" w:rsidR="00C85CC2" w:rsidRPr="003E4E94" w:rsidRDefault="00C85CC2" w:rsidP="006C08B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Include all: (n = 3666)</w:t>
            </w:r>
          </w:p>
          <w:p w14:paraId="6FE181D6" w14:textId="77777777" w:rsidR="00C85CC2" w:rsidRPr="003E4E94" w:rsidRDefault="00C85CC2" w:rsidP="006C08B0">
            <w:pPr>
              <w:rPr>
                <w:rFonts w:ascii="Times New Roman" w:eastAsia="Times New Roman" w:hAnsi="Times New Roman" w:cs="Times New Roman"/>
                <w:sz w:val="24"/>
                <w:szCs w:val="24"/>
              </w:rPr>
            </w:pPr>
          </w:p>
          <w:p w14:paraId="393EE428"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Length Calculations:</w:t>
            </w:r>
            <w:r w:rsidRPr="003E4E94">
              <w:rPr>
                <w:rFonts w:ascii="Times New Roman" w:eastAsia="Times New Roman" w:hAnsi="Times New Roman" w:cs="Times New Roman"/>
                <w:sz w:val="24"/>
                <w:szCs w:val="24"/>
              </w:rPr>
              <w:t xml:space="preserve"> Calculate Geometry Attributes – Geodesic Length (km) in ArcGIS Pro 3.0.1</w:t>
            </w:r>
          </w:p>
          <w:p w14:paraId="3CC39E49" w14:textId="77777777" w:rsidR="00C85CC2" w:rsidRPr="003E4E94" w:rsidRDefault="00C85CC2" w:rsidP="006C08B0">
            <w:pPr>
              <w:rPr>
                <w:rFonts w:ascii="Times New Roman" w:eastAsia="Times New Roman" w:hAnsi="Times New Roman" w:cs="Times New Roman"/>
                <w:sz w:val="24"/>
                <w:szCs w:val="24"/>
              </w:rPr>
            </w:pPr>
          </w:p>
          <w:p w14:paraId="379C227F" w14:textId="77777777" w:rsidR="00C85CC2" w:rsidRPr="003E4E94" w:rsidRDefault="00C85CC2" w:rsidP="006C08B0">
            <w:pPr>
              <w:rPr>
                <w:rFonts w:ascii="Times New Roman" w:eastAsia="Times New Roman" w:hAnsi="Times New Roman" w:cs="Times New Roman"/>
                <w:b/>
                <w:i/>
                <w:sz w:val="24"/>
                <w:szCs w:val="24"/>
              </w:rPr>
            </w:pPr>
            <w:r w:rsidRPr="003E4E94">
              <w:rPr>
                <w:rFonts w:ascii="Times New Roman" w:eastAsia="Times New Roman" w:hAnsi="Times New Roman" w:cs="Times New Roman"/>
                <w:b/>
                <w:i/>
                <w:sz w:val="24"/>
                <w:szCs w:val="24"/>
              </w:rPr>
              <w:t>Classifications:</w:t>
            </w:r>
          </w:p>
          <w:p w14:paraId="7BE44304"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Cycle Track: Bikeway Type == “Protected Bike Lanes” &amp; </w:t>
            </w:r>
            <w:proofErr w:type="gramStart"/>
            <w:r w:rsidRPr="003E4E94">
              <w:rPr>
                <w:rFonts w:ascii="Times New Roman" w:eastAsia="Times New Roman" w:hAnsi="Times New Roman" w:cs="Times New Roman"/>
                <w:sz w:val="24"/>
                <w:szCs w:val="24"/>
              </w:rPr>
              <w:t>Subtype !</w:t>
            </w:r>
            <w:proofErr w:type="gramEnd"/>
            <w:r w:rsidRPr="003E4E94">
              <w:rPr>
                <w:rFonts w:ascii="Times New Roman" w:eastAsia="Times New Roman" w:hAnsi="Times New Roman" w:cs="Times New Roman"/>
                <w:sz w:val="24"/>
                <w:szCs w:val="24"/>
              </w:rPr>
              <w:t>= “OSB”, “OSS”</w:t>
            </w:r>
          </w:p>
          <w:p w14:paraId="7EEBEB55"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Painted Lane: Bikeway Type == “Painted Lanes”</w:t>
            </w:r>
          </w:p>
          <w:p w14:paraId="3BB017E3"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Off Street, Path: Bikeway Type == “Protected Bike Lanes” &amp; Subtype == “OSB”, “OSS”</w:t>
            </w:r>
          </w:p>
          <w:p w14:paraId="6D912A9E"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On Street, Shared: Bikeway Type == “Shared Lanes”, “Local Street”</w:t>
            </w:r>
          </w:p>
        </w:tc>
      </w:tr>
      <w:tr w:rsidR="00C85CC2" w:rsidRPr="003E4E94" w14:paraId="7E688490" w14:textId="77777777" w:rsidTr="006C08B0">
        <w:tc>
          <w:tcPr>
            <w:tcW w:w="14390" w:type="dxa"/>
          </w:tcPr>
          <w:p w14:paraId="6D720E8B"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lastRenderedPageBreak/>
              <w:t>Calgary Street Centreline Calculation Methods</w:t>
            </w:r>
          </w:p>
          <w:p w14:paraId="4BA4E275"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Street Definitions: </w:t>
            </w:r>
            <w:hyperlink r:id="rId35">
              <w:r w:rsidRPr="003E4E94">
                <w:rPr>
                  <w:rFonts w:ascii="Times New Roman" w:eastAsia="Times New Roman" w:hAnsi="Times New Roman" w:cs="Times New Roman"/>
                  <w:color w:val="0000FF"/>
                  <w:sz w:val="24"/>
                  <w:szCs w:val="24"/>
                  <w:u w:val="single"/>
                </w:rPr>
                <w:t>https://www.calgary.ca/planning/transportation/road-classification.html</w:t>
              </w:r>
            </w:hyperlink>
          </w:p>
          <w:p w14:paraId="0F907501" w14:textId="77777777" w:rsidR="00C85CC2" w:rsidRPr="003E4E94" w:rsidRDefault="00C85CC2" w:rsidP="006C08B0">
            <w:pPr>
              <w:rPr>
                <w:rFonts w:ascii="Times New Roman" w:eastAsia="Times New Roman" w:hAnsi="Times New Roman" w:cs="Times New Roman"/>
                <w:b/>
                <w:sz w:val="24"/>
                <w:szCs w:val="24"/>
              </w:rPr>
            </w:pPr>
          </w:p>
          <w:p w14:paraId="33E55A51"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Data Source(s):</w:t>
            </w:r>
            <w:r w:rsidRPr="003E4E94">
              <w:rPr>
                <w:rFonts w:ascii="Times New Roman" w:eastAsia="Times New Roman" w:hAnsi="Times New Roman" w:cs="Times New Roman"/>
                <w:sz w:val="24"/>
                <w:szCs w:val="24"/>
              </w:rPr>
              <w:t xml:space="preserve"> 1 Source Files</w:t>
            </w:r>
          </w:p>
          <w:p w14:paraId="00C69CB0" w14:textId="77777777" w:rsidR="00C85CC2" w:rsidRPr="003E4E94" w:rsidRDefault="00C85CC2" w:rsidP="006C08B0">
            <w:pPr>
              <w:rPr>
                <w:rFonts w:ascii="Times New Roman" w:eastAsia="Times New Roman" w:hAnsi="Times New Roman" w:cs="Times New Roman"/>
                <w:sz w:val="24"/>
                <w:szCs w:val="24"/>
              </w:rPr>
            </w:pPr>
          </w:p>
          <w:p w14:paraId="5E75B572"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Calgary Centreline: Last Updated July 1, 2023 (from: </w:t>
            </w:r>
            <w:hyperlink r:id="rId36">
              <w:r w:rsidRPr="003E4E94">
                <w:rPr>
                  <w:rFonts w:ascii="Times New Roman" w:eastAsia="Times New Roman" w:hAnsi="Times New Roman" w:cs="Times New Roman"/>
                  <w:color w:val="0000FF"/>
                  <w:sz w:val="24"/>
                  <w:szCs w:val="24"/>
                  <w:u w:val="single"/>
                </w:rPr>
                <w:t>https://data.calgary.ca/Transportation-Transit/Street-Centreline/4dx8-rtm5</w:t>
              </w:r>
            </w:hyperlink>
            <w:r w:rsidRPr="003E4E94">
              <w:rPr>
                <w:rFonts w:ascii="Times New Roman" w:eastAsia="Times New Roman" w:hAnsi="Times New Roman" w:cs="Times New Roman"/>
                <w:sz w:val="24"/>
                <w:szCs w:val="24"/>
              </w:rPr>
              <w:t>)</w:t>
            </w:r>
          </w:p>
          <w:p w14:paraId="64BEC861" w14:textId="77777777" w:rsidR="00C85CC2" w:rsidRPr="003E4E94" w:rsidRDefault="00C85CC2" w:rsidP="006C08B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 xml:space="preserve">Filter: From Calgary Centreline (n=115,948), select where </w:t>
            </w:r>
            <w:proofErr w:type="spellStart"/>
            <w:r w:rsidRPr="003E4E94">
              <w:rPr>
                <w:rFonts w:ascii="Times New Roman" w:eastAsia="Times New Roman" w:hAnsi="Times New Roman" w:cs="Times New Roman"/>
                <w:color w:val="000000"/>
                <w:sz w:val="24"/>
                <w:szCs w:val="24"/>
              </w:rPr>
              <w:t>ctp_</w:t>
            </w:r>
            <w:proofErr w:type="gramStart"/>
            <w:r w:rsidRPr="003E4E94">
              <w:rPr>
                <w:rFonts w:ascii="Times New Roman" w:eastAsia="Times New Roman" w:hAnsi="Times New Roman" w:cs="Times New Roman"/>
                <w:color w:val="000000"/>
                <w:sz w:val="24"/>
                <w:szCs w:val="24"/>
              </w:rPr>
              <w:t>class</w:t>
            </w:r>
            <w:proofErr w:type="spellEnd"/>
            <w:r w:rsidRPr="003E4E94">
              <w:rPr>
                <w:rFonts w:ascii="Times New Roman" w:eastAsia="Times New Roman" w:hAnsi="Times New Roman" w:cs="Times New Roman"/>
                <w:color w:val="000000"/>
                <w:sz w:val="24"/>
                <w:szCs w:val="24"/>
              </w:rPr>
              <w:t xml:space="preserve"> !</w:t>
            </w:r>
            <w:proofErr w:type="gramEnd"/>
            <w:r w:rsidRPr="003E4E94">
              <w:rPr>
                <w:rFonts w:ascii="Times New Roman" w:eastAsia="Times New Roman" w:hAnsi="Times New Roman" w:cs="Times New Roman"/>
                <w:color w:val="000000"/>
                <w:sz w:val="24"/>
                <w:szCs w:val="24"/>
              </w:rPr>
              <w:t>= Skeletal Roads &amp; Ownership != Private (n=87, 463)</w:t>
            </w:r>
          </w:p>
          <w:p w14:paraId="061A211C" w14:textId="77777777" w:rsidR="00C85CC2" w:rsidRPr="003E4E94" w:rsidRDefault="00C85CC2" w:rsidP="006C08B0">
            <w:pPr>
              <w:rPr>
                <w:rFonts w:ascii="Times New Roman" w:eastAsia="Times New Roman" w:hAnsi="Times New Roman" w:cs="Times New Roman"/>
                <w:sz w:val="24"/>
                <w:szCs w:val="24"/>
              </w:rPr>
            </w:pPr>
          </w:p>
          <w:p w14:paraId="3374E9EB"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Length Calculations:</w:t>
            </w:r>
            <w:r w:rsidRPr="003E4E94">
              <w:rPr>
                <w:rFonts w:ascii="Times New Roman" w:eastAsia="Times New Roman" w:hAnsi="Times New Roman" w:cs="Times New Roman"/>
                <w:sz w:val="24"/>
                <w:szCs w:val="24"/>
              </w:rPr>
              <w:t xml:space="preserve"> Calculate Geometry Attributes – Geodesic Length (km) in ArcGIS Pro 3.0.1</w:t>
            </w:r>
          </w:p>
          <w:p w14:paraId="273E9F6F" w14:textId="77777777" w:rsidR="00C85CC2" w:rsidRPr="003E4E94" w:rsidRDefault="00C85CC2" w:rsidP="006C08B0">
            <w:pPr>
              <w:rPr>
                <w:rFonts w:ascii="Times New Roman" w:eastAsia="Times New Roman" w:hAnsi="Times New Roman" w:cs="Times New Roman"/>
                <w:sz w:val="24"/>
                <w:szCs w:val="24"/>
              </w:rPr>
            </w:pPr>
          </w:p>
          <w:p w14:paraId="28772E9B" w14:textId="77777777" w:rsidR="00C85CC2" w:rsidRPr="003E4E94" w:rsidRDefault="00C85CC2" w:rsidP="006C08B0">
            <w:pPr>
              <w:rPr>
                <w:rFonts w:ascii="Times New Roman" w:eastAsia="Times New Roman" w:hAnsi="Times New Roman" w:cs="Times New Roman"/>
                <w:b/>
                <w:i/>
                <w:sz w:val="24"/>
                <w:szCs w:val="24"/>
              </w:rPr>
            </w:pPr>
            <w:r w:rsidRPr="003E4E94">
              <w:rPr>
                <w:rFonts w:ascii="Times New Roman" w:eastAsia="Times New Roman" w:hAnsi="Times New Roman" w:cs="Times New Roman"/>
                <w:b/>
                <w:i/>
                <w:sz w:val="24"/>
                <w:szCs w:val="24"/>
              </w:rPr>
              <w:t>Classifications:</w:t>
            </w:r>
          </w:p>
          <w:p w14:paraId="7F43BC82"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[From Calgary Centreline – Filtered]</w:t>
            </w:r>
          </w:p>
          <w:p w14:paraId="64A3BD03" w14:textId="068E018C"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Arterial Road: </w:t>
            </w:r>
            <w:proofErr w:type="spellStart"/>
            <w:r w:rsidRPr="003E4E94">
              <w:rPr>
                <w:rFonts w:ascii="Times New Roman" w:eastAsia="Times New Roman" w:hAnsi="Times New Roman" w:cs="Times New Roman"/>
                <w:sz w:val="24"/>
                <w:szCs w:val="24"/>
              </w:rPr>
              <w:t>ctp_class</w:t>
            </w:r>
            <w:proofErr w:type="spellEnd"/>
            <w:r w:rsidR="00DA77FE">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 "Arterial Street", "Industrial Arterial", "Local Arterial", "Parkway", "Urban Boulevard"</w:t>
            </w:r>
          </w:p>
          <w:p w14:paraId="78970A9B" w14:textId="2F746A4A"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Collector Road: </w:t>
            </w:r>
            <w:proofErr w:type="spellStart"/>
            <w:r w:rsidRPr="003E4E94">
              <w:rPr>
                <w:rFonts w:ascii="Times New Roman" w:eastAsia="Times New Roman" w:hAnsi="Times New Roman" w:cs="Times New Roman"/>
                <w:sz w:val="24"/>
                <w:szCs w:val="24"/>
              </w:rPr>
              <w:t>ctp_class</w:t>
            </w:r>
            <w:proofErr w:type="spellEnd"/>
            <w:r w:rsidR="00DA77FE">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 "Neighbourhood Boulevard", "Collector", "Primary Collector"</w:t>
            </w:r>
          </w:p>
          <w:p w14:paraId="557ED970" w14:textId="48AE7133"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Local Road: </w:t>
            </w:r>
            <w:proofErr w:type="spellStart"/>
            <w:r w:rsidRPr="003E4E94">
              <w:rPr>
                <w:rFonts w:ascii="Times New Roman" w:eastAsia="Times New Roman" w:hAnsi="Times New Roman" w:cs="Times New Roman"/>
                <w:sz w:val="24"/>
                <w:szCs w:val="24"/>
              </w:rPr>
              <w:t>ctp_class</w:t>
            </w:r>
            <w:proofErr w:type="spellEnd"/>
            <w:r w:rsidR="00DA77FE">
              <w:rPr>
                <w:rFonts w:ascii="Times New Roman" w:eastAsia="Times New Roman" w:hAnsi="Times New Roman" w:cs="Times New Roman"/>
                <w:sz w:val="24"/>
                <w:szCs w:val="24"/>
              </w:rPr>
              <w:t xml:space="preserve"> </w:t>
            </w:r>
            <w:r w:rsidRPr="003E4E94">
              <w:rPr>
                <w:rFonts w:ascii="Times New Roman" w:eastAsia="Times New Roman" w:hAnsi="Times New Roman" w:cs="Times New Roman"/>
                <w:sz w:val="24"/>
                <w:szCs w:val="24"/>
              </w:rPr>
              <w:t>== "Access Route", "Residential Street", "Activity Center Street", "Historic Road Allowance", "Lanes (Alleys)", "Industrial Street"</w:t>
            </w:r>
          </w:p>
        </w:tc>
      </w:tr>
      <w:tr w:rsidR="00C85CC2" w:rsidRPr="003E4E94" w14:paraId="566DC34C" w14:textId="77777777" w:rsidTr="006C08B0">
        <w:tc>
          <w:tcPr>
            <w:tcW w:w="14390" w:type="dxa"/>
          </w:tcPr>
          <w:p w14:paraId="0AB27137"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Calgary Routes Centreline Calculation Methods</w:t>
            </w:r>
          </w:p>
          <w:p w14:paraId="7AAE09D8"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Data Source(s):</w:t>
            </w:r>
            <w:r w:rsidRPr="003E4E94">
              <w:rPr>
                <w:rFonts w:ascii="Times New Roman" w:eastAsia="Times New Roman" w:hAnsi="Times New Roman" w:cs="Times New Roman"/>
                <w:sz w:val="24"/>
                <w:szCs w:val="24"/>
              </w:rPr>
              <w:t xml:space="preserve"> 2 Source Files</w:t>
            </w:r>
          </w:p>
          <w:p w14:paraId="01BC8C86" w14:textId="77777777" w:rsidR="00C85CC2" w:rsidRPr="003E4E94" w:rsidRDefault="00C85CC2" w:rsidP="006C08B0">
            <w:pPr>
              <w:rPr>
                <w:rFonts w:ascii="Times New Roman" w:eastAsia="Times New Roman" w:hAnsi="Times New Roman" w:cs="Times New Roman"/>
                <w:sz w:val="24"/>
                <w:szCs w:val="24"/>
              </w:rPr>
            </w:pPr>
          </w:p>
          <w:p w14:paraId="3967971E"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Calgary Bikeways (Downloaded January 2023): </w:t>
            </w:r>
            <w:hyperlink r:id="rId37">
              <w:r w:rsidRPr="003E4E94">
                <w:rPr>
                  <w:rFonts w:ascii="Times New Roman" w:eastAsia="Times New Roman" w:hAnsi="Times New Roman" w:cs="Times New Roman"/>
                  <w:color w:val="0000FF"/>
                  <w:sz w:val="24"/>
                  <w:szCs w:val="24"/>
                  <w:u w:val="single"/>
                </w:rPr>
                <w:t>https://</w:t>
              </w:r>
              <w:r w:rsidRPr="003E4E94">
                <w:rPr>
                  <w:rFonts w:ascii="Times New Roman" w:eastAsia="Times New Roman" w:hAnsi="Times New Roman" w:cs="Times New Roman"/>
                  <w:color w:val="0000FF"/>
                  <w:sz w:val="24"/>
                  <w:szCs w:val="24"/>
                  <w:u w:val="single"/>
                </w:rPr>
                <w:t>d</w:t>
              </w:r>
              <w:r w:rsidRPr="003E4E94">
                <w:rPr>
                  <w:rFonts w:ascii="Times New Roman" w:eastAsia="Times New Roman" w:hAnsi="Times New Roman" w:cs="Times New Roman"/>
                  <w:color w:val="0000FF"/>
                  <w:sz w:val="24"/>
                  <w:szCs w:val="24"/>
                  <w:u w:val="single"/>
                </w:rPr>
                <w:t>ata.calgary.ca/Transportation-Transit/Calgary-Bikeways/jjqk-9b73</w:t>
              </w:r>
            </w:hyperlink>
          </w:p>
          <w:p w14:paraId="561D3AB5" w14:textId="77777777" w:rsidR="00C85CC2" w:rsidRPr="003E4E94" w:rsidRDefault="00C85CC2" w:rsidP="006C08B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 xml:space="preserve">Filter: From Calgary Bikeways (n = 4170), select where </w:t>
            </w:r>
            <w:proofErr w:type="spellStart"/>
            <w:r w:rsidRPr="003E4E94">
              <w:rPr>
                <w:rFonts w:ascii="Times New Roman" w:eastAsia="Times New Roman" w:hAnsi="Times New Roman" w:cs="Times New Roman"/>
                <w:color w:val="000000"/>
                <w:sz w:val="24"/>
                <w:szCs w:val="24"/>
              </w:rPr>
              <w:t>bicycle_</w:t>
            </w:r>
            <w:proofErr w:type="gramStart"/>
            <w:r w:rsidRPr="003E4E94">
              <w:rPr>
                <w:rFonts w:ascii="Times New Roman" w:eastAsia="Times New Roman" w:hAnsi="Times New Roman" w:cs="Times New Roman"/>
                <w:color w:val="000000"/>
                <w:sz w:val="24"/>
                <w:szCs w:val="24"/>
              </w:rPr>
              <w:t>cl</w:t>
            </w:r>
            <w:proofErr w:type="spellEnd"/>
            <w:r w:rsidRPr="003E4E94">
              <w:rPr>
                <w:rFonts w:ascii="Times New Roman" w:eastAsia="Times New Roman" w:hAnsi="Times New Roman" w:cs="Times New Roman"/>
                <w:color w:val="000000"/>
                <w:sz w:val="24"/>
                <w:szCs w:val="24"/>
              </w:rPr>
              <w:t xml:space="preserve"> !</w:t>
            </w:r>
            <w:proofErr w:type="gramEnd"/>
            <w:r w:rsidRPr="003E4E94">
              <w:rPr>
                <w:rFonts w:ascii="Times New Roman" w:eastAsia="Times New Roman" w:hAnsi="Times New Roman" w:cs="Times New Roman"/>
                <w:color w:val="000000"/>
                <w:sz w:val="24"/>
                <w:szCs w:val="24"/>
              </w:rPr>
              <w:t>= “DECOMISSIONED”, “TEMPORARY” (n = 4161)</w:t>
            </w:r>
          </w:p>
          <w:p w14:paraId="3A62164F"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Calgary Parks Pathways (Last Updated August 2023): </w:t>
            </w:r>
            <w:hyperlink r:id="rId38">
              <w:r w:rsidRPr="003E4E94">
                <w:rPr>
                  <w:rFonts w:ascii="Times New Roman" w:eastAsia="Times New Roman" w:hAnsi="Times New Roman" w:cs="Times New Roman"/>
                  <w:color w:val="0000FF"/>
                  <w:sz w:val="24"/>
                  <w:szCs w:val="24"/>
                  <w:u w:val="single"/>
                </w:rPr>
                <w:t>https://data.calgary.ca/Recreation-and-Culture/Parks-Pathways/qndb-27qm</w:t>
              </w:r>
            </w:hyperlink>
          </w:p>
          <w:p w14:paraId="5FFEA565" w14:textId="77777777" w:rsidR="00C85CC2" w:rsidRPr="003E4E94" w:rsidRDefault="00C85CC2" w:rsidP="006C08B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 xml:space="preserve">Filter: From Calgary Parks Pathways (n=15, 828) select where </w:t>
            </w:r>
            <w:proofErr w:type="spellStart"/>
            <w:r w:rsidRPr="003E4E94">
              <w:rPr>
                <w:rFonts w:ascii="Times New Roman" w:eastAsia="Times New Roman" w:hAnsi="Times New Roman" w:cs="Times New Roman"/>
                <w:color w:val="000000"/>
                <w:sz w:val="24"/>
                <w:szCs w:val="24"/>
              </w:rPr>
              <w:t>life_</w:t>
            </w:r>
            <w:proofErr w:type="gramStart"/>
            <w:r w:rsidRPr="003E4E94">
              <w:rPr>
                <w:rFonts w:ascii="Times New Roman" w:eastAsia="Times New Roman" w:hAnsi="Times New Roman" w:cs="Times New Roman"/>
                <w:color w:val="000000"/>
                <w:sz w:val="24"/>
                <w:szCs w:val="24"/>
              </w:rPr>
              <w:t>cycle</w:t>
            </w:r>
            <w:proofErr w:type="spellEnd"/>
            <w:r w:rsidRPr="003E4E94">
              <w:rPr>
                <w:rFonts w:ascii="Times New Roman" w:eastAsia="Times New Roman" w:hAnsi="Times New Roman" w:cs="Times New Roman"/>
                <w:color w:val="000000"/>
                <w:sz w:val="24"/>
                <w:szCs w:val="24"/>
              </w:rPr>
              <w:t xml:space="preserve"> !</w:t>
            </w:r>
            <w:proofErr w:type="gramEnd"/>
            <w:r w:rsidRPr="003E4E94">
              <w:rPr>
                <w:rFonts w:ascii="Times New Roman" w:eastAsia="Times New Roman" w:hAnsi="Times New Roman" w:cs="Times New Roman"/>
                <w:color w:val="000000"/>
                <w:sz w:val="24"/>
                <w:szCs w:val="24"/>
              </w:rPr>
              <w:t>= PLANNED, maintained begins with “CALGARY”, material != TO BE IDENTIFIED (n = 15, 828)</w:t>
            </w:r>
          </w:p>
          <w:p w14:paraId="471C0595" w14:textId="77777777" w:rsidR="00C85CC2" w:rsidRPr="003E4E94" w:rsidRDefault="00C85CC2" w:rsidP="006C08B0">
            <w:pPr>
              <w:rPr>
                <w:rFonts w:ascii="Times New Roman" w:eastAsia="Times New Roman" w:hAnsi="Times New Roman" w:cs="Times New Roman"/>
                <w:sz w:val="24"/>
                <w:szCs w:val="24"/>
              </w:rPr>
            </w:pPr>
          </w:p>
          <w:p w14:paraId="190F0291"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Length Calculations:</w:t>
            </w:r>
            <w:r w:rsidRPr="003E4E94">
              <w:rPr>
                <w:rFonts w:ascii="Times New Roman" w:eastAsia="Times New Roman" w:hAnsi="Times New Roman" w:cs="Times New Roman"/>
                <w:sz w:val="24"/>
                <w:szCs w:val="24"/>
              </w:rPr>
              <w:t xml:space="preserve"> Calculate Geometry Attributes – Geodesic Length (km) in ArcGIS Pro 3.0.1</w:t>
            </w:r>
          </w:p>
          <w:p w14:paraId="6FE23B8E" w14:textId="77777777" w:rsidR="00C85CC2" w:rsidRPr="003E4E94" w:rsidRDefault="00C85CC2" w:rsidP="006C08B0">
            <w:pPr>
              <w:rPr>
                <w:rFonts w:ascii="Times New Roman" w:eastAsia="Times New Roman" w:hAnsi="Times New Roman" w:cs="Times New Roman"/>
                <w:sz w:val="24"/>
                <w:szCs w:val="24"/>
              </w:rPr>
            </w:pPr>
          </w:p>
          <w:p w14:paraId="5513B058" w14:textId="77777777" w:rsidR="00C85CC2" w:rsidRPr="003E4E94" w:rsidRDefault="00C85CC2" w:rsidP="006C08B0">
            <w:pPr>
              <w:rPr>
                <w:rFonts w:ascii="Times New Roman" w:eastAsia="Times New Roman" w:hAnsi="Times New Roman" w:cs="Times New Roman"/>
                <w:b/>
                <w:i/>
                <w:sz w:val="24"/>
                <w:szCs w:val="24"/>
              </w:rPr>
            </w:pPr>
            <w:r w:rsidRPr="003E4E94">
              <w:rPr>
                <w:rFonts w:ascii="Times New Roman" w:eastAsia="Times New Roman" w:hAnsi="Times New Roman" w:cs="Times New Roman"/>
                <w:b/>
                <w:i/>
                <w:sz w:val="24"/>
                <w:szCs w:val="24"/>
              </w:rPr>
              <w:t>Classifications:</w:t>
            </w:r>
          </w:p>
          <w:p w14:paraId="6F610040"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Cycle Track: [from Calgary Bikeways – Filtered] </w:t>
            </w:r>
            <w:proofErr w:type="spellStart"/>
            <w:r w:rsidRPr="003E4E94">
              <w:rPr>
                <w:rFonts w:ascii="Times New Roman" w:eastAsia="Times New Roman" w:hAnsi="Times New Roman" w:cs="Times New Roman"/>
                <w:sz w:val="24"/>
                <w:szCs w:val="24"/>
              </w:rPr>
              <w:t>bike_cl</w:t>
            </w:r>
            <w:proofErr w:type="spellEnd"/>
            <w:r w:rsidRPr="003E4E94">
              <w:rPr>
                <w:rFonts w:ascii="Times New Roman" w:eastAsia="Times New Roman" w:hAnsi="Times New Roman" w:cs="Times New Roman"/>
                <w:sz w:val="24"/>
                <w:szCs w:val="24"/>
              </w:rPr>
              <w:t xml:space="preserve"> == "Cycle Track"</w:t>
            </w:r>
          </w:p>
          <w:p w14:paraId="775380BF"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Painted Lane: [from Calgary Bikeways – Filtered] </w:t>
            </w:r>
            <w:proofErr w:type="spellStart"/>
            <w:r w:rsidRPr="003E4E94">
              <w:rPr>
                <w:rFonts w:ascii="Times New Roman" w:eastAsia="Times New Roman" w:hAnsi="Times New Roman" w:cs="Times New Roman"/>
                <w:sz w:val="24"/>
                <w:szCs w:val="24"/>
              </w:rPr>
              <w:t>bike_cl</w:t>
            </w:r>
            <w:proofErr w:type="spellEnd"/>
            <w:r w:rsidRPr="003E4E94">
              <w:rPr>
                <w:rFonts w:ascii="Times New Roman" w:eastAsia="Times New Roman" w:hAnsi="Times New Roman" w:cs="Times New Roman"/>
                <w:sz w:val="24"/>
                <w:szCs w:val="24"/>
              </w:rPr>
              <w:t xml:space="preserve"> == "Bicycle Lane"</w:t>
            </w:r>
          </w:p>
          <w:p w14:paraId="597F15FF"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On street Bikeway: [from Calgary Bikeways – Filtered] </w:t>
            </w:r>
            <w:proofErr w:type="spellStart"/>
            <w:r w:rsidRPr="003E4E94">
              <w:rPr>
                <w:rFonts w:ascii="Times New Roman" w:eastAsia="Times New Roman" w:hAnsi="Times New Roman" w:cs="Times New Roman"/>
                <w:sz w:val="24"/>
                <w:szCs w:val="24"/>
              </w:rPr>
              <w:t>bike_cl</w:t>
            </w:r>
            <w:proofErr w:type="spellEnd"/>
            <w:r w:rsidRPr="003E4E94">
              <w:rPr>
                <w:rFonts w:ascii="Times New Roman" w:eastAsia="Times New Roman" w:hAnsi="Times New Roman" w:cs="Times New Roman"/>
                <w:sz w:val="24"/>
                <w:szCs w:val="24"/>
              </w:rPr>
              <w:t xml:space="preserve"> == "Neighbourhood Greenway", "On-Street Bikeway", "On-Street </w:t>
            </w:r>
            <w:proofErr w:type="spellStart"/>
            <w:r w:rsidRPr="003E4E94">
              <w:rPr>
                <w:rFonts w:ascii="Times New Roman" w:eastAsia="Times New Roman" w:hAnsi="Times New Roman" w:cs="Times New Roman"/>
                <w:sz w:val="24"/>
                <w:szCs w:val="24"/>
              </w:rPr>
              <w:t>BIkeway</w:t>
            </w:r>
            <w:proofErr w:type="spellEnd"/>
            <w:r w:rsidRPr="003E4E94">
              <w:rPr>
                <w:rFonts w:ascii="Times New Roman" w:eastAsia="Times New Roman" w:hAnsi="Times New Roman" w:cs="Times New Roman"/>
                <w:sz w:val="24"/>
                <w:szCs w:val="24"/>
              </w:rPr>
              <w:t>", "Shared Lane"</w:t>
            </w:r>
          </w:p>
          <w:p w14:paraId="7B7BC627"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Off-street paths: [from Calgary Parks Pathways – Filtered] include all</w:t>
            </w:r>
          </w:p>
        </w:tc>
      </w:tr>
      <w:tr w:rsidR="00C85CC2" w:rsidRPr="003E4E94" w14:paraId="3E0C08F7" w14:textId="77777777" w:rsidTr="006C08B0">
        <w:tc>
          <w:tcPr>
            <w:tcW w:w="14390" w:type="dxa"/>
          </w:tcPr>
          <w:p w14:paraId="4BEA217C"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lastRenderedPageBreak/>
              <w:t>Toronto Street Centreline Calculation Methods</w:t>
            </w:r>
          </w:p>
          <w:p w14:paraId="70137AF2"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Definitions: https://www.toronto.ca/services-payments/streets-parking-transportation/traffic-management/road-classification-system/about-the-road-classification-system/</w:t>
            </w:r>
          </w:p>
          <w:p w14:paraId="36607B25" w14:textId="77777777" w:rsidR="00C85CC2" w:rsidRPr="003E4E94" w:rsidRDefault="00C85CC2" w:rsidP="006C08B0">
            <w:pPr>
              <w:rPr>
                <w:rFonts w:ascii="Times New Roman" w:eastAsia="Times New Roman" w:hAnsi="Times New Roman" w:cs="Times New Roman"/>
                <w:b/>
                <w:sz w:val="24"/>
                <w:szCs w:val="24"/>
              </w:rPr>
            </w:pPr>
          </w:p>
          <w:p w14:paraId="2E60FD34"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Data Source(s):</w:t>
            </w:r>
            <w:r w:rsidRPr="003E4E94">
              <w:rPr>
                <w:rFonts w:ascii="Times New Roman" w:eastAsia="Times New Roman" w:hAnsi="Times New Roman" w:cs="Times New Roman"/>
                <w:sz w:val="24"/>
                <w:szCs w:val="24"/>
              </w:rPr>
              <w:t xml:space="preserve"> 1 File</w:t>
            </w:r>
          </w:p>
          <w:p w14:paraId="59DE87A9"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Toronto Centreline: Last Updated May 3, 2023 (from: </w:t>
            </w:r>
            <w:hyperlink r:id="rId39">
              <w:r w:rsidRPr="003E4E94">
                <w:rPr>
                  <w:rFonts w:ascii="Times New Roman" w:eastAsia="Times New Roman" w:hAnsi="Times New Roman" w:cs="Times New Roman"/>
                  <w:color w:val="0000FF"/>
                  <w:sz w:val="24"/>
                  <w:szCs w:val="24"/>
                  <w:u w:val="single"/>
                </w:rPr>
                <w:t>https://open.toronto.ca/dataset/toronto-centreline-tcl/</w:t>
              </w:r>
            </w:hyperlink>
            <w:r w:rsidRPr="003E4E94">
              <w:rPr>
                <w:rFonts w:ascii="Times New Roman" w:eastAsia="Times New Roman" w:hAnsi="Times New Roman" w:cs="Times New Roman"/>
                <w:sz w:val="24"/>
                <w:szCs w:val="24"/>
              </w:rPr>
              <w:t>)</w:t>
            </w:r>
          </w:p>
          <w:p w14:paraId="49073B15" w14:textId="77777777" w:rsidR="00C85CC2" w:rsidRPr="003E4E94" w:rsidRDefault="00C85CC2" w:rsidP="006C08B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3572628E" w14:textId="77777777" w:rsidR="00C85CC2" w:rsidRPr="003E4E94" w:rsidRDefault="00C85CC2" w:rsidP="006C08B0">
            <w:pPr>
              <w:rPr>
                <w:rFonts w:ascii="Times New Roman" w:eastAsia="Times New Roman" w:hAnsi="Times New Roman" w:cs="Times New Roman"/>
                <w:sz w:val="24"/>
                <w:szCs w:val="24"/>
              </w:rPr>
            </w:pPr>
          </w:p>
          <w:p w14:paraId="003BB7D5"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Length Calculations:</w:t>
            </w:r>
            <w:r w:rsidRPr="003E4E94">
              <w:rPr>
                <w:rFonts w:ascii="Times New Roman" w:eastAsia="Times New Roman" w:hAnsi="Times New Roman" w:cs="Times New Roman"/>
                <w:sz w:val="24"/>
                <w:szCs w:val="24"/>
              </w:rPr>
              <w:t xml:space="preserve"> Calculate Geometry Attributes – Geodesic Length (km) in ArcGIS Pro 3.0.1</w:t>
            </w:r>
          </w:p>
          <w:p w14:paraId="0E081C7B" w14:textId="77777777" w:rsidR="00C85CC2" w:rsidRPr="003E4E94" w:rsidRDefault="00C85CC2" w:rsidP="006C08B0">
            <w:pPr>
              <w:rPr>
                <w:rFonts w:ascii="Times New Roman" w:eastAsia="Times New Roman" w:hAnsi="Times New Roman" w:cs="Times New Roman"/>
                <w:sz w:val="24"/>
                <w:szCs w:val="24"/>
              </w:rPr>
            </w:pPr>
          </w:p>
          <w:p w14:paraId="683953B4" w14:textId="77777777" w:rsidR="00C85CC2" w:rsidRPr="003E4E94" w:rsidRDefault="00C85CC2" w:rsidP="006C08B0">
            <w:pPr>
              <w:rPr>
                <w:rFonts w:ascii="Times New Roman" w:eastAsia="Times New Roman" w:hAnsi="Times New Roman" w:cs="Times New Roman"/>
                <w:b/>
                <w:i/>
                <w:sz w:val="24"/>
                <w:szCs w:val="24"/>
              </w:rPr>
            </w:pPr>
            <w:r w:rsidRPr="003E4E94">
              <w:rPr>
                <w:rFonts w:ascii="Times New Roman" w:eastAsia="Times New Roman" w:hAnsi="Times New Roman" w:cs="Times New Roman"/>
                <w:b/>
                <w:i/>
                <w:sz w:val="24"/>
                <w:szCs w:val="24"/>
              </w:rPr>
              <w:t>Classifications:</w:t>
            </w:r>
          </w:p>
          <w:p w14:paraId="7A4D115C"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[From Toronto Centreline – Filtered]</w:t>
            </w:r>
          </w:p>
          <w:p w14:paraId="799FFB31"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Arterial Road: FEATURE36 == "Major Arterial", "Major Arterial Ramp", "Minor Arterial", "Minor Arterial Ramp"</w:t>
            </w:r>
          </w:p>
          <w:p w14:paraId="097481E9"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Collector Road: FEATURE36 == "Collector"</w:t>
            </w:r>
          </w:p>
          <w:p w14:paraId="55A88BE7"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Local Road: FEATURE36 == "Access Road", "Other", "Laneway", "Local"</w:t>
            </w:r>
          </w:p>
        </w:tc>
      </w:tr>
      <w:tr w:rsidR="00C85CC2" w:rsidRPr="003E4E94" w14:paraId="652058B1" w14:textId="77777777" w:rsidTr="006C08B0">
        <w:tc>
          <w:tcPr>
            <w:tcW w:w="14390" w:type="dxa"/>
          </w:tcPr>
          <w:p w14:paraId="6EC0C2B8" w14:textId="77777777" w:rsidR="00C85CC2" w:rsidRPr="003E4E94" w:rsidRDefault="00C85CC2" w:rsidP="006C08B0">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t>Toronto Routes Centreline Calculation Methods</w:t>
            </w:r>
          </w:p>
          <w:p w14:paraId="73FB089F" w14:textId="77777777" w:rsidR="00C85CC2" w:rsidRPr="003E4E94" w:rsidRDefault="00C85CC2" w:rsidP="006C08B0">
            <w:pPr>
              <w:rPr>
                <w:rFonts w:ascii="Times New Roman" w:eastAsia="Times New Roman" w:hAnsi="Times New Roman" w:cs="Times New Roman"/>
                <w:sz w:val="24"/>
                <w:szCs w:val="24"/>
              </w:rPr>
            </w:pPr>
          </w:p>
          <w:p w14:paraId="0086BEAA"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Data Source(s):</w:t>
            </w:r>
            <w:r w:rsidRPr="003E4E94">
              <w:rPr>
                <w:rFonts w:ascii="Times New Roman" w:eastAsia="Times New Roman" w:hAnsi="Times New Roman" w:cs="Times New Roman"/>
                <w:sz w:val="24"/>
                <w:szCs w:val="24"/>
              </w:rPr>
              <w:t xml:space="preserve"> 1 Source Files</w:t>
            </w:r>
          </w:p>
          <w:p w14:paraId="4C4D3FD2"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 xml:space="preserve">Toronto Bikeways (Downloaded January 2023): </w:t>
            </w:r>
            <w:hyperlink r:id="rId40">
              <w:r w:rsidRPr="003E4E94">
                <w:rPr>
                  <w:rFonts w:ascii="Times New Roman" w:eastAsia="Times New Roman" w:hAnsi="Times New Roman" w:cs="Times New Roman"/>
                  <w:color w:val="0000FF"/>
                  <w:sz w:val="24"/>
                  <w:szCs w:val="24"/>
                  <w:u w:val="single"/>
                </w:rPr>
                <w:t>https://open.toronto.ca/dataset/cycling-network/</w:t>
              </w:r>
            </w:hyperlink>
          </w:p>
          <w:p w14:paraId="4A9640BE" w14:textId="77777777" w:rsidR="00C85CC2" w:rsidRPr="003E4E94" w:rsidRDefault="00C85CC2" w:rsidP="006C08B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sidRPr="003E4E94">
              <w:rPr>
                <w:rFonts w:ascii="Times New Roman" w:eastAsia="Times New Roman" w:hAnsi="Times New Roman" w:cs="Times New Roman"/>
                <w:color w:val="000000"/>
                <w:sz w:val="24"/>
                <w:szCs w:val="24"/>
              </w:rPr>
              <w:t>Include all (n = 1323)</w:t>
            </w:r>
          </w:p>
          <w:p w14:paraId="013E9C15" w14:textId="77777777" w:rsidR="00C85CC2" w:rsidRPr="003E4E94" w:rsidRDefault="00C85CC2" w:rsidP="006C08B0">
            <w:pPr>
              <w:rPr>
                <w:rFonts w:ascii="Times New Roman" w:eastAsia="Times New Roman" w:hAnsi="Times New Roman" w:cs="Times New Roman"/>
                <w:sz w:val="24"/>
                <w:szCs w:val="24"/>
              </w:rPr>
            </w:pPr>
          </w:p>
          <w:p w14:paraId="59F68A0C"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Length Calculations:</w:t>
            </w:r>
            <w:r w:rsidRPr="003E4E94">
              <w:rPr>
                <w:rFonts w:ascii="Times New Roman" w:eastAsia="Times New Roman" w:hAnsi="Times New Roman" w:cs="Times New Roman"/>
                <w:sz w:val="24"/>
                <w:szCs w:val="24"/>
              </w:rPr>
              <w:t xml:space="preserve"> Calculate Geometry Attributes – Geodesic Length (km) in ArcGIS Pro 3.0.1</w:t>
            </w:r>
          </w:p>
          <w:p w14:paraId="621AE5F2" w14:textId="77777777" w:rsidR="00C85CC2" w:rsidRPr="003E4E94" w:rsidRDefault="00C85CC2" w:rsidP="006C08B0">
            <w:pPr>
              <w:rPr>
                <w:rFonts w:ascii="Times New Roman" w:eastAsia="Times New Roman" w:hAnsi="Times New Roman" w:cs="Times New Roman"/>
                <w:sz w:val="24"/>
                <w:szCs w:val="24"/>
              </w:rPr>
            </w:pPr>
          </w:p>
          <w:p w14:paraId="3CF45652" w14:textId="77777777" w:rsidR="00C85CC2" w:rsidRPr="003E4E94" w:rsidRDefault="00C85CC2" w:rsidP="006C08B0">
            <w:pPr>
              <w:rPr>
                <w:rFonts w:ascii="Times New Roman" w:eastAsia="Times New Roman" w:hAnsi="Times New Roman" w:cs="Times New Roman"/>
                <w:b/>
                <w:i/>
                <w:sz w:val="24"/>
                <w:szCs w:val="24"/>
              </w:rPr>
            </w:pPr>
            <w:r w:rsidRPr="003E4E94">
              <w:rPr>
                <w:rFonts w:ascii="Times New Roman" w:eastAsia="Times New Roman" w:hAnsi="Times New Roman" w:cs="Times New Roman"/>
                <w:b/>
                <w:i/>
                <w:sz w:val="24"/>
                <w:szCs w:val="24"/>
              </w:rPr>
              <w:t>Classifications:</w:t>
            </w:r>
          </w:p>
          <w:p w14:paraId="04A066BA"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lastRenderedPageBreak/>
              <w:t>[From Toronto Bikeways]</w:t>
            </w:r>
          </w:p>
          <w:p w14:paraId="1891A65E"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Cycle Track: INFRA_H20 == "Bi-Directional Cycle Track", "Cycle Track", "Cycle Track - Contraflow"</w:t>
            </w:r>
          </w:p>
          <w:p w14:paraId="26A831DA"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Painted Lane: INFRA_H20 == "Bike Lane", "Bike Lane - Buffered", "Bike Lane - Contraflow"</w:t>
            </w:r>
          </w:p>
          <w:p w14:paraId="1D8D3989"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On street Bikeway: INFRA_H20 == "Sharrows - Arterial - Connector", "Sharrows - Wayfinding", "Signed Route (No Pavement Markings)", "Park Road", "Sharrows"</w:t>
            </w:r>
          </w:p>
          <w:p w14:paraId="4DE4FF3B" w14:textId="77777777" w:rsidR="00C85CC2" w:rsidRPr="003E4E94" w:rsidRDefault="00C85CC2" w:rsidP="006C08B0">
            <w:pPr>
              <w:rPr>
                <w:rFonts w:ascii="Times New Roman" w:eastAsia="Times New Roman" w:hAnsi="Times New Roman" w:cs="Times New Roman"/>
                <w:sz w:val="24"/>
                <w:szCs w:val="24"/>
              </w:rPr>
            </w:pPr>
            <w:r w:rsidRPr="003E4E94">
              <w:rPr>
                <w:rFonts w:ascii="Times New Roman" w:eastAsia="Times New Roman" w:hAnsi="Times New Roman" w:cs="Times New Roman"/>
                <w:sz w:val="24"/>
                <w:szCs w:val="24"/>
              </w:rPr>
              <w:t>Off-street paths: INFRA_H20 == "Multi-Use Trail", "Multi-Use Trail - Boulevard", "Multi-Use Trail - Connector", "Multi-Use Trail - Entrance", "Multi-Use Trail - Existing Connector"</w:t>
            </w:r>
          </w:p>
        </w:tc>
      </w:tr>
    </w:tbl>
    <w:p w14:paraId="24F76B79" w14:textId="37A9A752" w:rsidR="00C85CC2" w:rsidRPr="00AA7A07" w:rsidRDefault="00755DEC" w:rsidP="00C85CC2">
      <w:pPr>
        <w:rPr>
          <w:rFonts w:ascii="Times New Roman" w:eastAsia="Times New Roman" w:hAnsi="Times New Roman" w:cs="Times New Roman"/>
          <w:b/>
          <w:bCs/>
          <w:i/>
          <w:iCs/>
          <w:sz w:val="24"/>
          <w:szCs w:val="24"/>
        </w:rPr>
      </w:pPr>
      <w:r w:rsidRPr="00AA7A07">
        <w:rPr>
          <w:rFonts w:ascii="Times New Roman" w:eastAsia="Times New Roman" w:hAnsi="Times New Roman" w:cs="Times New Roman"/>
          <w:b/>
          <w:bCs/>
          <w:i/>
          <w:iCs/>
          <w:sz w:val="24"/>
          <w:szCs w:val="24"/>
        </w:rPr>
        <w:lastRenderedPageBreak/>
        <w:t>Table A</w:t>
      </w:r>
      <w:r w:rsidR="004D23AD">
        <w:rPr>
          <w:rFonts w:ascii="Times New Roman" w:eastAsia="Times New Roman" w:hAnsi="Times New Roman" w:cs="Times New Roman"/>
          <w:b/>
          <w:bCs/>
          <w:i/>
          <w:iCs/>
          <w:sz w:val="24"/>
          <w:szCs w:val="24"/>
        </w:rPr>
        <w:t>.</w:t>
      </w:r>
      <w:r w:rsidRPr="00AA7A07">
        <w:rPr>
          <w:rFonts w:ascii="Times New Roman" w:eastAsia="Times New Roman" w:hAnsi="Times New Roman" w:cs="Times New Roman"/>
          <w:b/>
          <w:bCs/>
          <w:i/>
          <w:iCs/>
          <w:sz w:val="24"/>
          <w:szCs w:val="24"/>
        </w:rPr>
        <w:t xml:space="preserve">4: Calculation and Processing of Bikeway Data for the Cities of Vancouver, Calgary, and Toronto. </w:t>
      </w:r>
    </w:p>
    <w:p w14:paraId="412B898C" w14:textId="77777777" w:rsidR="00C85CC2" w:rsidRPr="003E4E94" w:rsidRDefault="00C85CC2">
      <w:pPr>
        <w:rPr>
          <w:rFonts w:ascii="Times New Roman" w:eastAsia="Times New Roman" w:hAnsi="Times New Roman" w:cs="Times New Roman"/>
          <w:b/>
          <w:sz w:val="24"/>
          <w:szCs w:val="24"/>
        </w:rPr>
      </w:pPr>
      <w:r w:rsidRPr="003E4E94">
        <w:rPr>
          <w:rFonts w:ascii="Times New Roman" w:eastAsia="Times New Roman" w:hAnsi="Times New Roman" w:cs="Times New Roman"/>
          <w:b/>
          <w:sz w:val="24"/>
          <w:szCs w:val="24"/>
        </w:rPr>
        <w:br w:type="page"/>
      </w:r>
    </w:p>
    <w:p w14:paraId="000000F4" w14:textId="2D1B3F4F" w:rsidR="003B416B" w:rsidRDefault="0089475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w:t>
      </w:r>
      <w:r w:rsidR="00D21AEC" w:rsidRPr="003E4E94">
        <w:rPr>
          <w:rFonts w:ascii="Times New Roman" w:eastAsia="Times New Roman" w:hAnsi="Times New Roman" w:cs="Times New Roman"/>
          <w:b/>
          <w:sz w:val="24"/>
          <w:szCs w:val="24"/>
        </w:rPr>
        <w:t xml:space="preserve"> </w:t>
      </w:r>
      <w:r w:rsidR="005C076B">
        <w:rPr>
          <w:rFonts w:ascii="Times New Roman" w:eastAsia="Times New Roman" w:hAnsi="Times New Roman" w:cs="Times New Roman"/>
          <w:b/>
          <w:sz w:val="24"/>
          <w:szCs w:val="24"/>
        </w:rPr>
        <w:t xml:space="preserve">B: </w:t>
      </w:r>
      <w:r>
        <w:rPr>
          <w:rFonts w:ascii="Times New Roman" w:eastAsia="Times New Roman" w:hAnsi="Times New Roman" w:cs="Times New Roman"/>
          <w:b/>
          <w:sz w:val="24"/>
          <w:szCs w:val="24"/>
        </w:rPr>
        <w:t>SUPPLEMENTARY RESULTS</w:t>
      </w:r>
    </w:p>
    <w:p w14:paraId="3E7D5670" w14:textId="77777777" w:rsidR="006F062A" w:rsidRPr="003E4E94" w:rsidRDefault="006F062A" w:rsidP="006F062A">
      <w:pPr>
        <w:rPr>
          <w:rFonts w:ascii="Times New Roman" w:eastAsia="Times New Roman" w:hAnsi="Times New Roman" w:cs="Times New Roman"/>
          <w:i/>
          <w:sz w:val="24"/>
          <w:szCs w:val="24"/>
        </w:rPr>
      </w:pPr>
      <w:r w:rsidRPr="003E4E94">
        <w:rPr>
          <w:rFonts w:ascii="Times New Roman" w:eastAsia="Times New Roman" w:hAnsi="Times New Roman" w:cs="Times New Roman"/>
          <w:i/>
          <w:noProof/>
          <w:sz w:val="24"/>
          <w:szCs w:val="24"/>
          <w:lang w:eastAsia="en-CA"/>
        </w:rPr>
        <w:drawing>
          <wp:inline distT="0" distB="0" distL="0" distR="0" wp14:anchorId="0AF8B688" wp14:editId="153E87D6">
            <wp:extent cx="9388082" cy="3755232"/>
            <wp:effectExtent l="0" t="0" r="0" b="4445"/>
            <wp:docPr id="2123227806" name="image16.png" descr="A graph of a road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6" name="image16.png" descr="A graph of a road with different colored lines&#10;&#10;Description automatically generated with medium confidence"/>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9388082" cy="3755232"/>
                    </a:xfrm>
                    <a:prstGeom prst="rect">
                      <a:avLst/>
                    </a:prstGeom>
                    <a:ln/>
                  </pic:spPr>
                </pic:pic>
              </a:graphicData>
            </a:graphic>
          </wp:inline>
        </w:drawing>
      </w:r>
    </w:p>
    <w:p w14:paraId="6969CD91" w14:textId="18FC0D25" w:rsidR="006F062A" w:rsidRPr="003E4E94" w:rsidRDefault="006F062A" w:rsidP="006F062A">
      <w:pPr>
        <w:rPr>
          <w:rFonts w:ascii="Times New Roman" w:eastAsia="Times New Roman" w:hAnsi="Times New Roman" w:cs="Times New Roman"/>
          <w:i/>
          <w:sz w:val="24"/>
          <w:szCs w:val="24"/>
        </w:rPr>
      </w:pPr>
      <w:r w:rsidRPr="003E4E94">
        <w:rPr>
          <w:rFonts w:ascii="Times New Roman" w:eastAsia="Times New Roman" w:hAnsi="Times New Roman" w:cs="Times New Roman"/>
          <w:b/>
          <w:i/>
          <w:sz w:val="24"/>
          <w:szCs w:val="24"/>
        </w:rPr>
        <w:t xml:space="preserve">Figure </w:t>
      </w:r>
      <w:r>
        <w:rPr>
          <w:rFonts w:ascii="Times New Roman" w:eastAsia="Times New Roman" w:hAnsi="Times New Roman" w:cs="Times New Roman"/>
          <w:b/>
          <w:i/>
          <w:sz w:val="24"/>
          <w:szCs w:val="24"/>
        </w:rPr>
        <w:t>B.</w:t>
      </w:r>
      <w:r w:rsidR="001F2934">
        <w:rPr>
          <w:rFonts w:ascii="Times New Roman" w:eastAsia="Times New Roman" w:hAnsi="Times New Roman" w:cs="Times New Roman"/>
          <w:b/>
          <w:i/>
          <w:sz w:val="24"/>
          <w:szCs w:val="24"/>
        </w:rPr>
        <w:t>1</w:t>
      </w:r>
      <w:r w:rsidRPr="003E4E94">
        <w:rPr>
          <w:rFonts w:ascii="Times New Roman" w:eastAsia="Times New Roman" w:hAnsi="Times New Roman" w:cs="Times New Roman"/>
          <w:b/>
          <w:i/>
          <w:sz w:val="24"/>
          <w:szCs w:val="24"/>
        </w:rPr>
        <w:t>: Changes in dedicated cycling infrastructure between 2009 and 2022 for the Municipality of Vancouver, CA</w:t>
      </w:r>
      <w:r w:rsidRPr="003E4E94">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1B002D70" w14:textId="77777777" w:rsidR="006F062A" w:rsidRPr="003E4E94" w:rsidRDefault="006F062A" w:rsidP="006F062A">
      <w:pPr>
        <w:rPr>
          <w:rFonts w:ascii="Times New Roman" w:eastAsia="Times New Roman" w:hAnsi="Times New Roman" w:cs="Times New Roman"/>
          <w:sz w:val="24"/>
          <w:szCs w:val="24"/>
        </w:rPr>
      </w:pPr>
      <w:r w:rsidRPr="003E4E94">
        <w:rPr>
          <w:rFonts w:ascii="Times New Roman" w:eastAsia="Times New Roman" w:hAnsi="Times New Roman" w:cs="Times New Roman"/>
          <w:i/>
          <w:noProof/>
          <w:sz w:val="24"/>
          <w:szCs w:val="24"/>
          <w:lang w:eastAsia="en-CA"/>
        </w:rPr>
        <w:lastRenderedPageBreak/>
        <w:drawing>
          <wp:inline distT="0" distB="0" distL="0" distR="0" wp14:anchorId="6337AC23" wp14:editId="1AEDE281">
            <wp:extent cx="9144000" cy="3657600"/>
            <wp:effectExtent l="0" t="0" r="0" b="0"/>
            <wp:docPr id="2123227805" name="image9.png" descr="A graph of a roa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23227805" name="image9.png" descr="A graph of a road&#10;&#10;Description automatically generated with medium confidence"/>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70DBDB88" w14:textId="6A2911A4" w:rsidR="006F062A" w:rsidRPr="003E4E94" w:rsidRDefault="006F062A" w:rsidP="006F062A">
      <w:pPr>
        <w:rPr>
          <w:rFonts w:ascii="Times New Roman" w:eastAsia="Times New Roman" w:hAnsi="Times New Roman" w:cs="Times New Roman"/>
          <w:i/>
          <w:sz w:val="24"/>
          <w:szCs w:val="24"/>
        </w:rPr>
      </w:pPr>
      <w:r w:rsidRPr="003E4E94">
        <w:rPr>
          <w:rFonts w:ascii="Times New Roman" w:eastAsia="Times New Roman" w:hAnsi="Times New Roman" w:cs="Times New Roman"/>
          <w:b/>
          <w:i/>
          <w:sz w:val="24"/>
          <w:szCs w:val="24"/>
        </w:rPr>
        <w:t xml:space="preserve">Figure </w:t>
      </w:r>
      <w:r>
        <w:rPr>
          <w:rFonts w:ascii="Times New Roman" w:eastAsia="Times New Roman" w:hAnsi="Times New Roman" w:cs="Times New Roman"/>
          <w:b/>
          <w:i/>
          <w:sz w:val="24"/>
          <w:szCs w:val="24"/>
        </w:rPr>
        <w:t>B.</w:t>
      </w:r>
      <w:r w:rsidR="001F2934">
        <w:rPr>
          <w:rFonts w:ascii="Times New Roman" w:eastAsia="Times New Roman" w:hAnsi="Times New Roman" w:cs="Times New Roman"/>
          <w:b/>
          <w:i/>
          <w:sz w:val="24"/>
          <w:szCs w:val="24"/>
        </w:rPr>
        <w:t>2</w:t>
      </w:r>
      <w:r w:rsidRPr="003E4E94">
        <w:rPr>
          <w:rFonts w:ascii="Times New Roman" w:eastAsia="Times New Roman" w:hAnsi="Times New Roman" w:cs="Times New Roman"/>
          <w:b/>
          <w:i/>
          <w:sz w:val="24"/>
          <w:szCs w:val="24"/>
        </w:rPr>
        <w:t>: Changes in dedicated cycling infrastructure between 2009 and 2022 for the Municipality of Calgary, CA</w:t>
      </w:r>
      <w:r w:rsidRPr="003E4E94">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3D81D2F0" w14:textId="77777777" w:rsidR="006F062A" w:rsidRPr="003E4E94" w:rsidRDefault="006F062A" w:rsidP="006F062A">
      <w:pPr>
        <w:rPr>
          <w:rFonts w:ascii="Times New Roman" w:eastAsia="Times New Roman" w:hAnsi="Times New Roman" w:cs="Times New Roman"/>
          <w:b/>
          <w:i/>
          <w:sz w:val="24"/>
          <w:szCs w:val="24"/>
        </w:rPr>
      </w:pPr>
      <w:r w:rsidRPr="003E4E94">
        <w:rPr>
          <w:rFonts w:ascii="Times New Roman" w:eastAsia="Times New Roman" w:hAnsi="Times New Roman" w:cs="Times New Roman"/>
          <w:i/>
          <w:noProof/>
          <w:sz w:val="24"/>
          <w:szCs w:val="24"/>
          <w:lang w:eastAsia="en-CA"/>
        </w:rPr>
        <w:lastRenderedPageBreak/>
        <w:drawing>
          <wp:inline distT="0" distB="0" distL="0" distR="0" wp14:anchorId="765B6439" wp14:editId="33172676">
            <wp:extent cx="9144000" cy="3657600"/>
            <wp:effectExtent l="0" t="0" r="0" b="0"/>
            <wp:docPr id="2123227809" name="image15.png" descr="A graph of a road infrastructu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23227809" name="image15.png" descr="A graph of a road infrastructure&#10;&#10;Description automatically generated with medium confidence"/>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388615A2" w14:textId="21D780AB" w:rsidR="006F062A" w:rsidRPr="003E4E94" w:rsidRDefault="006F062A" w:rsidP="006F062A">
      <w:pPr>
        <w:rPr>
          <w:rFonts w:ascii="Times New Roman" w:eastAsia="Times New Roman" w:hAnsi="Times New Roman" w:cs="Times New Roman"/>
          <w:i/>
          <w:sz w:val="24"/>
          <w:szCs w:val="24"/>
        </w:rPr>
      </w:pPr>
      <w:r w:rsidRPr="003E4E94">
        <w:rPr>
          <w:rFonts w:ascii="Times New Roman" w:eastAsia="Times New Roman" w:hAnsi="Times New Roman" w:cs="Times New Roman"/>
          <w:b/>
          <w:i/>
          <w:sz w:val="24"/>
          <w:szCs w:val="24"/>
        </w:rPr>
        <w:t xml:space="preserve">Figure </w:t>
      </w:r>
      <w:r>
        <w:rPr>
          <w:rFonts w:ascii="Times New Roman" w:eastAsia="Times New Roman" w:hAnsi="Times New Roman" w:cs="Times New Roman"/>
          <w:b/>
          <w:i/>
          <w:sz w:val="24"/>
          <w:szCs w:val="24"/>
        </w:rPr>
        <w:t>B.</w:t>
      </w:r>
      <w:r w:rsidR="001F2934">
        <w:rPr>
          <w:rFonts w:ascii="Times New Roman" w:eastAsia="Times New Roman" w:hAnsi="Times New Roman" w:cs="Times New Roman"/>
          <w:b/>
          <w:i/>
          <w:sz w:val="24"/>
          <w:szCs w:val="24"/>
        </w:rPr>
        <w:t>3</w:t>
      </w:r>
      <w:r w:rsidRPr="003E4E94">
        <w:rPr>
          <w:rFonts w:ascii="Times New Roman" w:eastAsia="Times New Roman" w:hAnsi="Times New Roman" w:cs="Times New Roman"/>
          <w:b/>
          <w:i/>
          <w:sz w:val="24"/>
          <w:szCs w:val="24"/>
        </w:rPr>
        <w:t>: Changes in dedicated cycling infrastructure between 2009 and 2022 for the Municipality of Toronto, CA</w:t>
      </w:r>
      <w:r w:rsidRPr="003E4E94">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11D71DE9" w14:textId="77777777" w:rsidR="006F062A" w:rsidRPr="003E4E94" w:rsidRDefault="006F062A">
      <w:pPr>
        <w:rPr>
          <w:rFonts w:ascii="Times New Roman" w:eastAsia="Times New Roman" w:hAnsi="Times New Roman" w:cs="Times New Roman"/>
          <w:b/>
          <w:sz w:val="24"/>
          <w:szCs w:val="24"/>
        </w:rPr>
      </w:pPr>
    </w:p>
    <w:p w14:paraId="000000F5" w14:textId="77777777" w:rsidR="003B416B" w:rsidRPr="003E4E94" w:rsidRDefault="00D21AEC">
      <w:pPr>
        <w:rPr>
          <w:rFonts w:ascii="Times New Roman" w:eastAsia="Times New Roman" w:hAnsi="Times New Roman" w:cs="Times New Roman"/>
          <w:sz w:val="24"/>
          <w:szCs w:val="24"/>
        </w:rPr>
      </w:pPr>
      <w:r w:rsidRPr="003E4E94">
        <w:rPr>
          <w:rFonts w:ascii="Times New Roman" w:eastAsia="Times New Roman" w:hAnsi="Times New Roman" w:cs="Times New Roman"/>
          <w:noProof/>
          <w:sz w:val="24"/>
          <w:szCs w:val="24"/>
          <w:lang w:eastAsia="en-CA"/>
        </w:rPr>
        <w:lastRenderedPageBreak/>
        <w:drawing>
          <wp:inline distT="0" distB="0" distL="0" distR="0" wp14:anchorId="7275BC8B" wp14:editId="54812681">
            <wp:extent cx="7810500" cy="5222482"/>
            <wp:effectExtent l="0" t="0" r="0" b="0"/>
            <wp:docPr id="212322780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1" name="image12.png"/>
                    <pic:cNvPicPr preferRelativeResize="0"/>
                  </pic:nvPicPr>
                  <pic:blipFill rotWithShape="1">
                    <a:blip r:embed="rId44" cstate="print">
                      <a:extLst>
                        <a:ext uri="{28A0092B-C50C-407E-A947-70E740481C1C}">
                          <a14:useLocalDpi xmlns:a14="http://schemas.microsoft.com/office/drawing/2010/main" val="0"/>
                        </a:ext>
                      </a:extLst>
                    </a:blip>
                    <a:srcRect l="9723" r="8868"/>
                    <a:stretch/>
                  </pic:blipFill>
                  <pic:spPr bwMode="auto">
                    <a:xfrm>
                      <a:off x="0" y="0"/>
                      <a:ext cx="7811972" cy="5223467"/>
                    </a:xfrm>
                    <a:prstGeom prst="rect">
                      <a:avLst/>
                    </a:prstGeom>
                    <a:ln>
                      <a:noFill/>
                    </a:ln>
                    <a:extLst>
                      <a:ext uri="{53640926-AAD7-44D8-BBD7-CCE9431645EC}">
                        <a14:shadowObscured xmlns:a14="http://schemas.microsoft.com/office/drawing/2010/main"/>
                      </a:ext>
                    </a:extLst>
                  </pic:spPr>
                </pic:pic>
              </a:graphicData>
            </a:graphic>
          </wp:inline>
        </w:drawing>
      </w:r>
    </w:p>
    <w:p w14:paraId="000000F6" w14:textId="05CC05FD" w:rsidR="003B416B" w:rsidRPr="003E4E94" w:rsidRDefault="00D21AEC">
      <w:pPr>
        <w:rPr>
          <w:rFonts w:ascii="Times New Roman" w:eastAsia="Times New Roman" w:hAnsi="Times New Roman" w:cs="Times New Roman"/>
          <w:i/>
          <w:sz w:val="24"/>
          <w:szCs w:val="24"/>
        </w:rPr>
      </w:pPr>
      <w:r w:rsidRPr="003E4E94">
        <w:rPr>
          <w:rFonts w:ascii="Times New Roman" w:eastAsia="Times New Roman" w:hAnsi="Times New Roman" w:cs="Times New Roman"/>
          <w:b/>
          <w:i/>
          <w:sz w:val="24"/>
          <w:szCs w:val="24"/>
        </w:rPr>
        <w:t xml:space="preserve">Figure </w:t>
      </w:r>
      <w:r w:rsidR="009E63E9">
        <w:rPr>
          <w:rFonts w:ascii="Times New Roman" w:eastAsia="Times New Roman" w:hAnsi="Times New Roman" w:cs="Times New Roman"/>
          <w:b/>
          <w:i/>
          <w:sz w:val="24"/>
          <w:szCs w:val="24"/>
        </w:rPr>
        <w:t>B</w:t>
      </w:r>
      <w:r w:rsidR="00F7359C">
        <w:rPr>
          <w:rFonts w:ascii="Times New Roman" w:eastAsia="Times New Roman" w:hAnsi="Times New Roman" w:cs="Times New Roman"/>
          <w:b/>
          <w:i/>
          <w:sz w:val="24"/>
          <w:szCs w:val="24"/>
        </w:rPr>
        <w:t>.</w:t>
      </w:r>
      <w:r w:rsidR="00B12E86">
        <w:rPr>
          <w:rFonts w:ascii="Times New Roman" w:eastAsia="Times New Roman" w:hAnsi="Times New Roman" w:cs="Times New Roman"/>
          <w:b/>
          <w:i/>
          <w:sz w:val="24"/>
          <w:szCs w:val="24"/>
        </w:rPr>
        <w:t>4</w:t>
      </w:r>
      <w:r w:rsidRPr="003E4E94">
        <w:rPr>
          <w:rFonts w:ascii="Times New Roman" w:eastAsia="Times New Roman" w:hAnsi="Times New Roman" w:cs="Times New Roman"/>
          <w:b/>
          <w:i/>
          <w:sz w:val="24"/>
          <w:szCs w:val="24"/>
        </w:rPr>
        <w:t>: Enlarged Map. Changes in Dedicated On-Street</w:t>
      </w:r>
      <w:r w:rsidR="00073DA0" w:rsidRPr="003E4E94">
        <w:rPr>
          <w:rFonts w:ascii="Times New Roman" w:eastAsia="Times New Roman" w:hAnsi="Times New Roman" w:cs="Times New Roman"/>
          <w:b/>
          <w:i/>
          <w:sz w:val="24"/>
          <w:szCs w:val="24"/>
        </w:rPr>
        <w:t xml:space="preserve"> Cycling</w:t>
      </w:r>
      <w:r w:rsidRPr="003E4E94">
        <w:rPr>
          <w:rFonts w:ascii="Times New Roman" w:eastAsia="Times New Roman" w:hAnsi="Times New Roman" w:cs="Times New Roman"/>
          <w:b/>
          <w:i/>
          <w:sz w:val="24"/>
          <w:szCs w:val="24"/>
        </w:rPr>
        <w:t xml:space="preserve"> Infrastructure Between 2020-2021 for the Municipality of Vancouver, CA. </w:t>
      </w:r>
      <w:r w:rsidRPr="003E4E94">
        <w:rPr>
          <w:rFonts w:ascii="Times New Roman" w:eastAsia="Times New Roman" w:hAnsi="Times New Roman" w:cs="Times New Roman"/>
          <w:i/>
          <w:sz w:val="24"/>
          <w:szCs w:val="24"/>
        </w:rPr>
        <w:t>New installations of dedicated infrastructure are denoted in green, upgrades from a previous dedicated infrastructure type are denoted in orange.</w:t>
      </w:r>
      <w:r w:rsidRPr="003E4E94">
        <w:rPr>
          <w:rFonts w:ascii="Times New Roman" w:eastAsia="Times New Roman" w:hAnsi="Times New Roman" w:cs="Times New Roman"/>
          <w:i/>
          <w:color w:val="333333"/>
          <w:sz w:val="24"/>
          <w:szCs w:val="24"/>
          <w:highlight w:val="white"/>
        </w:rPr>
        <w:t xml:space="preserve"> Basemap from OpenStreetMap and Carto (Positron).</w:t>
      </w:r>
    </w:p>
    <w:p w14:paraId="000000F7" w14:textId="77777777" w:rsidR="003B416B" w:rsidRPr="003E4E94" w:rsidRDefault="00D21AEC">
      <w:pPr>
        <w:rPr>
          <w:rFonts w:ascii="Times New Roman" w:eastAsia="Times New Roman" w:hAnsi="Times New Roman" w:cs="Times New Roman"/>
          <w:i/>
          <w:sz w:val="24"/>
          <w:szCs w:val="24"/>
        </w:rPr>
      </w:pPr>
      <w:r w:rsidRPr="003E4E94">
        <w:rPr>
          <w:rFonts w:ascii="Times New Roman" w:eastAsia="Times New Roman" w:hAnsi="Times New Roman" w:cs="Times New Roman"/>
          <w:i/>
          <w:noProof/>
          <w:sz w:val="24"/>
          <w:szCs w:val="24"/>
          <w:lang w:eastAsia="en-CA"/>
        </w:rPr>
        <w:lastRenderedPageBreak/>
        <w:drawing>
          <wp:inline distT="0" distB="0" distL="0" distR="0" wp14:anchorId="06A28D55" wp14:editId="0BD4F9FA">
            <wp:extent cx="8153400" cy="5466080"/>
            <wp:effectExtent l="0" t="0" r="0" b="0"/>
            <wp:docPr id="212322780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4" name="image4.png"/>
                    <pic:cNvPicPr preferRelativeResize="0"/>
                  </pic:nvPicPr>
                  <pic:blipFill rotWithShape="1">
                    <a:blip r:embed="rId45" cstate="print">
                      <a:extLst>
                        <a:ext uri="{28A0092B-C50C-407E-A947-70E740481C1C}">
                          <a14:useLocalDpi xmlns:a14="http://schemas.microsoft.com/office/drawing/2010/main" val="0"/>
                        </a:ext>
                      </a:extLst>
                    </a:blip>
                    <a:srcRect l="10328" r="8215"/>
                    <a:stretch/>
                  </pic:blipFill>
                  <pic:spPr bwMode="auto">
                    <a:xfrm>
                      <a:off x="0" y="0"/>
                      <a:ext cx="8154536" cy="5466841"/>
                    </a:xfrm>
                    <a:prstGeom prst="rect">
                      <a:avLst/>
                    </a:prstGeom>
                    <a:ln>
                      <a:noFill/>
                    </a:ln>
                    <a:extLst>
                      <a:ext uri="{53640926-AAD7-44D8-BBD7-CCE9431645EC}">
                        <a14:shadowObscured xmlns:a14="http://schemas.microsoft.com/office/drawing/2010/main"/>
                      </a:ext>
                    </a:extLst>
                  </pic:spPr>
                </pic:pic>
              </a:graphicData>
            </a:graphic>
          </wp:inline>
        </w:drawing>
      </w:r>
    </w:p>
    <w:p w14:paraId="000000F8" w14:textId="4FA721B6" w:rsidR="003B416B" w:rsidRPr="003E4E94" w:rsidRDefault="00D21AEC">
      <w:pPr>
        <w:rPr>
          <w:rFonts w:ascii="Times New Roman" w:eastAsia="Times New Roman" w:hAnsi="Times New Roman" w:cs="Times New Roman"/>
          <w:i/>
          <w:sz w:val="24"/>
          <w:szCs w:val="24"/>
        </w:rPr>
      </w:pPr>
      <w:r w:rsidRPr="003E4E94">
        <w:rPr>
          <w:rFonts w:ascii="Times New Roman" w:eastAsia="Times New Roman" w:hAnsi="Times New Roman" w:cs="Times New Roman"/>
          <w:b/>
          <w:i/>
          <w:sz w:val="24"/>
          <w:szCs w:val="24"/>
        </w:rPr>
        <w:t xml:space="preserve">Figure </w:t>
      </w:r>
      <w:r w:rsidR="00F7359C">
        <w:rPr>
          <w:rFonts w:ascii="Times New Roman" w:eastAsia="Times New Roman" w:hAnsi="Times New Roman" w:cs="Times New Roman"/>
          <w:b/>
          <w:i/>
          <w:sz w:val="24"/>
          <w:szCs w:val="24"/>
        </w:rPr>
        <w:t>B.</w:t>
      </w:r>
      <w:r w:rsidR="00B12E86">
        <w:rPr>
          <w:rFonts w:ascii="Times New Roman" w:eastAsia="Times New Roman" w:hAnsi="Times New Roman" w:cs="Times New Roman"/>
          <w:b/>
          <w:i/>
          <w:sz w:val="24"/>
          <w:szCs w:val="24"/>
        </w:rPr>
        <w:t>5</w:t>
      </w:r>
      <w:r w:rsidRPr="003E4E94">
        <w:rPr>
          <w:rFonts w:ascii="Times New Roman" w:eastAsia="Times New Roman" w:hAnsi="Times New Roman" w:cs="Times New Roman"/>
          <w:b/>
          <w:i/>
          <w:sz w:val="24"/>
          <w:szCs w:val="24"/>
        </w:rPr>
        <w:t xml:space="preserve">: Enlarged Map. Changes in Dedicated On-Street </w:t>
      </w:r>
      <w:r w:rsidR="00073DA0" w:rsidRPr="003E4E94">
        <w:rPr>
          <w:rFonts w:ascii="Times New Roman" w:eastAsia="Times New Roman" w:hAnsi="Times New Roman" w:cs="Times New Roman"/>
          <w:b/>
          <w:i/>
          <w:sz w:val="24"/>
          <w:szCs w:val="24"/>
        </w:rPr>
        <w:t xml:space="preserve">Cycling </w:t>
      </w:r>
      <w:r w:rsidRPr="003E4E94">
        <w:rPr>
          <w:rFonts w:ascii="Times New Roman" w:eastAsia="Times New Roman" w:hAnsi="Times New Roman" w:cs="Times New Roman"/>
          <w:b/>
          <w:i/>
          <w:sz w:val="24"/>
          <w:szCs w:val="24"/>
        </w:rPr>
        <w:t xml:space="preserve">Infrastructure Between 2020-2022 for the Municipality of Calgary, CA. </w:t>
      </w:r>
      <w:r w:rsidRPr="003E4E94">
        <w:rPr>
          <w:rFonts w:ascii="Times New Roman" w:eastAsia="Times New Roman" w:hAnsi="Times New Roman" w:cs="Times New Roman"/>
          <w:i/>
          <w:sz w:val="24"/>
          <w:szCs w:val="24"/>
        </w:rPr>
        <w:t>New installations of dedicated infrastructure are denoted in green, upgrades of dedicated infrastructure are denoted in orange.</w:t>
      </w:r>
      <w:r w:rsidRPr="003E4E94">
        <w:rPr>
          <w:rFonts w:ascii="Times New Roman" w:eastAsia="Times New Roman" w:hAnsi="Times New Roman" w:cs="Times New Roman"/>
          <w:i/>
          <w:color w:val="333333"/>
          <w:sz w:val="24"/>
          <w:szCs w:val="24"/>
          <w:highlight w:val="white"/>
        </w:rPr>
        <w:t xml:space="preserve"> Basemap from OpenStreetMap and Carto (Positron).</w:t>
      </w:r>
    </w:p>
    <w:p w14:paraId="000000F9" w14:textId="77777777" w:rsidR="003B416B" w:rsidRPr="003E4E94" w:rsidRDefault="00D21AEC">
      <w:pPr>
        <w:rPr>
          <w:rFonts w:ascii="Times New Roman" w:eastAsia="Times New Roman" w:hAnsi="Times New Roman" w:cs="Times New Roman"/>
          <w:i/>
          <w:sz w:val="24"/>
          <w:szCs w:val="24"/>
        </w:rPr>
      </w:pPr>
      <w:r w:rsidRPr="003E4E94">
        <w:rPr>
          <w:rFonts w:ascii="Times New Roman" w:eastAsia="Times New Roman" w:hAnsi="Times New Roman" w:cs="Times New Roman"/>
          <w:i/>
          <w:noProof/>
          <w:sz w:val="24"/>
          <w:szCs w:val="24"/>
          <w:lang w:eastAsia="en-CA"/>
        </w:rPr>
        <w:lastRenderedPageBreak/>
        <w:drawing>
          <wp:inline distT="0" distB="0" distL="0" distR="0" wp14:anchorId="248C7B6A" wp14:editId="13E8F135">
            <wp:extent cx="9235413" cy="5615196"/>
            <wp:effectExtent l="0" t="0" r="0" b="0"/>
            <wp:docPr id="212322780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3" name="image2.png"/>
                    <pic:cNvPicPr preferRelativeResize="0"/>
                  </pic:nvPicPr>
                  <pic:blipFill>
                    <a:blip r:embed="rId46" cstate="print">
                      <a:extLst>
                        <a:ext uri="{28A0092B-C50C-407E-A947-70E740481C1C}">
                          <a14:useLocalDpi xmlns:a14="http://schemas.microsoft.com/office/drawing/2010/main" val="0"/>
                        </a:ext>
                      </a:extLst>
                    </a:blip>
                    <a:srcRect l="5313" r="5313"/>
                    <a:stretch>
                      <a:fillRect/>
                    </a:stretch>
                  </pic:blipFill>
                  <pic:spPr bwMode="auto">
                    <a:xfrm>
                      <a:off x="0" y="0"/>
                      <a:ext cx="9235413" cy="5615196"/>
                    </a:xfrm>
                    <a:prstGeom prst="rect">
                      <a:avLst/>
                    </a:prstGeom>
                    <a:ln>
                      <a:noFill/>
                    </a:ln>
                    <a:extLst>
                      <a:ext uri="{53640926-AAD7-44D8-BBD7-CCE9431645EC}">
                        <a14:shadowObscured xmlns:a14="http://schemas.microsoft.com/office/drawing/2010/main"/>
                      </a:ext>
                    </a:extLst>
                  </pic:spPr>
                </pic:pic>
              </a:graphicData>
            </a:graphic>
          </wp:inline>
        </w:drawing>
      </w:r>
    </w:p>
    <w:p w14:paraId="00000211" w14:textId="45D5846F" w:rsidR="003B416B" w:rsidRPr="003E4E94" w:rsidRDefault="00D21AEC">
      <w:pPr>
        <w:rPr>
          <w:rFonts w:ascii="Times New Roman" w:eastAsia="Times New Roman" w:hAnsi="Times New Roman" w:cs="Times New Roman"/>
          <w:i/>
          <w:sz w:val="24"/>
          <w:szCs w:val="24"/>
        </w:rPr>
      </w:pPr>
      <w:r w:rsidRPr="003E4E94">
        <w:rPr>
          <w:rFonts w:ascii="Times New Roman" w:eastAsia="Times New Roman" w:hAnsi="Times New Roman" w:cs="Times New Roman"/>
          <w:b/>
          <w:i/>
          <w:sz w:val="24"/>
          <w:szCs w:val="24"/>
        </w:rPr>
        <w:t xml:space="preserve">Figure </w:t>
      </w:r>
      <w:r w:rsidR="00162656">
        <w:rPr>
          <w:rFonts w:ascii="Times New Roman" w:eastAsia="Times New Roman" w:hAnsi="Times New Roman" w:cs="Times New Roman"/>
          <w:b/>
          <w:i/>
          <w:sz w:val="24"/>
          <w:szCs w:val="24"/>
        </w:rPr>
        <w:t>B.</w:t>
      </w:r>
      <w:r w:rsidR="00B12E86">
        <w:rPr>
          <w:rFonts w:ascii="Times New Roman" w:eastAsia="Times New Roman" w:hAnsi="Times New Roman" w:cs="Times New Roman"/>
          <w:b/>
          <w:i/>
          <w:sz w:val="24"/>
          <w:szCs w:val="24"/>
        </w:rPr>
        <w:t>6</w:t>
      </w:r>
      <w:r w:rsidRPr="003E4E94">
        <w:rPr>
          <w:rFonts w:ascii="Times New Roman" w:eastAsia="Times New Roman" w:hAnsi="Times New Roman" w:cs="Times New Roman"/>
          <w:b/>
          <w:i/>
          <w:sz w:val="24"/>
          <w:szCs w:val="24"/>
        </w:rPr>
        <w:t xml:space="preserve">: Enlarged Map. Changes in Dedicated On-Street Infrastructure Between 2020-2022 for the Municipality of Toronto, CA. </w:t>
      </w:r>
      <w:r w:rsidRPr="003E4E94">
        <w:rPr>
          <w:rFonts w:ascii="Times New Roman" w:eastAsia="Times New Roman" w:hAnsi="Times New Roman" w:cs="Times New Roman"/>
          <w:i/>
          <w:sz w:val="24"/>
          <w:szCs w:val="24"/>
        </w:rPr>
        <w:t>New installations of dedicated infrastructure are denoted in green, upgrades of dedicated infrastructure are denoted in orange.</w:t>
      </w:r>
      <w:r w:rsidRPr="003E4E94">
        <w:rPr>
          <w:rFonts w:ascii="Times New Roman" w:eastAsia="Times New Roman" w:hAnsi="Times New Roman" w:cs="Times New Roman"/>
          <w:i/>
          <w:color w:val="333333"/>
          <w:sz w:val="24"/>
          <w:szCs w:val="24"/>
          <w:highlight w:val="white"/>
        </w:rPr>
        <w:t xml:space="preserve"> Basemap from OpenStreetMap and Carto (Positron).</w:t>
      </w:r>
    </w:p>
    <w:p w14:paraId="0000021B" w14:textId="77777777" w:rsidR="003B416B" w:rsidRPr="003E4E94" w:rsidRDefault="003B416B">
      <w:pPr>
        <w:rPr>
          <w:rFonts w:ascii="Times New Roman" w:eastAsia="Times New Roman" w:hAnsi="Times New Roman" w:cs="Times New Roman"/>
          <w:i/>
          <w:sz w:val="24"/>
          <w:szCs w:val="24"/>
        </w:rPr>
      </w:pPr>
    </w:p>
    <w:p w14:paraId="0000021C" w14:textId="77777777" w:rsidR="003B416B" w:rsidRPr="003E4E94" w:rsidRDefault="00D21AEC" w:rsidP="00567E35">
      <w:pPr>
        <w:jc w:val="center"/>
        <w:rPr>
          <w:rFonts w:ascii="Times New Roman" w:eastAsia="Times New Roman" w:hAnsi="Times New Roman" w:cs="Times New Roman"/>
          <w:i/>
          <w:sz w:val="24"/>
          <w:szCs w:val="24"/>
        </w:rPr>
      </w:pPr>
      <w:r w:rsidRPr="003E4E94">
        <w:rPr>
          <w:rFonts w:ascii="Times New Roman" w:eastAsia="Times New Roman" w:hAnsi="Times New Roman" w:cs="Times New Roman"/>
          <w:i/>
          <w:noProof/>
          <w:sz w:val="24"/>
          <w:szCs w:val="24"/>
          <w:lang w:eastAsia="en-CA"/>
        </w:rPr>
        <w:drawing>
          <wp:inline distT="0" distB="0" distL="0" distR="0" wp14:anchorId="49C2ABEE" wp14:editId="5548B6C3">
            <wp:extent cx="6876881" cy="5001368"/>
            <wp:effectExtent l="0" t="0" r="0" b="2540"/>
            <wp:docPr id="2123227807" name="image14.png"/>
            <wp:cNvGraphicFramePr/>
            <a:graphic xmlns:a="http://schemas.openxmlformats.org/drawingml/2006/main">
              <a:graphicData uri="http://schemas.openxmlformats.org/drawingml/2006/picture">
                <pic:pic xmlns:pic="http://schemas.openxmlformats.org/drawingml/2006/picture">
                  <pic:nvPicPr>
                    <pic:cNvPr id="2123227807" name="image14.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6876881" cy="5001368"/>
                    </a:xfrm>
                    <a:prstGeom prst="rect">
                      <a:avLst/>
                    </a:prstGeom>
                    <a:ln/>
                  </pic:spPr>
                </pic:pic>
              </a:graphicData>
            </a:graphic>
          </wp:inline>
        </w:drawing>
      </w:r>
    </w:p>
    <w:p w14:paraId="0000021D" w14:textId="3FB9DF29" w:rsidR="003B416B" w:rsidRPr="003E4E94" w:rsidRDefault="00D21AEC">
      <w:pPr>
        <w:rPr>
          <w:rFonts w:ascii="Times New Roman" w:eastAsia="Times New Roman" w:hAnsi="Times New Roman" w:cs="Times New Roman"/>
          <w:i/>
          <w:sz w:val="24"/>
          <w:szCs w:val="24"/>
        </w:rPr>
      </w:pPr>
      <w:r w:rsidRPr="003E4E94">
        <w:rPr>
          <w:rFonts w:ascii="Times New Roman" w:eastAsia="Times New Roman" w:hAnsi="Times New Roman" w:cs="Times New Roman"/>
          <w:b/>
          <w:i/>
          <w:sz w:val="24"/>
          <w:szCs w:val="24"/>
        </w:rPr>
        <w:t xml:space="preserve">Figure </w:t>
      </w:r>
      <w:r w:rsidR="00F3256F">
        <w:rPr>
          <w:rFonts w:ascii="Times New Roman" w:eastAsia="Times New Roman" w:hAnsi="Times New Roman" w:cs="Times New Roman"/>
          <w:b/>
          <w:i/>
          <w:sz w:val="24"/>
          <w:szCs w:val="24"/>
        </w:rPr>
        <w:t>B.</w:t>
      </w:r>
      <w:r w:rsidRPr="003E4E94">
        <w:rPr>
          <w:rFonts w:ascii="Times New Roman" w:eastAsia="Times New Roman" w:hAnsi="Times New Roman" w:cs="Times New Roman"/>
          <w:b/>
          <w:i/>
          <w:sz w:val="24"/>
          <w:szCs w:val="24"/>
        </w:rPr>
        <w:t xml:space="preserve">7: A comparative analysis between municipal data and verified data on the installation years for cycling infrastructure in Vancouver, CA. </w:t>
      </w:r>
      <w:r w:rsidRPr="003E4E94">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0000021E" w14:textId="77777777" w:rsidR="003B416B" w:rsidRPr="003E4E94" w:rsidRDefault="003B416B">
      <w:pPr>
        <w:rPr>
          <w:rFonts w:ascii="Times New Roman" w:eastAsia="Times New Roman" w:hAnsi="Times New Roman" w:cs="Times New Roman"/>
          <w:i/>
          <w:sz w:val="24"/>
          <w:szCs w:val="24"/>
        </w:rPr>
      </w:pPr>
    </w:p>
    <w:p w14:paraId="0000021F" w14:textId="77777777" w:rsidR="003B416B" w:rsidRPr="003E4E94" w:rsidRDefault="003B416B">
      <w:pPr>
        <w:rPr>
          <w:rFonts w:ascii="Times New Roman" w:eastAsia="Times New Roman" w:hAnsi="Times New Roman" w:cs="Times New Roman"/>
          <w:i/>
          <w:sz w:val="24"/>
          <w:szCs w:val="24"/>
        </w:rPr>
      </w:pPr>
    </w:p>
    <w:p w14:paraId="00000220" w14:textId="77777777" w:rsidR="003B416B" w:rsidRPr="003E4E94" w:rsidRDefault="00D21AEC" w:rsidP="004E157B">
      <w:pPr>
        <w:jc w:val="center"/>
        <w:rPr>
          <w:rFonts w:ascii="Times New Roman" w:eastAsia="Times New Roman" w:hAnsi="Times New Roman" w:cs="Times New Roman"/>
          <w:i/>
          <w:sz w:val="24"/>
          <w:szCs w:val="24"/>
        </w:rPr>
      </w:pPr>
      <w:r w:rsidRPr="003E4E94">
        <w:rPr>
          <w:rFonts w:ascii="Times New Roman" w:eastAsia="Times New Roman" w:hAnsi="Times New Roman" w:cs="Times New Roman"/>
          <w:i/>
          <w:noProof/>
          <w:sz w:val="24"/>
          <w:szCs w:val="24"/>
          <w:lang w:eastAsia="en-CA"/>
        </w:rPr>
        <w:drawing>
          <wp:inline distT="0" distB="0" distL="0" distR="0" wp14:anchorId="6578FD60" wp14:editId="61317BAC">
            <wp:extent cx="9108126" cy="4128247"/>
            <wp:effectExtent l="0" t="0" r="0" b="0"/>
            <wp:docPr id="212322780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8" name="image6.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9177271" cy="4159587"/>
                    </a:xfrm>
                    <a:prstGeom prst="rect">
                      <a:avLst/>
                    </a:prstGeom>
                    <a:ln/>
                  </pic:spPr>
                </pic:pic>
              </a:graphicData>
            </a:graphic>
          </wp:inline>
        </w:drawing>
      </w:r>
    </w:p>
    <w:p w14:paraId="00000221" w14:textId="41ECD5A9" w:rsidR="003B416B" w:rsidRPr="003E4E94" w:rsidRDefault="00D21AEC">
      <w:pPr>
        <w:rPr>
          <w:rFonts w:ascii="Times New Roman" w:eastAsia="Times New Roman" w:hAnsi="Times New Roman" w:cs="Times New Roman"/>
          <w:i/>
          <w:sz w:val="24"/>
          <w:szCs w:val="24"/>
        </w:rPr>
      </w:pPr>
      <w:r w:rsidRPr="008A38D9">
        <w:rPr>
          <w:rFonts w:ascii="Times New Roman" w:eastAsia="Times New Roman" w:hAnsi="Times New Roman" w:cs="Times New Roman"/>
          <w:b/>
          <w:i/>
          <w:sz w:val="24"/>
          <w:szCs w:val="24"/>
        </w:rPr>
        <w:t xml:space="preserve">Figure </w:t>
      </w:r>
      <w:r w:rsidR="00F3256F" w:rsidRPr="008A38D9">
        <w:rPr>
          <w:rFonts w:ascii="Times New Roman" w:eastAsia="Times New Roman" w:hAnsi="Times New Roman" w:cs="Times New Roman"/>
          <w:b/>
          <w:i/>
          <w:sz w:val="24"/>
          <w:szCs w:val="24"/>
        </w:rPr>
        <w:t>B.</w:t>
      </w:r>
      <w:r w:rsidRPr="008A38D9">
        <w:rPr>
          <w:rFonts w:ascii="Times New Roman" w:eastAsia="Times New Roman" w:hAnsi="Times New Roman" w:cs="Times New Roman"/>
          <w:b/>
          <w:i/>
          <w:sz w:val="24"/>
          <w:szCs w:val="24"/>
        </w:rPr>
        <w:t>8: A comparative analysis between municipal data and verified data on the installation years for cycling infrastructure in Calgary, CA.</w:t>
      </w:r>
      <w:r w:rsidRPr="003E4E94">
        <w:rPr>
          <w:rFonts w:ascii="Times New Roman" w:eastAsia="Times New Roman" w:hAnsi="Times New Roman" w:cs="Times New Roman"/>
          <w:i/>
          <w:sz w:val="24"/>
          <w:szCs w:val="24"/>
        </w:rPr>
        <w:t xml:space="preserve"> 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00000222" w14:textId="77777777" w:rsidR="003B416B" w:rsidRPr="003E4E94" w:rsidRDefault="003B416B">
      <w:pPr>
        <w:rPr>
          <w:rFonts w:ascii="Times New Roman" w:eastAsia="Times New Roman" w:hAnsi="Times New Roman" w:cs="Times New Roman"/>
          <w:i/>
          <w:sz w:val="24"/>
          <w:szCs w:val="24"/>
        </w:rPr>
      </w:pPr>
    </w:p>
    <w:p w14:paraId="00000223" w14:textId="77777777" w:rsidR="003B416B" w:rsidRPr="003E4E94" w:rsidRDefault="00D21AEC" w:rsidP="003566C5">
      <w:pPr>
        <w:jc w:val="center"/>
        <w:rPr>
          <w:rFonts w:ascii="Times New Roman" w:eastAsia="Times New Roman" w:hAnsi="Times New Roman" w:cs="Times New Roman"/>
          <w:i/>
          <w:sz w:val="24"/>
          <w:szCs w:val="24"/>
        </w:rPr>
      </w:pPr>
      <w:r w:rsidRPr="003E4E94">
        <w:rPr>
          <w:rFonts w:ascii="Times New Roman" w:eastAsia="Times New Roman" w:hAnsi="Times New Roman" w:cs="Times New Roman"/>
          <w:i/>
          <w:noProof/>
          <w:sz w:val="24"/>
          <w:szCs w:val="24"/>
          <w:lang w:eastAsia="en-CA"/>
        </w:rPr>
        <w:lastRenderedPageBreak/>
        <w:drawing>
          <wp:inline distT="0" distB="0" distL="0" distR="0" wp14:anchorId="45EF9346" wp14:editId="08FCB17B">
            <wp:extent cx="9279095" cy="4206240"/>
            <wp:effectExtent l="0" t="0" r="5080" b="0"/>
            <wp:docPr id="21232278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10" name="image10.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9343930" cy="4235630"/>
                    </a:xfrm>
                    <a:prstGeom prst="rect">
                      <a:avLst/>
                    </a:prstGeom>
                    <a:ln/>
                  </pic:spPr>
                </pic:pic>
              </a:graphicData>
            </a:graphic>
          </wp:inline>
        </w:drawing>
      </w:r>
    </w:p>
    <w:p w14:paraId="7365AE50" w14:textId="1DE3F894" w:rsidR="00E63DDF" w:rsidRDefault="00D21AEC" w:rsidP="004E049D">
      <w:pPr>
        <w:rPr>
          <w:rFonts w:ascii="Times New Roman" w:eastAsia="Times New Roman" w:hAnsi="Times New Roman" w:cs="Times New Roman"/>
          <w:sz w:val="24"/>
          <w:szCs w:val="24"/>
        </w:rPr>
      </w:pPr>
      <w:r w:rsidRPr="00240B05">
        <w:rPr>
          <w:rFonts w:ascii="Times New Roman" w:eastAsia="Times New Roman" w:hAnsi="Times New Roman" w:cs="Times New Roman"/>
          <w:b/>
          <w:i/>
          <w:sz w:val="24"/>
          <w:szCs w:val="24"/>
        </w:rPr>
        <w:t xml:space="preserve">Figure </w:t>
      </w:r>
      <w:r w:rsidR="00F33F1E" w:rsidRPr="00240B05">
        <w:rPr>
          <w:rFonts w:ascii="Times New Roman" w:eastAsia="Times New Roman" w:hAnsi="Times New Roman" w:cs="Times New Roman"/>
          <w:b/>
          <w:i/>
          <w:sz w:val="24"/>
          <w:szCs w:val="24"/>
        </w:rPr>
        <w:t>B.</w:t>
      </w:r>
      <w:r w:rsidRPr="00240B05">
        <w:rPr>
          <w:rFonts w:ascii="Times New Roman" w:eastAsia="Times New Roman" w:hAnsi="Times New Roman" w:cs="Times New Roman"/>
          <w:b/>
          <w:i/>
          <w:sz w:val="24"/>
          <w:szCs w:val="24"/>
        </w:rPr>
        <w:t>9: A comparative analysis between municipal data and verified data on the installation years for cycling infrastructure in Toronto, CA.</w:t>
      </w:r>
      <w:r w:rsidRPr="003E4E94">
        <w:rPr>
          <w:rFonts w:ascii="Times New Roman" w:eastAsia="Times New Roman" w:hAnsi="Times New Roman" w:cs="Times New Roman"/>
          <w:b/>
          <w:i/>
          <w:sz w:val="24"/>
          <w:szCs w:val="24"/>
        </w:rPr>
        <w:t xml:space="preserve"> </w:t>
      </w:r>
      <w:r w:rsidRPr="003E4E94">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w:t>
      </w:r>
      <w:r w:rsidR="004E049D" w:rsidRPr="003E4E94">
        <w:rPr>
          <w:rFonts w:ascii="Times New Roman" w:eastAsia="Times New Roman" w:hAnsi="Times New Roman" w:cs="Times New Roman"/>
          <w:i/>
          <w:sz w:val="24"/>
          <w:szCs w:val="24"/>
        </w:rPr>
        <w:t>ear.</w:t>
      </w:r>
      <w:r w:rsidR="00AD576A" w:rsidRPr="003E4E94">
        <w:rPr>
          <w:rFonts w:ascii="Times New Roman" w:eastAsia="Times New Roman" w:hAnsi="Times New Roman" w:cs="Times New Roman"/>
          <w:sz w:val="24"/>
          <w:szCs w:val="24"/>
        </w:rPr>
        <w:t xml:space="preserve"> </w:t>
      </w:r>
    </w:p>
    <w:p w14:paraId="4DC40DD9" w14:textId="77777777" w:rsidR="00E63DDF" w:rsidRDefault="00E63DD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a0"/>
        <w:tblW w:w="14390" w:type="dxa"/>
        <w:tblLayout w:type="fixed"/>
        <w:tblLook w:val="0400" w:firstRow="0" w:lastRow="0" w:firstColumn="0" w:lastColumn="0" w:noHBand="0" w:noVBand="1"/>
      </w:tblPr>
      <w:tblGrid>
        <w:gridCol w:w="826"/>
        <w:gridCol w:w="849"/>
        <w:gridCol w:w="800"/>
        <w:gridCol w:w="849"/>
        <w:gridCol w:w="1035"/>
        <w:gridCol w:w="950"/>
        <w:gridCol w:w="849"/>
        <w:gridCol w:w="800"/>
        <w:gridCol w:w="849"/>
        <w:gridCol w:w="1035"/>
        <w:gridCol w:w="950"/>
        <w:gridCol w:w="915"/>
        <w:gridCol w:w="849"/>
        <w:gridCol w:w="849"/>
        <w:gridCol w:w="1035"/>
        <w:gridCol w:w="950"/>
      </w:tblGrid>
      <w:tr w:rsidR="00E63DDF" w:rsidRPr="003E4E94" w14:paraId="746508A9" w14:textId="77777777" w:rsidTr="00E25950">
        <w:tc>
          <w:tcPr>
            <w:tcW w:w="826" w:type="dxa"/>
            <w:vMerge w:val="restart"/>
            <w:tcBorders>
              <w:top w:val="single" w:sz="4" w:space="0" w:color="auto"/>
            </w:tcBorders>
            <w:shd w:val="clear" w:color="auto" w:fill="auto"/>
            <w:tcMar>
              <w:top w:w="68" w:type="dxa"/>
              <w:left w:w="68" w:type="dxa"/>
              <w:bottom w:w="68" w:type="dxa"/>
              <w:right w:w="68" w:type="dxa"/>
            </w:tcMar>
          </w:tcPr>
          <w:p w14:paraId="0796DF26" w14:textId="77777777" w:rsidR="00E63DDF" w:rsidRPr="00E25950" w:rsidRDefault="00E63DDF" w:rsidP="006C08B0">
            <w:pPr>
              <w:rPr>
                <w:rFonts w:ascii="Times New Roman" w:eastAsia="Times New Roman" w:hAnsi="Times New Roman" w:cs="Times New Roman"/>
                <w:b/>
                <w:sz w:val="24"/>
                <w:szCs w:val="24"/>
              </w:rPr>
            </w:pPr>
          </w:p>
        </w:tc>
        <w:tc>
          <w:tcPr>
            <w:tcW w:w="13564" w:type="dxa"/>
            <w:gridSpan w:val="15"/>
            <w:tcBorders>
              <w:top w:val="single" w:sz="4" w:space="0" w:color="auto"/>
              <w:bottom w:val="single" w:sz="4" w:space="0" w:color="auto"/>
            </w:tcBorders>
            <w:shd w:val="clear" w:color="auto" w:fill="auto"/>
            <w:tcMar>
              <w:top w:w="68" w:type="dxa"/>
              <w:left w:w="68" w:type="dxa"/>
              <w:bottom w:w="68" w:type="dxa"/>
              <w:right w:w="68" w:type="dxa"/>
            </w:tcMar>
          </w:tcPr>
          <w:p w14:paraId="41FB56F9" w14:textId="77777777" w:rsidR="00E63DDF" w:rsidRPr="00E25950" w:rsidRDefault="00E63DDF" w:rsidP="006C08B0">
            <w:pPr>
              <w:rPr>
                <w:rFonts w:ascii="Times New Roman" w:eastAsia="Times New Roman" w:hAnsi="Times New Roman" w:cs="Times New Roman"/>
                <w:b/>
                <w:sz w:val="24"/>
                <w:szCs w:val="24"/>
              </w:rPr>
            </w:pPr>
            <w:r w:rsidRPr="00E25950">
              <w:rPr>
                <w:rFonts w:ascii="Times New Roman" w:eastAsia="Times New Roman" w:hAnsi="Times New Roman" w:cs="Times New Roman"/>
                <w:b/>
                <w:sz w:val="24"/>
                <w:szCs w:val="24"/>
              </w:rPr>
              <w:t>Total Length of Roadways with Dedicated Cycling Infrastructure by Year (2009-2022)</w:t>
            </w:r>
          </w:p>
          <w:p w14:paraId="624461B3" w14:textId="77777777" w:rsidR="00E63DDF" w:rsidRPr="00E25950" w:rsidRDefault="00E63DDF" w:rsidP="006C08B0">
            <w:pPr>
              <w:rPr>
                <w:rFonts w:ascii="Times New Roman" w:eastAsia="Times New Roman" w:hAnsi="Times New Roman" w:cs="Times New Roman"/>
                <w:b/>
                <w:sz w:val="24"/>
                <w:szCs w:val="24"/>
              </w:rPr>
            </w:pPr>
            <w:r w:rsidRPr="00E25950">
              <w:rPr>
                <w:rFonts w:ascii="Times New Roman" w:eastAsia="Times New Roman" w:hAnsi="Times New Roman" w:cs="Times New Roman"/>
                <w:i/>
                <w:sz w:val="24"/>
                <w:szCs w:val="24"/>
              </w:rPr>
              <w:t xml:space="preserve">Measured by centreline-km of roadway </w:t>
            </w:r>
          </w:p>
        </w:tc>
      </w:tr>
      <w:tr w:rsidR="00DE3164" w:rsidRPr="003E4E94" w14:paraId="51F3C0EB" w14:textId="77777777" w:rsidTr="00672300">
        <w:tc>
          <w:tcPr>
            <w:tcW w:w="826" w:type="dxa"/>
            <w:vMerge/>
            <w:tcBorders>
              <w:bottom w:val="single" w:sz="4" w:space="0" w:color="auto"/>
            </w:tcBorders>
            <w:shd w:val="clear" w:color="auto" w:fill="auto"/>
            <w:tcMar>
              <w:top w:w="68" w:type="dxa"/>
              <w:left w:w="68" w:type="dxa"/>
              <w:bottom w:w="68" w:type="dxa"/>
              <w:right w:w="68" w:type="dxa"/>
            </w:tcMar>
          </w:tcPr>
          <w:p w14:paraId="630A262A" w14:textId="77777777" w:rsidR="00E63DDF" w:rsidRPr="00E25950" w:rsidRDefault="00E63DDF" w:rsidP="006C08B0">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4483" w:type="dxa"/>
            <w:gridSpan w:val="5"/>
            <w:tcBorders>
              <w:top w:val="single" w:sz="4" w:space="0" w:color="auto"/>
              <w:bottom w:val="single" w:sz="4" w:space="0" w:color="auto"/>
            </w:tcBorders>
            <w:shd w:val="clear" w:color="auto" w:fill="auto"/>
            <w:tcMar>
              <w:top w:w="68" w:type="dxa"/>
              <w:left w:w="68" w:type="dxa"/>
              <w:bottom w:w="68" w:type="dxa"/>
              <w:right w:w="68" w:type="dxa"/>
            </w:tcMar>
          </w:tcPr>
          <w:p w14:paraId="17671352" w14:textId="77777777" w:rsidR="00E63DDF" w:rsidRPr="00E25950" w:rsidRDefault="00E63DDF" w:rsidP="006C08B0">
            <w:pPr>
              <w:rPr>
                <w:rFonts w:ascii="Times New Roman" w:eastAsia="Times New Roman" w:hAnsi="Times New Roman" w:cs="Times New Roman"/>
                <w:b/>
                <w:sz w:val="24"/>
                <w:szCs w:val="24"/>
              </w:rPr>
            </w:pPr>
            <w:r w:rsidRPr="00E25950">
              <w:rPr>
                <w:rFonts w:ascii="Times New Roman" w:eastAsia="Times New Roman" w:hAnsi="Times New Roman" w:cs="Times New Roman"/>
                <w:b/>
                <w:sz w:val="24"/>
                <w:szCs w:val="24"/>
              </w:rPr>
              <w:t>Vancouver</w:t>
            </w:r>
          </w:p>
        </w:tc>
        <w:tc>
          <w:tcPr>
            <w:tcW w:w="3533" w:type="dxa"/>
            <w:gridSpan w:val="4"/>
            <w:tcBorders>
              <w:top w:val="single" w:sz="4" w:space="0" w:color="auto"/>
              <w:bottom w:val="single" w:sz="4" w:space="0" w:color="auto"/>
            </w:tcBorders>
            <w:shd w:val="clear" w:color="auto" w:fill="auto"/>
            <w:tcMar>
              <w:top w:w="68" w:type="dxa"/>
              <w:left w:w="68" w:type="dxa"/>
              <w:bottom w:w="68" w:type="dxa"/>
              <w:right w:w="68" w:type="dxa"/>
            </w:tcMar>
          </w:tcPr>
          <w:p w14:paraId="685CE024" w14:textId="77777777" w:rsidR="00E63DDF" w:rsidRPr="00E25950" w:rsidRDefault="00E63DDF" w:rsidP="006C08B0">
            <w:pPr>
              <w:rPr>
                <w:rFonts w:ascii="Times New Roman" w:eastAsia="Times New Roman" w:hAnsi="Times New Roman" w:cs="Times New Roman"/>
                <w:b/>
                <w:sz w:val="24"/>
                <w:szCs w:val="24"/>
              </w:rPr>
            </w:pPr>
            <w:r w:rsidRPr="00E25950">
              <w:rPr>
                <w:rFonts w:ascii="Times New Roman" w:eastAsia="Times New Roman" w:hAnsi="Times New Roman" w:cs="Times New Roman"/>
                <w:b/>
                <w:sz w:val="24"/>
                <w:szCs w:val="24"/>
              </w:rPr>
              <w:t>Calgary</w:t>
            </w:r>
          </w:p>
        </w:tc>
        <w:tc>
          <w:tcPr>
            <w:tcW w:w="950" w:type="dxa"/>
            <w:tcBorders>
              <w:top w:val="single" w:sz="4" w:space="0" w:color="auto"/>
              <w:bottom w:val="single" w:sz="4" w:space="0" w:color="auto"/>
            </w:tcBorders>
            <w:shd w:val="clear" w:color="auto" w:fill="auto"/>
            <w:tcMar>
              <w:top w:w="68" w:type="dxa"/>
              <w:left w:w="68" w:type="dxa"/>
              <w:bottom w:w="68" w:type="dxa"/>
              <w:right w:w="68" w:type="dxa"/>
            </w:tcMar>
          </w:tcPr>
          <w:p w14:paraId="4E0FBD7D" w14:textId="77777777" w:rsidR="00E63DDF" w:rsidRPr="00E25950" w:rsidRDefault="00E63DDF" w:rsidP="006C08B0">
            <w:pPr>
              <w:rPr>
                <w:rFonts w:ascii="Times New Roman" w:eastAsia="Times New Roman" w:hAnsi="Times New Roman" w:cs="Times New Roman"/>
                <w:b/>
                <w:sz w:val="24"/>
                <w:szCs w:val="24"/>
              </w:rPr>
            </w:pPr>
          </w:p>
        </w:tc>
        <w:tc>
          <w:tcPr>
            <w:tcW w:w="3648" w:type="dxa"/>
            <w:gridSpan w:val="4"/>
            <w:tcBorders>
              <w:top w:val="single" w:sz="4" w:space="0" w:color="auto"/>
              <w:bottom w:val="single" w:sz="4" w:space="0" w:color="auto"/>
            </w:tcBorders>
            <w:shd w:val="clear" w:color="auto" w:fill="auto"/>
            <w:tcMar>
              <w:top w:w="68" w:type="dxa"/>
              <w:left w:w="68" w:type="dxa"/>
              <w:bottom w:w="68" w:type="dxa"/>
              <w:right w:w="68" w:type="dxa"/>
            </w:tcMar>
          </w:tcPr>
          <w:p w14:paraId="4CE53A47" w14:textId="77777777" w:rsidR="00E63DDF" w:rsidRPr="00E25950" w:rsidRDefault="00E63DDF" w:rsidP="006C08B0">
            <w:pPr>
              <w:rPr>
                <w:rFonts w:ascii="Times New Roman" w:eastAsia="Times New Roman" w:hAnsi="Times New Roman" w:cs="Times New Roman"/>
                <w:b/>
                <w:sz w:val="24"/>
                <w:szCs w:val="24"/>
              </w:rPr>
            </w:pPr>
            <w:r w:rsidRPr="00E25950">
              <w:rPr>
                <w:rFonts w:ascii="Times New Roman" w:eastAsia="Times New Roman" w:hAnsi="Times New Roman" w:cs="Times New Roman"/>
                <w:b/>
                <w:sz w:val="24"/>
                <w:szCs w:val="24"/>
              </w:rPr>
              <w:t>Toronto</w:t>
            </w:r>
          </w:p>
        </w:tc>
        <w:tc>
          <w:tcPr>
            <w:tcW w:w="950" w:type="dxa"/>
            <w:tcBorders>
              <w:top w:val="single" w:sz="4" w:space="0" w:color="auto"/>
              <w:bottom w:val="single" w:sz="4" w:space="0" w:color="auto"/>
            </w:tcBorders>
            <w:shd w:val="clear" w:color="auto" w:fill="auto"/>
            <w:tcMar>
              <w:top w:w="68" w:type="dxa"/>
              <w:left w:w="68" w:type="dxa"/>
              <w:bottom w:w="68" w:type="dxa"/>
              <w:right w:w="68" w:type="dxa"/>
            </w:tcMar>
          </w:tcPr>
          <w:p w14:paraId="10F995C8" w14:textId="77777777" w:rsidR="00E63DDF" w:rsidRPr="00E25950" w:rsidRDefault="00E63DDF" w:rsidP="006C08B0">
            <w:pPr>
              <w:rPr>
                <w:rFonts w:ascii="Times New Roman" w:eastAsia="Times New Roman" w:hAnsi="Times New Roman" w:cs="Times New Roman"/>
                <w:b/>
                <w:sz w:val="24"/>
                <w:szCs w:val="24"/>
              </w:rPr>
            </w:pPr>
          </w:p>
        </w:tc>
      </w:tr>
      <w:tr w:rsidR="002A50B9" w:rsidRPr="003E4E94" w14:paraId="6B8BCF74" w14:textId="77777777" w:rsidTr="00E25950">
        <w:tc>
          <w:tcPr>
            <w:tcW w:w="826" w:type="dxa"/>
            <w:tcBorders>
              <w:top w:val="single" w:sz="4" w:space="0" w:color="auto"/>
              <w:bottom w:val="single" w:sz="4" w:space="0" w:color="auto"/>
            </w:tcBorders>
            <w:shd w:val="clear" w:color="auto" w:fill="auto"/>
            <w:tcMar>
              <w:top w:w="68" w:type="dxa"/>
              <w:left w:w="68" w:type="dxa"/>
              <w:bottom w:w="68" w:type="dxa"/>
              <w:right w:w="68" w:type="dxa"/>
            </w:tcMar>
          </w:tcPr>
          <w:p w14:paraId="0F3CD81B"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Year</w:t>
            </w:r>
          </w:p>
        </w:tc>
        <w:tc>
          <w:tcPr>
            <w:tcW w:w="849" w:type="dxa"/>
            <w:tcBorders>
              <w:top w:val="single" w:sz="4" w:space="0" w:color="auto"/>
              <w:bottom w:val="single" w:sz="4" w:space="0" w:color="auto"/>
            </w:tcBorders>
            <w:shd w:val="clear" w:color="auto" w:fill="auto"/>
            <w:tcMar>
              <w:top w:w="68" w:type="dxa"/>
              <w:left w:w="68" w:type="dxa"/>
              <w:bottom w:w="68" w:type="dxa"/>
              <w:right w:w="68" w:type="dxa"/>
            </w:tcMar>
          </w:tcPr>
          <w:p w14:paraId="2C3B4A65"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PL</w:t>
            </w:r>
          </w:p>
        </w:tc>
        <w:tc>
          <w:tcPr>
            <w:tcW w:w="800" w:type="dxa"/>
            <w:tcBorders>
              <w:top w:val="single" w:sz="4" w:space="0" w:color="auto"/>
              <w:bottom w:val="single" w:sz="4" w:space="0" w:color="auto"/>
            </w:tcBorders>
            <w:shd w:val="clear" w:color="auto" w:fill="auto"/>
            <w:tcMar>
              <w:top w:w="68" w:type="dxa"/>
              <w:left w:w="68" w:type="dxa"/>
              <w:bottom w:w="68" w:type="dxa"/>
              <w:right w:w="68" w:type="dxa"/>
            </w:tcMar>
          </w:tcPr>
          <w:p w14:paraId="79A1BC36"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BUF</w:t>
            </w:r>
          </w:p>
        </w:tc>
        <w:tc>
          <w:tcPr>
            <w:tcW w:w="849" w:type="dxa"/>
            <w:tcBorders>
              <w:top w:val="single" w:sz="4" w:space="0" w:color="auto"/>
              <w:bottom w:val="single" w:sz="4" w:space="0" w:color="auto"/>
            </w:tcBorders>
            <w:shd w:val="clear" w:color="auto" w:fill="auto"/>
            <w:tcMar>
              <w:top w:w="68" w:type="dxa"/>
              <w:left w:w="68" w:type="dxa"/>
              <w:bottom w:w="68" w:type="dxa"/>
              <w:right w:w="68" w:type="dxa"/>
            </w:tcMar>
          </w:tcPr>
          <w:p w14:paraId="4CBE544F"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CT</w:t>
            </w:r>
          </w:p>
        </w:tc>
        <w:tc>
          <w:tcPr>
            <w:tcW w:w="1035" w:type="dxa"/>
            <w:tcBorders>
              <w:top w:val="single" w:sz="4" w:space="0" w:color="auto"/>
              <w:bottom w:val="single" w:sz="4" w:space="0" w:color="auto"/>
            </w:tcBorders>
            <w:shd w:val="clear" w:color="auto" w:fill="auto"/>
            <w:tcMar>
              <w:top w:w="68" w:type="dxa"/>
              <w:left w:w="68" w:type="dxa"/>
              <w:bottom w:w="68" w:type="dxa"/>
              <w:right w:w="68" w:type="dxa"/>
            </w:tcMar>
          </w:tcPr>
          <w:p w14:paraId="3CB53BBB" w14:textId="77777777" w:rsidR="00E63DDF" w:rsidRPr="002A50B9" w:rsidRDefault="00E63DDF" w:rsidP="006C08B0">
            <w:pPr>
              <w:rPr>
                <w:rFonts w:ascii="Times New Roman" w:eastAsia="Times New Roman" w:hAnsi="Times New Roman" w:cs="Times New Roman"/>
                <w:b/>
                <w:sz w:val="24"/>
                <w:szCs w:val="24"/>
              </w:rPr>
            </w:pPr>
            <w:r w:rsidRPr="002A50B9">
              <w:rPr>
                <w:rFonts w:ascii="Times New Roman" w:eastAsia="Times New Roman" w:hAnsi="Times New Roman" w:cs="Times New Roman"/>
                <w:b/>
              </w:rPr>
              <w:t>TOTAL</w:t>
            </w:r>
          </w:p>
        </w:tc>
        <w:tc>
          <w:tcPr>
            <w:tcW w:w="950" w:type="dxa"/>
            <w:tcBorders>
              <w:top w:val="single" w:sz="4" w:space="0" w:color="auto"/>
              <w:bottom w:val="single" w:sz="4" w:space="0" w:color="auto"/>
            </w:tcBorders>
            <w:shd w:val="clear" w:color="auto" w:fill="auto"/>
            <w:tcMar>
              <w:top w:w="68" w:type="dxa"/>
              <w:left w:w="68" w:type="dxa"/>
              <w:bottom w:w="68" w:type="dxa"/>
              <w:right w:w="68" w:type="dxa"/>
            </w:tcMar>
          </w:tcPr>
          <w:p w14:paraId="0FC15765"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Change</w:t>
            </w:r>
          </w:p>
        </w:tc>
        <w:tc>
          <w:tcPr>
            <w:tcW w:w="849" w:type="dxa"/>
            <w:tcBorders>
              <w:top w:val="single" w:sz="4" w:space="0" w:color="auto"/>
              <w:bottom w:val="single" w:sz="4" w:space="0" w:color="auto"/>
            </w:tcBorders>
            <w:shd w:val="clear" w:color="auto" w:fill="auto"/>
            <w:tcMar>
              <w:top w:w="68" w:type="dxa"/>
              <w:left w:w="68" w:type="dxa"/>
              <w:bottom w:w="68" w:type="dxa"/>
              <w:right w:w="68" w:type="dxa"/>
            </w:tcMar>
          </w:tcPr>
          <w:p w14:paraId="074264BC"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PL</w:t>
            </w:r>
          </w:p>
        </w:tc>
        <w:tc>
          <w:tcPr>
            <w:tcW w:w="800" w:type="dxa"/>
            <w:tcBorders>
              <w:top w:val="single" w:sz="4" w:space="0" w:color="auto"/>
              <w:bottom w:val="single" w:sz="4" w:space="0" w:color="auto"/>
            </w:tcBorders>
            <w:shd w:val="clear" w:color="auto" w:fill="auto"/>
            <w:tcMar>
              <w:top w:w="68" w:type="dxa"/>
              <w:left w:w="68" w:type="dxa"/>
              <w:bottom w:w="68" w:type="dxa"/>
              <w:right w:w="68" w:type="dxa"/>
            </w:tcMar>
          </w:tcPr>
          <w:p w14:paraId="191F25C4"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BUF</w:t>
            </w:r>
          </w:p>
        </w:tc>
        <w:tc>
          <w:tcPr>
            <w:tcW w:w="849" w:type="dxa"/>
            <w:tcBorders>
              <w:top w:val="single" w:sz="4" w:space="0" w:color="auto"/>
              <w:bottom w:val="single" w:sz="4" w:space="0" w:color="auto"/>
            </w:tcBorders>
            <w:shd w:val="clear" w:color="auto" w:fill="auto"/>
            <w:tcMar>
              <w:top w:w="68" w:type="dxa"/>
              <w:left w:w="68" w:type="dxa"/>
              <w:bottom w:w="68" w:type="dxa"/>
              <w:right w:w="68" w:type="dxa"/>
            </w:tcMar>
          </w:tcPr>
          <w:p w14:paraId="5AF87CC9"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CT</w:t>
            </w:r>
          </w:p>
        </w:tc>
        <w:tc>
          <w:tcPr>
            <w:tcW w:w="1035" w:type="dxa"/>
            <w:tcBorders>
              <w:top w:val="single" w:sz="4" w:space="0" w:color="auto"/>
              <w:bottom w:val="single" w:sz="4" w:space="0" w:color="auto"/>
            </w:tcBorders>
            <w:shd w:val="clear" w:color="auto" w:fill="auto"/>
            <w:tcMar>
              <w:top w:w="68" w:type="dxa"/>
              <w:left w:w="68" w:type="dxa"/>
              <w:bottom w:w="68" w:type="dxa"/>
              <w:right w:w="68" w:type="dxa"/>
            </w:tcMar>
          </w:tcPr>
          <w:p w14:paraId="09D807C9" w14:textId="77777777" w:rsidR="00E63DDF" w:rsidRPr="002A50B9" w:rsidRDefault="00E63DDF" w:rsidP="006C08B0">
            <w:pPr>
              <w:rPr>
                <w:rFonts w:ascii="Times New Roman" w:eastAsia="Times New Roman" w:hAnsi="Times New Roman" w:cs="Times New Roman"/>
                <w:b/>
                <w:sz w:val="24"/>
                <w:szCs w:val="24"/>
              </w:rPr>
            </w:pPr>
            <w:r w:rsidRPr="002A50B9">
              <w:rPr>
                <w:rFonts w:ascii="Times New Roman" w:eastAsia="Times New Roman" w:hAnsi="Times New Roman" w:cs="Times New Roman"/>
                <w:b/>
              </w:rPr>
              <w:t>TOTAL</w:t>
            </w:r>
          </w:p>
        </w:tc>
        <w:tc>
          <w:tcPr>
            <w:tcW w:w="950" w:type="dxa"/>
            <w:tcBorders>
              <w:top w:val="single" w:sz="4" w:space="0" w:color="auto"/>
              <w:bottom w:val="single" w:sz="4" w:space="0" w:color="auto"/>
            </w:tcBorders>
            <w:shd w:val="clear" w:color="auto" w:fill="auto"/>
            <w:tcMar>
              <w:top w:w="68" w:type="dxa"/>
              <w:left w:w="68" w:type="dxa"/>
              <w:bottom w:w="68" w:type="dxa"/>
              <w:right w:w="68" w:type="dxa"/>
            </w:tcMar>
          </w:tcPr>
          <w:p w14:paraId="3FAF588D"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Change</w:t>
            </w:r>
          </w:p>
        </w:tc>
        <w:tc>
          <w:tcPr>
            <w:tcW w:w="915" w:type="dxa"/>
            <w:tcBorders>
              <w:top w:val="single" w:sz="4" w:space="0" w:color="auto"/>
              <w:bottom w:val="single" w:sz="4" w:space="0" w:color="auto"/>
            </w:tcBorders>
            <w:shd w:val="clear" w:color="auto" w:fill="auto"/>
            <w:tcMar>
              <w:top w:w="68" w:type="dxa"/>
              <w:left w:w="68" w:type="dxa"/>
              <w:bottom w:w="68" w:type="dxa"/>
              <w:right w:w="68" w:type="dxa"/>
            </w:tcMar>
          </w:tcPr>
          <w:p w14:paraId="44E4EB58"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PL</w:t>
            </w:r>
          </w:p>
        </w:tc>
        <w:tc>
          <w:tcPr>
            <w:tcW w:w="849" w:type="dxa"/>
            <w:tcBorders>
              <w:top w:val="single" w:sz="4" w:space="0" w:color="auto"/>
              <w:bottom w:val="single" w:sz="4" w:space="0" w:color="auto"/>
            </w:tcBorders>
            <w:shd w:val="clear" w:color="auto" w:fill="auto"/>
            <w:tcMar>
              <w:top w:w="68" w:type="dxa"/>
              <w:left w:w="68" w:type="dxa"/>
              <w:bottom w:w="68" w:type="dxa"/>
              <w:right w:w="68" w:type="dxa"/>
            </w:tcMar>
          </w:tcPr>
          <w:p w14:paraId="1D256BCF"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BUF</w:t>
            </w:r>
          </w:p>
        </w:tc>
        <w:tc>
          <w:tcPr>
            <w:tcW w:w="849" w:type="dxa"/>
            <w:tcBorders>
              <w:top w:val="single" w:sz="4" w:space="0" w:color="auto"/>
              <w:bottom w:val="single" w:sz="4" w:space="0" w:color="auto"/>
            </w:tcBorders>
            <w:shd w:val="clear" w:color="auto" w:fill="auto"/>
            <w:tcMar>
              <w:top w:w="68" w:type="dxa"/>
              <w:left w:w="68" w:type="dxa"/>
              <w:bottom w:w="68" w:type="dxa"/>
              <w:right w:w="68" w:type="dxa"/>
            </w:tcMar>
          </w:tcPr>
          <w:p w14:paraId="3FA599B3"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CT</w:t>
            </w:r>
          </w:p>
        </w:tc>
        <w:tc>
          <w:tcPr>
            <w:tcW w:w="1035" w:type="dxa"/>
            <w:tcBorders>
              <w:top w:val="single" w:sz="4" w:space="0" w:color="auto"/>
              <w:bottom w:val="single" w:sz="4" w:space="0" w:color="auto"/>
            </w:tcBorders>
            <w:shd w:val="clear" w:color="auto" w:fill="auto"/>
            <w:tcMar>
              <w:top w:w="68" w:type="dxa"/>
              <w:left w:w="68" w:type="dxa"/>
              <w:bottom w:w="68" w:type="dxa"/>
              <w:right w:w="68" w:type="dxa"/>
            </w:tcMar>
          </w:tcPr>
          <w:p w14:paraId="4F063607" w14:textId="77777777" w:rsidR="00E63DDF" w:rsidRPr="002A50B9" w:rsidRDefault="00E63DDF" w:rsidP="006C08B0">
            <w:pPr>
              <w:rPr>
                <w:rFonts w:ascii="Times New Roman" w:eastAsia="Times New Roman" w:hAnsi="Times New Roman" w:cs="Times New Roman"/>
                <w:b/>
                <w:sz w:val="24"/>
                <w:szCs w:val="24"/>
              </w:rPr>
            </w:pPr>
            <w:r w:rsidRPr="002A50B9">
              <w:rPr>
                <w:rFonts w:ascii="Times New Roman" w:eastAsia="Times New Roman" w:hAnsi="Times New Roman" w:cs="Times New Roman"/>
                <w:b/>
              </w:rPr>
              <w:t>TOTAL</w:t>
            </w:r>
          </w:p>
        </w:tc>
        <w:tc>
          <w:tcPr>
            <w:tcW w:w="950" w:type="dxa"/>
            <w:tcBorders>
              <w:top w:val="single" w:sz="4" w:space="0" w:color="auto"/>
              <w:bottom w:val="single" w:sz="4" w:space="0" w:color="auto"/>
            </w:tcBorders>
            <w:shd w:val="clear" w:color="auto" w:fill="auto"/>
            <w:tcMar>
              <w:top w:w="68" w:type="dxa"/>
              <w:left w:w="68" w:type="dxa"/>
              <w:bottom w:w="68" w:type="dxa"/>
              <w:right w:w="68" w:type="dxa"/>
            </w:tcMar>
          </w:tcPr>
          <w:p w14:paraId="3C5387C1" w14:textId="77777777" w:rsidR="00E63DDF" w:rsidRPr="002A50B9" w:rsidRDefault="00E63DDF" w:rsidP="006C08B0">
            <w:pPr>
              <w:rPr>
                <w:rFonts w:ascii="Times New Roman" w:eastAsia="Times New Roman" w:hAnsi="Times New Roman" w:cs="Times New Roman"/>
                <w:sz w:val="24"/>
                <w:szCs w:val="24"/>
              </w:rPr>
            </w:pPr>
            <w:r w:rsidRPr="002A50B9">
              <w:rPr>
                <w:rFonts w:ascii="Times New Roman" w:eastAsia="Times New Roman" w:hAnsi="Times New Roman" w:cs="Times New Roman"/>
                <w:sz w:val="24"/>
                <w:szCs w:val="24"/>
              </w:rPr>
              <w:t>Change</w:t>
            </w:r>
          </w:p>
        </w:tc>
      </w:tr>
      <w:tr w:rsidR="00E63DDF" w:rsidRPr="003E4E94" w14:paraId="2231D6CD" w14:textId="77777777" w:rsidTr="00E25950">
        <w:tc>
          <w:tcPr>
            <w:tcW w:w="826" w:type="dxa"/>
            <w:tcBorders>
              <w:top w:val="single" w:sz="4" w:space="0" w:color="auto"/>
            </w:tcBorders>
            <w:shd w:val="clear" w:color="auto" w:fill="auto"/>
            <w:tcMar>
              <w:top w:w="68" w:type="dxa"/>
              <w:left w:w="68" w:type="dxa"/>
              <w:bottom w:w="68" w:type="dxa"/>
              <w:right w:w="68" w:type="dxa"/>
            </w:tcMar>
          </w:tcPr>
          <w:p w14:paraId="6DA274E6"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eastAsia="Times New Roman" w:hAnsi="Times New Roman" w:cs="Times New Roman"/>
                <w:sz w:val="24"/>
                <w:szCs w:val="24"/>
              </w:rPr>
              <w:t>2009</w:t>
            </w:r>
          </w:p>
        </w:tc>
        <w:tc>
          <w:tcPr>
            <w:tcW w:w="849" w:type="dxa"/>
            <w:tcBorders>
              <w:top w:val="single" w:sz="4" w:space="0" w:color="auto"/>
            </w:tcBorders>
            <w:shd w:val="clear" w:color="auto" w:fill="auto"/>
            <w:tcMar>
              <w:top w:w="68" w:type="dxa"/>
              <w:left w:w="68" w:type="dxa"/>
              <w:bottom w:w="68" w:type="dxa"/>
              <w:right w:w="68" w:type="dxa"/>
            </w:tcMar>
          </w:tcPr>
          <w:p w14:paraId="0C6B7AA4"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39.80</w:t>
            </w:r>
          </w:p>
        </w:tc>
        <w:tc>
          <w:tcPr>
            <w:tcW w:w="800" w:type="dxa"/>
            <w:tcBorders>
              <w:top w:val="single" w:sz="4" w:space="0" w:color="auto"/>
            </w:tcBorders>
            <w:shd w:val="clear" w:color="auto" w:fill="auto"/>
            <w:tcMar>
              <w:top w:w="68" w:type="dxa"/>
              <w:left w:w="68" w:type="dxa"/>
              <w:bottom w:w="68" w:type="dxa"/>
              <w:right w:w="68" w:type="dxa"/>
            </w:tcMar>
          </w:tcPr>
          <w:p w14:paraId="124CAC63"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0.00</w:t>
            </w:r>
          </w:p>
        </w:tc>
        <w:tc>
          <w:tcPr>
            <w:tcW w:w="849" w:type="dxa"/>
            <w:tcBorders>
              <w:top w:val="single" w:sz="4" w:space="0" w:color="auto"/>
            </w:tcBorders>
            <w:shd w:val="clear" w:color="auto" w:fill="auto"/>
            <w:tcMar>
              <w:top w:w="68" w:type="dxa"/>
              <w:left w:w="68" w:type="dxa"/>
              <w:bottom w:w="68" w:type="dxa"/>
              <w:right w:w="68" w:type="dxa"/>
            </w:tcMar>
          </w:tcPr>
          <w:p w14:paraId="227E1E65"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2.84</w:t>
            </w:r>
          </w:p>
        </w:tc>
        <w:tc>
          <w:tcPr>
            <w:tcW w:w="1035" w:type="dxa"/>
            <w:tcBorders>
              <w:top w:val="single" w:sz="4" w:space="0" w:color="auto"/>
            </w:tcBorders>
            <w:shd w:val="clear" w:color="auto" w:fill="auto"/>
            <w:tcMar>
              <w:top w:w="68" w:type="dxa"/>
              <w:left w:w="68" w:type="dxa"/>
              <w:bottom w:w="68" w:type="dxa"/>
              <w:right w:w="68" w:type="dxa"/>
            </w:tcMar>
          </w:tcPr>
          <w:p w14:paraId="5B60C6A8" w14:textId="77777777" w:rsidR="00E63DDF" w:rsidRPr="002A50B9" w:rsidRDefault="00E63DDF" w:rsidP="006C08B0">
            <w:pPr>
              <w:rPr>
                <w:rFonts w:ascii="Times New Roman" w:eastAsia="Times New Roman" w:hAnsi="Times New Roman" w:cs="Times New Roman"/>
                <w:b/>
                <w:bCs/>
                <w:sz w:val="24"/>
                <w:szCs w:val="24"/>
              </w:rPr>
            </w:pPr>
            <w:r w:rsidRPr="00E25950">
              <w:rPr>
                <w:rFonts w:ascii="Times New Roman" w:hAnsi="Times New Roman" w:cs="Times New Roman"/>
                <w:b/>
                <w:bCs/>
                <w:sz w:val="24"/>
                <w:szCs w:val="24"/>
              </w:rPr>
              <w:t>42.64</w:t>
            </w:r>
          </w:p>
        </w:tc>
        <w:tc>
          <w:tcPr>
            <w:tcW w:w="950" w:type="dxa"/>
            <w:tcBorders>
              <w:top w:val="single" w:sz="4" w:space="0" w:color="auto"/>
            </w:tcBorders>
            <w:shd w:val="clear" w:color="auto" w:fill="auto"/>
            <w:tcMar>
              <w:top w:w="68" w:type="dxa"/>
              <w:left w:w="68" w:type="dxa"/>
              <w:bottom w:w="68" w:type="dxa"/>
              <w:right w:w="68" w:type="dxa"/>
            </w:tcMar>
          </w:tcPr>
          <w:p w14:paraId="2AB1FD30" w14:textId="77777777" w:rsidR="00E63DDF" w:rsidRPr="002A50B9" w:rsidRDefault="00E63DDF" w:rsidP="006C08B0">
            <w:pPr>
              <w:rPr>
                <w:rFonts w:ascii="Times New Roman" w:eastAsia="Times New Roman" w:hAnsi="Times New Roman" w:cs="Times New Roman"/>
                <w:sz w:val="24"/>
                <w:szCs w:val="24"/>
              </w:rPr>
            </w:pPr>
          </w:p>
        </w:tc>
        <w:tc>
          <w:tcPr>
            <w:tcW w:w="849" w:type="dxa"/>
            <w:tcBorders>
              <w:top w:val="single" w:sz="4" w:space="0" w:color="auto"/>
            </w:tcBorders>
            <w:shd w:val="clear" w:color="auto" w:fill="auto"/>
            <w:tcMar>
              <w:top w:w="68" w:type="dxa"/>
              <w:left w:w="68" w:type="dxa"/>
              <w:bottom w:w="68" w:type="dxa"/>
              <w:right w:w="68" w:type="dxa"/>
            </w:tcMar>
          </w:tcPr>
          <w:p w14:paraId="094AF255"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7.62</w:t>
            </w:r>
          </w:p>
        </w:tc>
        <w:tc>
          <w:tcPr>
            <w:tcW w:w="800" w:type="dxa"/>
            <w:tcBorders>
              <w:top w:val="single" w:sz="4" w:space="0" w:color="auto"/>
            </w:tcBorders>
            <w:shd w:val="clear" w:color="auto" w:fill="auto"/>
            <w:tcMar>
              <w:top w:w="68" w:type="dxa"/>
              <w:left w:w="68" w:type="dxa"/>
              <w:bottom w:w="68" w:type="dxa"/>
              <w:right w:w="68" w:type="dxa"/>
            </w:tcMar>
          </w:tcPr>
          <w:p w14:paraId="1B3F5CD4"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0.00</w:t>
            </w:r>
          </w:p>
        </w:tc>
        <w:tc>
          <w:tcPr>
            <w:tcW w:w="849" w:type="dxa"/>
            <w:tcBorders>
              <w:top w:val="single" w:sz="4" w:space="0" w:color="auto"/>
            </w:tcBorders>
            <w:shd w:val="clear" w:color="auto" w:fill="auto"/>
            <w:tcMar>
              <w:top w:w="68" w:type="dxa"/>
              <w:left w:w="68" w:type="dxa"/>
              <w:bottom w:w="68" w:type="dxa"/>
              <w:right w:w="68" w:type="dxa"/>
            </w:tcMar>
          </w:tcPr>
          <w:p w14:paraId="68D90276"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0.00</w:t>
            </w:r>
          </w:p>
        </w:tc>
        <w:tc>
          <w:tcPr>
            <w:tcW w:w="1035" w:type="dxa"/>
            <w:tcBorders>
              <w:top w:val="single" w:sz="4" w:space="0" w:color="auto"/>
            </w:tcBorders>
            <w:shd w:val="clear" w:color="auto" w:fill="auto"/>
            <w:tcMar>
              <w:top w:w="68" w:type="dxa"/>
              <w:left w:w="68" w:type="dxa"/>
              <w:bottom w:w="68" w:type="dxa"/>
              <w:right w:w="68" w:type="dxa"/>
            </w:tcMar>
          </w:tcPr>
          <w:p w14:paraId="684053B6" w14:textId="77777777" w:rsidR="00E63DDF" w:rsidRPr="002A50B9" w:rsidRDefault="00E63DDF" w:rsidP="006C08B0">
            <w:pPr>
              <w:rPr>
                <w:rFonts w:ascii="Times New Roman" w:eastAsia="Times New Roman" w:hAnsi="Times New Roman" w:cs="Times New Roman"/>
                <w:b/>
                <w:bCs/>
                <w:sz w:val="24"/>
                <w:szCs w:val="24"/>
              </w:rPr>
            </w:pPr>
            <w:r w:rsidRPr="00E25950">
              <w:rPr>
                <w:rFonts w:ascii="Times New Roman" w:hAnsi="Times New Roman" w:cs="Times New Roman"/>
                <w:b/>
                <w:bCs/>
                <w:sz w:val="24"/>
                <w:szCs w:val="24"/>
              </w:rPr>
              <w:t>7.62</w:t>
            </w:r>
          </w:p>
        </w:tc>
        <w:tc>
          <w:tcPr>
            <w:tcW w:w="950" w:type="dxa"/>
            <w:tcBorders>
              <w:top w:val="single" w:sz="4" w:space="0" w:color="auto"/>
            </w:tcBorders>
            <w:shd w:val="clear" w:color="auto" w:fill="auto"/>
            <w:tcMar>
              <w:top w:w="68" w:type="dxa"/>
              <w:left w:w="68" w:type="dxa"/>
              <w:bottom w:w="68" w:type="dxa"/>
              <w:right w:w="68" w:type="dxa"/>
            </w:tcMar>
          </w:tcPr>
          <w:p w14:paraId="06D86E13" w14:textId="77777777" w:rsidR="00E63DDF" w:rsidRPr="002A50B9" w:rsidRDefault="00E63DDF" w:rsidP="006C08B0">
            <w:pPr>
              <w:rPr>
                <w:rFonts w:ascii="Times New Roman" w:eastAsia="Times New Roman" w:hAnsi="Times New Roman" w:cs="Times New Roman"/>
                <w:b/>
                <w:i/>
                <w:sz w:val="24"/>
                <w:szCs w:val="24"/>
              </w:rPr>
            </w:pPr>
          </w:p>
        </w:tc>
        <w:tc>
          <w:tcPr>
            <w:tcW w:w="915" w:type="dxa"/>
            <w:tcBorders>
              <w:top w:val="single" w:sz="4" w:space="0" w:color="auto"/>
            </w:tcBorders>
            <w:shd w:val="clear" w:color="auto" w:fill="auto"/>
            <w:tcMar>
              <w:top w:w="68" w:type="dxa"/>
              <w:left w:w="68" w:type="dxa"/>
              <w:bottom w:w="68" w:type="dxa"/>
              <w:right w:w="68" w:type="dxa"/>
            </w:tcMar>
          </w:tcPr>
          <w:p w14:paraId="3803732B"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102.57</w:t>
            </w:r>
          </w:p>
        </w:tc>
        <w:tc>
          <w:tcPr>
            <w:tcW w:w="849" w:type="dxa"/>
            <w:tcBorders>
              <w:top w:val="single" w:sz="4" w:space="0" w:color="auto"/>
            </w:tcBorders>
            <w:shd w:val="clear" w:color="auto" w:fill="auto"/>
            <w:tcMar>
              <w:top w:w="68" w:type="dxa"/>
              <w:left w:w="68" w:type="dxa"/>
              <w:bottom w:w="68" w:type="dxa"/>
              <w:right w:w="68" w:type="dxa"/>
            </w:tcMar>
          </w:tcPr>
          <w:p w14:paraId="77660F29"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1.56</w:t>
            </w:r>
          </w:p>
        </w:tc>
        <w:tc>
          <w:tcPr>
            <w:tcW w:w="849" w:type="dxa"/>
            <w:tcBorders>
              <w:top w:val="single" w:sz="4" w:space="0" w:color="auto"/>
            </w:tcBorders>
            <w:shd w:val="clear" w:color="auto" w:fill="auto"/>
            <w:tcMar>
              <w:top w:w="68" w:type="dxa"/>
              <w:left w:w="68" w:type="dxa"/>
              <w:bottom w:w="68" w:type="dxa"/>
              <w:right w:w="68" w:type="dxa"/>
            </w:tcMar>
          </w:tcPr>
          <w:p w14:paraId="2160903B"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0.00</w:t>
            </w:r>
          </w:p>
        </w:tc>
        <w:tc>
          <w:tcPr>
            <w:tcW w:w="1035" w:type="dxa"/>
            <w:tcBorders>
              <w:top w:val="single" w:sz="4" w:space="0" w:color="auto"/>
            </w:tcBorders>
            <w:shd w:val="clear" w:color="auto" w:fill="auto"/>
            <w:tcMar>
              <w:top w:w="68" w:type="dxa"/>
              <w:left w:w="68" w:type="dxa"/>
              <w:bottom w:w="68" w:type="dxa"/>
              <w:right w:w="68" w:type="dxa"/>
            </w:tcMar>
          </w:tcPr>
          <w:p w14:paraId="1089F656" w14:textId="77777777" w:rsidR="00E63DDF" w:rsidRPr="002A50B9" w:rsidRDefault="00E63DDF" w:rsidP="006C08B0">
            <w:pPr>
              <w:rPr>
                <w:rFonts w:ascii="Times New Roman" w:eastAsia="Times New Roman" w:hAnsi="Times New Roman" w:cs="Times New Roman"/>
                <w:b/>
                <w:bCs/>
                <w:sz w:val="24"/>
                <w:szCs w:val="24"/>
              </w:rPr>
            </w:pPr>
            <w:r w:rsidRPr="00E25950">
              <w:rPr>
                <w:rFonts w:ascii="Times New Roman" w:hAnsi="Times New Roman" w:cs="Times New Roman"/>
                <w:b/>
                <w:bCs/>
                <w:sz w:val="24"/>
                <w:szCs w:val="24"/>
              </w:rPr>
              <w:t>104.13</w:t>
            </w:r>
          </w:p>
        </w:tc>
        <w:tc>
          <w:tcPr>
            <w:tcW w:w="950" w:type="dxa"/>
            <w:tcBorders>
              <w:top w:val="single" w:sz="4" w:space="0" w:color="auto"/>
            </w:tcBorders>
            <w:shd w:val="clear" w:color="auto" w:fill="auto"/>
            <w:tcMar>
              <w:top w:w="68" w:type="dxa"/>
              <w:left w:w="68" w:type="dxa"/>
              <w:bottom w:w="68" w:type="dxa"/>
              <w:right w:w="68" w:type="dxa"/>
            </w:tcMar>
          </w:tcPr>
          <w:p w14:paraId="17BBFEFC" w14:textId="77777777" w:rsidR="00E63DDF" w:rsidRPr="002A50B9" w:rsidRDefault="00E63DDF" w:rsidP="006C08B0">
            <w:pPr>
              <w:rPr>
                <w:rFonts w:ascii="Times New Roman" w:eastAsia="Times New Roman" w:hAnsi="Times New Roman" w:cs="Times New Roman"/>
                <w:b/>
                <w:sz w:val="24"/>
                <w:szCs w:val="24"/>
              </w:rPr>
            </w:pPr>
          </w:p>
        </w:tc>
      </w:tr>
      <w:tr w:rsidR="00E63DDF" w:rsidRPr="003E4E94" w14:paraId="7A8FD10E" w14:textId="77777777" w:rsidTr="00E25950">
        <w:tc>
          <w:tcPr>
            <w:tcW w:w="826" w:type="dxa"/>
            <w:shd w:val="clear" w:color="auto" w:fill="auto"/>
            <w:tcMar>
              <w:top w:w="68" w:type="dxa"/>
              <w:left w:w="68" w:type="dxa"/>
              <w:bottom w:w="68" w:type="dxa"/>
              <w:right w:w="68" w:type="dxa"/>
            </w:tcMar>
          </w:tcPr>
          <w:p w14:paraId="6D0A345C"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eastAsia="Times New Roman" w:hAnsi="Times New Roman" w:cs="Times New Roman"/>
                <w:sz w:val="24"/>
                <w:szCs w:val="24"/>
              </w:rPr>
              <w:t>2010</w:t>
            </w:r>
          </w:p>
        </w:tc>
        <w:tc>
          <w:tcPr>
            <w:tcW w:w="849" w:type="dxa"/>
            <w:shd w:val="clear" w:color="auto" w:fill="auto"/>
            <w:tcMar>
              <w:top w:w="68" w:type="dxa"/>
              <w:left w:w="68" w:type="dxa"/>
              <w:bottom w:w="68" w:type="dxa"/>
              <w:right w:w="68" w:type="dxa"/>
            </w:tcMar>
          </w:tcPr>
          <w:p w14:paraId="3B87AEF9"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39.78</w:t>
            </w:r>
          </w:p>
        </w:tc>
        <w:tc>
          <w:tcPr>
            <w:tcW w:w="800" w:type="dxa"/>
            <w:shd w:val="clear" w:color="auto" w:fill="auto"/>
            <w:tcMar>
              <w:top w:w="68" w:type="dxa"/>
              <w:left w:w="68" w:type="dxa"/>
              <w:bottom w:w="68" w:type="dxa"/>
              <w:right w:w="68" w:type="dxa"/>
            </w:tcMar>
          </w:tcPr>
          <w:p w14:paraId="5F50628B"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0.00</w:t>
            </w:r>
          </w:p>
        </w:tc>
        <w:tc>
          <w:tcPr>
            <w:tcW w:w="849" w:type="dxa"/>
            <w:shd w:val="clear" w:color="auto" w:fill="auto"/>
            <w:tcMar>
              <w:top w:w="68" w:type="dxa"/>
              <w:left w:w="68" w:type="dxa"/>
              <w:bottom w:w="68" w:type="dxa"/>
              <w:right w:w="68" w:type="dxa"/>
            </w:tcMar>
          </w:tcPr>
          <w:p w14:paraId="29E15167"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6.33</w:t>
            </w:r>
          </w:p>
        </w:tc>
        <w:tc>
          <w:tcPr>
            <w:tcW w:w="1035" w:type="dxa"/>
            <w:shd w:val="clear" w:color="auto" w:fill="auto"/>
            <w:tcMar>
              <w:top w:w="68" w:type="dxa"/>
              <w:left w:w="68" w:type="dxa"/>
              <w:bottom w:w="68" w:type="dxa"/>
              <w:right w:w="68" w:type="dxa"/>
            </w:tcMar>
          </w:tcPr>
          <w:p w14:paraId="43FCAD44" w14:textId="77777777" w:rsidR="00E63DDF" w:rsidRPr="002A50B9" w:rsidRDefault="00E63DDF" w:rsidP="006C08B0">
            <w:pPr>
              <w:rPr>
                <w:rFonts w:ascii="Times New Roman" w:eastAsia="Times New Roman" w:hAnsi="Times New Roman" w:cs="Times New Roman"/>
                <w:b/>
                <w:bCs/>
                <w:sz w:val="24"/>
                <w:szCs w:val="24"/>
              </w:rPr>
            </w:pPr>
            <w:r w:rsidRPr="00E25950">
              <w:rPr>
                <w:rFonts w:ascii="Times New Roman" w:hAnsi="Times New Roman" w:cs="Times New Roman"/>
                <w:b/>
                <w:bCs/>
                <w:sz w:val="24"/>
                <w:szCs w:val="24"/>
              </w:rPr>
              <w:t>46.11</w:t>
            </w:r>
          </w:p>
        </w:tc>
        <w:tc>
          <w:tcPr>
            <w:tcW w:w="950" w:type="dxa"/>
            <w:shd w:val="clear" w:color="auto" w:fill="auto"/>
            <w:tcMar>
              <w:top w:w="68" w:type="dxa"/>
              <w:left w:w="68" w:type="dxa"/>
              <w:bottom w:w="68" w:type="dxa"/>
              <w:right w:w="68" w:type="dxa"/>
            </w:tcMar>
          </w:tcPr>
          <w:p w14:paraId="4F8FE32B" w14:textId="77777777" w:rsidR="00E63DDF" w:rsidRPr="002A50B9" w:rsidRDefault="00E63DDF" w:rsidP="006C08B0">
            <w:pPr>
              <w:rPr>
                <w:rFonts w:ascii="Times New Roman" w:eastAsia="Times New Roman" w:hAnsi="Times New Roman" w:cs="Times New Roman"/>
                <w:i/>
                <w:sz w:val="24"/>
                <w:szCs w:val="24"/>
              </w:rPr>
            </w:pPr>
            <w:r w:rsidRPr="00E25950">
              <w:rPr>
                <w:rFonts w:ascii="Times New Roman" w:hAnsi="Times New Roman" w:cs="Times New Roman"/>
                <w:sz w:val="24"/>
                <w:szCs w:val="24"/>
              </w:rPr>
              <w:t>3.47</w:t>
            </w:r>
          </w:p>
        </w:tc>
        <w:tc>
          <w:tcPr>
            <w:tcW w:w="849" w:type="dxa"/>
            <w:shd w:val="clear" w:color="auto" w:fill="auto"/>
            <w:tcMar>
              <w:top w:w="68" w:type="dxa"/>
              <w:left w:w="68" w:type="dxa"/>
              <w:bottom w:w="68" w:type="dxa"/>
              <w:right w:w="68" w:type="dxa"/>
            </w:tcMar>
          </w:tcPr>
          <w:p w14:paraId="5E0ABDD0"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12.26</w:t>
            </w:r>
          </w:p>
        </w:tc>
        <w:tc>
          <w:tcPr>
            <w:tcW w:w="800" w:type="dxa"/>
            <w:shd w:val="clear" w:color="auto" w:fill="auto"/>
            <w:tcMar>
              <w:top w:w="68" w:type="dxa"/>
              <w:left w:w="68" w:type="dxa"/>
              <w:bottom w:w="68" w:type="dxa"/>
              <w:right w:w="68" w:type="dxa"/>
            </w:tcMar>
          </w:tcPr>
          <w:p w14:paraId="5D20C28E"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0.00</w:t>
            </w:r>
          </w:p>
        </w:tc>
        <w:tc>
          <w:tcPr>
            <w:tcW w:w="849" w:type="dxa"/>
            <w:shd w:val="clear" w:color="auto" w:fill="auto"/>
            <w:tcMar>
              <w:top w:w="68" w:type="dxa"/>
              <w:left w:w="68" w:type="dxa"/>
              <w:bottom w:w="68" w:type="dxa"/>
              <w:right w:w="68" w:type="dxa"/>
            </w:tcMar>
          </w:tcPr>
          <w:p w14:paraId="4CD4B44D"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0.00</w:t>
            </w:r>
          </w:p>
        </w:tc>
        <w:tc>
          <w:tcPr>
            <w:tcW w:w="1035" w:type="dxa"/>
            <w:shd w:val="clear" w:color="auto" w:fill="auto"/>
            <w:tcMar>
              <w:top w:w="68" w:type="dxa"/>
              <w:left w:w="68" w:type="dxa"/>
              <w:bottom w:w="68" w:type="dxa"/>
              <w:right w:w="68" w:type="dxa"/>
            </w:tcMar>
          </w:tcPr>
          <w:p w14:paraId="1715CB56" w14:textId="77777777" w:rsidR="00E63DDF" w:rsidRPr="002A50B9" w:rsidRDefault="00E63DDF" w:rsidP="006C08B0">
            <w:pPr>
              <w:rPr>
                <w:rFonts w:ascii="Times New Roman" w:eastAsia="Times New Roman" w:hAnsi="Times New Roman" w:cs="Times New Roman"/>
                <w:b/>
                <w:bCs/>
                <w:sz w:val="24"/>
                <w:szCs w:val="24"/>
              </w:rPr>
            </w:pPr>
            <w:r w:rsidRPr="00E25950">
              <w:rPr>
                <w:rFonts w:ascii="Times New Roman" w:hAnsi="Times New Roman" w:cs="Times New Roman"/>
                <w:b/>
                <w:bCs/>
                <w:sz w:val="24"/>
                <w:szCs w:val="24"/>
              </w:rPr>
              <w:t>12.26</w:t>
            </w:r>
          </w:p>
        </w:tc>
        <w:tc>
          <w:tcPr>
            <w:tcW w:w="950" w:type="dxa"/>
            <w:shd w:val="clear" w:color="auto" w:fill="auto"/>
            <w:tcMar>
              <w:top w:w="68" w:type="dxa"/>
              <w:left w:w="68" w:type="dxa"/>
              <w:bottom w:w="68" w:type="dxa"/>
              <w:right w:w="68" w:type="dxa"/>
            </w:tcMar>
          </w:tcPr>
          <w:p w14:paraId="3A266228" w14:textId="77777777" w:rsidR="00E63DDF" w:rsidRPr="002A50B9" w:rsidRDefault="00E63DDF" w:rsidP="006C08B0">
            <w:pPr>
              <w:rPr>
                <w:rFonts w:ascii="Times New Roman" w:eastAsia="Times New Roman" w:hAnsi="Times New Roman" w:cs="Times New Roman"/>
                <w:i/>
                <w:sz w:val="24"/>
                <w:szCs w:val="24"/>
              </w:rPr>
            </w:pPr>
            <w:r w:rsidRPr="00E25950">
              <w:rPr>
                <w:rFonts w:ascii="Times New Roman" w:hAnsi="Times New Roman" w:cs="Times New Roman"/>
                <w:sz w:val="24"/>
                <w:szCs w:val="24"/>
              </w:rPr>
              <w:t>4.64</w:t>
            </w:r>
          </w:p>
        </w:tc>
        <w:tc>
          <w:tcPr>
            <w:tcW w:w="915" w:type="dxa"/>
            <w:shd w:val="clear" w:color="auto" w:fill="auto"/>
            <w:tcMar>
              <w:top w:w="68" w:type="dxa"/>
              <w:left w:w="68" w:type="dxa"/>
              <w:bottom w:w="68" w:type="dxa"/>
              <w:right w:w="68" w:type="dxa"/>
            </w:tcMar>
          </w:tcPr>
          <w:p w14:paraId="6D90700C"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107.17</w:t>
            </w:r>
          </w:p>
        </w:tc>
        <w:tc>
          <w:tcPr>
            <w:tcW w:w="849" w:type="dxa"/>
            <w:shd w:val="clear" w:color="auto" w:fill="auto"/>
            <w:tcMar>
              <w:top w:w="68" w:type="dxa"/>
              <w:left w:w="68" w:type="dxa"/>
              <w:bottom w:w="68" w:type="dxa"/>
              <w:right w:w="68" w:type="dxa"/>
            </w:tcMar>
          </w:tcPr>
          <w:p w14:paraId="59275C31"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1.56</w:t>
            </w:r>
          </w:p>
        </w:tc>
        <w:tc>
          <w:tcPr>
            <w:tcW w:w="849" w:type="dxa"/>
            <w:shd w:val="clear" w:color="auto" w:fill="auto"/>
            <w:tcMar>
              <w:top w:w="68" w:type="dxa"/>
              <w:left w:w="68" w:type="dxa"/>
              <w:bottom w:w="68" w:type="dxa"/>
              <w:right w:w="68" w:type="dxa"/>
            </w:tcMar>
          </w:tcPr>
          <w:p w14:paraId="5608A9ED" w14:textId="77777777" w:rsidR="00E63DDF" w:rsidRPr="002A50B9" w:rsidRDefault="00E63DDF" w:rsidP="006C08B0">
            <w:pPr>
              <w:rPr>
                <w:rFonts w:ascii="Times New Roman" w:eastAsia="Times New Roman" w:hAnsi="Times New Roman" w:cs="Times New Roman"/>
                <w:sz w:val="24"/>
                <w:szCs w:val="24"/>
              </w:rPr>
            </w:pPr>
            <w:r w:rsidRPr="00E25950">
              <w:rPr>
                <w:rFonts w:ascii="Times New Roman" w:hAnsi="Times New Roman" w:cs="Times New Roman"/>
                <w:sz w:val="24"/>
                <w:szCs w:val="24"/>
              </w:rPr>
              <w:t>0.00</w:t>
            </w:r>
          </w:p>
        </w:tc>
        <w:tc>
          <w:tcPr>
            <w:tcW w:w="1035" w:type="dxa"/>
            <w:shd w:val="clear" w:color="auto" w:fill="auto"/>
            <w:tcMar>
              <w:top w:w="68" w:type="dxa"/>
              <w:left w:w="68" w:type="dxa"/>
              <w:bottom w:w="68" w:type="dxa"/>
              <w:right w:w="68" w:type="dxa"/>
            </w:tcMar>
          </w:tcPr>
          <w:p w14:paraId="256BD90B" w14:textId="77777777" w:rsidR="00E63DDF" w:rsidRPr="002A50B9" w:rsidRDefault="00E63DDF" w:rsidP="006C08B0">
            <w:pPr>
              <w:rPr>
                <w:rFonts w:ascii="Times New Roman" w:eastAsia="Times New Roman" w:hAnsi="Times New Roman" w:cs="Times New Roman"/>
                <w:b/>
                <w:bCs/>
                <w:sz w:val="24"/>
                <w:szCs w:val="24"/>
              </w:rPr>
            </w:pPr>
            <w:r w:rsidRPr="00E25950">
              <w:rPr>
                <w:rFonts w:ascii="Times New Roman" w:hAnsi="Times New Roman" w:cs="Times New Roman"/>
                <w:b/>
                <w:bCs/>
                <w:sz w:val="24"/>
                <w:szCs w:val="24"/>
              </w:rPr>
              <w:t>108.73</w:t>
            </w:r>
          </w:p>
        </w:tc>
        <w:tc>
          <w:tcPr>
            <w:tcW w:w="950" w:type="dxa"/>
            <w:shd w:val="clear" w:color="auto" w:fill="auto"/>
            <w:tcMar>
              <w:top w:w="68" w:type="dxa"/>
              <w:left w:w="68" w:type="dxa"/>
              <w:bottom w:w="68" w:type="dxa"/>
              <w:right w:w="68" w:type="dxa"/>
            </w:tcMar>
          </w:tcPr>
          <w:p w14:paraId="35723CB6"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4.60</w:t>
            </w:r>
          </w:p>
        </w:tc>
      </w:tr>
      <w:tr w:rsidR="00E63DDF" w:rsidRPr="003E4E94" w14:paraId="527E1922" w14:textId="77777777" w:rsidTr="00E25950">
        <w:tc>
          <w:tcPr>
            <w:tcW w:w="826" w:type="dxa"/>
            <w:shd w:val="clear" w:color="auto" w:fill="auto"/>
            <w:tcMar>
              <w:top w:w="68" w:type="dxa"/>
              <w:left w:w="68" w:type="dxa"/>
              <w:bottom w:w="68" w:type="dxa"/>
              <w:right w:w="68" w:type="dxa"/>
            </w:tcMar>
          </w:tcPr>
          <w:p w14:paraId="7A53F61A"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eastAsia="Times New Roman" w:hAnsi="Times New Roman" w:cs="Times New Roman"/>
                <w:sz w:val="24"/>
                <w:szCs w:val="24"/>
              </w:rPr>
              <w:t>2011</w:t>
            </w:r>
          </w:p>
        </w:tc>
        <w:tc>
          <w:tcPr>
            <w:tcW w:w="849" w:type="dxa"/>
            <w:shd w:val="clear" w:color="auto" w:fill="auto"/>
            <w:tcMar>
              <w:top w:w="68" w:type="dxa"/>
              <w:left w:w="68" w:type="dxa"/>
              <w:bottom w:w="68" w:type="dxa"/>
              <w:right w:w="68" w:type="dxa"/>
            </w:tcMar>
          </w:tcPr>
          <w:p w14:paraId="02153291"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39.84</w:t>
            </w:r>
          </w:p>
        </w:tc>
        <w:tc>
          <w:tcPr>
            <w:tcW w:w="800" w:type="dxa"/>
            <w:shd w:val="clear" w:color="auto" w:fill="auto"/>
            <w:tcMar>
              <w:top w:w="68" w:type="dxa"/>
              <w:left w:w="68" w:type="dxa"/>
              <w:bottom w:w="68" w:type="dxa"/>
              <w:right w:w="68" w:type="dxa"/>
            </w:tcMar>
          </w:tcPr>
          <w:p w14:paraId="0241A68B"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0.00</w:t>
            </w:r>
          </w:p>
        </w:tc>
        <w:tc>
          <w:tcPr>
            <w:tcW w:w="849" w:type="dxa"/>
            <w:shd w:val="clear" w:color="auto" w:fill="auto"/>
            <w:tcMar>
              <w:top w:w="68" w:type="dxa"/>
              <w:left w:w="68" w:type="dxa"/>
              <w:bottom w:w="68" w:type="dxa"/>
              <w:right w:w="68" w:type="dxa"/>
            </w:tcMar>
          </w:tcPr>
          <w:p w14:paraId="2B9EC903"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6.64</w:t>
            </w:r>
          </w:p>
        </w:tc>
        <w:tc>
          <w:tcPr>
            <w:tcW w:w="1035" w:type="dxa"/>
            <w:shd w:val="clear" w:color="auto" w:fill="auto"/>
            <w:tcMar>
              <w:top w:w="68" w:type="dxa"/>
              <w:left w:w="68" w:type="dxa"/>
              <w:bottom w:w="68" w:type="dxa"/>
              <w:right w:w="68" w:type="dxa"/>
            </w:tcMar>
          </w:tcPr>
          <w:p w14:paraId="05925081"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46.48</w:t>
            </w:r>
          </w:p>
        </w:tc>
        <w:tc>
          <w:tcPr>
            <w:tcW w:w="950" w:type="dxa"/>
            <w:shd w:val="clear" w:color="auto" w:fill="auto"/>
            <w:tcMar>
              <w:top w:w="68" w:type="dxa"/>
              <w:left w:w="68" w:type="dxa"/>
              <w:bottom w:w="68" w:type="dxa"/>
              <w:right w:w="68" w:type="dxa"/>
            </w:tcMar>
          </w:tcPr>
          <w:p w14:paraId="59271D95"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0.37</w:t>
            </w:r>
          </w:p>
        </w:tc>
        <w:tc>
          <w:tcPr>
            <w:tcW w:w="849" w:type="dxa"/>
            <w:shd w:val="clear" w:color="auto" w:fill="auto"/>
            <w:tcMar>
              <w:top w:w="68" w:type="dxa"/>
              <w:left w:w="68" w:type="dxa"/>
              <w:bottom w:w="68" w:type="dxa"/>
              <w:right w:w="68" w:type="dxa"/>
            </w:tcMar>
          </w:tcPr>
          <w:p w14:paraId="4CA6CA39"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19.15</w:t>
            </w:r>
          </w:p>
        </w:tc>
        <w:tc>
          <w:tcPr>
            <w:tcW w:w="800" w:type="dxa"/>
            <w:shd w:val="clear" w:color="auto" w:fill="auto"/>
            <w:tcMar>
              <w:top w:w="68" w:type="dxa"/>
              <w:left w:w="68" w:type="dxa"/>
              <w:bottom w:w="68" w:type="dxa"/>
              <w:right w:w="68" w:type="dxa"/>
            </w:tcMar>
          </w:tcPr>
          <w:p w14:paraId="35A8D888"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0.55</w:t>
            </w:r>
          </w:p>
        </w:tc>
        <w:tc>
          <w:tcPr>
            <w:tcW w:w="849" w:type="dxa"/>
            <w:shd w:val="clear" w:color="auto" w:fill="auto"/>
            <w:tcMar>
              <w:top w:w="68" w:type="dxa"/>
              <w:left w:w="68" w:type="dxa"/>
              <w:bottom w:w="68" w:type="dxa"/>
              <w:right w:w="68" w:type="dxa"/>
            </w:tcMar>
          </w:tcPr>
          <w:p w14:paraId="29879B7F"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0.00</w:t>
            </w:r>
          </w:p>
        </w:tc>
        <w:tc>
          <w:tcPr>
            <w:tcW w:w="1035" w:type="dxa"/>
            <w:shd w:val="clear" w:color="auto" w:fill="auto"/>
            <w:tcMar>
              <w:top w:w="68" w:type="dxa"/>
              <w:left w:w="68" w:type="dxa"/>
              <w:bottom w:w="68" w:type="dxa"/>
              <w:right w:w="68" w:type="dxa"/>
            </w:tcMar>
          </w:tcPr>
          <w:p w14:paraId="5265128E"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19.70</w:t>
            </w:r>
          </w:p>
        </w:tc>
        <w:tc>
          <w:tcPr>
            <w:tcW w:w="950" w:type="dxa"/>
            <w:shd w:val="clear" w:color="auto" w:fill="auto"/>
            <w:tcMar>
              <w:top w:w="68" w:type="dxa"/>
              <w:left w:w="68" w:type="dxa"/>
              <w:bottom w:w="68" w:type="dxa"/>
              <w:right w:w="68" w:type="dxa"/>
            </w:tcMar>
          </w:tcPr>
          <w:p w14:paraId="0A85AD01"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7.44</w:t>
            </w:r>
          </w:p>
        </w:tc>
        <w:tc>
          <w:tcPr>
            <w:tcW w:w="915" w:type="dxa"/>
            <w:shd w:val="clear" w:color="auto" w:fill="auto"/>
            <w:tcMar>
              <w:top w:w="68" w:type="dxa"/>
              <w:left w:w="68" w:type="dxa"/>
              <w:bottom w:w="68" w:type="dxa"/>
              <w:right w:w="68" w:type="dxa"/>
            </w:tcMar>
          </w:tcPr>
          <w:p w14:paraId="454AA38E"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108.72</w:t>
            </w:r>
          </w:p>
        </w:tc>
        <w:tc>
          <w:tcPr>
            <w:tcW w:w="849" w:type="dxa"/>
            <w:shd w:val="clear" w:color="auto" w:fill="auto"/>
            <w:tcMar>
              <w:top w:w="68" w:type="dxa"/>
              <w:left w:w="68" w:type="dxa"/>
              <w:bottom w:w="68" w:type="dxa"/>
              <w:right w:w="68" w:type="dxa"/>
            </w:tcMar>
          </w:tcPr>
          <w:p w14:paraId="5B714E29"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2.08</w:t>
            </w:r>
          </w:p>
        </w:tc>
        <w:tc>
          <w:tcPr>
            <w:tcW w:w="849" w:type="dxa"/>
            <w:shd w:val="clear" w:color="auto" w:fill="auto"/>
            <w:tcMar>
              <w:top w:w="68" w:type="dxa"/>
              <w:left w:w="68" w:type="dxa"/>
              <w:bottom w:w="68" w:type="dxa"/>
              <w:right w:w="68" w:type="dxa"/>
            </w:tcMar>
          </w:tcPr>
          <w:p w14:paraId="24D050F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0.00</w:t>
            </w:r>
          </w:p>
        </w:tc>
        <w:tc>
          <w:tcPr>
            <w:tcW w:w="1035" w:type="dxa"/>
            <w:shd w:val="clear" w:color="auto" w:fill="auto"/>
            <w:tcMar>
              <w:top w:w="68" w:type="dxa"/>
              <w:left w:w="68" w:type="dxa"/>
              <w:bottom w:w="68" w:type="dxa"/>
              <w:right w:w="68" w:type="dxa"/>
            </w:tcMar>
          </w:tcPr>
          <w:p w14:paraId="66BFC86F"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110.80</w:t>
            </w:r>
          </w:p>
        </w:tc>
        <w:tc>
          <w:tcPr>
            <w:tcW w:w="950" w:type="dxa"/>
            <w:shd w:val="clear" w:color="auto" w:fill="auto"/>
            <w:tcMar>
              <w:top w:w="68" w:type="dxa"/>
              <w:left w:w="68" w:type="dxa"/>
              <w:bottom w:w="68" w:type="dxa"/>
              <w:right w:w="68" w:type="dxa"/>
            </w:tcMar>
          </w:tcPr>
          <w:p w14:paraId="667931F3"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2.07</w:t>
            </w:r>
          </w:p>
        </w:tc>
      </w:tr>
      <w:tr w:rsidR="00E63DDF" w:rsidRPr="003E4E94" w14:paraId="5054DD75" w14:textId="77777777" w:rsidTr="00E25950">
        <w:tc>
          <w:tcPr>
            <w:tcW w:w="826" w:type="dxa"/>
            <w:shd w:val="clear" w:color="auto" w:fill="auto"/>
            <w:tcMar>
              <w:top w:w="68" w:type="dxa"/>
              <w:left w:w="68" w:type="dxa"/>
              <w:bottom w:w="68" w:type="dxa"/>
              <w:right w:w="68" w:type="dxa"/>
            </w:tcMar>
          </w:tcPr>
          <w:p w14:paraId="4A970FBB"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eastAsia="Times New Roman" w:hAnsi="Times New Roman" w:cs="Times New Roman"/>
                <w:sz w:val="24"/>
                <w:szCs w:val="24"/>
              </w:rPr>
              <w:t>2012</w:t>
            </w:r>
          </w:p>
        </w:tc>
        <w:tc>
          <w:tcPr>
            <w:tcW w:w="849" w:type="dxa"/>
            <w:shd w:val="clear" w:color="auto" w:fill="auto"/>
            <w:tcMar>
              <w:top w:w="68" w:type="dxa"/>
              <w:left w:w="68" w:type="dxa"/>
              <w:bottom w:w="68" w:type="dxa"/>
              <w:right w:w="68" w:type="dxa"/>
            </w:tcMar>
          </w:tcPr>
          <w:p w14:paraId="204365BB"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42.41</w:t>
            </w:r>
          </w:p>
        </w:tc>
        <w:tc>
          <w:tcPr>
            <w:tcW w:w="800" w:type="dxa"/>
            <w:shd w:val="clear" w:color="auto" w:fill="auto"/>
            <w:tcMar>
              <w:top w:w="68" w:type="dxa"/>
              <w:left w:w="68" w:type="dxa"/>
              <w:bottom w:w="68" w:type="dxa"/>
              <w:right w:w="68" w:type="dxa"/>
            </w:tcMar>
          </w:tcPr>
          <w:p w14:paraId="54A286E2"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0.00</w:t>
            </w:r>
          </w:p>
        </w:tc>
        <w:tc>
          <w:tcPr>
            <w:tcW w:w="849" w:type="dxa"/>
            <w:shd w:val="clear" w:color="auto" w:fill="auto"/>
            <w:tcMar>
              <w:top w:w="68" w:type="dxa"/>
              <w:left w:w="68" w:type="dxa"/>
              <w:bottom w:w="68" w:type="dxa"/>
              <w:right w:w="68" w:type="dxa"/>
            </w:tcMar>
          </w:tcPr>
          <w:p w14:paraId="7A1D5EAB"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6.80</w:t>
            </w:r>
          </w:p>
        </w:tc>
        <w:tc>
          <w:tcPr>
            <w:tcW w:w="1035" w:type="dxa"/>
            <w:shd w:val="clear" w:color="auto" w:fill="auto"/>
            <w:tcMar>
              <w:top w:w="68" w:type="dxa"/>
              <w:left w:w="68" w:type="dxa"/>
              <w:bottom w:w="68" w:type="dxa"/>
              <w:right w:w="68" w:type="dxa"/>
            </w:tcMar>
          </w:tcPr>
          <w:p w14:paraId="53C5CCC4"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49.21</w:t>
            </w:r>
          </w:p>
        </w:tc>
        <w:tc>
          <w:tcPr>
            <w:tcW w:w="950" w:type="dxa"/>
            <w:shd w:val="clear" w:color="auto" w:fill="auto"/>
            <w:tcMar>
              <w:top w:w="68" w:type="dxa"/>
              <w:left w:w="68" w:type="dxa"/>
              <w:bottom w:w="68" w:type="dxa"/>
              <w:right w:w="68" w:type="dxa"/>
            </w:tcMar>
          </w:tcPr>
          <w:p w14:paraId="664D64C6"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2.73</w:t>
            </w:r>
          </w:p>
        </w:tc>
        <w:tc>
          <w:tcPr>
            <w:tcW w:w="849" w:type="dxa"/>
            <w:shd w:val="clear" w:color="auto" w:fill="auto"/>
            <w:tcMar>
              <w:top w:w="68" w:type="dxa"/>
              <w:left w:w="68" w:type="dxa"/>
              <w:bottom w:w="68" w:type="dxa"/>
              <w:right w:w="68" w:type="dxa"/>
            </w:tcMar>
          </w:tcPr>
          <w:p w14:paraId="421FFD82"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23.86</w:t>
            </w:r>
          </w:p>
        </w:tc>
        <w:tc>
          <w:tcPr>
            <w:tcW w:w="800" w:type="dxa"/>
            <w:shd w:val="clear" w:color="auto" w:fill="auto"/>
            <w:tcMar>
              <w:top w:w="68" w:type="dxa"/>
              <w:left w:w="68" w:type="dxa"/>
              <w:bottom w:w="68" w:type="dxa"/>
              <w:right w:w="68" w:type="dxa"/>
            </w:tcMar>
          </w:tcPr>
          <w:p w14:paraId="604D4E8C"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0.55</w:t>
            </w:r>
          </w:p>
        </w:tc>
        <w:tc>
          <w:tcPr>
            <w:tcW w:w="849" w:type="dxa"/>
            <w:shd w:val="clear" w:color="auto" w:fill="auto"/>
            <w:tcMar>
              <w:top w:w="68" w:type="dxa"/>
              <w:left w:w="68" w:type="dxa"/>
              <w:bottom w:w="68" w:type="dxa"/>
              <w:right w:w="68" w:type="dxa"/>
            </w:tcMar>
          </w:tcPr>
          <w:p w14:paraId="10CB4766"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0.56</w:t>
            </w:r>
          </w:p>
        </w:tc>
        <w:tc>
          <w:tcPr>
            <w:tcW w:w="1035" w:type="dxa"/>
            <w:shd w:val="clear" w:color="auto" w:fill="auto"/>
            <w:tcMar>
              <w:top w:w="68" w:type="dxa"/>
              <w:left w:w="68" w:type="dxa"/>
              <w:bottom w:w="68" w:type="dxa"/>
              <w:right w:w="68" w:type="dxa"/>
            </w:tcMar>
          </w:tcPr>
          <w:p w14:paraId="617ED52A"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24.97</w:t>
            </w:r>
          </w:p>
        </w:tc>
        <w:tc>
          <w:tcPr>
            <w:tcW w:w="950" w:type="dxa"/>
            <w:shd w:val="clear" w:color="auto" w:fill="auto"/>
            <w:tcMar>
              <w:top w:w="68" w:type="dxa"/>
              <w:left w:w="68" w:type="dxa"/>
              <w:bottom w:w="68" w:type="dxa"/>
              <w:right w:w="68" w:type="dxa"/>
            </w:tcMar>
          </w:tcPr>
          <w:p w14:paraId="59C4A68A"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5.27</w:t>
            </w:r>
          </w:p>
        </w:tc>
        <w:tc>
          <w:tcPr>
            <w:tcW w:w="915" w:type="dxa"/>
            <w:shd w:val="clear" w:color="auto" w:fill="auto"/>
            <w:tcMar>
              <w:top w:w="68" w:type="dxa"/>
              <w:left w:w="68" w:type="dxa"/>
              <w:bottom w:w="68" w:type="dxa"/>
              <w:right w:w="68" w:type="dxa"/>
            </w:tcMar>
          </w:tcPr>
          <w:p w14:paraId="6835E6C1"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109.47</w:t>
            </w:r>
          </w:p>
        </w:tc>
        <w:tc>
          <w:tcPr>
            <w:tcW w:w="849" w:type="dxa"/>
            <w:shd w:val="clear" w:color="auto" w:fill="auto"/>
            <w:tcMar>
              <w:top w:w="68" w:type="dxa"/>
              <w:left w:w="68" w:type="dxa"/>
              <w:bottom w:w="68" w:type="dxa"/>
              <w:right w:w="68" w:type="dxa"/>
            </w:tcMar>
          </w:tcPr>
          <w:p w14:paraId="76E26628"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2.08</w:t>
            </w:r>
          </w:p>
        </w:tc>
        <w:tc>
          <w:tcPr>
            <w:tcW w:w="849" w:type="dxa"/>
            <w:shd w:val="clear" w:color="auto" w:fill="auto"/>
            <w:tcMar>
              <w:top w:w="68" w:type="dxa"/>
              <w:left w:w="68" w:type="dxa"/>
              <w:bottom w:w="68" w:type="dxa"/>
              <w:right w:w="68" w:type="dxa"/>
            </w:tcMar>
          </w:tcPr>
          <w:p w14:paraId="667609E2"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0.00</w:t>
            </w:r>
          </w:p>
        </w:tc>
        <w:tc>
          <w:tcPr>
            <w:tcW w:w="1035" w:type="dxa"/>
            <w:shd w:val="clear" w:color="auto" w:fill="auto"/>
            <w:tcMar>
              <w:top w:w="68" w:type="dxa"/>
              <w:left w:w="68" w:type="dxa"/>
              <w:bottom w:w="68" w:type="dxa"/>
              <w:right w:w="68" w:type="dxa"/>
            </w:tcMar>
          </w:tcPr>
          <w:p w14:paraId="59661EF5"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111.55</w:t>
            </w:r>
          </w:p>
        </w:tc>
        <w:tc>
          <w:tcPr>
            <w:tcW w:w="950" w:type="dxa"/>
            <w:shd w:val="clear" w:color="auto" w:fill="auto"/>
            <w:tcMar>
              <w:top w:w="68" w:type="dxa"/>
              <w:left w:w="68" w:type="dxa"/>
              <w:bottom w:w="68" w:type="dxa"/>
              <w:right w:w="68" w:type="dxa"/>
            </w:tcMar>
          </w:tcPr>
          <w:p w14:paraId="3DBE8082"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0.75</w:t>
            </w:r>
          </w:p>
        </w:tc>
      </w:tr>
      <w:tr w:rsidR="00E63DDF" w:rsidRPr="003E4E94" w14:paraId="25EBB826" w14:textId="77777777" w:rsidTr="00E25950">
        <w:tc>
          <w:tcPr>
            <w:tcW w:w="826" w:type="dxa"/>
            <w:shd w:val="clear" w:color="auto" w:fill="auto"/>
            <w:tcMar>
              <w:top w:w="68" w:type="dxa"/>
              <w:left w:w="68" w:type="dxa"/>
              <w:bottom w:w="68" w:type="dxa"/>
              <w:right w:w="68" w:type="dxa"/>
            </w:tcMar>
          </w:tcPr>
          <w:p w14:paraId="62C0B05C"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eastAsia="Times New Roman" w:hAnsi="Times New Roman" w:cs="Times New Roman"/>
                <w:sz w:val="24"/>
                <w:szCs w:val="24"/>
              </w:rPr>
              <w:t>2013</w:t>
            </w:r>
          </w:p>
        </w:tc>
        <w:tc>
          <w:tcPr>
            <w:tcW w:w="849" w:type="dxa"/>
            <w:shd w:val="clear" w:color="auto" w:fill="auto"/>
            <w:tcMar>
              <w:top w:w="68" w:type="dxa"/>
              <w:left w:w="68" w:type="dxa"/>
              <w:bottom w:w="68" w:type="dxa"/>
              <w:right w:w="68" w:type="dxa"/>
            </w:tcMar>
          </w:tcPr>
          <w:p w14:paraId="153AB7FB"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41.82</w:t>
            </w:r>
          </w:p>
        </w:tc>
        <w:tc>
          <w:tcPr>
            <w:tcW w:w="800" w:type="dxa"/>
            <w:shd w:val="clear" w:color="auto" w:fill="auto"/>
            <w:tcMar>
              <w:top w:w="68" w:type="dxa"/>
              <w:left w:w="68" w:type="dxa"/>
              <w:bottom w:w="68" w:type="dxa"/>
              <w:right w:w="68" w:type="dxa"/>
            </w:tcMar>
          </w:tcPr>
          <w:p w14:paraId="08B0C3A5"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1.50</w:t>
            </w:r>
          </w:p>
        </w:tc>
        <w:tc>
          <w:tcPr>
            <w:tcW w:w="849" w:type="dxa"/>
            <w:shd w:val="clear" w:color="auto" w:fill="auto"/>
            <w:tcMar>
              <w:top w:w="68" w:type="dxa"/>
              <w:left w:w="68" w:type="dxa"/>
              <w:bottom w:w="68" w:type="dxa"/>
              <w:right w:w="68" w:type="dxa"/>
            </w:tcMar>
          </w:tcPr>
          <w:p w14:paraId="004E51E9"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8.76</w:t>
            </w:r>
          </w:p>
        </w:tc>
        <w:tc>
          <w:tcPr>
            <w:tcW w:w="1035" w:type="dxa"/>
            <w:shd w:val="clear" w:color="auto" w:fill="auto"/>
            <w:tcMar>
              <w:top w:w="68" w:type="dxa"/>
              <w:left w:w="68" w:type="dxa"/>
              <w:bottom w:w="68" w:type="dxa"/>
              <w:right w:w="68" w:type="dxa"/>
            </w:tcMar>
          </w:tcPr>
          <w:p w14:paraId="57A8F743"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52.08</w:t>
            </w:r>
          </w:p>
        </w:tc>
        <w:tc>
          <w:tcPr>
            <w:tcW w:w="950" w:type="dxa"/>
            <w:shd w:val="clear" w:color="auto" w:fill="auto"/>
            <w:tcMar>
              <w:top w:w="68" w:type="dxa"/>
              <w:left w:w="68" w:type="dxa"/>
              <w:bottom w:w="68" w:type="dxa"/>
              <w:right w:w="68" w:type="dxa"/>
            </w:tcMar>
          </w:tcPr>
          <w:p w14:paraId="0822B836"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2.87</w:t>
            </w:r>
          </w:p>
        </w:tc>
        <w:tc>
          <w:tcPr>
            <w:tcW w:w="849" w:type="dxa"/>
            <w:shd w:val="clear" w:color="auto" w:fill="auto"/>
            <w:tcMar>
              <w:top w:w="68" w:type="dxa"/>
              <w:left w:w="68" w:type="dxa"/>
              <w:bottom w:w="68" w:type="dxa"/>
              <w:right w:w="68" w:type="dxa"/>
            </w:tcMar>
          </w:tcPr>
          <w:p w14:paraId="37019C93"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26.30</w:t>
            </w:r>
          </w:p>
        </w:tc>
        <w:tc>
          <w:tcPr>
            <w:tcW w:w="800" w:type="dxa"/>
            <w:shd w:val="clear" w:color="auto" w:fill="auto"/>
            <w:tcMar>
              <w:top w:w="68" w:type="dxa"/>
              <w:left w:w="68" w:type="dxa"/>
              <w:bottom w:w="68" w:type="dxa"/>
              <w:right w:w="68" w:type="dxa"/>
            </w:tcMar>
          </w:tcPr>
          <w:p w14:paraId="53E08CA4"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0.55</w:t>
            </w:r>
          </w:p>
        </w:tc>
        <w:tc>
          <w:tcPr>
            <w:tcW w:w="849" w:type="dxa"/>
            <w:shd w:val="clear" w:color="auto" w:fill="auto"/>
            <w:tcMar>
              <w:top w:w="68" w:type="dxa"/>
              <w:left w:w="68" w:type="dxa"/>
              <w:bottom w:w="68" w:type="dxa"/>
              <w:right w:w="68" w:type="dxa"/>
            </w:tcMar>
          </w:tcPr>
          <w:p w14:paraId="6880563A"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0.70</w:t>
            </w:r>
          </w:p>
        </w:tc>
        <w:tc>
          <w:tcPr>
            <w:tcW w:w="1035" w:type="dxa"/>
            <w:shd w:val="clear" w:color="auto" w:fill="auto"/>
            <w:tcMar>
              <w:top w:w="68" w:type="dxa"/>
              <w:left w:w="68" w:type="dxa"/>
              <w:bottom w:w="68" w:type="dxa"/>
              <w:right w:w="68" w:type="dxa"/>
            </w:tcMar>
          </w:tcPr>
          <w:p w14:paraId="1E78E96E"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27.55</w:t>
            </w:r>
          </w:p>
        </w:tc>
        <w:tc>
          <w:tcPr>
            <w:tcW w:w="950" w:type="dxa"/>
            <w:shd w:val="clear" w:color="auto" w:fill="auto"/>
            <w:tcMar>
              <w:top w:w="68" w:type="dxa"/>
              <w:left w:w="68" w:type="dxa"/>
              <w:bottom w:w="68" w:type="dxa"/>
              <w:right w:w="68" w:type="dxa"/>
            </w:tcMar>
          </w:tcPr>
          <w:p w14:paraId="1F9FEC31"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2.58</w:t>
            </w:r>
          </w:p>
        </w:tc>
        <w:tc>
          <w:tcPr>
            <w:tcW w:w="915" w:type="dxa"/>
            <w:shd w:val="clear" w:color="auto" w:fill="auto"/>
            <w:tcMar>
              <w:top w:w="68" w:type="dxa"/>
              <w:left w:w="68" w:type="dxa"/>
              <w:bottom w:w="68" w:type="dxa"/>
              <w:right w:w="68" w:type="dxa"/>
            </w:tcMar>
          </w:tcPr>
          <w:p w14:paraId="5534D55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108.95</w:t>
            </w:r>
          </w:p>
        </w:tc>
        <w:tc>
          <w:tcPr>
            <w:tcW w:w="849" w:type="dxa"/>
            <w:shd w:val="clear" w:color="auto" w:fill="auto"/>
            <w:tcMar>
              <w:top w:w="68" w:type="dxa"/>
              <w:left w:w="68" w:type="dxa"/>
              <w:bottom w:w="68" w:type="dxa"/>
              <w:right w:w="68" w:type="dxa"/>
            </w:tcMar>
          </w:tcPr>
          <w:p w14:paraId="66EA2826"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2.54</w:t>
            </w:r>
          </w:p>
        </w:tc>
        <w:tc>
          <w:tcPr>
            <w:tcW w:w="849" w:type="dxa"/>
            <w:shd w:val="clear" w:color="auto" w:fill="auto"/>
            <w:tcMar>
              <w:top w:w="68" w:type="dxa"/>
              <w:left w:w="68" w:type="dxa"/>
              <w:bottom w:w="68" w:type="dxa"/>
              <w:right w:w="68" w:type="dxa"/>
            </w:tcMar>
          </w:tcPr>
          <w:p w14:paraId="40133211"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2.55</w:t>
            </w:r>
          </w:p>
        </w:tc>
        <w:tc>
          <w:tcPr>
            <w:tcW w:w="1035" w:type="dxa"/>
            <w:shd w:val="clear" w:color="auto" w:fill="auto"/>
            <w:tcMar>
              <w:top w:w="68" w:type="dxa"/>
              <w:left w:w="68" w:type="dxa"/>
              <w:bottom w:w="68" w:type="dxa"/>
              <w:right w:w="68" w:type="dxa"/>
            </w:tcMar>
          </w:tcPr>
          <w:p w14:paraId="3B747E1C"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114.04</w:t>
            </w:r>
          </w:p>
        </w:tc>
        <w:tc>
          <w:tcPr>
            <w:tcW w:w="950" w:type="dxa"/>
            <w:shd w:val="clear" w:color="auto" w:fill="auto"/>
            <w:tcMar>
              <w:top w:w="68" w:type="dxa"/>
              <w:left w:w="68" w:type="dxa"/>
              <w:bottom w:w="68" w:type="dxa"/>
              <w:right w:w="68" w:type="dxa"/>
            </w:tcMar>
          </w:tcPr>
          <w:p w14:paraId="7F16BA08"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2.49</w:t>
            </w:r>
          </w:p>
        </w:tc>
      </w:tr>
      <w:tr w:rsidR="00E63DDF" w:rsidRPr="003E4E94" w14:paraId="2E5FDF07" w14:textId="77777777" w:rsidTr="00E25950">
        <w:tc>
          <w:tcPr>
            <w:tcW w:w="826" w:type="dxa"/>
            <w:shd w:val="clear" w:color="auto" w:fill="auto"/>
            <w:tcMar>
              <w:top w:w="68" w:type="dxa"/>
              <w:left w:w="68" w:type="dxa"/>
              <w:bottom w:w="68" w:type="dxa"/>
              <w:right w:w="68" w:type="dxa"/>
            </w:tcMar>
          </w:tcPr>
          <w:p w14:paraId="5F044B37"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eastAsia="Times New Roman" w:hAnsi="Times New Roman" w:cs="Times New Roman"/>
                <w:sz w:val="24"/>
                <w:szCs w:val="24"/>
              </w:rPr>
              <w:t>2014</w:t>
            </w:r>
          </w:p>
        </w:tc>
        <w:tc>
          <w:tcPr>
            <w:tcW w:w="849" w:type="dxa"/>
            <w:shd w:val="clear" w:color="auto" w:fill="auto"/>
            <w:tcMar>
              <w:top w:w="68" w:type="dxa"/>
              <w:left w:w="68" w:type="dxa"/>
              <w:bottom w:w="68" w:type="dxa"/>
              <w:right w:w="68" w:type="dxa"/>
            </w:tcMar>
          </w:tcPr>
          <w:p w14:paraId="42C66CC6"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41.41</w:t>
            </w:r>
          </w:p>
        </w:tc>
        <w:tc>
          <w:tcPr>
            <w:tcW w:w="800" w:type="dxa"/>
            <w:shd w:val="clear" w:color="auto" w:fill="auto"/>
            <w:tcMar>
              <w:top w:w="68" w:type="dxa"/>
              <w:left w:w="68" w:type="dxa"/>
              <w:bottom w:w="68" w:type="dxa"/>
              <w:right w:w="68" w:type="dxa"/>
            </w:tcMar>
          </w:tcPr>
          <w:p w14:paraId="5147C211"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1.50</w:t>
            </w:r>
          </w:p>
        </w:tc>
        <w:tc>
          <w:tcPr>
            <w:tcW w:w="849" w:type="dxa"/>
            <w:shd w:val="clear" w:color="auto" w:fill="auto"/>
            <w:tcMar>
              <w:top w:w="68" w:type="dxa"/>
              <w:left w:w="68" w:type="dxa"/>
              <w:bottom w:w="68" w:type="dxa"/>
              <w:right w:w="68" w:type="dxa"/>
            </w:tcMar>
          </w:tcPr>
          <w:p w14:paraId="48ECF3B9"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11.37</w:t>
            </w:r>
          </w:p>
        </w:tc>
        <w:tc>
          <w:tcPr>
            <w:tcW w:w="1035" w:type="dxa"/>
            <w:shd w:val="clear" w:color="auto" w:fill="auto"/>
            <w:tcMar>
              <w:top w:w="68" w:type="dxa"/>
              <w:left w:w="68" w:type="dxa"/>
              <w:bottom w:w="68" w:type="dxa"/>
              <w:right w:w="68" w:type="dxa"/>
            </w:tcMar>
          </w:tcPr>
          <w:p w14:paraId="454EC91D"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54.28</w:t>
            </w:r>
          </w:p>
        </w:tc>
        <w:tc>
          <w:tcPr>
            <w:tcW w:w="950" w:type="dxa"/>
            <w:shd w:val="clear" w:color="auto" w:fill="auto"/>
            <w:tcMar>
              <w:top w:w="68" w:type="dxa"/>
              <w:left w:w="68" w:type="dxa"/>
              <w:bottom w:w="68" w:type="dxa"/>
              <w:right w:w="68" w:type="dxa"/>
            </w:tcMar>
          </w:tcPr>
          <w:p w14:paraId="7A862D41"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2.20</w:t>
            </w:r>
          </w:p>
        </w:tc>
        <w:tc>
          <w:tcPr>
            <w:tcW w:w="849" w:type="dxa"/>
            <w:shd w:val="clear" w:color="auto" w:fill="auto"/>
            <w:tcMar>
              <w:top w:w="68" w:type="dxa"/>
              <w:left w:w="68" w:type="dxa"/>
              <w:bottom w:w="68" w:type="dxa"/>
              <w:right w:w="68" w:type="dxa"/>
            </w:tcMar>
          </w:tcPr>
          <w:p w14:paraId="08832102"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34.45</w:t>
            </w:r>
          </w:p>
        </w:tc>
        <w:tc>
          <w:tcPr>
            <w:tcW w:w="800" w:type="dxa"/>
            <w:shd w:val="clear" w:color="auto" w:fill="auto"/>
            <w:tcMar>
              <w:top w:w="68" w:type="dxa"/>
              <w:left w:w="68" w:type="dxa"/>
              <w:bottom w:w="68" w:type="dxa"/>
              <w:right w:w="68" w:type="dxa"/>
            </w:tcMar>
          </w:tcPr>
          <w:p w14:paraId="29961016"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0.73</w:t>
            </w:r>
          </w:p>
        </w:tc>
        <w:tc>
          <w:tcPr>
            <w:tcW w:w="849" w:type="dxa"/>
            <w:shd w:val="clear" w:color="auto" w:fill="auto"/>
            <w:tcMar>
              <w:top w:w="68" w:type="dxa"/>
              <w:left w:w="68" w:type="dxa"/>
              <w:bottom w:w="68" w:type="dxa"/>
              <w:right w:w="68" w:type="dxa"/>
            </w:tcMar>
          </w:tcPr>
          <w:p w14:paraId="7CF3E4F8"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1.25</w:t>
            </w:r>
          </w:p>
        </w:tc>
        <w:tc>
          <w:tcPr>
            <w:tcW w:w="1035" w:type="dxa"/>
            <w:shd w:val="clear" w:color="auto" w:fill="auto"/>
            <w:tcMar>
              <w:top w:w="68" w:type="dxa"/>
              <w:left w:w="68" w:type="dxa"/>
              <w:bottom w:w="68" w:type="dxa"/>
              <w:right w:w="68" w:type="dxa"/>
            </w:tcMar>
          </w:tcPr>
          <w:p w14:paraId="33A3FB26"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36.43</w:t>
            </w:r>
          </w:p>
        </w:tc>
        <w:tc>
          <w:tcPr>
            <w:tcW w:w="950" w:type="dxa"/>
            <w:shd w:val="clear" w:color="auto" w:fill="auto"/>
            <w:tcMar>
              <w:top w:w="68" w:type="dxa"/>
              <w:left w:w="68" w:type="dxa"/>
              <w:bottom w:w="68" w:type="dxa"/>
              <w:right w:w="68" w:type="dxa"/>
            </w:tcMar>
          </w:tcPr>
          <w:p w14:paraId="34E6C0CA"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8.88</w:t>
            </w:r>
          </w:p>
        </w:tc>
        <w:tc>
          <w:tcPr>
            <w:tcW w:w="915" w:type="dxa"/>
            <w:shd w:val="clear" w:color="auto" w:fill="auto"/>
            <w:tcMar>
              <w:top w:w="68" w:type="dxa"/>
              <w:left w:w="68" w:type="dxa"/>
              <w:bottom w:w="68" w:type="dxa"/>
              <w:right w:w="68" w:type="dxa"/>
            </w:tcMar>
          </w:tcPr>
          <w:p w14:paraId="137ED303"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109.13</w:t>
            </w:r>
          </w:p>
        </w:tc>
        <w:tc>
          <w:tcPr>
            <w:tcW w:w="849" w:type="dxa"/>
            <w:shd w:val="clear" w:color="auto" w:fill="auto"/>
            <w:tcMar>
              <w:top w:w="68" w:type="dxa"/>
              <w:left w:w="68" w:type="dxa"/>
              <w:bottom w:w="68" w:type="dxa"/>
              <w:right w:w="68" w:type="dxa"/>
            </w:tcMar>
          </w:tcPr>
          <w:p w14:paraId="0371D477"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6.42</w:t>
            </w:r>
          </w:p>
        </w:tc>
        <w:tc>
          <w:tcPr>
            <w:tcW w:w="849" w:type="dxa"/>
            <w:shd w:val="clear" w:color="auto" w:fill="auto"/>
            <w:tcMar>
              <w:top w:w="68" w:type="dxa"/>
              <w:left w:w="68" w:type="dxa"/>
              <w:bottom w:w="68" w:type="dxa"/>
              <w:right w:w="68" w:type="dxa"/>
            </w:tcMar>
          </w:tcPr>
          <w:p w14:paraId="40F07973"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7.75</w:t>
            </w:r>
          </w:p>
        </w:tc>
        <w:tc>
          <w:tcPr>
            <w:tcW w:w="1035" w:type="dxa"/>
            <w:shd w:val="clear" w:color="auto" w:fill="auto"/>
            <w:tcMar>
              <w:top w:w="68" w:type="dxa"/>
              <w:left w:w="68" w:type="dxa"/>
              <w:bottom w:w="68" w:type="dxa"/>
              <w:right w:w="68" w:type="dxa"/>
            </w:tcMar>
          </w:tcPr>
          <w:p w14:paraId="64700EA9"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123.30</w:t>
            </w:r>
          </w:p>
        </w:tc>
        <w:tc>
          <w:tcPr>
            <w:tcW w:w="950" w:type="dxa"/>
            <w:shd w:val="clear" w:color="auto" w:fill="auto"/>
            <w:tcMar>
              <w:top w:w="68" w:type="dxa"/>
              <w:left w:w="68" w:type="dxa"/>
              <w:bottom w:w="68" w:type="dxa"/>
              <w:right w:w="68" w:type="dxa"/>
            </w:tcMar>
          </w:tcPr>
          <w:p w14:paraId="39EF5A16"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9.26</w:t>
            </w:r>
          </w:p>
        </w:tc>
      </w:tr>
      <w:tr w:rsidR="00E63DDF" w:rsidRPr="003E4E94" w14:paraId="09B90BC4" w14:textId="77777777" w:rsidTr="00E25950">
        <w:tc>
          <w:tcPr>
            <w:tcW w:w="826" w:type="dxa"/>
            <w:shd w:val="clear" w:color="auto" w:fill="auto"/>
            <w:tcMar>
              <w:top w:w="68" w:type="dxa"/>
              <w:left w:w="68" w:type="dxa"/>
              <w:bottom w:w="68" w:type="dxa"/>
              <w:right w:w="68" w:type="dxa"/>
            </w:tcMar>
          </w:tcPr>
          <w:p w14:paraId="2EFBCBA3"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eastAsia="Times New Roman" w:hAnsi="Times New Roman" w:cs="Times New Roman"/>
                <w:sz w:val="24"/>
                <w:szCs w:val="24"/>
              </w:rPr>
              <w:t>2015</w:t>
            </w:r>
          </w:p>
        </w:tc>
        <w:tc>
          <w:tcPr>
            <w:tcW w:w="849" w:type="dxa"/>
            <w:shd w:val="clear" w:color="auto" w:fill="auto"/>
            <w:tcMar>
              <w:top w:w="68" w:type="dxa"/>
              <w:left w:w="68" w:type="dxa"/>
              <w:bottom w:w="68" w:type="dxa"/>
              <w:right w:w="68" w:type="dxa"/>
            </w:tcMar>
          </w:tcPr>
          <w:p w14:paraId="0CBFF99F"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43.54</w:t>
            </w:r>
          </w:p>
        </w:tc>
        <w:tc>
          <w:tcPr>
            <w:tcW w:w="800" w:type="dxa"/>
            <w:shd w:val="clear" w:color="auto" w:fill="auto"/>
            <w:tcMar>
              <w:top w:w="68" w:type="dxa"/>
              <w:left w:w="68" w:type="dxa"/>
              <w:bottom w:w="68" w:type="dxa"/>
              <w:right w:w="68" w:type="dxa"/>
            </w:tcMar>
          </w:tcPr>
          <w:p w14:paraId="3BD7EE3A"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1.50</w:t>
            </w:r>
          </w:p>
        </w:tc>
        <w:tc>
          <w:tcPr>
            <w:tcW w:w="849" w:type="dxa"/>
            <w:shd w:val="clear" w:color="auto" w:fill="auto"/>
            <w:tcMar>
              <w:top w:w="68" w:type="dxa"/>
              <w:left w:w="68" w:type="dxa"/>
              <w:bottom w:w="68" w:type="dxa"/>
              <w:right w:w="68" w:type="dxa"/>
            </w:tcMar>
          </w:tcPr>
          <w:p w14:paraId="65DAFA04"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12.30</w:t>
            </w:r>
          </w:p>
        </w:tc>
        <w:tc>
          <w:tcPr>
            <w:tcW w:w="1035" w:type="dxa"/>
            <w:shd w:val="clear" w:color="auto" w:fill="auto"/>
            <w:tcMar>
              <w:top w:w="68" w:type="dxa"/>
              <w:left w:w="68" w:type="dxa"/>
              <w:bottom w:w="68" w:type="dxa"/>
              <w:right w:w="68" w:type="dxa"/>
            </w:tcMar>
          </w:tcPr>
          <w:p w14:paraId="1CB64838"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57.34</w:t>
            </w:r>
          </w:p>
        </w:tc>
        <w:tc>
          <w:tcPr>
            <w:tcW w:w="950" w:type="dxa"/>
            <w:shd w:val="clear" w:color="auto" w:fill="auto"/>
            <w:tcMar>
              <w:top w:w="68" w:type="dxa"/>
              <w:left w:w="68" w:type="dxa"/>
              <w:bottom w:w="68" w:type="dxa"/>
              <w:right w:w="68" w:type="dxa"/>
            </w:tcMar>
          </w:tcPr>
          <w:p w14:paraId="17FD3AE1"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3.06</w:t>
            </w:r>
          </w:p>
        </w:tc>
        <w:tc>
          <w:tcPr>
            <w:tcW w:w="849" w:type="dxa"/>
            <w:shd w:val="clear" w:color="auto" w:fill="auto"/>
            <w:tcMar>
              <w:top w:w="68" w:type="dxa"/>
              <w:left w:w="68" w:type="dxa"/>
              <w:bottom w:w="68" w:type="dxa"/>
              <w:right w:w="68" w:type="dxa"/>
            </w:tcMar>
          </w:tcPr>
          <w:p w14:paraId="68C8757F"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34.75</w:t>
            </w:r>
          </w:p>
        </w:tc>
        <w:tc>
          <w:tcPr>
            <w:tcW w:w="800" w:type="dxa"/>
            <w:shd w:val="clear" w:color="auto" w:fill="auto"/>
            <w:tcMar>
              <w:top w:w="68" w:type="dxa"/>
              <w:left w:w="68" w:type="dxa"/>
              <w:bottom w:w="68" w:type="dxa"/>
              <w:right w:w="68" w:type="dxa"/>
            </w:tcMar>
          </w:tcPr>
          <w:p w14:paraId="6D5065F8"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0.73</w:t>
            </w:r>
          </w:p>
        </w:tc>
        <w:tc>
          <w:tcPr>
            <w:tcW w:w="849" w:type="dxa"/>
            <w:shd w:val="clear" w:color="auto" w:fill="auto"/>
            <w:tcMar>
              <w:top w:w="68" w:type="dxa"/>
              <w:left w:w="68" w:type="dxa"/>
              <w:bottom w:w="68" w:type="dxa"/>
              <w:right w:w="68" w:type="dxa"/>
            </w:tcMar>
          </w:tcPr>
          <w:p w14:paraId="4064DD52"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6.61</w:t>
            </w:r>
          </w:p>
        </w:tc>
        <w:tc>
          <w:tcPr>
            <w:tcW w:w="1035" w:type="dxa"/>
            <w:shd w:val="clear" w:color="auto" w:fill="auto"/>
            <w:tcMar>
              <w:top w:w="68" w:type="dxa"/>
              <w:left w:w="68" w:type="dxa"/>
              <w:bottom w:w="68" w:type="dxa"/>
              <w:right w:w="68" w:type="dxa"/>
            </w:tcMar>
          </w:tcPr>
          <w:p w14:paraId="788B60C9"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42.09</w:t>
            </w:r>
          </w:p>
        </w:tc>
        <w:tc>
          <w:tcPr>
            <w:tcW w:w="950" w:type="dxa"/>
            <w:shd w:val="clear" w:color="auto" w:fill="auto"/>
            <w:tcMar>
              <w:top w:w="68" w:type="dxa"/>
              <w:left w:w="68" w:type="dxa"/>
              <w:bottom w:w="68" w:type="dxa"/>
              <w:right w:w="68" w:type="dxa"/>
            </w:tcMar>
          </w:tcPr>
          <w:p w14:paraId="160D0299"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5.66</w:t>
            </w:r>
          </w:p>
        </w:tc>
        <w:tc>
          <w:tcPr>
            <w:tcW w:w="915" w:type="dxa"/>
            <w:shd w:val="clear" w:color="auto" w:fill="auto"/>
            <w:tcMar>
              <w:top w:w="68" w:type="dxa"/>
              <w:left w:w="68" w:type="dxa"/>
              <w:bottom w:w="68" w:type="dxa"/>
              <w:right w:w="68" w:type="dxa"/>
            </w:tcMar>
          </w:tcPr>
          <w:p w14:paraId="0C295990"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113.99</w:t>
            </w:r>
          </w:p>
        </w:tc>
        <w:tc>
          <w:tcPr>
            <w:tcW w:w="849" w:type="dxa"/>
            <w:shd w:val="clear" w:color="auto" w:fill="auto"/>
            <w:tcMar>
              <w:top w:w="68" w:type="dxa"/>
              <w:left w:w="68" w:type="dxa"/>
              <w:bottom w:w="68" w:type="dxa"/>
              <w:right w:w="68" w:type="dxa"/>
            </w:tcMar>
          </w:tcPr>
          <w:p w14:paraId="295DA2B6"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6.55</w:t>
            </w:r>
          </w:p>
        </w:tc>
        <w:tc>
          <w:tcPr>
            <w:tcW w:w="849" w:type="dxa"/>
            <w:shd w:val="clear" w:color="auto" w:fill="auto"/>
            <w:tcMar>
              <w:top w:w="68" w:type="dxa"/>
              <w:left w:w="68" w:type="dxa"/>
              <w:bottom w:w="68" w:type="dxa"/>
              <w:right w:w="68" w:type="dxa"/>
            </w:tcMar>
          </w:tcPr>
          <w:p w14:paraId="0837D8D7"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13.16</w:t>
            </w:r>
          </w:p>
        </w:tc>
        <w:tc>
          <w:tcPr>
            <w:tcW w:w="1035" w:type="dxa"/>
            <w:shd w:val="clear" w:color="auto" w:fill="auto"/>
            <w:tcMar>
              <w:top w:w="68" w:type="dxa"/>
              <w:left w:w="68" w:type="dxa"/>
              <w:bottom w:w="68" w:type="dxa"/>
              <w:right w:w="68" w:type="dxa"/>
            </w:tcMar>
          </w:tcPr>
          <w:p w14:paraId="618676D6"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133.70</w:t>
            </w:r>
          </w:p>
        </w:tc>
        <w:tc>
          <w:tcPr>
            <w:tcW w:w="950" w:type="dxa"/>
            <w:shd w:val="clear" w:color="auto" w:fill="auto"/>
            <w:tcMar>
              <w:top w:w="68" w:type="dxa"/>
              <w:left w:w="68" w:type="dxa"/>
              <w:bottom w:w="68" w:type="dxa"/>
              <w:right w:w="68" w:type="dxa"/>
            </w:tcMar>
          </w:tcPr>
          <w:p w14:paraId="7E89DB8F"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10.40</w:t>
            </w:r>
          </w:p>
        </w:tc>
      </w:tr>
      <w:tr w:rsidR="00E63DDF" w:rsidRPr="003E4E94" w14:paraId="72F4B8D3" w14:textId="77777777" w:rsidTr="00E25950">
        <w:tc>
          <w:tcPr>
            <w:tcW w:w="826" w:type="dxa"/>
            <w:shd w:val="clear" w:color="auto" w:fill="auto"/>
            <w:tcMar>
              <w:top w:w="68" w:type="dxa"/>
              <w:left w:w="68" w:type="dxa"/>
              <w:bottom w:w="68" w:type="dxa"/>
              <w:right w:w="68" w:type="dxa"/>
            </w:tcMar>
          </w:tcPr>
          <w:p w14:paraId="1B0519A0"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eastAsia="Times New Roman" w:hAnsi="Times New Roman" w:cs="Times New Roman"/>
                <w:sz w:val="24"/>
                <w:szCs w:val="24"/>
              </w:rPr>
              <w:t>2016</w:t>
            </w:r>
          </w:p>
        </w:tc>
        <w:tc>
          <w:tcPr>
            <w:tcW w:w="849" w:type="dxa"/>
            <w:shd w:val="clear" w:color="auto" w:fill="auto"/>
            <w:tcMar>
              <w:top w:w="68" w:type="dxa"/>
              <w:left w:w="68" w:type="dxa"/>
              <w:bottom w:w="68" w:type="dxa"/>
              <w:right w:w="68" w:type="dxa"/>
            </w:tcMar>
          </w:tcPr>
          <w:p w14:paraId="2DB4C42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42.43</w:t>
            </w:r>
          </w:p>
        </w:tc>
        <w:tc>
          <w:tcPr>
            <w:tcW w:w="800" w:type="dxa"/>
            <w:shd w:val="clear" w:color="auto" w:fill="auto"/>
            <w:tcMar>
              <w:top w:w="68" w:type="dxa"/>
              <w:left w:w="68" w:type="dxa"/>
              <w:bottom w:w="68" w:type="dxa"/>
              <w:right w:w="68" w:type="dxa"/>
            </w:tcMar>
          </w:tcPr>
          <w:p w14:paraId="0AD6BCE8"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1.85</w:t>
            </w:r>
          </w:p>
        </w:tc>
        <w:tc>
          <w:tcPr>
            <w:tcW w:w="849" w:type="dxa"/>
            <w:shd w:val="clear" w:color="auto" w:fill="auto"/>
            <w:tcMar>
              <w:top w:w="68" w:type="dxa"/>
              <w:left w:w="68" w:type="dxa"/>
              <w:bottom w:w="68" w:type="dxa"/>
              <w:right w:w="68" w:type="dxa"/>
            </w:tcMar>
          </w:tcPr>
          <w:p w14:paraId="6B19B97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17.66</w:t>
            </w:r>
          </w:p>
        </w:tc>
        <w:tc>
          <w:tcPr>
            <w:tcW w:w="1035" w:type="dxa"/>
            <w:shd w:val="clear" w:color="auto" w:fill="auto"/>
            <w:tcMar>
              <w:top w:w="68" w:type="dxa"/>
              <w:left w:w="68" w:type="dxa"/>
              <w:bottom w:w="68" w:type="dxa"/>
              <w:right w:w="68" w:type="dxa"/>
            </w:tcMar>
          </w:tcPr>
          <w:p w14:paraId="54EDECDD"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61.94</w:t>
            </w:r>
          </w:p>
        </w:tc>
        <w:tc>
          <w:tcPr>
            <w:tcW w:w="950" w:type="dxa"/>
            <w:shd w:val="clear" w:color="auto" w:fill="auto"/>
            <w:tcMar>
              <w:top w:w="68" w:type="dxa"/>
              <w:left w:w="68" w:type="dxa"/>
              <w:bottom w:w="68" w:type="dxa"/>
              <w:right w:w="68" w:type="dxa"/>
            </w:tcMar>
          </w:tcPr>
          <w:p w14:paraId="46A4CF40"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4.60</w:t>
            </w:r>
          </w:p>
        </w:tc>
        <w:tc>
          <w:tcPr>
            <w:tcW w:w="849" w:type="dxa"/>
            <w:shd w:val="clear" w:color="auto" w:fill="auto"/>
            <w:tcMar>
              <w:top w:w="68" w:type="dxa"/>
              <w:left w:w="68" w:type="dxa"/>
              <w:bottom w:w="68" w:type="dxa"/>
              <w:right w:w="68" w:type="dxa"/>
            </w:tcMar>
          </w:tcPr>
          <w:p w14:paraId="3BAF927B"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40.33</w:t>
            </w:r>
          </w:p>
        </w:tc>
        <w:tc>
          <w:tcPr>
            <w:tcW w:w="800" w:type="dxa"/>
            <w:shd w:val="clear" w:color="auto" w:fill="auto"/>
            <w:tcMar>
              <w:top w:w="68" w:type="dxa"/>
              <w:left w:w="68" w:type="dxa"/>
              <w:bottom w:w="68" w:type="dxa"/>
              <w:right w:w="68" w:type="dxa"/>
            </w:tcMar>
          </w:tcPr>
          <w:p w14:paraId="5993566B"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0.74</w:t>
            </w:r>
          </w:p>
        </w:tc>
        <w:tc>
          <w:tcPr>
            <w:tcW w:w="849" w:type="dxa"/>
            <w:shd w:val="clear" w:color="auto" w:fill="auto"/>
            <w:tcMar>
              <w:top w:w="68" w:type="dxa"/>
              <w:left w:w="68" w:type="dxa"/>
              <w:bottom w:w="68" w:type="dxa"/>
              <w:right w:w="68" w:type="dxa"/>
            </w:tcMar>
          </w:tcPr>
          <w:p w14:paraId="046729A1"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7.88</w:t>
            </w:r>
          </w:p>
        </w:tc>
        <w:tc>
          <w:tcPr>
            <w:tcW w:w="1035" w:type="dxa"/>
            <w:shd w:val="clear" w:color="auto" w:fill="auto"/>
            <w:tcMar>
              <w:top w:w="68" w:type="dxa"/>
              <w:left w:w="68" w:type="dxa"/>
              <w:bottom w:w="68" w:type="dxa"/>
              <w:right w:w="68" w:type="dxa"/>
            </w:tcMar>
          </w:tcPr>
          <w:p w14:paraId="04B4C867"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48.95</w:t>
            </w:r>
          </w:p>
        </w:tc>
        <w:tc>
          <w:tcPr>
            <w:tcW w:w="950" w:type="dxa"/>
            <w:shd w:val="clear" w:color="auto" w:fill="auto"/>
            <w:tcMar>
              <w:top w:w="68" w:type="dxa"/>
              <w:left w:w="68" w:type="dxa"/>
              <w:bottom w:w="68" w:type="dxa"/>
              <w:right w:w="68" w:type="dxa"/>
            </w:tcMar>
          </w:tcPr>
          <w:p w14:paraId="2678D2C3"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6.86</w:t>
            </w:r>
          </w:p>
        </w:tc>
        <w:tc>
          <w:tcPr>
            <w:tcW w:w="915" w:type="dxa"/>
            <w:shd w:val="clear" w:color="auto" w:fill="auto"/>
            <w:tcMar>
              <w:top w:w="68" w:type="dxa"/>
              <w:left w:w="68" w:type="dxa"/>
              <w:bottom w:w="68" w:type="dxa"/>
              <w:right w:w="68" w:type="dxa"/>
            </w:tcMar>
          </w:tcPr>
          <w:p w14:paraId="043A574A"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118.57</w:t>
            </w:r>
          </w:p>
        </w:tc>
        <w:tc>
          <w:tcPr>
            <w:tcW w:w="849" w:type="dxa"/>
            <w:shd w:val="clear" w:color="auto" w:fill="auto"/>
            <w:tcMar>
              <w:top w:w="68" w:type="dxa"/>
              <w:left w:w="68" w:type="dxa"/>
              <w:bottom w:w="68" w:type="dxa"/>
              <w:right w:w="68" w:type="dxa"/>
            </w:tcMar>
          </w:tcPr>
          <w:p w14:paraId="4D335A32"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6.55</w:t>
            </w:r>
          </w:p>
        </w:tc>
        <w:tc>
          <w:tcPr>
            <w:tcW w:w="849" w:type="dxa"/>
            <w:shd w:val="clear" w:color="auto" w:fill="auto"/>
            <w:tcMar>
              <w:top w:w="68" w:type="dxa"/>
              <w:left w:w="68" w:type="dxa"/>
              <w:bottom w:w="68" w:type="dxa"/>
              <w:right w:w="68" w:type="dxa"/>
            </w:tcMar>
          </w:tcPr>
          <w:p w14:paraId="4617FF5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16.03</w:t>
            </w:r>
          </w:p>
        </w:tc>
        <w:tc>
          <w:tcPr>
            <w:tcW w:w="1035" w:type="dxa"/>
            <w:shd w:val="clear" w:color="auto" w:fill="auto"/>
            <w:tcMar>
              <w:top w:w="68" w:type="dxa"/>
              <w:left w:w="68" w:type="dxa"/>
              <w:bottom w:w="68" w:type="dxa"/>
              <w:right w:w="68" w:type="dxa"/>
            </w:tcMar>
          </w:tcPr>
          <w:p w14:paraId="21AC6C67"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141.15</w:t>
            </w:r>
          </w:p>
        </w:tc>
        <w:tc>
          <w:tcPr>
            <w:tcW w:w="950" w:type="dxa"/>
            <w:shd w:val="clear" w:color="auto" w:fill="auto"/>
            <w:tcMar>
              <w:top w:w="68" w:type="dxa"/>
              <w:left w:w="68" w:type="dxa"/>
              <w:bottom w:w="68" w:type="dxa"/>
              <w:right w:w="68" w:type="dxa"/>
            </w:tcMar>
          </w:tcPr>
          <w:p w14:paraId="6EC7682F"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7.45</w:t>
            </w:r>
          </w:p>
        </w:tc>
      </w:tr>
      <w:tr w:rsidR="00E63DDF" w:rsidRPr="003E4E94" w14:paraId="00B9F3F9" w14:textId="77777777" w:rsidTr="00E25950">
        <w:tc>
          <w:tcPr>
            <w:tcW w:w="826" w:type="dxa"/>
            <w:shd w:val="clear" w:color="auto" w:fill="auto"/>
            <w:tcMar>
              <w:top w:w="68" w:type="dxa"/>
              <w:left w:w="68" w:type="dxa"/>
              <w:bottom w:w="68" w:type="dxa"/>
              <w:right w:w="68" w:type="dxa"/>
            </w:tcMar>
          </w:tcPr>
          <w:p w14:paraId="31636A1E"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eastAsia="Times New Roman" w:hAnsi="Times New Roman" w:cs="Times New Roman"/>
                <w:sz w:val="24"/>
                <w:szCs w:val="24"/>
              </w:rPr>
              <w:t>2017</w:t>
            </w:r>
          </w:p>
        </w:tc>
        <w:tc>
          <w:tcPr>
            <w:tcW w:w="849" w:type="dxa"/>
            <w:shd w:val="clear" w:color="auto" w:fill="auto"/>
            <w:tcMar>
              <w:top w:w="68" w:type="dxa"/>
              <w:left w:w="68" w:type="dxa"/>
              <w:bottom w:w="68" w:type="dxa"/>
              <w:right w:w="68" w:type="dxa"/>
            </w:tcMar>
          </w:tcPr>
          <w:p w14:paraId="4DEAD74A"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38.77</w:t>
            </w:r>
          </w:p>
        </w:tc>
        <w:tc>
          <w:tcPr>
            <w:tcW w:w="800" w:type="dxa"/>
            <w:shd w:val="clear" w:color="auto" w:fill="auto"/>
            <w:tcMar>
              <w:top w:w="68" w:type="dxa"/>
              <w:left w:w="68" w:type="dxa"/>
              <w:bottom w:w="68" w:type="dxa"/>
              <w:right w:w="68" w:type="dxa"/>
            </w:tcMar>
          </w:tcPr>
          <w:p w14:paraId="45521C48"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7.09</w:t>
            </w:r>
          </w:p>
        </w:tc>
        <w:tc>
          <w:tcPr>
            <w:tcW w:w="849" w:type="dxa"/>
            <w:shd w:val="clear" w:color="auto" w:fill="auto"/>
            <w:tcMar>
              <w:top w:w="68" w:type="dxa"/>
              <w:left w:w="68" w:type="dxa"/>
              <w:bottom w:w="68" w:type="dxa"/>
              <w:right w:w="68" w:type="dxa"/>
            </w:tcMar>
          </w:tcPr>
          <w:p w14:paraId="7A13CD4B"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19.60</w:t>
            </w:r>
          </w:p>
        </w:tc>
        <w:tc>
          <w:tcPr>
            <w:tcW w:w="1035" w:type="dxa"/>
            <w:shd w:val="clear" w:color="auto" w:fill="auto"/>
            <w:tcMar>
              <w:top w:w="68" w:type="dxa"/>
              <w:left w:w="68" w:type="dxa"/>
              <w:bottom w:w="68" w:type="dxa"/>
              <w:right w:w="68" w:type="dxa"/>
            </w:tcMar>
          </w:tcPr>
          <w:p w14:paraId="64B7BFF6"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65.46</w:t>
            </w:r>
          </w:p>
        </w:tc>
        <w:tc>
          <w:tcPr>
            <w:tcW w:w="950" w:type="dxa"/>
            <w:shd w:val="clear" w:color="auto" w:fill="auto"/>
            <w:tcMar>
              <w:top w:w="68" w:type="dxa"/>
              <w:left w:w="68" w:type="dxa"/>
              <w:bottom w:w="68" w:type="dxa"/>
              <w:right w:w="68" w:type="dxa"/>
            </w:tcMar>
          </w:tcPr>
          <w:p w14:paraId="784C3B06"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3.52</w:t>
            </w:r>
          </w:p>
        </w:tc>
        <w:tc>
          <w:tcPr>
            <w:tcW w:w="849" w:type="dxa"/>
            <w:shd w:val="clear" w:color="auto" w:fill="auto"/>
            <w:tcMar>
              <w:top w:w="68" w:type="dxa"/>
              <w:left w:w="68" w:type="dxa"/>
              <w:bottom w:w="68" w:type="dxa"/>
              <w:right w:w="68" w:type="dxa"/>
            </w:tcMar>
          </w:tcPr>
          <w:p w14:paraId="1F813C49"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49.73</w:t>
            </w:r>
          </w:p>
        </w:tc>
        <w:tc>
          <w:tcPr>
            <w:tcW w:w="800" w:type="dxa"/>
            <w:shd w:val="clear" w:color="auto" w:fill="auto"/>
            <w:tcMar>
              <w:top w:w="68" w:type="dxa"/>
              <w:left w:w="68" w:type="dxa"/>
              <w:bottom w:w="68" w:type="dxa"/>
              <w:right w:w="68" w:type="dxa"/>
            </w:tcMar>
          </w:tcPr>
          <w:p w14:paraId="3BF26D99"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0.74</w:t>
            </w:r>
          </w:p>
        </w:tc>
        <w:tc>
          <w:tcPr>
            <w:tcW w:w="849" w:type="dxa"/>
            <w:shd w:val="clear" w:color="auto" w:fill="auto"/>
            <w:tcMar>
              <w:top w:w="68" w:type="dxa"/>
              <w:left w:w="68" w:type="dxa"/>
              <w:bottom w:w="68" w:type="dxa"/>
              <w:right w:w="68" w:type="dxa"/>
            </w:tcMar>
          </w:tcPr>
          <w:p w14:paraId="5E635F72"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8.03</w:t>
            </w:r>
          </w:p>
        </w:tc>
        <w:tc>
          <w:tcPr>
            <w:tcW w:w="1035" w:type="dxa"/>
            <w:shd w:val="clear" w:color="auto" w:fill="auto"/>
            <w:tcMar>
              <w:top w:w="68" w:type="dxa"/>
              <w:left w:w="68" w:type="dxa"/>
              <w:bottom w:w="68" w:type="dxa"/>
              <w:right w:w="68" w:type="dxa"/>
            </w:tcMar>
          </w:tcPr>
          <w:p w14:paraId="25518297"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58.50</w:t>
            </w:r>
          </w:p>
        </w:tc>
        <w:tc>
          <w:tcPr>
            <w:tcW w:w="950" w:type="dxa"/>
            <w:shd w:val="clear" w:color="auto" w:fill="auto"/>
            <w:tcMar>
              <w:top w:w="68" w:type="dxa"/>
              <w:left w:w="68" w:type="dxa"/>
              <w:bottom w:w="68" w:type="dxa"/>
              <w:right w:w="68" w:type="dxa"/>
            </w:tcMar>
          </w:tcPr>
          <w:p w14:paraId="430B9D18"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9.55</w:t>
            </w:r>
          </w:p>
        </w:tc>
        <w:tc>
          <w:tcPr>
            <w:tcW w:w="915" w:type="dxa"/>
            <w:shd w:val="clear" w:color="auto" w:fill="auto"/>
            <w:tcMar>
              <w:top w:w="68" w:type="dxa"/>
              <w:left w:w="68" w:type="dxa"/>
              <w:bottom w:w="68" w:type="dxa"/>
              <w:right w:w="68" w:type="dxa"/>
            </w:tcMar>
          </w:tcPr>
          <w:p w14:paraId="2F966B13"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123.60</w:t>
            </w:r>
          </w:p>
        </w:tc>
        <w:tc>
          <w:tcPr>
            <w:tcW w:w="849" w:type="dxa"/>
            <w:shd w:val="clear" w:color="auto" w:fill="auto"/>
            <w:tcMar>
              <w:top w:w="68" w:type="dxa"/>
              <w:left w:w="68" w:type="dxa"/>
              <w:bottom w:w="68" w:type="dxa"/>
              <w:right w:w="68" w:type="dxa"/>
            </w:tcMar>
          </w:tcPr>
          <w:p w14:paraId="38968B13"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6.55</w:t>
            </w:r>
          </w:p>
        </w:tc>
        <w:tc>
          <w:tcPr>
            <w:tcW w:w="849" w:type="dxa"/>
            <w:shd w:val="clear" w:color="auto" w:fill="auto"/>
            <w:tcMar>
              <w:top w:w="68" w:type="dxa"/>
              <w:left w:w="68" w:type="dxa"/>
              <w:bottom w:w="68" w:type="dxa"/>
              <w:right w:w="68" w:type="dxa"/>
            </w:tcMar>
          </w:tcPr>
          <w:p w14:paraId="02622336"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19.44</w:t>
            </w:r>
          </w:p>
        </w:tc>
        <w:tc>
          <w:tcPr>
            <w:tcW w:w="1035" w:type="dxa"/>
            <w:shd w:val="clear" w:color="auto" w:fill="auto"/>
            <w:tcMar>
              <w:top w:w="68" w:type="dxa"/>
              <w:left w:w="68" w:type="dxa"/>
              <w:bottom w:w="68" w:type="dxa"/>
              <w:right w:w="68" w:type="dxa"/>
            </w:tcMar>
          </w:tcPr>
          <w:p w14:paraId="09ED70CA"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149.59</w:t>
            </w:r>
          </w:p>
        </w:tc>
        <w:tc>
          <w:tcPr>
            <w:tcW w:w="950" w:type="dxa"/>
            <w:shd w:val="clear" w:color="auto" w:fill="auto"/>
            <w:tcMar>
              <w:top w:w="68" w:type="dxa"/>
              <w:left w:w="68" w:type="dxa"/>
              <w:bottom w:w="68" w:type="dxa"/>
              <w:right w:w="68" w:type="dxa"/>
            </w:tcMar>
          </w:tcPr>
          <w:p w14:paraId="750CA244"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8.44</w:t>
            </w:r>
          </w:p>
        </w:tc>
      </w:tr>
      <w:tr w:rsidR="00E63DDF" w:rsidRPr="003E4E94" w14:paraId="6DD43B38" w14:textId="77777777" w:rsidTr="00E25950">
        <w:tc>
          <w:tcPr>
            <w:tcW w:w="826" w:type="dxa"/>
            <w:shd w:val="clear" w:color="auto" w:fill="auto"/>
            <w:tcMar>
              <w:top w:w="68" w:type="dxa"/>
              <w:left w:w="68" w:type="dxa"/>
              <w:bottom w:w="68" w:type="dxa"/>
              <w:right w:w="68" w:type="dxa"/>
            </w:tcMar>
          </w:tcPr>
          <w:p w14:paraId="78D14396"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eastAsia="Times New Roman" w:hAnsi="Times New Roman" w:cs="Times New Roman"/>
                <w:sz w:val="24"/>
                <w:szCs w:val="24"/>
              </w:rPr>
              <w:t>2018</w:t>
            </w:r>
          </w:p>
        </w:tc>
        <w:tc>
          <w:tcPr>
            <w:tcW w:w="849" w:type="dxa"/>
            <w:shd w:val="clear" w:color="auto" w:fill="auto"/>
            <w:tcMar>
              <w:top w:w="68" w:type="dxa"/>
              <w:left w:w="68" w:type="dxa"/>
              <w:bottom w:w="68" w:type="dxa"/>
              <w:right w:w="68" w:type="dxa"/>
            </w:tcMar>
          </w:tcPr>
          <w:p w14:paraId="0F1AD12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39.90</w:t>
            </w:r>
          </w:p>
        </w:tc>
        <w:tc>
          <w:tcPr>
            <w:tcW w:w="800" w:type="dxa"/>
            <w:shd w:val="clear" w:color="auto" w:fill="auto"/>
            <w:tcMar>
              <w:top w:w="68" w:type="dxa"/>
              <w:left w:w="68" w:type="dxa"/>
              <w:bottom w:w="68" w:type="dxa"/>
              <w:right w:w="68" w:type="dxa"/>
            </w:tcMar>
          </w:tcPr>
          <w:p w14:paraId="12D757C9"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7.18</w:t>
            </w:r>
          </w:p>
        </w:tc>
        <w:tc>
          <w:tcPr>
            <w:tcW w:w="849" w:type="dxa"/>
            <w:shd w:val="clear" w:color="auto" w:fill="auto"/>
            <w:tcMar>
              <w:top w:w="68" w:type="dxa"/>
              <w:left w:w="68" w:type="dxa"/>
              <w:bottom w:w="68" w:type="dxa"/>
              <w:right w:w="68" w:type="dxa"/>
            </w:tcMar>
          </w:tcPr>
          <w:p w14:paraId="6A4F627B"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22.63</w:t>
            </w:r>
          </w:p>
        </w:tc>
        <w:tc>
          <w:tcPr>
            <w:tcW w:w="1035" w:type="dxa"/>
            <w:shd w:val="clear" w:color="auto" w:fill="auto"/>
            <w:tcMar>
              <w:top w:w="68" w:type="dxa"/>
              <w:left w:w="68" w:type="dxa"/>
              <w:bottom w:w="68" w:type="dxa"/>
              <w:right w:w="68" w:type="dxa"/>
            </w:tcMar>
          </w:tcPr>
          <w:p w14:paraId="0281E5D3"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69.71</w:t>
            </w:r>
          </w:p>
        </w:tc>
        <w:tc>
          <w:tcPr>
            <w:tcW w:w="950" w:type="dxa"/>
            <w:shd w:val="clear" w:color="auto" w:fill="auto"/>
            <w:tcMar>
              <w:top w:w="68" w:type="dxa"/>
              <w:left w:w="68" w:type="dxa"/>
              <w:bottom w:w="68" w:type="dxa"/>
              <w:right w:w="68" w:type="dxa"/>
            </w:tcMar>
          </w:tcPr>
          <w:p w14:paraId="4C5A7AA9"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4.25</w:t>
            </w:r>
          </w:p>
        </w:tc>
        <w:tc>
          <w:tcPr>
            <w:tcW w:w="849" w:type="dxa"/>
            <w:shd w:val="clear" w:color="auto" w:fill="auto"/>
            <w:tcMar>
              <w:top w:w="68" w:type="dxa"/>
              <w:left w:w="68" w:type="dxa"/>
              <w:bottom w:w="68" w:type="dxa"/>
              <w:right w:w="68" w:type="dxa"/>
            </w:tcMar>
          </w:tcPr>
          <w:p w14:paraId="46208947"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54.66</w:t>
            </w:r>
          </w:p>
        </w:tc>
        <w:tc>
          <w:tcPr>
            <w:tcW w:w="800" w:type="dxa"/>
            <w:shd w:val="clear" w:color="auto" w:fill="auto"/>
            <w:tcMar>
              <w:top w:w="68" w:type="dxa"/>
              <w:left w:w="68" w:type="dxa"/>
              <w:bottom w:w="68" w:type="dxa"/>
              <w:right w:w="68" w:type="dxa"/>
            </w:tcMar>
          </w:tcPr>
          <w:p w14:paraId="693F3824"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0.74</w:t>
            </w:r>
          </w:p>
        </w:tc>
        <w:tc>
          <w:tcPr>
            <w:tcW w:w="849" w:type="dxa"/>
            <w:shd w:val="clear" w:color="auto" w:fill="auto"/>
            <w:tcMar>
              <w:top w:w="68" w:type="dxa"/>
              <w:left w:w="68" w:type="dxa"/>
              <w:bottom w:w="68" w:type="dxa"/>
              <w:right w:w="68" w:type="dxa"/>
            </w:tcMar>
          </w:tcPr>
          <w:p w14:paraId="3959A4A1"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8.03</w:t>
            </w:r>
          </w:p>
        </w:tc>
        <w:tc>
          <w:tcPr>
            <w:tcW w:w="1035" w:type="dxa"/>
            <w:shd w:val="clear" w:color="auto" w:fill="auto"/>
            <w:tcMar>
              <w:top w:w="68" w:type="dxa"/>
              <w:left w:w="68" w:type="dxa"/>
              <w:bottom w:w="68" w:type="dxa"/>
              <w:right w:w="68" w:type="dxa"/>
            </w:tcMar>
          </w:tcPr>
          <w:p w14:paraId="3F0D8F60"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63.43</w:t>
            </w:r>
          </w:p>
        </w:tc>
        <w:tc>
          <w:tcPr>
            <w:tcW w:w="950" w:type="dxa"/>
            <w:shd w:val="clear" w:color="auto" w:fill="auto"/>
            <w:tcMar>
              <w:top w:w="68" w:type="dxa"/>
              <w:left w:w="68" w:type="dxa"/>
              <w:bottom w:w="68" w:type="dxa"/>
              <w:right w:w="68" w:type="dxa"/>
            </w:tcMar>
          </w:tcPr>
          <w:p w14:paraId="06423C61"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4.93</w:t>
            </w:r>
          </w:p>
        </w:tc>
        <w:tc>
          <w:tcPr>
            <w:tcW w:w="915" w:type="dxa"/>
            <w:shd w:val="clear" w:color="auto" w:fill="auto"/>
            <w:tcMar>
              <w:top w:w="68" w:type="dxa"/>
              <w:left w:w="68" w:type="dxa"/>
              <w:bottom w:w="68" w:type="dxa"/>
              <w:right w:w="68" w:type="dxa"/>
            </w:tcMar>
          </w:tcPr>
          <w:p w14:paraId="36131B4C"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126.08</w:t>
            </w:r>
          </w:p>
        </w:tc>
        <w:tc>
          <w:tcPr>
            <w:tcW w:w="849" w:type="dxa"/>
            <w:shd w:val="clear" w:color="auto" w:fill="auto"/>
            <w:tcMar>
              <w:top w:w="68" w:type="dxa"/>
              <w:left w:w="68" w:type="dxa"/>
              <w:bottom w:w="68" w:type="dxa"/>
              <w:right w:w="68" w:type="dxa"/>
            </w:tcMar>
          </w:tcPr>
          <w:p w14:paraId="160B0615"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10.08</w:t>
            </w:r>
          </w:p>
        </w:tc>
        <w:tc>
          <w:tcPr>
            <w:tcW w:w="849" w:type="dxa"/>
            <w:shd w:val="clear" w:color="auto" w:fill="auto"/>
            <w:tcMar>
              <w:top w:w="68" w:type="dxa"/>
              <w:left w:w="68" w:type="dxa"/>
              <w:bottom w:w="68" w:type="dxa"/>
              <w:right w:w="68" w:type="dxa"/>
            </w:tcMar>
          </w:tcPr>
          <w:p w14:paraId="3FF51471"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22.62</w:t>
            </w:r>
          </w:p>
        </w:tc>
        <w:tc>
          <w:tcPr>
            <w:tcW w:w="1035" w:type="dxa"/>
            <w:shd w:val="clear" w:color="auto" w:fill="auto"/>
            <w:tcMar>
              <w:top w:w="68" w:type="dxa"/>
              <w:left w:w="68" w:type="dxa"/>
              <w:bottom w:w="68" w:type="dxa"/>
              <w:right w:w="68" w:type="dxa"/>
            </w:tcMar>
          </w:tcPr>
          <w:p w14:paraId="381E1176"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158.78</w:t>
            </w:r>
          </w:p>
        </w:tc>
        <w:tc>
          <w:tcPr>
            <w:tcW w:w="950" w:type="dxa"/>
            <w:shd w:val="clear" w:color="auto" w:fill="auto"/>
            <w:tcMar>
              <w:top w:w="68" w:type="dxa"/>
              <w:left w:w="68" w:type="dxa"/>
              <w:bottom w:w="68" w:type="dxa"/>
              <w:right w:w="68" w:type="dxa"/>
            </w:tcMar>
          </w:tcPr>
          <w:p w14:paraId="7490B09C"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9.19</w:t>
            </w:r>
          </w:p>
        </w:tc>
      </w:tr>
      <w:tr w:rsidR="002A50B9" w:rsidRPr="003E4E94" w14:paraId="6B618614" w14:textId="77777777" w:rsidTr="00E25950">
        <w:tc>
          <w:tcPr>
            <w:tcW w:w="826" w:type="dxa"/>
            <w:shd w:val="clear" w:color="auto" w:fill="auto"/>
            <w:tcMar>
              <w:top w:w="68" w:type="dxa"/>
              <w:left w:w="68" w:type="dxa"/>
              <w:bottom w:w="68" w:type="dxa"/>
              <w:right w:w="68" w:type="dxa"/>
            </w:tcMar>
          </w:tcPr>
          <w:p w14:paraId="01F0B86D" w14:textId="77777777" w:rsidR="00E63DDF" w:rsidRPr="002A50B9" w:rsidRDefault="00E63DDF" w:rsidP="006C08B0">
            <w:pPr>
              <w:rPr>
                <w:rFonts w:ascii="Times New Roman" w:eastAsia="Times New Roman" w:hAnsi="Times New Roman" w:cs="Times New Roman"/>
                <w:b/>
                <w:sz w:val="24"/>
                <w:szCs w:val="24"/>
              </w:rPr>
            </w:pPr>
            <w:r w:rsidRPr="003E1148">
              <w:rPr>
                <w:rFonts w:ascii="Times New Roman" w:eastAsia="Times New Roman" w:hAnsi="Times New Roman" w:cs="Times New Roman"/>
                <w:sz w:val="24"/>
                <w:szCs w:val="24"/>
              </w:rPr>
              <w:t>2019</w:t>
            </w:r>
          </w:p>
        </w:tc>
        <w:tc>
          <w:tcPr>
            <w:tcW w:w="849" w:type="dxa"/>
            <w:shd w:val="clear" w:color="auto" w:fill="auto"/>
            <w:tcMar>
              <w:top w:w="68" w:type="dxa"/>
              <w:left w:w="68" w:type="dxa"/>
              <w:bottom w:w="68" w:type="dxa"/>
              <w:right w:w="68" w:type="dxa"/>
            </w:tcMar>
          </w:tcPr>
          <w:p w14:paraId="0ADFE26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39.59</w:t>
            </w:r>
          </w:p>
        </w:tc>
        <w:tc>
          <w:tcPr>
            <w:tcW w:w="800" w:type="dxa"/>
            <w:shd w:val="clear" w:color="auto" w:fill="auto"/>
            <w:tcMar>
              <w:top w:w="68" w:type="dxa"/>
              <w:left w:w="68" w:type="dxa"/>
              <w:bottom w:w="68" w:type="dxa"/>
              <w:right w:w="68" w:type="dxa"/>
            </w:tcMar>
          </w:tcPr>
          <w:p w14:paraId="49FE2540"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8.00</w:t>
            </w:r>
          </w:p>
        </w:tc>
        <w:tc>
          <w:tcPr>
            <w:tcW w:w="849" w:type="dxa"/>
            <w:shd w:val="clear" w:color="auto" w:fill="auto"/>
            <w:tcMar>
              <w:top w:w="68" w:type="dxa"/>
              <w:left w:w="68" w:type="dxa"/>
              <w:bottom w:w="68" w:type="dxa"/>
              <w:right w:w="68" w:type="dxa"/>
            </w:tcMar>
          </w:tcPr>
          <w:p w14:paraId="35E7D4D1"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23.67</w:t>
            </w:r>
          </w:p>
        </w:tc>
        <w:tc>
          <w:tcPr>
            <w:tcW w:w="1035" w:type="dxa"/>
            <w:shd w:val="clear" w:color="auto" w:fill="auto"/>
            <w:tcMar>
              <w:top w:w="68" w:type="dxa"/>
              <w:left w:w="68" w:type="dxa"/>
              <w:bottom w:w="68" w:type="dxa"/>
              <w:right w:w="68" w:type="dxa"/>
            </w:tcMar>
          </w:tcPr>
          <w:p w14:paraId="19DC38E9"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71.26</w:t>
            </w:r>
          </w:p>
        </w:tc>
        <w:tc>
          <w:tcPr>
            <w:tcW w:w="950" w:type="dxa"/>
            <w:shd w:val="clear" w:color="auto" w:fill="auto"/>
            <w:tcMar>
              <w:top w:w="68" w:type="dxa"/>
              <w:left w:w="68" w:type="dxa"/>
              <w:bottom w:w="68" w:type="dxa"/>
              <w:right w:w="68" w:type="dxa"/>
            </w:tcMar>
          </w:tcPr>
          <w:p w14:paraId="307FF419"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1.55</w:t>
            </w:r>
          </w:p>
        </w:tc>
        <w:tc>
          <w:tcPr>
            <w:tcW w:w="849" w:type="dxa"/>
            <w:shd w:val="clear" w:color="auto" w:fill="auto"/>
            <w:tcMar>
              <w:top w:w="68" w:type="dxa"/>
              <w:left w:w="68" w:type="dxa"/>
              <w:bottom w:w="68" w:type="dxa"/>
              <w:right w:w="68" w:type="dxa"/>
            </w:tcMar>
          </w:tcPr>
          <w:p w14:paraId="37C4386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55.28</w:t>
            </w:r>
          </w:p>
        </w:tc>
        <w:tc>
          <w:tcPr>
            <w:tcW w:w="800" w:type="dxa"/>
            <w:shd w:val="clear" w:color="auto" w:fill="auto"/>
            <w:tcMar>
              <w:top w:w="68" w:type="dxa"/>
              <w:left w:w="68" w:type="dxa"/>
              <w:bottom w:w="68" w:type="dxa"/>
              <w:right w:w="68" w:type="dxa"/>
            </w:tcMar>
          </w:tcPr>
          <w:p w14:paraId="7DB5832A"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0.74</w:t>
            </w:r>
          </w:p>
        </w:tc>
        <w:tc>
          <w:tcPr>
            <w:tcW w:w="849" w:type="dxa"/>
            <w:shd w:val="clear" w:color="auto" w:fill="auto"/>
            <w:tcMar>
              <w:top w:w="68" w:type="dxa"/>
              <w:left w:w="68" w:type="dxa"/>
              <w:bottom w:w="68" w:type="dxa"/>
              <w:right w:w="68" w:type="dxa"/>
            </w:tcMar>
          </w:tcPr>
          <w:p w14:paraId="3775CCBB"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9.28</w:t>
            </w:r>
          </w:p>
        </w:tc>
        <w:tc>
          <w:tcPr>
            <w:tcW w:w="1035" w:type="dxa"/>
            <w:shd w:val="clear" w:color="auto" w:fill="auto"/>
            <w:tcMar>
              <w:top w:w="68" w:type="dxa"/>
              <w:left w:w="68" w:type="dxa"/>
              <w:bottom w:w="68" w:type="dxa"/>
              <w:right w:w="68" w:type="dxa"/>
            </w:tcMar>
          </w:tcPr>
          <w:p w14:paraId="3D3C001E"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65.30</w:t>
            </w:r>
          </w:p>
        </w:tc>
        <w:tc>
          <w:tcPr>
            <w:tcW w:w="950" w:type="dxa"/>
            <w:shd w:val="clear" w:color="auto" w:fill="auto"/>
            <w:tcMar>
              <w:top w:w="68" w:type="dxa"/>
              <w:left w:w="68" w:type="dxa"/>
              <w:bottom w:w="68" w:type="dxa"/>
              <w:right w:w="68" w:type="dxa"/>
            </w:tcMar>
          </w:tcPr>
          <w:p w14:paraId="41DD651A"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1.87</w:t>
            </w:r>
          </w:p>
        </w:tc>
        <w:tc>
          <w:tcPr>
            <w:tcW w:w="915" w:type="dxa"/>
            <w:shd w:val="clear" w:color="auto" w:fill="auto"/>
            <w:tcMar>
              <w:top w:w="68" w:type="dxa"/>
              <w:left w:w="68" w:type="dxa"/>
              <w:bottom w:w="68" w:type="dxa"/>
              <w:right w:w="68" w:type="dxa"/>
            </w:tcMar>
          </w:tcPr>
          <w:p w14:paraId="657C66FE"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126.07</w:t>
            </w:r>
          </w:p>
        </w:tc>
        <w:tc>
          <w:tcPr>
            <w:tcW w:w="849" w:type="dxa"/>
            <w:shd w:val="clear" w:color="auto" w:fill="auto"/>
            <w:tcMar>
              <w:top w:w="68" w:type="dxa"/>
              <w:left w:w="68" w:type="dxa"/>
              <w:bottom w:w="68" w:type="dxa"/>
              <w:right w:w="68" w:type="dxa"/>
            </w:tcMar>
          </w:tcPr>
          <w:p w14:paraId="7088023A"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12.45</w:t>
            </w:r>
          </w:p>
        </w:tc>
        <w:tc>
          <w:tcPr>
            <w:tcW w:w="849" w:type="dxa"/>
            <w:shd w:val="clear" w:color="auto" w:fill="auto"/>
            <w:tcMar>
              <w:top w:w="68" w:type="dxa"/>
              <w:left w:w="68" w:type="dxa"/>
              <w:bottom w:w="68" w:type="dxa"/>
              <w:right w:w="68" w:type="dxa"/>
            </w:tcMar>
          </w:tcPr>
          <w:p w14:paraId="2CCA50C0"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23.63</w:t>
            </w:r>
          </w:p>
        </w:tc>
        <w:tc>
          <w:tcPr>
            <w:tcW w:w="1035" w:type="dxa"/>
            <w:shd w:val="clear" w:color="auto" w:fill="auto"/>
            <w:tcMar>
              <w:top w:w="68" w:type="dxa"/>
              <w:left w:w="68" w:type="dxa"/>
              <w:bottom w:w="68" w:type="dxa"/>
              <w:right w:w="68" w:type="dxa"/>
            </w:tcMar>
          </w:tcPr>
          <w:p w14:paraId="68889BF5"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162.15</w:t>
            </w:r>
          </w:p>
        </w:tc>
        <w:tc>
          <w:tcPr>
            <w:tcW w:w="950" w:type="dxa"/>
            <w:shd w:val="clear" w:color="auto" w:fill="auto"/>
            <w:tcMar>
              <w:top w:w="68" w:type="dxa"/>
              <w:left w:w="68" w:type="dxa"/>
              <w:bottom w:w="68" w:type="dxa"/>
              <w:right w:w="68" w:type="dxa"/>
            </w:tcMar>
          </w:tcPr>
          <w:p w14:paraId="5BD3E769"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3.37</w:t>
            </w:r>
          </w:p>
        </w:tc>
      </w:tr>
      <w:tr w:rsidR="002A50B9" w:rsidRPr="003E4E94" w14:paraId="7F7F2592" w14:textId="77777777" w:rsidTr="00E25950">
        <w:tc>
          <w:tcPr>
            <w:tcW w:w="826" w:type="dxa"/>
            <w:shd w:val="clear" w:color="auto" w:fill="auto"/>
            <w:tcMar>
              <w:top w:w="68" w:type="dxa"/>
              <w:left w:w="68" w:type="dxa"/>
              <w:bottom w:w="68" w:type="dxa"/>
              <w:right w:w="68" w:type="dxa"/>
            </w:tcMar>
          </w:tcPr>
          <w:p w14:paraId="17618C6D" w14:textId="77777777" w:rsidR="00E63DDF" w:rsidRPr="002A50B9" w:rsidRDefault="00E63DDF" w:rsidP="006C08B0">
            <w:pPr>
              <w:rPr>
                <w:rFonts w:ascii="Times New Roman" w:eastAsia="Times New Roman" w:hAnsi="Times New Roman" w:cs="Times New Roman"/>
                <w:b/>
                <w:sz w:val="24"/>
                <w:szCs w:val="24"/>
              </w:rPr>
            </w:pPr>
            <w:r w:rsidRPr="003E1148">
              <w:rPr>
                <w:rFonts w:ascii="Times New Roman" w:eastAsia="Times New Roman" w:hAnsi="Times New Roman" w:cs="Times New Roman"/>
                <w:sz w:val="24"/>
                <w:szCs w:val="24"/>
              </w:rPr>
              <w:t>2020</w:t>
            </w:r>
          </w:p>
        </w:tc>
        <w:tc>
          <w:tcPr>
            <w:tcW w:w="849" w:type="dxa"/>
            <w:shd w:val="clear" w:color="auto" w:fill="auto"/>
            <w:tcMar>
              <w:top w:w="68" w:type="dxa"/>
              <w:left w:w="68" w:type="dxa"/>
              <w:bottom w:w="68" w:type="dxa"/>
              <w:right w:w="68" w:type="dxa"/>
            </w:tcMar>
          </w:tcPr>
          <w:p w14:paraId="1454FF4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38.96</w:t>
            </w:r>
          </w:p>
        </w:tc>
        <w:tc>
          <w:tcPr>
            <w:tcW w:w="800" w:type="dxa"/>
            <w:shd w:val="clear" w:color="auto" w:fill="auto"/>
            <w:tcMar>
              <w:top w:w="68" w:type="dxa"/>
              <w:left w:w="68" w:type="dxa"/>
              <w:bottom w:w="68" w:type="dxa"/>
              <w:right w:w="68" w:type="dxa"/>
            </w:tcMar>
          </w:tcPr>
          <w:p w14:paraId="1BD2EE50"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9.00</w:t>
            </w:r>
          </w:p>
        </w:tc>
        <w:tc>
          <w:tcPr>
            <w:tcW w:w="849" w:type="dxa"/>
            <w:shd w:val="clear" w:color="auto" w:fill="auto"/>
            <w:tcMar>
              <w:top w:w="68" w:type="dxa"/>
              <w:left w:w="68" w:type="dxa"/>
              <w:bottom w:w="68" w:type="dxa"/>
              <w:right w:w="68" w:type="dxa"/>
            </w:tcMar>
          </w:tcPr>
          <w:p w14:paraId="060D3587"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26.04</w:t>
            </w:r>
          </w:p>
        </w:tc>
        <w:tc>
          <w:tcPr>
            <w:tcW w:w="1035" w:type="dxa"/>
            <w:shd w:val="clear" w:color="auto" w:fill="auto"/>
            <w:tcMar>
              <w:top w:w="68" w:type="dxa"/>
              <w:left w:w="68" w:type="dxa"/>
              <w:bottom w:w="68" w:type="dxa"/>
              <w:right w:w="68" w:type="dxa"/>
            </w:tcMar>
          </w:tcPr>
          <w:p w14:paraId="43CB33F1"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74.00</w:t>
            </w:r>
          </w:p>
        </w:tc>
        <w:tc>
          <w:tcPr>
            <w:tcW w:w="950" w:type="dxa"/>
            <w:shd w:val="clear" w:color="auto" w:fill="auto"/>
            <w:tcMar>
              <w:top w:w="68" w:type="dxa"/>
              <w:left w:w="68" w:type="dxa"/>
              <w:bottom w:w="68" w:type="dxa"/>
              <w:right w:w="68" w:type="dxa"/>
            </w:tcMar>
          </w:tcPr>
          <w:p w14:paraId="65946B5B"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2.74</w:t>
            </w:r>
          </w:p>
        </w:tc>
        <w:tc>
          <w:tcPr>
            <w:tcW w:w="849" w:type="dxa"/>
            <w:shd w:val="clear" w:color="auto" w:fill="auto"/>
            <w:tcMar>
              <w:top w:w="68" w:type="dxa"/>
              <w:left w:w="68" w:type="dxa"/>
              <w:bottom w:w="68" w:type="dxa"/>
              <w:right w:w="68" w:type="dxa"/>
            </w:tcMar>
          </w:tcPr>
          <w:p w14:paraId="09E774DA"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55.76</w:t>
            </w:r>
          </w:p>
        </w:tc>
        <w:tc>
          <w:tcPr>
            <w:tcW w:w="800" w:type="dxa"/>
            <w:shd w:val="clear" w:color="auto" w:fill="auto"/>
            <w:tcMar>
              <w:top w:w="68" w:type="dxa"/>
              <w:left w:w="68" w:type="dxa"/>
              <w:bottom w:w="68" w:type="dxa"/>
              <w:right w:w="68" w:type="dxa"/>
            </w:tcMar>
          </w:tcPr>
          <w:p w14:paraId="0F7A8D2A"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0.74</w:t>
            </w:r>
          </w:p>
        </w:tc>
        <w:tc>
          <w:tcPr>
            <w:tcW w:w="849" w:type="dxa"/>
            <w:shd w:val="clear" w:color="auto" w:fill="auto"/>
            <w:tcMar>
              <w:top w:w="68" w:type="dxa"/>
              <w:left w:w="68" w:type="dxa"/>
              <w:bottom w:w="68" w:type="dxa"/>
              <w:right w:w="68" w:type="dxa"/>
            </w:tcMar>
          </w:tcPr>
          <w:p w14:paraId="6B86400C"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14.23</w:t>
            </w:r>
          </w:p>
        </w:tc>
        <w:tc>
          <w:tcPr>
            <w:tcW w:w="1035" w:type="dxa"/>
            <w:shd w:val="clear" w:color="auto" w:fill="auto"/>
            <w:tcMar>
              <w:top w:w="68" w:type="dxa"/>
              <w:left w:w="68" w:type="dxa"/>
              <w:bottom w:w="68" w:type="dxa"/>
              <w:right w:w="68" w:type="dxa"/>
            </w:tcMar>
          </w:tcPr>
          <w:p w14:paraId="18540A9E"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70.73</w:t>
            </w:r>
          </w:p>
        </w:tc>
        <w:tc>
          <w:tcPr>
            <w:tcW w:w="950" w:type="dxa"/>
            <w:shd w:val="clear" w:color="auto" w:fill="auto"/>
            <w:tcMar>
              <w:top w:w="68" w:type="dxa"/>
              <w:left w:w="68" w:type="dxa"/>
              <w:bottom w:w="68" w:type="dxa"/>
              <w:right w:w="68" w:type="dxa"/>
            </w:tcMar>
          </w:tcPr>
          <w:p w14:paraId="6B28056B"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5.43</w:t>
            </w:r>
          </w:p>
        </w:tc>
        <w:tc>
          <w:tcPr>
            <w:tcW w:w="915" w:type="dxa"/>
            <w:shd w:val="clear" w:color="auto" w:fill="auto"/>
            <w:tcMar>
              <w:top w:w="68" w:type="dxa"/>
              <w:left w:w="68" w:type="dxa"/>
              <w:bottom w:w="68" w:type="dxa"/>
              <w:right w:w="68" w:type="dxa"/>
            </w:tcMar>
          </w:tcPr>
          <w:p w14:paraId="7964D8A6"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127.38</w:t>
            </w:r>
          </w:p>
        </w:tc>
        <w:tc>
          <w:tcPr>
            <w:tcW w:w="849" w:type="dxa"/>
            <w:shd w:val="clear" w:color="auto" w:fill="auto"/>
            <w:tcMar>
              <w:top w:w="68" w:type="dxa"/>
              <w:left w:w="68" w:type="dxa"/>
              <w:bottom w:w="68" w:type="dxa"/>
              <w:right w:w="68" w:type="dxa"/>
            </w:tcMar>
          </w:tcPr>
          <w:p w14:paraId="2CD83F08"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18.85</w:t>
            </w:r>
          </w:p>
        </w:tc>
        <w:tc>
          <w:tcPr>
            <w:tcW w:w="849" w:type="dxa"/>
            <w:shd w:val="clear" w:color="auto" w:fill="auto"/>
            <w:tcMar>
              <w:top w:w="68" w:type="dxa"/>
              <w:left w:w="68" w:type="dxa"/>
              <w:bottom w:w="68" w:type="dxa"/>
              <w:right w:w="68" w:type="dxa"/>
            </w:tcMar>
          </w:tcPr>
          <w:p w14:paraId="7EF6F0F1"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55.11</w:t>
            </w:r>
          </w:p>
        </w:tc>
        <w:tc>
          <w:tcPr>
            <w:tcW w:w="1035" w:type="dxa"/>
            <w:shd w:val="clear" w:color="auto" w:fill="auto"/>
            <w:tcMar>
              <w:top w:w="68" w:type="dxa"/>
              <w:left w:w="68" w:type="dxa"/>
              <w:bottom w:w="68" w:type="dxa"/>
              <w:right w:w="68" w:type="dxa"/>
            </w:tcMar>
          </w:tcPr>
          <w:p w14:paraId="628641FD"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201.34</w:t>
            </w:r>
          </w:p>
        </w:tc>
        <w:tc>
          <w:tcPr>
            <w:tcW w:w="950" w:type="dxa"/>
            <w:shd w:val="clear" w:color="auto" w:fill="auto"/>
            <w:tcMar>
              <w:top w:w="68" w:type="dxa"/>
              <w:left w:w="68" w:type="dxa"/>
              <w:bottom w:w="68" w:type="dxa"/>
              <w:right w:w="68" w:type="dxa"/>
            </w:tcMar>
          </w:tcPr>
          <w:p w14:paraId="539E6B17"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39.19</w:t>
            </w:r>
          </w:p>
        </w:tc>
      </w:tr>
      <w:tr w:rsidR="002A50B9" w:rsidRPr="003E4E94" w14:paraId="42196C0D" w14:textId="77777777" w:rsidTr="00E25950">
        <w:tc>
          <w:tcPr>
            <w:tcW w:w="826" w:type="dxa"/>
            <w:shd w:val="clear" w:color="auto" w:fill="auto"/>
            <w:tcMar>
              <w:top w:w="68" w:type="dxa"/>
              <w:left w:w="68" w:type="dxa"/>
              <w:bottom w:w="68" w:type="dxa"/>
              <w:right w:w="68" w:type="dxa"/>
            </w:tcMar>
          </w:tcPr>
          <w:p w14:paraId="4BD15889" w14:textId="77777777" w:rsidR="00E63DDF" w:rsidRPr="002A50B9" w:rsidRDefault="00E63DDF" w:rsidP="006C08B0">
            <w:pPr>
              <w:rPr>
                <w:rFonts w:ascii="Times New Roman" w:eastAsia="Times New Roman" w:hAnsi="Times New Roman" w:cs="Times New Roman"/>
                <w:b/>
                <w:sz w:val="24"/>
                <w:szCs w:val="24"/>
              </w:rPr>
            </w:pPr>
            <w:r w:rsidRPr="003E1148">
              <w:rPr>
                <w:rFonts w:ascii="Times New Roman" w:eastAsia="Times New Roman" w:hAnsi="Times New Roman" w:cs="Times New Roman"/>
                <w:sz w:val="24"/>
                <w:szCs w:val="24"/>
              </w:rPr>
              <w:t>2021</w:t>
            </w:r>
          </w:p>
        </w:tc>
        <w:tc>
          <w:tcPr>
            <w:tcW w:w="849" w:type="dxa"/>
            <w:shd w:val="clear" w:color="auto" w:fill="auto"/>
            <w:tcMar>
              <w:top w:w="68" w:type="dxa"/>
              <w:left w:w="68" w:type="dxa"/>
              <w:bottom w:w="68" w:type="dxa"/>
              <w:right w:w="68" w:type="dxa"/>
            </w:tcMar>
          </w:tcPr>
          <w:p w14:paraId="393E5B68"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37.19</w:t>
            </w:r>
          </w:p>
        </w:tc>
        <w:tc>
          <w:tcPr>
            <w:tcW w:w="800" w:type="dxa"/>
            <w:shd w:val="clear" w:color="auto" w:fill="auto"/>
            <w:tcMar>
              <w:top w:w="68" w:type="dxa"/>
              <w:left w:w="68" w:type="dxa"/>
              <w:bottom w:w="68" w:type="dxa"/>
              <w:right w:w="68" w:type="dxa"/>
            </w:tcMar>
          </w:tcPr>
          <w:p w14:paraId="2845843E"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9.00</w:t>
            </w:r>
          </w:p>
        </w:tc>
        <w:tc>
          <w:tcPr>
            <w:tcW w:w="849" w:type="dxa"/>
            <w:shd w:val="clear" w:color="auto" w:fill="auto"/>
            <w:tcMar>
              <w:top w:w="68" w:type="dxa"/>
              <w:left w:w="68" w:type="dxa"/>
              <w:bottom w:w="68" w:type="dxa"/>
              <w:right w:w="68" w:type="dxa"/>
            </w:tcMar>
          </w:tcPr>
          <w:p w14:paraId="0DEF01B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30.58</w:t>
            </w:r>
          </w:p>
        </w:tc>
        <w:tc>
          <w:tcPr>
            <w:tcW w:w="1035" w:type="dxa"/>
            <w:shd w:val="clear" w:color="auto" w:fill="auto"/>
            <w:tcMar>
              <w:top w:w="68" w:type="dxa"/>
              <w:left w:w="68" w:type="dxa"/>
              <w:bottom w:w="68" w:type="dxa"/>
              <w:right w:w="68" w:type="dxa"/>
            </w:tcMar>
          </w:tcPr>
          <w:p w14:paraId="25226084"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76.77</w:t>
            </w:r>
          </w:p>
        </w:tc>
        <w:tc>
          <w:tcPr>
            <w:tcW w:w="950" w:type="dxa"/>
            <w:shd w:val="clear" w:color="auto" w:fill="auto"/>
            <w:tcMar>
              <w:top w:w="68" w:type="dxa"/>
              <w:left w:w="68" w:type="dxa"/>
              <w:bottom w:w="68" w:type="dxa"/>
              <w:right w:w="68" w:type="dxa"/>
            </w:tcMar>
          </w:tcPr>
          <w:p w14:paraId="32DD6BEA"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2.77</w:t>
            </w:r>
          </w:p>
        </w:tc>
        <w:tc>
          <w:tcPr>
            <w:tcW w:w="849" w:type="dxa"/>
            <w:shd w:val="clear" w:color="auto" w:fill="auto"/>
            <w:tcMar>
              <w:top w:w="68" w:type="dxa"/>
              <w:left w:w="68" w:type="dxa"/>
              <w:bottom w:w="68" w:type="dxa"/>
              <w:right w:w="68" w:type="dxa"/>
            </w:tcMar>
          </w:tcPr>
          <w:p w14:paraId="7381C02E"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55.87</w:t>
            </w:r>
          </w:p>
        </w:tc>
        <w:tc>
          <w:tcPr>
            <w:tcW w:w="800" w:type="dxa"/>
            <w:shd w:val="clear" w:color="auto" w:fill="auto"/>
            <w:tcMar>
              <w:top w:w="68" w:type="dxa"/>
              <w:left w:w="68" w:type="dxa"/>
              <w:bottom w:w="68" w:type="dxa"/>
              <w:right w:w="68" w:type="dxa"/>
            </w:tcMar>
          </w:tcPr>
          <w:p w14:paraId="53B68C30"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4.76</w:t>
            </w:r>
          </w:p>
        </w:tc>
        <w:tc>
          <w:tcPr>
            <w:tcW w:w="849" w:type="dxa"/>
            <w:shd w:val="clear" w:color="auto" w:fill="auto"/>
            <w:tcMar>
              <w:top w:w="68" w:type="dxa"/>
              <w:left w:w="68" w:type="dxa"/>
              <w:bottom w:w="68" w:type="dxa"/>
              <w:right w:w="68" w:type="dxa"/>
            </w:tcMar>
          </w:tcPr>
          <w:p w14:paraId="1D2CE16F"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23.50</w:t>
            </w:r>
          </w:p>
        </w:tc>
        <w:tc>
          <w:tcPr>
            <w:tcW w:w="1035" w:type="dxa"/>
            <w:shd w:val="clear" w:color="auto" w:fill="auto"/>
            <w:tcMar>
              <w:top w:w="68" w:type="dxa"/>
              <w:left w:w="68" w:type="dxa"/>
              <w:bottom w:w="68" w:type="dxa"/>
              <w:right w:w="68" w:type="dxa"/>
            </w:tcMar>
          </w:tcPr>
          <w:p w14:paraId="5DD12A8D"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84.13</w:t>
            </w:r>
          </w:p>
        </w:tc>
        <w:tc>
          <w:tcPr>
            <w:tcW w:w="950" w:type="dxa"/>
            <w:shd w:val="clear" w:color="auto" w:fill="auto"/>
            <w:tcMar>
              <w:top w:w="68" w:type="dxa"/>
              <w:left w:w="68" w:type="dxa"/>
              <w:bottom w:w="68" w:type="dxa"/>
              <w:right w:w="68" w:type="dxa"/>
            </w:tcMar>
          </w:tcPr>
          <w:p w14:paraId="3C5A4B26"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13.40</w:t>
            </w:r>
          </w:p>
        </w:tc>
        <w:tc>
          <w:tcPr>
            <w:tcW w:w="915" w:type="dxa"/>
            <w:shd w:val="clear" w:color="auto" w:fill="auto"/>
            <w:tcMar>
              <w:top w:w="68" w:type="dxa"/>
              <w:left w:w="68" w:type="dxa"/>
              <w:bottom w:w="68" w:type="dxa"/>
              <w:right w:w="68" w:type="dxa"/>
            </w:tcMar>
          </w:tcPr>
          <w:p w14:paraId="6F01C82B"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132.35</w:t>
            </w:r>
          </w:p>
        </w:tc>
        <w:tc>
          <w:tcPr>
            <w:tcW w:w="849" w:type="dxa"/>
            <w:shd w:val="clear" w:color="auto" w:fill="auto"/>
            <w:tcMar>
              <w:top w:w="68" w:type="dxa"/>
              <w:left w:w="68" w:type="dxa"/>
              <w:bottom w:w="68" w:type="dxa"/>
              <w:right w:w="68" w:type="dxa"/>
            </w:tcMar>
          </w:tcPr>
          <w:p w14:paraId="326911E2"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20.03</w:t>
            </w:r>
          </w:p>
        </w:tc>
        <w:tc>
          <w:tcPr>
            <w:tcW w:w="849" w:type="dxa"/>
            <w:shd w:val="clear" w:color="auto" w:fill="auto"/>
            <w:tcMar>
              <w:top w:w="68" w:type="dxa"/>
              <w:left w:w="68" w:type="dxa"/>
              <w:bottom w:w="68" w:type="dxa"/>
              <w:right w:w="68" w:type="dxa"/>
            </w:tcMar>
          </w:tcPr>
          <w:p w14:paraId="03DFD31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70.82</w:t>
            </w:r>
          </w:p>
        </w:tc>
        <w:tc>
          <w:tcPr>
            <w:tcW w:w="1035" w:type="dxa"/>
            <w:shd w:val="clear" w:color="auto" w:fill="auto"/>
            <w:tcMar>
              <w:top w:w="68" w:type="dxa"/>
              <w:left w:w="68" w:type="dxa"/>
              <w:bottom w:w="68" w:type="dxa"/>
              <w:right w:w="68" w:type="dxa"/>
            </w:tcMar>
          </w:tcPr>
          <w:p w14:paraId="3CB2A201"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223.20</w:t>
            </w:r>
          </w:p>
        </w:tc>
        <w:tc>
          <w:tcPr>
            <w:tcW w:w="950" w:type="dxa"/>
            <w:shd w:val="clear" w:color="auto" w:fill="auto"/>
            <w:tcMar>
              <w:top w:w="68" w:type="dxa"/>
              <w:left w:w="68" w:type="dxa"/>
              <w:bottom w:w="68" w:type="dxa"/>
              <w:right w:w="68" w:type="dxa"/>
            </w:tcMar>
          </w:tcPr>
          <w:p w14:paraId="2BFDC91F"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21.86</w:t>
            </w:r>
          </w:p>
        </w:tc>
      </w:tr>
      <w:tr w:rsidR="002A50B9" w:rsidRPr="003E4E94" w14:paraId="54F95226" w14:textId="77777777" w:rsidTr="00E25950">
        <w:tc>
          <w:tcPr>
            <w:tcW w:w="826" w:type="dxa"/>
            <w:tcBorders>
              <w:bottom w:val="single" w:sz="4" w:space="0" w:color="auto"/>
            </w:tcBorders>
            <w:shd w:val="clear" w:color="auto" w:fill="auto"/>
            <w:tcMar>
              <w:top w:w="68" w:type="dxa"/>
              <w:left w:w="68" w:type="dxa"/>
              <w:bottom w:w="68" w:type="dxa"/>
              <w:right w:w="68" w:type="dxa"/>
            </w:tcMar>
          </w:tcPr>
          <w:p w14:paraId="6452F4A1" w14:textId="77777777" w:rsidR="00E63DDF" w:rsidRPr="002A50B9" w:rsidRDefault="00E63DDF" w:rsidP="006C08B0">
            <w:pPr>
              <w:rPr>
                <w:rFonts w:ascii="Times New Roman" w:eastAsia="Times New Roman" w:hAnsi="Times New Roman" w:cs="Times New Roman"/>
                <w:b/>
                <w:sz w:val="24"/>
                <w:szCs w:val="24"/>
              </w:rPr>
            </w:pPr>
            <w:r w:rsidRPr="003E1148">
              <w:rPr>
                <w:rFonts w:ascii="Times New Roman" w:eastAsia="Times New Roman" w:hAnsi="Times New Roman" w:cs="Times New Roman"/>
                <w:sz w:val="24"/>
                <w:szCs w:val="24"/>
              </w:rPr>
              <w:t>2022</w:t>
            </w:r>
          </w:p>
        </w:tc>
        <w:tc>
          <w:tcPr>
            <w:tcW w:w="849" w:type="dxa"/>
            <w:tcBorders>
              <w:bottom w:val="single" w:sz="4" w:space="0" w:color="auto"/>
            </w:tcBorders>
            <w:shd w:val="clear" w:color="auto" w:fill="auto"/>
            <w:tcMar>
              <w:top w:w="68" w:type="dxa"/>
              <w:left w:w="68" w:type="dxa"/>
              <w:bottom w:w="68" w:type="dxa"/>
              <w:right w:w="68" w:type="dxa"/>
            </w:tcMar>
          </w:tcPr>
          <w:p w14:paraId="5D7FB062"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37.69</w:t>
            </w:r>
          </w:p>
        </w:tc>
        <w:tc>
          <w:tcPr>
            <w:tcW w:w="800" w:type="dxa"/>
            <w:tcBorders>
              <w:bottom w:val="single" w:sz="4" w:space="0" w:color="auto"/>
            </w:tcBorders>
            <w:shd w:val="clear" w:color="auto" w:fill="auto"/>
            <w:tcMar>
              <w:top w:w="68" w:type="dxa"/>
              <w:left w:w="68" w:type="dxa"/>
              <w:bottom w:w="68" w:type="dxa"/>
              <w:right w:w="68" w:type="dxa"/>
            </w:tcMar>
          </w:tcPr>
          <w:p w14:paraId="069E8F06"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9.00</w:t>
            </w:r>
          </w:p>
        </w:tc>
        <w:tc>
          <w:tcPr>
            <w:tcW w:w="849" w:type="dxa"/>
            <w:tcBorders>
              <w:bottom w:val="single" w:sz="4" w:space="0" w:color="auto"/>
            </w:tcBorders>
            <w:shd w:val="clear" w:color="auto" w:fill="auto"/>
            <w:tcMar>
              <w:top w:w="68" w:type="dxa"/>
              <w:left w:w="68" w:type="dxa"/>
              <w:bottom w:w="68" w:type="dxa"/>
              <w:right w:w="68" w:type="dxa"/>
            </w:tcMar>
          </w:tcPr>
          <w:p w14:paraId="0BE1907B"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30.68</w:t>
            </w:r>
          </w:p>
        </w:tc>
        <w:tc>
          <w:tcPr>
            <w:tcW w:w="1035" w:type="dxa"/>
            <w:tcBorders>
              <w:bottom w:val="single" w:sz="4" w:space="0" w:color="auto"/>
            </w:tcBorders>
            <w:shd w:val="clear" w:color="auto" w:fill="auto"/>
            <w:tcMar>
              <w:top w:w="68" w:type="dxa"/>
              <w:left w:w="68" w:type="dxa"/>
              <w:bottom w:w="68" w:type="dxa"/>
              <w:right w:w="68" w:type="dxa"/>
            </w:tcMar>
          </w:tcPr>
          <w:p w14:paraId="6770741B" w14:textId="77777777" w:rsidR="00E63DDF" w:rsidRPr="002A50B9" w:rsidRDefault="00E63DDF" w:rsidP="006C08B0">
            <w:pPr>
              <w:rPr>
                <w:rFonts w:ascii="Times New Roman" w:eastAsia="Times New Roman" w:hAnsi="Times New Roman" w:cs="Times New Roman"/>
                <w:b/>
                <w:bCs/>
                <w:i/>
                <w:sz w:val="24"/>
                <w:szCs w:val="24"/>
              </w:rPr>
            </w:pPr>
            <w:r w:rsidRPr="003E1148">
              <w:rPr>
                <w:rFonts w:ascii="Times New Roman" w:hAnsi="Times New Roman" w:cs="Times New Roman"/>
                <w:b/>
                <w:bCs/>
                <w:sz w:val="24"/>
                <w:szCs w:val="24"/>
              </w:rPr>
              <w:t>77.37</w:t>
            </w:r>
          </w:p>
        </w:tc>
        <w:tc>
          <w:tcPr>
            <w:tcW w:w="950" w:type="dxa"/>
            <w:tcBorders>
              <w:bottom w:val="single" w:sz="4" w:space="0" w:color="auto"/>
            </w:tcBorders>
            <w:shd w:val="clear" w:color="auto" w:fill="auto"/>
            <w:tcMar>
              <w:top w:w="68" w:type="dxa"/>
              <w:left w:w="68" w:type="dxa"/>
              <w:bottom w:w="68" w:type="dxa"/>
              <w:right w:w="68" w:type="dxa"/>
            </w:tcMar>
          </w:tcPr>
          <w:p w14:paraId="60231D34"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0.60</w:t>
            </w:r>
          </w:p>
        </w:tc>
        <w:tc>
          <w:tcPr>
            <w:tcW w:w="849" w:type="dxa"/>
            <w:tcBorders>
              <w:bottom w:val="single" w:sz="4" w:space="0" w:color="auto"/>
            </w:tcBorders>
            <w:shd w:val="clear" w:color="auto" w:fill="auto"/>
            <w:tcMar>
              <w:top w:w="68" w:type="dxa"/>
              <w:left w:w="68" w:type="dxa"/>
              <w:bottom w:w="68" w:type="dxa"/>
              <w:right w:w="68" w:type="dxa"/>
            </w:tcMar>
          </w:tcPr>
          <w:p w14:paraId="3E243539"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55.58</w:t>
            </w:r>
          </w:p>
        </w:tc>
        <w:tc>
          <w:tcPr>
            <w:tcW w:w="800" w:type="dxa"/>
            <w:tcBorders>
              <w:bottom w:val="single" w:sz="4" w:space="0" w:color="auto"/>
            </w:tcBorders>
            <w:shd w:val="clear" w:color="auto" w:fill="auto"/>
            <w:tcMar>
              <w:top w:w="68" w:type="dxa"/>
              <w:left w:w="68" w:type="dxa"/>
              <w:bottom w:w="68" w:type="dxa"/>
              <w:right w:w="68" w:type="dxa"/>
            </w:tcMar>
          </w:tcPr>
          <w:p w14:paraId="0E1AA3AD"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4.76</w:t>
            </w:r>
          </w:p>
        </w:tc>
        <w:tc>
          <w:tcPr>
            <w:tcW w:w="849" w:type="dxa"/>
            <w:tcBorders>
              <w:bottom w:val="single" w:sz="4" w:space="0" w:color="auto"/>
            </w:tcBorders>
            <w:shd w:val="clear" w:color="auto" w:fill="auto"/>
            <w:tcMar>
              <w:top w:w="68" w:type="dxa"/>
              <w:left w:w="68" w:type="dxa"/>
              <w:bottom w:w="68" w:type="dxa"/>
              <w:right w:w="68" w:type="dxa"/>
            </w:tcMar>
          </w:tcPr>
          <w:p w14:paraId="2F05E0C4"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26.93</w:t>
            </w:r>
          </w:p>
        </w:tc>
        <w:tc>
          <w:tcPr>
            <w:tcW w:w="1035" w:type="dxa"/>
            <w:tcBorders>
              <w:bottom w:val="single" w:sz="4" w:space="0" w:color="auto"/>
            </w:tcBorders>
            <w:shd w:val="clear" w:color="auto" w:fill="auto"/>
            <w:tcMar>
              <w:top w:w="68" w:type="dxa"/>
              <w:left w:w="68" w:type="dxa"/>
              <w:bottom w:w="68" w:type="dxa"/>
              <w:right w:w="68" w:type="dxa"/>
            </w:tcMar>
          </w:tcPr>
          <w:p w14:paraId="0F8C8C88"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87.27</w:t>
            </w:r>
          </w:p>
        </w:tc>
        <w:tc>
          <w:tcPr>
            <w:tcW w:w="950" w:type="dxa"/>
            <w:tcBorders>
              <w:bottom w:val="single" w:sz="4" w:space="0" w:color="auto"/>
            </w:tcBorders>
            <w:shd w:val="clear" w:color="auto" w:fill="auto"/>
            <w:tcMar>
              <w:top w:w="68" w:type="dxa"/>
              <w:left w:w="68" w:type="dxa"/>
              <w:bottom w:w="68" w:type="dxa"/>
              <w:right w:w="68" w:type="dxa"/>
            </w:tcMar>
          </w:tcPr>
          <w:p w14:paraId="1DF80245"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3.14</w:t>
            </w:r>
          </w:p>
        </w:tc>
        <w:tc>
          <w:tcPr>
            <w:tcW w:w="915" w:type="dxa"/>
            <w:tcBorders>
              <w:bottom w:val="single" w:sz="4" w:space="0" w:color="auto"/>
            </w:tcBorders>
            <w:shd w:val="clear" w:color="auto" w:fill="auto"/>
            <w:tcMar>
              <w:top w:w="68" w:type="dxa"/>
              <w:left w:w="68" w:type="dxa"/>
              <w:bottom w:w="68" w:type="dxa"/>
              <w:right w:w="68" w:type="dxa"/>
            </w:tcMar>
          </w:tcPr>
          <w:p w14:paraId="4E7BC1C5"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131.34</w:t>
            </w:r>
          </w:p>
        </w:tc>
        <w:tc>
          <w:tcPr>
            <w:tcW w:w="849" w:type="dxa"/>
            <w:tcBorders>
              <w:bottom w:val="single" w:sz="4" w:space="0" w:color="auto"/>
            </w:tcBorders>
            <w:shd w:val="clear" w:color="auto" w:fill="auto"/>
            <w:tcMar>
              <w:top w:w="68" w:type="dxa"/>
              <w:left w:w="68" w:type="dxa"/>
              <w:bottom w:w="68" w:type="dxa"/>
              <w:right w:w="68" w:type="dxa"/>
            </w:tcMar>
          </w:tcPr>
          <w:p w14:paraId="7CC57EF3"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20.03</w:t>
            </w:r>
          </w:p>
        </w:tc>
        <w:tc>
          <w:tcPr>
            <w:tcW w:w="849" w:type="dxa"/>
            <w:tcBorders>
              <w:bottom w:val="single" w:sz="4" w:space="0" w:color="auto"/>
            </w:tcBorders>
            <w:shd w:val="clear" w:color="auto" w:fill="auto"/>
            <w:tcMar>
              <w:top w:w="68" w:type="dxa"/>
              <w:left w:w="68" w:type="dxa"/>
              <w:bottom w:w="68" w:type="dxa"/>
              <w:right w:w="68" w:type="dxa"/>
            </w:tcMar>
          </w:tcPr>
          <w:p w14:paraId="3FA42F0E" w14:textId="77777777" w:rsidR="00E63DDF" w:rsidRPr="002A50B9" w:rsidRDefault="00E63DDF" w:rsidP="006C08B0">
            <w:pPr>
              <w:rPr>
                <w:rFonts w:ascii="Times New Roman" w:eastAsia="Times New Roman" w:hAnsi="Times New Roman" w:cs="Times New Roman"/>
                <w:sz w:val="24"/>
                <w:szCs w:val="24"/>
              </w:rPr>
            </w:pPr>
            <w:r w:rsidRPr="003E1148">
              <w:rPr>
                <w:rFonts w:ascii="Times New Roman" w:hAnsi="Times New Roman" w:cs="Times New Roman"/>
                <w:sz w:val="24"/>
                <w:szCs w:val="24"/>
              </w:rPr>
              <w:t>73.01</w:t>
            </w:r>
          </w:p>
        </w:tc>
        <w:tc>
          <w:tcPr>
            <w:tcW w:w="1035" w:type="dxa"/>
            <w:tcBorders>
              <w:bottom w:val="single" w:sz="4" w:space="0" w:color="auto"/>
            </w:tcBorders>
            <w:shd w:val="clear" w:color="auto" w:fill="auto"/>
            <w:tcMar>
              <w:top w:w="68" w:type="dxa"/>
              <w:left w:w="68" w:type="dxa"/>
              <w:bottom w:w="68" w:type="dxa"/>
              <w:right w:w="68" w:type="dxa"/>
            </w:tcMar>
          </w:tcPr>
          <w:p w14:paraId="18AE12D1" w14:textId="77777777" w:rsidR="00E63DDF" w:rsidRPr="002A50B9" w:rsidRDefault="00E63DDF" w:rsidP="006C08B0">
            <w:pPr>
              <w:rPr>
                <w:rFonts w:ascii="Times New Roman" w:eastAsia="Times New Roman" w:hAnsi="Times New Roman" w:cs="Times New Roman"/>
                <w:b/>
                <w:bCs/>
                <w:sz w:val="24"/>
                <w:szCs w:val="24"/>
              </w:rPr>
            </w:pPr>
            <w:r w:rsidRPr="003E1148">
              <w:rPr>
                <w:rFonts w:ascii="Times New Roman" w:hAnsi="Times New Roman" w:cs="Times New Roman"/>
                <w:b/>
                <w:bCs/>
                <w:sz w:val="24"/>
                <w:szCs w:val="24"/>
              </w:rPr>
              <w:t>224.38</w:t>
            </w:r>
          </w:p>
        </w:tc>
        <w:tc>
          <w:tcPr>
            <w:tcW w:w="950" w:type="dxa"/>
            <w:tcBorders>
              <w:bottom w:val="single" w:sz="4" w:space="0" w:color="auto"/>
            </w:tcBorders>
            <w:shd w:val="clear" w:color="auto" w:fill="auto"/>
            <w:tcMar>
              <w:top w:w="68" w:type="dxa"/>
              <w:left w:w="68" w:type="dxa"/>
              <w:bottom w:w="68" w:type="dxa"/>
              <w:right w:w="68" w:type="dxa"/>
            </w:tcMar>
          </w:tcPr>
          <w:p w14:paraId="69149086" w14:textId="77777777" w:rsidR="00E63DDF" w:rsidRPr="002A50B9" w:rsidRDefault="00E63DDF" w:rsidP="006C08B0">
            <w:pPr>
              <w:rPr>
                <w:rFonts w:ascii="Times New Roman" w:eastAsia="Times New Roman" w:hAnsi="Times New Roman" w:cs="Times New Roman"/>
                <w:i/>
                <w:sz w:val="24"/>
                <w:szCs w:val="24"/>
              </w:rPr>
            </w:pPr>
            <w:r w:rsidRPr="003E1148">
              <w:rPr>
                <w:rFonts w:ascii="Times New Roman" w:hAnsi="Times New Roman" w:cs="Times New Roman"/>
                <w:sz w:val="24"/>
                <w:szCs w:val="24"/>
              </w:rPr>
              <w:t>1.18</w:t>
            </w:r>
          </w:p>
        </w:tc>
      </w:tr>
    </w:tbl>
    <w:p w14:paraId="343D33F8" w14:textId="7665884C" w:rsidR="00C63C81" w:rsidRPr="003E4E94" w:rsidRDefault="00E63DDF" w:rsidP="003E1148">
      <w:pPr>
        <w:spacing w:before="160"/>
        <w:rPr>
          <w:rFonts w:ascii="Times New Roman" w:eastAsia="Times New Roman" w:hAnsi="Times New Roman" w:cs="Times New Roman"/>
          <w:sz w:val="24"/>
          <w:szCs w:val="24"/>
        </w:rPr>
      </w:pPr>
      <w:r w:rsidRPr="003E4E94">
        <w:rPr>
          <w:rFonts w:ascii="Times New Roman" w:eastAsia="Times New Roman" w:hAnsi="Times New Roman" w:cs="Times New Roman"/>
          <w:b/>
          <w:i/>
          <w:sz w:val="24"/>
          <w:szCs w:val="24"/>
        </w:rPr>
        <w:t xml:space="preserve">Table </w:t>
      </w:r>
      <w:r>
        <w:rPr>
          <w:rFonts w:ascii="Times New Roman" w:eastAsia="Times New Roman" w:hAnsi="Times New Roman" w:cs="Times New Roman"/>
          <w:b/>
          <w:i/>
          <w:sz w:val="24"/>
          <w:szCs w:val="24"/>
        </w:rPr>
        <w:t>B.</w:t>
      </w:r>
      <w:r w:rsidRPr="003E4E94">
        <w:rPr>
          <w:rFonts w:ascii="Times New Roman" w:eastAsia="Times New Roman" w:hAnsi="Times New Roman" w:cs="Times New Roman"/>
          <w:b/>
          <w:i/>
          <w:sz w:val="24"/>
          <w:szCs w:val="24"/>
        </w:rPr>
        <w:t>1: Total Length of Dedicated On-Street Cycling Infrastructure between 2009 and 2022, for Vancouver, Calgary, and Toronto (Canada).</w:t>
      </w:r>
      <w:r w:rsidRPr="003E4E94">
        <w:rPr>
          <w:rFonts w:ascii="Times New Roman" w:eastAsia="Times New Roman" w:hAnsi="Times New Roman" w:cs="Times New Roman"/>
          <w:i/>
          <w:sz w:val="24"/>
          <w:szCs w:val="24"/>
        </w:rPr>
        <w:t xml:space="preserve"> Each entry denotes the aggregated length of infrastructure existing at the conclusion the calendar year. Lengths are measured in roadway centreline-km, with cycling infrastructure classified according to the side of the road featuring the most protective element. Rows noted in light red denote infrastructure changes following the start of the COVID-19 pandemic. Geodesic lengths calculated in R version 4.3.3 using the </w:t>
      </w:r>
      <w:r w:rsidRPr="003E4E94">
        <w:rPr>
          <w:rFonts w:ascii="Times New Roman" w:eastAsia="Times New Roman" w:hAnsi="Times New Roman" w:cs="Times New Roman"/>
          <w:sz w:val="24"/>
          <w:szCs w:val="24"/>
        </w:rPr>
        <w:t>sf package version 1.0-16</w:t>
      </w:r>
      <w:r w:rsidRPr="003E4E94">
        <w:rPr>
          <w:rFonts w:ascii="Times New Roman" w:eastAsia="Times New Roman" w:hAnsi="Times New Roman" w:cs="Times New Roman"/>
          <w:i/>
          <w:sz w:val="24"/>
          <w:szCs w:val="24"/>
        </w:rPr>
        <w:t xml:space="preserve">. </w:t>
      </w:r>
    </w:p>
    <w:sectPr w:rsidR="00C63C81" w:rsidRPr="003E4E94" w:rsidSect="005F793E">
      <w:pgSz w:w="15840" w:h="12240" w:orient="landscape"/>
      <w:pgMar w:top="720" w:right="720" w:bottom="720" w:left="720" w:header="708" w:footer="708"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Anne Harris" w:date="2024-11-11T10:14:00Z" w:initials="AH">
    <w:p w14:paraId="4E9CE17A" w14:textId="77777777" w:rsidR="006C08B0" w:rsidRDefault="006C08B0" w:rsidP="008314B0">
      <w:r>
        <w:rPr>
          <w:rStyle w:val="CommentReference"/>
        </w:rPr>
        <w:annotationRef/>
      </w:r>
      <w:r>
        <w:rPr>
          <w:sz w:val="20"/>
          <w:szCs w:val="20"/>
        </w:rPr>
        <w:t>I’d suggest data sources in appendix or in their own table depending on table limits. That way dates, links, locations, and sources can each be their own fields. This is critical info</w:t>
      </w:r>
    </w:p>
  </w:comment>
  <w:comment w:id="6" w:author="Anne Harris" w:date="2024-11-11T10:19:00Z" w:initials="AH">
    <w:p w14:paraId="5DF36E45" w14:textId="77777777" w:rsidR="006C08B0" w:rsidRDefault="006C08B0" w:rsidP="008314B0">
      <w:r>
        <w:rPr>
          <w:rStyle w:val="CommentReference"/>
        </w:rPr>
        <w:annotationRef/>
      </w:r>
      <w:r>
        <w:rPr>
          <w:sz w:val="20"/>
          <w:szCs w:val="20"/>
        </w:rPr>
        <w:t>I also find the different dates here confusing (last updated vs downloaded? — is that last update us or the city?)</w:t>
      </w:r>
    </w:p>
  </w:comment>
  <w:comment w:id="7" w:author="Linda Rothman" w:date="2024-11-11T12:35:00Z" w:initials="LR">
    <w:p w14:paraId="00C272E2" w14:textId="29BEB763" w:rsidR="006C08B0" w:rsidRDefault="006C08B0">
      <w:pPr>
        <w:pStyle w:val="CommentText"/>
      </w:pPr>
      <w:r>
        <w:rPr>
          <w:rStyle w:val="CommentReference"/>
        </w:rPr>
        <w:annotationRef/>
      </w:r>
      <w:r>
        <w:t>Richard can you please address</w:t>
      </w:r>
    </w:p>
  </w:comment>
  <w:comment w:id="8" w:author="Richard Wen" w:date="2024-11-11T17:14:00Z" w:initials="MOU">
    <w:p w14:paraId="741F7667" w14:textId="77777777" w:rsidR="003B4F58" w:rsidRDefault="00EA1C30" w:rsidP="003B4F58">
      <w:r>
        <w:rPr>
          <w:rStyle w:val="CommentReference"/>
        </w:rPr>
        <w:annotationRef/>
      </w:r>
      <w:r w:rsidR="003B4F58">
        <w:rPr>
          <w:sz w:val="20"/>
          <w:szCs w:val="20"/>
        </w:rPr>
        <w:t>Meghan suggested that the links be shown in the table footnotes instead of originally in the appendix - which one should we go with?</w:t>
      </w:r>
    </w:p>
    <w:p w14:paraId="760E5230" w14:textId="77777777" w:rsidR="003B4F58" w:rsidRDefault="003B4F58" w:rsidP="003B4F58"/>
    <w:p w14:paraId="1E73F68C" w14:textId="77777777" w:rsidR="003B4F58" w:rsidRDefault="003B4F58" w:rsidP="003B4F58">
      <w:r>
        <w:rPr>
          <w:sz w:val="20"/>
          <w:szCs w:val="20"/>
        </w:rPr>
        <w:t>I think this is more straight forward than going back and forth between different tables and replicating information</w:t>
      </w:r>
    </w:p>
    <w:p w14:paraId="61C61D1E" w14:textId="77777777" w:rsidR="003B4F58" w:rsidRDefault="003B4F58" w:rsidP="003B4F58"/>
    <w:p w14:paraId="0857F3F3" w14:textId="77777777" w:rsidR="003B4F58" w:rsidRDefault="003B4F58" w:rsidP="003B4F58">
      <w:r>
        <w:rPr>
          <w:sz w:val="20"/>
          <w:szCs w:val="20"/>
        </w:rPr>
        <w:t>Table A.4 already has all the details for data sources in addition to the calculation methods from Konrad</w:t>
      </w:r>
      <w:r>
        <w:rPr>
          <w:sz w:val="20"/>
          <w:szCs w:val="20"/>
        </w:rPr>
        <w:cr/>
      </w:r>
      <w:r>
        <w:rPr>
          <w:sz w:val="20"/>
          <w:szCs w:val="20"/>
        </w:rPr>
        <w:cr/>
        <w:t>In regards to the download vs update dates, Konrad only has the download date for the bikeways data, while he has both download and updated dates for the other municipal data</w:t>
      </w:r>
      <w:r>
        <w:rPr>
          <w:sz w:val="20"/>
          <w:szCs w:val="20"/>
        </w:rPr>
        <w:cr/>
      </w:r>
      <w:r>
        <w:rPr>
          <w:sz w:val="20"/>
          <w:szCs w:val="20"/>
        </w:rPr>
        <w:cr/>
        <w:t>The other municipal data is only used in this table, while the bikeways data is used for our analyses in subsequent sections</w:t>
      </w:r>
    </w:p>
    <w:p w14:paraId="230E610D" w14:textId="77777777" w:rsidR="003B4F58" w:rsidRDefault="003B4F58" w:rsidP="003B4F58">
      <w:r>
        <w:rPr>
          <w:sz w:val="20"/>
          <w:szCs w:val="20"/>
        </w:rPr>
        <w:cr/>
        <w:t>The download date is when Konrad downloaded the data, while the updated date is, what I assume, when the city updates the data</w:t>
      </w:r>
    </w:p>
  </w:comment>
  <w:comment w:id="18" w:author="Linda Rothman" w:date="2024-11-11T12:35:00Z" w:initials="LR">
    <w:p w14:paraId="13773DB3" w14:textId="0E56D6B4" w:rsidR="006C08B0" w:rsidRDefault="006C08B0">
      <w:pPr>
        <w:pStyle w:val="CommentText"/>
      </w:pPr>
      <w:r>
        <w:rPr>
          <w:rStyle w:val="CommentReference"/>
        </w:rPr>
        <w:annotationRef/>
      </w:r>
      <w:r>
        <w:t>Richard</w:t>
      </w:r>
    </w:p>
  </w:comment>
  <w:comment w:id="19" w:author="Richard Wen" w:date="2024-11-11T17:48:00Z" w:initials="MOU">
    <w:p w14:paraId="5971D35F" w14:textId="77777777" w:rsidR="00527816" w:rsidRDefault="00527816" w:rsidP="00527816">
      <w:r>
        <w:rPr>
          <w:rStyle w:val="CommentReference"/>
        </w:rPr>
        <w:annotationRef/>
      </w:r>
      <w:r>
        <w:rPr>
          <w:sz w:val="20"/>
          <w:szCs w:val="20"/>
        </w:rPr>
        <w:t>Added table 2 for data sources</w:t>
      </w:r>
    </w:p>
  </w:comment>
  <w:comment w:id="200" w:author="Anne Harris" w:date="2024-11-11T10:20:00Z" w:initials="AH">
    <w:p w14:paraId="5DC501F8" w14:textId="3D06961D" w:rsidR="006C08B0" w:rsidRDefault="006C08B0" w:rsidP="008314B0">
      <w:r>
        <w:rPr>
          <w:rStyle w:val="CommentReference"/>
        </w:rPr>
        <w:annotationRef/>
      </w:r>
      <w:r>
        <w:rPr>
          <w:sz w:val="20"/>
          <w:szCs w:val="20"/>
        </w:rPr>
        <w:t>Is this correct? “In” is ambiguous and implies only newly installed infrastructure that was implemented in 2023 itself would be counted</w:t>
      </w:r>
      <w:r>
        <w:rPr>
          <w:sz w:val="20"/>
          <w:szCs w:val="20"/>
        </w:rPr>
        <w:tab/>
      </w:r>
    </w:p>
  </w:comment>
  <w:comment w:id="201" w:author="Linda Rothman" w:date="2024-11-11T12:36:00Z" w:initials="LR">
    <w:p w14:paraId="7234F1C3" w14:textId="7F5D8000" w:rsidR="006C08B0" w:rsidRDefault="006C08B0">
      <w:pPr>
        <w:pStyle w:val="CommentText"/>
      </w:pPr>
      <w:r>
        <w:rPr>
          <w:rStyle w:val="CommentReference"/>
        </w:rPr>
        <w:annotationRef/>
      </w:r>
      <w:r>
        <w:t>Richard?</w:t>
      </w:r>
    </w:p>
  </w:comment>
  <w:comment w:id="207" w:author="Anne Harris" w:date="2024-11-11T10:25:00Z" w:initials="AH">
    <w:p w14:paraId="7FC5FC79" w14:textId="77777777" w:rsidR="006C08B0" w:rsidRDefault="006C08B0" w:rsidP="008314B0">
      <w:r>
        <w:rPr>
          <w:rStyle w:val="CommentReference"/>
        </w:rPr>
        <w:annotationRef/>
      </w:r>
      <w:r>
        <w:rPr>
          <w:sz w:val="20"/>
          <w:szCs w:val="20"/>
        </w:rPr>
        <w:t>Hmmm, why 2023 above? Perhaps it just needs a little clarity for dates of study above. A nice table for the data sources could make this extra clear</w:t>
      </w:r>
    </w:p>
  </w:comment>
  <w:comment w:id="208" w:author="Richard Wen" w:date="2024-11-11T17:48:00Z" w:initials="MOU">
    <w:p w14:paraId="395956CB" w14:textId="77777777" w:rsidR="004C5BF0" w:rsidRDefault="004C5BF0" w:rsidP="004C5BF0">
      <w:r>
        <w:rPr>
          <w:rStyle w:val="CommentReference"/>
        </w:rPr>
        <w:annotationRef/>
      </w:r>
      <w:r>
        <w:rPr>
          <w:sz w:val="20"/>
          <w:szCs w:val="20"/>
        </w:rPr>
        <w:t>Added Table 2 for data sources</w:t>
      </w:r>
    </w:p>
  </w:comment>
  <w:comment w:id="214" w:author="Anne Harris" w:date="2024-11-11T10:27:00Z" w:initials="AH">
    <w:p w14:paraId="185F9BED" w14:textId="4F667AB9" w:rsidR="006C08B0" w:rsidRDefault="006C08B0" w:rsidP="008314B0">
      <w:r>
        <w:rPr>
          <w:rStyle w:val="CommentReference"/>
        </w:rPr>
        <w:annotationRef/>
      </w:r>
      <w:r>
        <w:rPr>
          <w:sz w:val="20"/>
          <w:szCs w:val="20"/>
        </w:rPr>
        <w:t>Since you mention this controversy, I might suggest the same for TO citing a news article!</w:t>
      </w:r>
      <w:r w:rsidR="004F520E">
        <w:rPr>
          <w:sz w:val="20"/>
          <w:szCs w:val="20"/>
        </w:rPr>
        <w:tab/>
      </w:r>
    </w:p>
  </w:comment>
  <w:comment w:id="215" w:author="Linda Rothman" w:date="2024-11-11T12:54:00Z" w:initials="LR">
    <w:p w14:paraId="5740C1A8" w14:textId="77777777" w:rsidR="00B63642" w:rsidRDefault="00B63642" w:rsidP="00B63642">
      <w:pPr>
        <w:pStyle w:val="CommentText"/>
      </w:pPr>
      <w:r>
        <w:rPr>
          <w:rStyle w:val="CommentReference"/>
        </w:rPr>
        <w:annotationRef/>
      </w:r>
      <w:r>
        <w:rPr>
          <w:rStyle w:val="CommentReference"/>
        </w:rPr>
        <w:annotationRef/>
      </w:r>
      <w:r>
        <w:t>Richard, please add</w:t>
      </w:r>
    </w:p>
    <w:p w14:paraId="6A522A29" w14:textId="77777777" w:rsidR="00B63642" w:rsidRDefault="00B63642" w:rsidP="00B63642">
      <w:pPr>
        <w:pStyle w:val="CommentText"/>
      </w:pPr>
    </w:p>
    <w:p w14:paraId="6D2868D1" w14:textId="77777777" w:rsidR="00B63642" w:rsidRDefault="00B63642" w:rsidP="00B63642">
      <w:pPr>
        <w:pStyle w:val="CommentText"/>
      </w:pPr>
      <w:r w:rsidRPr="004F520E">
        <w:t>https://www.cbc.ca/news/canada/toronto/ford-bike-lanes-removal-toronto-1.7355887</w:t>
      </w:r>
    </w:p>
    <w:p w14:paraId="79A3DB1D" w14:textId="1E19DC93" w:rsidR="00B63642" w:rsidRDefault="00B63642">
      <w:pPr>
        <w:pStyle w:val="CommentText"/>
      </w:pPr>
    </w:p>
  </w:comment>
  <w:comment w:id="216" w:author="Richard Wen" w:date="2024-11-11T17:50:00Z" w:initials="MOU">
    <w:p w14:paraId="0B813DAC" w14:textId="77777777" w:rsidR="001F4B54" w:rsidRDefault="001F4B54" w:rsidP="001F4B54">
      <w:r>
        <w:rPr>
          <w:rStyle w:val="CommentReference"/>
        </w:rPr>
        <w:annotationRef/>
      </w:r>
      <w:r>
        <w:rPr>
          <w:sz w:val="20"/>
          <w:szCs w:val="20"/>
        </w:rPr>
        <w:t>Added citation</w:t>
      </w:r>
    </w:p>
  </w:comment>
  <w:comment w:id="218" w:author="Anne Harris" w:date="2024-11-11T10:28:00Z" w:initials="AH">
    <w:p w14:paraId="011112E2" w14:textId="59648FD4" w:rsidR="006C08B0" w:rsidRDefault="006C08B0" w:rsidP="008314B0">
      <w:r>
        <w:rPr>
          <w:rStyle w:val="CommentReference"/>
        </w:rPr>
        <w:annotationRef/>
      </w:r>
      <w:r>
        <w:rPr>
          <w:sz w:val="20"/>
          <w:szCs w:val="20"/>
        </w:rPr>
        <w:t xml:space="preserve">Also highly relevant to the latest ON claptrap! </w:t>
      </w:r>
    </w:p>
  </w:comment>
  <w:comment w:id="226" w:author="Linda Rothman" w:date="2024-11-11T12:53:00Z" w:initials="LR">
    <w:p w14:paraId="59055447" w14:textId="1CC03798" w:rsidR="00B63642" w:rsidRDefault="00B63642">
      <w:pPr>
        <w:pStyle w:val="CommentText"/>
      </w:pPr>
      <w:r>
        <w:rPr>
          <w:rStyle w:val="CommentReference"/>
        </w:rPr>
        <w:annotationRef/>
      </w:r>
      <w:r>
        <w:t xml:space="preserve">Richard,please add </w:t>
      </w:r>
    </w:p>
    <w:p w14:paraId="15217F4A" w14:textId="3B6EB6F9" w:rsidR="00B63642" w:rsidRDefault="00B63642">
      <w:pPr>
        <w:pStyle w:val="CommentText"/>
      </w:pPr>
    </w:p>
    <w:p w14:paraId="216E3B1C" w14:textId="1CA4469D" w:rsidR="00B63642" w:rsidRDefault="00B63642">
      <w:pPr>
        <w:pStyle w:val="CommentText"/>
      </w:pPr>
      <w:r w:rsidRPr="00B63642">
        <w:t>https://toronto.citynews.ca/2024/10/31/ontario-confirms-it-aims-to-remove-sections-of-bikes-lanes-on-bloor-yonge-and-university/</w:t>
      </w:r>
    </w:p>
  </w:comment>
  <w:comment w:id="227" w:author="Richard Wen" w:date="2024-11-11T17:53:00Z" w:initials="MOU">
    <w:p w14:paraId="3D208775" w14:textId="77777777" w:rsidR="00401F75" w:rsidRDefault="00401F75" w:rsidP="00401F75">
      <w:r>
        <w:rPr>
          <w:rStyle w:val="CommentReference"/>
        </w:rPr>
        <w:annotationRef/>
      </w:r>
      <w:r>
        <w:rPr>
          <w:sz w:val="20"/>
          <w:szCs w:val="20"/>
        </w:rPr>
        <w:t>Added citation</w:t>
      </w:r>
    </w:p>
  </w:comment>
  <w:comment w:id="232" w:author="Anne Harris" w:date="2024-11-11T10:35:00Z" w:initials="AH">
    <w:p w14:paraId="50D5BE66" w14:textId="120C3D9D" w:rsidR="006C08B0" w:rsidRDefault="006C08B0" w:rsidP="008314B0">
      <w:r>
        <w:rPr>
          <w:rStyle w:val="CommentReference"/>
        </w:rPr>
        <w:annotationRef/>
      </w:r>
      <w:r>
        <w:rPr>
          <w:sz w:val="20"/>
          <w:szCs w:val="20"/>
        </w:rPr>
        <w:t xml:space="preserve">Could cite: </w:t>
      </w:r>
      <w:r>
        <w:rPr>
          <w:color w:val="FF0000"/>
          <w:sz w:val="20"/>
          <w:szCs w:val="20"/>
        </w:rPr>
        <w:t>Iezzoni L. Assessing Quality Using Administrative Data. Ann Intern Med.1997;127:666-674. doi:10.7326/0003-4819-1278_Part_2-199710151-00048</w:t>
      </w:r>
    </w:p>
  </w:comment>
  <w:comment w:id="233" w:author="Anne Harris" w:date="2024-11-11T10:35:00Z" w:initials="AH">
    <w:p w14:paraId="07396944" w14:textId="77777777" w:rsidR="006C08B0" w:rsidRDefault="006C08B0" w:rsidP="008314B0">
      <w:r>
        <w:rPr>
          <w:rStyle w:val="CommentReference"/>
        </w:rPr>
        <w:annotationRef/>
      </w:r>
      <w:r>
        <w:rPr>
          <w:sz w:val="20"/>
          <w:szCs w:val="20"/>
        </w:rPr>
        <w:t>The reason to perhaps add this is to make a case to readers (esp engineers and planners etc) that they could use some health data people on their teams</w:t>
      </w:r>
    </w:p>
  </w:comment>
  <w:comment w:id="234" w:author="Richard Wen" w:date="2024-11-11T17:55:00Z" w:initials="MOU">
    <w:p w14:paraId="36F264BA" w14:textId="77777777" w:rsidR="00334F30" w:rsidRDefault="00334F30" w:rsidP="00334F30">
      <w:r>
        <w:rPr>
          <w:rStyle w:val="CommentReference"/>
        </w:rPr>
        <w:annotationRef/>
      </w:r>
      <w:r>
        <w:rPr>
          <w:sz w:val="20"/>
          <w:szCs w:val="20"/>
        </w:rPr>
        <w:t>Added citation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E9CE17A" w15:done="0"/>
  <w15:commentEx w15:paraId="5DF36E45" w15:paraIdParent="4E9CE17A" w15:done="0"/>
  <w15:commentEx w15:paraId="00C272E2" w15:paraIdParent="4E9CE17A" w15:done="0"/>
  <w15:commentEx w15:paraId="230E610D" w15:paraIdParent="4E9CE17A" w15:done="0"/>
  <w15:commentEx w15:paraId="13773DB3" w15:done="0"/>
  <w15:commentEx w15:paraId="5971D35F" w15:paraIdParent="13773DB3" w15:done="0"/>
  <w15:commentEx w15:paraId="5DC501F8" w15:done="0"/>
  <w15:commentEx w15:paraId="7234F1C3" w15:paraIdParent="5DC501F8" w15:done="0"/>
  <w15:commentEx w15:paraId="7FC5FC79" w15:done="0"/>
  <w15:commentEx w15:paraId="395956CB" w15:paraIdParent="7FC5FC79" w15:done="0"/>
  <w15:commentEx w15:paraId="185F9BED" w15:done="0"/>
  <w15:commentEx w15:paraId="79A3DB1D" w15:done="0"/>
  <w15:commentEx w15:paraId="0B813DAC" w15:paraIdParent="79A3DB1D" w15:done="0"/>
  <w15:commentEx w15:paraId="011112E2" w15:done="0"/>
  <w15:commentEx w15:paraId="216E3B1C" w15:done="0"/>
  <w15:commentEx w15:paraId="3D208775" w15:paraIdParent="216E3B1C" w15:done="0"/>
  <w15:commentEx w15:paraId="50D5BE66" w15:done="0"/>
  <w15:commentEx w15:paraId="07396944" w15:paraIdParent="50D5BE66" w15:done="0"/>
  <w15:commentEx w15:paraId="36F264BA" w15:paraIdParent="50D5BE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522F2D6" w16cex:dateUtc="2024-11-11T15:14:00Z"/>
  <w16cex:commentExtensible w16cex:durableId="609EFB80" w16cex:dateUtc="2024-11-11T15:19:00Z"/>
  <w16cex:commentExtensible w16cex:durableId="6CAA5D45" w16cex:dateUtc="2024-11-11T22:14:00Z"/>
  <w16cex:commentExtensible w16cex:durableId="498A17C4" w16cex:dateUtc="2024-11-11T22:48:00Z"/>
  <w16cex:commentExtensible w16cex:durableId="37E16E1B" w16cex:dateUtc="2024-11-11T15:20:00Z"/>
  <w16cex:commentExtensible w16cex:durableId="42D0FA49" w16cex:dateUtc="2024-11-11T15:25:00Z"/>
  <w16cex:commentExtensible w16cex:durableId="51203098" w16cex:dateUtc="2024-11-11T22:48:00Z"/>
  <w16cex:commentExtensible w16cex:durableId="28514AF7" w16cex:dateUtc="2024-11-11T15:27:00Z"/>
  <w16cex:commentExtensible w16cex:durableId="6094621B" w16cex:dateUtc="2024-11-11T22:50:00Z"/>
  <w16cex:commentExtensible w16cex:durableId="7E233706" w16cex:dateUtc="2024-11-11T15:28:00Z"/>
  <w16cex:commentExtensible w16cex:durableId="150AED67" w16cex:dateUtc="2024-11-11T22:53:00Z"/>
  <w16cex:commentExtensible w16cex:durableId="4C1CC406" w16cex:dateUtc="2024-11-11T15:35:00Z"/>
  <w16cex:commentExtensible w16cex:durableId="633C3276" w16cex:dateUtc="2024-11-11T15:35:00Z"/>
  <w16cex:commentExtensible w16cex:durableId="21182BD0" w16cex:dateUtc="2024-11-11T2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E9CE17A" w16cid:durableId="4522F2D6"/>
  <w16cid:commentId w16cid:paraId="5DF36E45" w16cid:durableId="609EFB80"/>
  <w16cid:commentId w16cid:paraId="00C272E2" w16cid:durableId="5E9DDF1D"/>
  <w16cid:commentId w16cid:paraId="230E610D" w16cid:durableId="6CAA5D45"/>
  <w16cid:commentId w16cid:paraId="13773DB3" w16cid:durableId="45FCE45F"/>
  <w16cid:commentId w16cid:paraId="5971D35F" w16cid:durableId="498A17C4"/>
  <w16cid:commentId w16cid:paraId="5DC501F8" w16cid:durableId="37E16E1B"/>
  <w16cid:commentId w16cid:paraId="7234F1C3" w16cid:durableId="3628486F"/>
  <w16cid:commentId w16cid:paraId="7FC5FC79" w16cid:durableId="42D0FA49"/>
  <w16cid:commentId w16cid:paraId="395956CB" w16cid:durableId="51203098"/>
  <w16cid:commentId w16cid:paraId="185F9BED" w16cid:durableId="28514AF7"/>
  <w16cid:commentId w16cid:paraId="79A3DB1D" w16cid:durableId="5A619CB1"/>
  <w16cid:commentId w16cid:paraId="0B813DAC" w16cid:durableId="6094621B"/>
  <w16cid:commentId w16cid:paraId="011112E2" w16cid:durableId="7E233706"/>
  <w16cid:commentId w16cid:paraId="216E3B1C" w16cid:durableId="086CC09A"/>
  <w16cid:commentId w16cid:paraId="3D208775" w16cid:durableId="150AED67"/>
  <w16cid:commentId w16cid:paraId="50D5BE66" w16cid:durableId="4C1CC406"/>
  <w16cid:commentId w16cid:paraId="07396944" w16cid:durableId="633C3276"/>
  <w16cid:commentId w16cid:paraId="36F264BA" w16cid:durableId="21182BD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1653CC" w14:textId="77777777" w:rsidR="0076516E" w:rsidRDefault="0076516E">
      <w:pPr>
        <w:spacing w:after="0" w:line="240" w:lineRule="auto"/>
      </w:pPr>
      <w:r>
        <w:separator/>
      </w:r>
    </w:p>
  </w:endnote>
  <w:endnote w:type="continuationSeparator" w:id="0">
    <w:p w14:paraId="4B6B142D" w14:textId="77777777" w:rsidR="0076516E" w:rsidRDefault="007651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FBCCD07C-6D54-8347-97E7-92F5493CAA42}"/>
    <w:embedBold r:id="rId2" w:fontKey="{07F045CD-00B2-5D4F-90EA-3FCB7F0B062B}"/>
    <w:embedItalic r:id="rId3" w:fontKey="{9BE1D9FA-CFF0-154B-85A4-50BB80BAC8F8}"/>
    <w:embedBoldItalic r:id="rId4" w:fontKey="{A58F9264-F852-C44C-B198-C3AACBCDCB9B}"/>
  </w:font>
  <w:font w:name="Courier New">
    <w:panose1 w:val="02070309020205020404"/>
    <w:charset w:val="00"/>
    <w:family w:val="modern"/>
    <w:pitch w:val="fixed"/>
    <w:sig w:usb0="E0002EFF" w:usb1="C0007843" w:usb2="00000009" w:usb3="00000000" w:csb0="000001FF" w:csb1="00000000"/>
    <w:embedRegular r:id="rId5" w:fontKey="{09659204-6365-A64B-A7E3-0F6351C5E98F}"/>
  </w:font>
  <w:font w:name="Noto Sans Symbols">
    <w:altName w:val="Calibri"/>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embedRegular r:id="rId7" w:fontKey="{D6F99EC3-4836-0747-83B6-834E6F63CDA8}"/>
  </w:font>
  <w:font w:name="Times New Roman">
    <w:panose1 w:val="02020603050405020304"/>
    <w:charset w:val="00"/>
    <w:family w:val="roman"/>
    <w:pitch w:val="variable"/>
    <w:sig w:usb0="E0002EFF" w:usb1="C000785B" w:usb2="00000009" w:usb3="00000000" w:csb0="000001FF" w:csb1="00000000"/>
    <w:embedRegular r:id="rId8" w:fontKey="{4827C669-8492-D947-A817-504281EE2BF2}"/>
    <w:embedBold r:id="rId9" w:fontKey="{4B323E24-51E1-0B48-9849-607A82336970}"/>
    <w:embedItalic r:id="rId10" w:fontKey="{40EF5354-B1EF-C845-97A9-8B4A001DF045}"/>
    <w:embedBoldItalic r:id="rId11" w:fontKey="{0321EB1E-A3C5-7447-8378-6DC29C0F7449}"/>
  </w:font>
  <w:font w:name="Wingdings">
    <w:panose1 w:val="05000000000000000000"/>
    <w:charset w:val="4D"/>
    <w:family w:val="decorative"/>
    <w:pitch w:val="variable"/>
    <w:sig w:usb0="00000003" w:usb1="00000000" w:usb2="00000000" w:usb3="00000000" w:csb0="80000001" w:csb1="00000000"/>
    <w:embedRegular r:id="rId12" w:fontKey="{26DE8CB0-6530-2444-AC57-9E34FA039CCC}"/>
  </w:font>
  <w:font w:name="Calibri Light">
    <w:panose1 w:val="020F0302020204030204"/>
    <w:charset w:val="00"/>
    <w:family w:val="swiss"/>
    <w:pitch w:val="variable"/>
    <w:sig w:usb0="E4002EFF" w:usb1="C000247B" w:usb2="00000009" w:usb3="00000000" w:csb0="000001FF" w:csb1="00000000"/>
    <w:embedRegular r:id="rId13" w:fontKey="{AC75FA07-7C5B-D14A-9298-48EE3B918A2D}"/>
  </w:font>
  <w:font w:name="Georgia">
    <w:panose1 w:val="02040502050405020303"/>
    <w:charset w:val="00"/>
    <w:family w:val="roman"/>
    <w:pitch w:val="variable"/>
    <w:sig w:usb0="00000287" w:usb1="00000000" w:usb2="00000000" w:usb3="00000000" w:csb0="0000009F" w:csb1="00000000"/>
    <w:embedRegular r:id="rId14" w:fontKey="{A7A310F4-A1B3-D046-9429-6BE7CBA9CD3D}"/>
    <w:embedItalic r:id="rId15" w:fontKey="{A21DD8E3-05F9-084C-883E-503EC1CB90CE}"/>
  </w:font>
  <w:font w:name="Segoe UI">
    <w:panose1 w:val="020B0502040204020203"/>
    <w:charset w:val="00"/>
    <w:family w:val="swiss"/>
    <w:pitch w:val="variable"/>
    <w:sig w:usb0="E4002EFF" w:usb1="C000E47F" w:usb2="00000009" w:usb3="00000000" w:csb0="000001FF" w:csb1="00000000"/>
    <w:embedRegular r:id="rId16" w:fontKey="{1BA5019C-8654-B44B-B8A4-0BC336C449D5}"/>
  </w:font>
  <w:font w:name="Cambria Math">
    <w:panose1 w:val="02040503050406030204"/>
    <w:charset w:val="00"/>
    <w:family w:val="roman"/>
    <w:pitch w:val="variable"/>
    <w:sig w:usb0="E00006FF" w:usb1="420024FF" w:usb2="02000000" w:usb3="00000000" w:csb0="0000019F" w:csb1="00000000"/>
    <w:embedRegular r:id="rId17" w:fontKey="{573F35F1-C312-114A-A654-A23CBEEB59C7}"/>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C3" w14:textId="4ACF81F8" w:rsidR="006C08B0" w:rsidRDefault="006C08B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B63642">
      <w:rPr>
        <w:b/>
        <w:noProof/>
        <w:color w:val="000000"/>
        <w:sz w:val="24"/>
        <w:szCs w:val="24"/>
      </w:rPr>
      <w:t>7</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B63642">
      <w:rPr>
        <w:b/>
        <w:noProof/>
        <w:color w:val="000000"/>
        <w:sz w:val="24"/>
        <w:szCs w:val="24"/>
      </w:rPr>
      <w:t>46</w:t>
    </w:r>
    <w:r>
      <w:rPr>
        <w:b/>
        <w:color w:val="000000"/>
        <w:sz w:val="24"/>
        <w:szCs w:val="24"/>
      </w:rPr>
      <w:fldChar w:fldCharType="end"/>
    </w:r>
  </w:p>
  <w:p w14:paraId="000002C4" w14:textId="77777777" w:rsidR="006C08B0" w:rsidRDefault="006C08B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0DF2E" w14:textId="77777777" w:rsidR="0076516E" w:rsidRDefault="0076516E">
      <w:pPr>
        <w:spacing w:after="0" w:line="240" w:lineRule="auto"/>
      </w:pPr>
      <w:r>
        <w:separator/>
      </w:r>
    </w:p>
  </w:footnote>
  <w:footnote w:type="continuationSeparator" w:id="0">
    <w:p w14:paraId="44F07354" w14:textId="77777777" w:rsidR="0076516E" w:rsidRDefault="007651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D572F"/>
    <w:multiLevelType w:val="multilevel"/>
    <w:tmpl w:val="B7246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EFD5814"/>
    <w:multiLevelType w:val="multilevel"/>
    <w:tmpl w:val="64AA58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33B0950"/>
    <w:multiLevelType w:val="hybridMultilevel"/>
    <w:tmpl w:val="00E0DD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A783C27"/>
    <w:multiLevelType w:val="hybridMultilevel"/>
    <w:tmpl w:val="B8505CE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400E16A3"/>
    <w:multiLevelType w:val="multilevel"/>
    <w:tmpl w:val="36086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D157045"/>
    <w:multiLevelType w:val="multilevel"/>
    <w:tmpl w:val="AC721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53226B5"/>
    <w:multiLevelType w:val="hybridMultilevel"/>
    <w:tmpl w:val="3B64CE66"/>
    <w:lvl w:ilvl="0" w:tplc="D024B2BE">
      <w:start w:val="1"/>
      <w:numFmt w:val="decimal"/>
      <w:lvlText w:val="%1."/>
      <w:lvlJc w:val="left"/>
      <w:pPr>
        <w:ind w:left="1020" w:hanging="360"/>
      </w:pPr>
    </w:lvl>
    <w:lvl w:ilvl="1" w:tplc="BE62545C">
      <w:start w:val="1"/>
      <w:numFmt w:val="decimal"/>
      <w:lvlText w:val="%2."/>
      <w:lvlJc w:val="left"/>
      <w:pPr>
        <w:ind w:left="1020" w:hanging="360"/>
      </w:pPr>
    </w:lvl>
    <w:lvl w:ilvl="2" w:tplc="BDB0950A">
      <w:start w:val="1"/>
      <w:numFmt w:val="decimal"/>
      <w:lvlText w:val="%3."/>
      <w:lvlJc w:val="left"/>
      <w:pPr>
        <w:ind w:left="1020" w:hanging="360"/>
      </w:pPr>
    </w:lvl>
    <w:lvl w:ilvl="3" w:tplc="4B30056A">
      <w:start w:val="1"/>
      <w:numFmt w:val="decimal"/>
      <w:lvlText w:val="%4."/>
      <w:lvlJc w:val="left"/>
      <w:pPr>
        <w:ind w:left="1020" w:hanging="360"/>
      </w:pPr>
    </w:lvl>
    <w:lvl w:ilvl="4" w:tplc="09A2CDDE">
      <w:start w:val="1"/>
      <w:numFmt w:val="decimal"/>
      <w:lvlText w:val="%5."/>
      <w:lvlJc w:val="left"/>
      <w:pPr>
        <w:ind w:left="1020" w:hanging="360"/>
      </w:pPr>
    </w:lvl>
    <w:lvl w:ilvl="5" w:tplc="361C31C6">
      <w:start w:val="1"/>
      <w:numFmt w:val="decimal"/>
      <w:lvlText w:val="%6."/>
      <w:lvlJc w:val="left"/>
      <w:pPr>
        <w:ind w:left="1020" w:hanging="360"/>
      </w:pPr>
    </w:lvl>
    <w:lvl w:ilvl="6" w:tplc="CF4AECEE">
      <w:start w:val="1"/>
      <w:numFmt w:val="decimal"/>
      <w:lvlText w:val="%7."/>
      <w:lvlJc w:val="left"/>
      <w:pPr>
        <w:ind w:left="1020" w:hanging="360"/>
      </w:pPr>
    </w:lvl>
    <w:lvl w:ilvl="7" w:tplc="11BCBD38">
      <w:start w:val="1"/>
      <w:numFmt w:val="decimal"/>
      <w:lvlText w:val="%8."/>
      <w:lvlJc w:val="left"/>
      <w:pPr>
        <w:ind w:left="1020" w:hanging="360"/>
      </w:pPr>
    </w:lvl>
    <w:lvl w:ilvl="8" w:tplc="8500F476">
      <w:start w:val="1"/>
      <w:numFmt w:val="decimal"/>
      <w:lvlText w:val="%9."/>
      <w:lvlJc w:val="left"/>
      <w:pPr>
        <w:ind w:left="1020" w:hanging="360"/>
      </w:pPr>
    </w:lvl>
  </w:abstractNum>
  <w:abstractNum w:abstractNumId="7" w15:restartNumberingAfterBreak="0">
    <w:nsid w:val="6D9661EB"/>
    <w:multiLevelType w:val="multilevel"/>
    <w:tmpl w:val="A0A8D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FAB5183"/>
    <w:multiLevelType w:val="hybridMultilevel"/>
    <w:tmpl w:val="C3C4C47A"/>
    <w:lvl w:ilvl="0" w:tplc="3894ECB6">
      <w:start w:val="1"/>
      <w:numFmt w:val="decimal"/>
      <w:lvlText w:val="%1."/>
      <w:lvlJc w:val="left"/>
      <w:pPr>
        <w:ind w:left="1020" w:hanging="360"/>
      </w:pPr>
    </w:lvl>
    <w:lvl w:ilvl="1" w:tplc="A92CA802">
      <w:start w:val="1"/>
      <w:numFmt w:val="decimal"/>
      <w:lvlText w:val="%2."/>
      <w:lvlJc w:val="left"/>
      <w:pPr>
        <w:ind w:left="1020" w:hanging="360"/>
      </w:pPr>
    </w:lvl>
    <w:lvl w:ilvl="2" w:tplc="DACEBF34">
      <w:start w:val="1"/>
      <w:numFmt w:val="decimal"/>
      <w:lvlText w:val="%3."/>
      <w:lvlJc w:val="left"/>
      <w:pPr>
        <w:ind w:left="1020" w:hanging="360"/>
      </w:pPr>
    </w:lvl>
    <w:lvl w:ilvl="3" w:tplc="D876E4D6">
      <w:start w:val="1"/>
      <w:numFmt w:val="decimal"/>
      <w:lvlText w:val="%4."/>
      <w:lvlJc w:val="left"/>
      <w:pPr>
        <w:ind w:left="1020" w:hanging="360"/>
      </w:pPr>
    </w:lvl>
    <w:lvl w:ilvl="4" w:tplc="9BD23CA2">
      <w:start w:val="1"/>
      <w:numFmt w:val="decimal"/>
      <w:lvlText w:val="%5."/>
      <w:lvlJc w:val="left"/>
      <w:pPr>
        <w:ind w:left="1020" w:hanging="360"/>
      </w:pPr>
    </w:lvl>
    <w:lvl w:ilvl="5" w:tplc="7BACFB58">
      <w:start w:val="1"/>
      <w:numFmt w:val="decimal"/>
      <w:lvlText w:val="%6."/>
      <w:lvlJc w:val="left"/>
      <w:pPr>
        <w:ind w:left="1020" w:hanging="360"/>
      </w:pPr>
    </w:lvl>
    <w:lvl w:ilvl="6" w:tplc="1DC6BF86">
      <w:start w:val="1"/>
      <w:numFmt w:val="decimal"/>
      <w:lvlText w:val="%7."/>
      <w:lvlJc w:val="left"/>
      <w:pPr>
        <w:ind w:left="1020" w:hanging="360"/>
      </w:pPr>
    </w:lvl>
    <w:lvl w:ilvl="7" w:tplc="03CA9574">
      <w:start w:val="1"/>
      <w:numFmt w:val="decimal"/>
      <w:lvlText w:val="%8."/>
      <w:lvlJc w:val="left"/>
      <w:pPr>
        <w:ind w:left="1020" w:hanging="360"/>
      </w:pPr>
    </w:lvl>
    <w:lvl w:ilvl="8" w:tplc="EE10755C">
      <w:start w:val="1"/>
      <w:numFmt w:val="decimal"/>
      <w:lvlText w:val="%9."/>
      <w:lvlJc w:val="left"/>
      <w:pPr>
        <w:ind w:left="1020" w:hanging="360"/>
      </w:pPr>
    </w:lvl>
  </w:abstractNum>
  <w:abstractNum w:abstractNumId="9" w15:restartNumberingAfterBreak="0">
    <w:nsid w:val="774A2788"/>
    <w:multiLevelType w:val="multilevel"/>
    <w:tmpl w:val="876EF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AF67917"/>
    <w:multiLevelType w:val="multilevel"/>
    <w:tmpl w:val="6AB62E7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66535154">
    <w:abstractNumId w:val="10"/>
  </w:num>
  <w:num w:numId="2" w16cid:durableId="510219914">
    <w:abstractNumId w:val="9"/>
  </w:num>
  <w:num w:numId="3" w16cid:durableId="809127246">
    <w:abstractNumId w:val="4"/>
  </w:num>
  <w:num w:numId="4" w16cid:durableId="282228444">
    <w:abstractNumId w:val="7"/>
  </w:num>
  <w:num w:numId="5" w16cid:durableId="248387899">
    <w:abstractNumId w:val="5"/>
  </w:num>
  <w:num w:numId="6" w16cid:durableId="2085906924">
    <w:abstractNumId w:val="1"/>
  </w:num>
  <w:num w:numId="7" w16cid:durableId="438061526">
    <w:abstractNumId w:val="0"/>
  </w:num>
  <w:num w:numId="8" w16cid:durableId="627468115">
    <w:abstractNumId w:val="8"/>
  </w:num>
  <w:num w:numId="9" w16cid:durableId="746415044">
    <w:abstractNumId w:val="3"/>
  </w:num>
  <w:num w:numId="10" w16cid:durableId="1068727196">
    <w:abstractNumId w:val="2"/>
  </w:num>
  <w:num w:numId="11" w16cid:durableId="425348432">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ichard Wen">
    <w15:presenceInfo w15:providerId="AD" w15:userId="S::richard.wen@utoronto.ca::2565ef9e-1751-42dd-941c-107eaeb23d3d"/>
  </w15:person>
  <w15:person w15:author="Anne Harris">
    <w15:presenceInfo w15:providerId="AD" w15:userId="S::anne.harris@ryerson.ca::738063f0-b6d3-44db-8a10-6588c1a52b1d"/>
  </w15:person>
  <w15:person w15:author="Linda Rothman">
    <w15:presenceInfo w15:providerId="None" w15:userId="Linda Roth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16B"/>
    <w:rsid w:val="00003704"/>
    <w:rsid w:val="00003CA3"/>
    <w:rsid w:val="00004883"/>
    <w:rsid w:val="00010FBA"/>
    <w:rsid w:val="00011D52"/>
    <w:rsid w:val="00014E92"/>
    <w:rsid w:val="000168E3"/>
    <w:rsid w:val="00016AE6"/>
    <w:rsid w:val="00016C01"/>
    <w:rsid w:val="0002011F"/>
    <w:rsid w:val="00022869"/>
    <w:rsid w:val="0002511E"/>
    <w:rsid w:val="00025377"/>
    <w:rsid w:val="00025989"/>
    <w:rsid w:val="00027027"/>
    <w:rsid w:val="00027C4B"/>
    <w:rsid w:val="00027E91"/>
    <w:rsid w:val="000302A1"/>
    <w:rsid w:val="00034218"/>
    <w:rsid w:val="00034B72"/>
    <w:rsid w:val="00035323"/>
    <w:rsid w:val="000371C9"/>
    <w:rsid w:val="000435BB"/>
    <w:rsid w:val="0005032D"/>
    <w:rsid w:val="00050ABC"/>
    <w:rsid w:val="0005576B"/>
    <w:rsid w:val="000567E5"/>
    <w:rsid w:val="000618E7"/>
    <w:rsid w:val="00061AE1"/>
    <w:rsid w:val="0007333D"/>
    <w:rsid w:val="00073DA0"/>
    <w:rsid w:val="00074F6A"/>
    <w:rsid w:val="000767EE"/>
    <w:rsid w:val="0007683F"/>
    <w:rsid w:val="00077E1E"/>
    <w:rsid w:val="00077EC6"/>
    <w:rsid w:val="00080F41"/>
    <w:rsid w:val="0008188B"/>
    <w:rsid w:val="00081DCD"/>
    <w:rsid w:val="00082290"/>
    <w:rsid w:val="00083CD5"/>
    <w:rsid w:val="00085300"/>
    <w:rsid w:val="000853BC"/>
    <w:rsid w:val="000877F4"/>
    <w:rsid w:val="00093996"/>
    <w:rsid w:val="00094840"/>
    <w:rsid w:val="000954B3"/>
    <w:rsid w:val="000A1022"/>
    <w:rsid w:val="000A4F57"/>
    <w:rsid w:val="000A59DB"/>
    <w:rsid w:val="000A61C5"/>
    <w:rsid w:val="000A76D9"/>
    <w:rsid w:val="000A76F1"/>
    <w:rsid w:val="000B16FA"/>
    <w:rsid w:val="000B1DBD"/>
    <w:rsid w:val="000B31C5"/>
    <w:rsid w:val="000B4CC1"/>
    <w:rsid w:val="000B52F9"/>
    <w:rsid w:val="000B55B2"/>
    <w:rsid w:val="000B5FEE"/>
    <w:rsid w:val="000C6A35"/>
    <w:rsid w:val="000C7A99"/>
    <w:rsid w:val="000D07BE"/>
    <w:rsid w:val="000D1CCC"/>
    <w:rsid w:val="000D4FF3"/>
    <w:rsid w:val="000D58B6"/>
    <w:rsid w:val="000D7548"/>
    <w:rsid w:val="000D7B85"/>
    <w:rsid w:val="000E79A7"/>
    <w:rsid w:val="000F2DF0"/>
    <w:rsid w:val="000F554D"/>
    <w:rsid w:val="000F7499"/>
    <w:rsid w:val="00100185"/>
    <w:rsid w:val="00105741"/>
    <w:rsid w:val="00110451"/>
    <w:rsid w:val="00113180"/>
    <w:rsid w:val="0011455E"/>
    <w:rsid w:val="0012009F"/>
    <w:rsid w:val="00123279"/>
    <w:rsid w:val="00134F1D"/>
    <w:rsid w:val="0014134D"/>
    <w:rsid w:val="0014271C"/>
    <w:rsid w:val="001437B0"/>
    <w:rsid w:val="00145428"/>
    <w:rsid w:val="001465AB"/>
    <w:rsid w:val="001508C4"/>
    <w:rsid w:val="001546D7"/>
    <w:rsid w:val="00154ECC"/>
    <w:rsid w:val="0015626F"/>
    <w:rsid w:val="00156FDD"/>
    <w:rsid w:val="00162656"/>
    <w:rsid w:val="00165520"/>
    <w:rsid w:val="001728D9"/>
    <w:rsid w:val="00176998"/>
    <w:rsid w:val="00182474"/>
    <w:rsid w:val="00193D74"/>
    <w:rsid w:val="001A2813"/>
    <w:rsid w:val="001A3B55"/>
    <w:rsid w:val="001B1A55"/>
    <w:rsid w:val="001B3BAF"/>
    <w:rsid w:val="001B7633"/>
    <w:rsid w:val="001C09F8"/>
    <w:rsid w:val="001C0B31"/>
    <w:rsid w:val="001D258F"/>
    <w:rsid w:val="001D7A77"/>
    <w:rsid w:val="001E0B91"/>
    <w:rsid w:val="001E3255"/>
    <w:rsid w:val="001E32A8"/>
    <w:rsid w:val="001E3E1C"/>
    <w:rsid w:val="001E5D6C"/>
    <w:rsid w:val="001E66B6"/>
    <w:rsid w:val="001F2934"/>
    <w:rsid w:val="001F3441"/>
    <w:rsid w:val="001F4B54"/>
    <w:rsid w:val="001F6306"/>
    <w:rsid w:val="00200EDF"/>
    <w:rsid w:val="00204F4D"/>
    <w:rsid w:val="002066BF"/>
    <w:rsid w:val="002140EC"/>
    <w:rsid w:val="0022045A"/>
    <w:rsid w:val="00224AC5"/>
    <w:rsid w:val="00225117"/>
    <w:rsid w:val="00226BDC"/>
    <w:rsid w:val="00230869"/>
    <w:rsid w:val="00231008"/>
    <w:rsid w:val="00232060"/>
    <w:rsid w:val="00240B05"/>
    <w:rsid w:val="0024394D"/>
    <w:rsid w:val="00243A02"/>
    <w:rsid w:val="002447CC"/>
    <w:rsid w:val="002469EA"/>
    <w:rsid w:val="00246D66"/>
    <w:rsid w:val="0024700F"/>
    <w:rsid w:val="002504AC"/>
    <w:rsid w:val="00250A92"/>
    <w:rsid w:val="00252342"/>
    <w:rsid w:val="00254749"/>
    <w:rsid w:val="00257D20"/>
    <w:rsid w:val="002604E2"/>
    <w:rsid w:val="002623FA"/>
    <w:rsid w:val="0026390E"/>
    <w:rsid w:val="00266B60"/>
    <w:rsid w:val="0027083C"/>
    <w:rsid w:val="00276195"/>
    <w:rsid w:val="00276EC3"/>
    <w:rsid w:val="00277551"/>
    <w:rsid w:val="002811AD"/>
    <w:rsid w:val="00291644"/>
    <w:rsid w:val="00292E5C"/>
    <w:rsid w:val="002A3B6A"/>
    <w:rsid w:val="002A50B9"/>
    <w:rsid w:val="002A7ACF"/>
    <w:rsid w:val="002B11FF"/>
    <w:rsid w:val="002B34DE"/>
    <w:rsid w:val="002C1587"/>
    <w:rsid w:val="002C3910"/>
    <w:rsid w:val="002C5E44"/>
    <w:rsid w:val="002C7796"/>
    <w:rsid w:val="002D1D33"/>
    <w:rsid w:val="002D3355"/>
    <w:rsid w:val="002D3C8D"/>
    <w:rsid w:val="002D6A9E"/>
    <w:rsid w:val="002D71F9"/>
    <w:rsid w:val="002E1F9C"/>
    <w:rsid w:val="002E4F2B"/>
    <w:rsid w:val="002F0285"/>
    <w:rsid w:val="002F0634"/>
    <w:rsid w:val="002F30AD"/>
    <w:rsid w:val="002F4F7F"/>
    <w:rsid w:val="002F56F4"/>
    <w:rsid w:val="00306422"/>
    <w:rsid w:val="00306D3B"/>
    <w:rsid w:val="00310C78"/>
    <w:rsid w:val="0031324A"/>
    <w:rsid w:val="0031415F"/>
    <w:rsid w:val="00320518"/>
    <w:rsid w:val="0032052A"/>
    <w:rsid w:val="00320E61"/>
    <w:rsid w:val="003210E7"/>
    <w:rsid w:val="00323479"/>
    <w:rsid w:val="00324B59"/>
    <w:rsid w:val="0033012E"/>
    <w:rsid w:val="003310B7"/>
    <w:rsid w:val="00334F30"/>
    <w:rsid w:val="00336BEE"/>
    <w:rsid w:val="00341178"/>
    <w:rsid w:val="0034150E"/>
    <w:rsid w:val="00344BF5"/>
    <w:rsid w:val="003462D7"/>
    <w:rsid w:val="00346DB2"/>
    <w:rsid w:val="003507B8"/>
    <w:rsid w:val="0035361D"/>
    <w:rsid w:val="00354972"/>
    <w:rsid w:val="00355FC0"/>
    <w:rsid w:val="003566C5"/>
    <w:rsid w:val="003707AF"/>
    <w:rsid w:val="00370F82"/>
    <w:rsid w:val="00374D69"/>
    <w:rsid w:val="00376517"/>
    <w:rsid w:val="0038583D"/>
    <w:rsid w:val="00394682"/>
    <w:rsid w:val="00395D4D"/>
    <w:rsid w:val="00395D99"/>
    <w:rsid w:val="003971D9"/>
    <w:rsid w:val="00397C0B"/>
    <w:rsid w:val="003A19AB"/>
    <w:rsid w:val="003A3182"/>
    <w:rsid w:val="003A4DF7"/>
    <w:rsid w:val="003A5E6B"/>
    <w:rsid w:val="003B0A90"/>
    <w:rsid w:val="003B416B"/>
    <w:rsid w:val="003B4697"/>
    <w:rsid w:val="003B48C8"/>
    <w:rsid w:val="003B4F58"/>
    <w:rsid w:val="003B690F"/>
    <w:rsid w:val="003B7DF0"/>
    <w:rsid w:val="003C1DDC"/>
    <w:rsid w:val="003C2824"/>
    <w:rsid w:val="003C5189"/>
    <w:rsid w:val="003C5885"/>
    <w:rsid w:val="003D0942"/>
    <w:rsid w:val="003D2BD0"/>
    <w:rsid w:val="003D6BD3"/>
    <w:rsid w:val="003D7576"/>
    <w:rsid w:val="003E1148"/>
    <w:rsid w:val="003E12D1"/>
    <w:rsid w:val="003E183C"/>
    <w:rsid w:val="003E2275"/>
    <w:rsid w:val="003E2812"/>
    <w:rsid w:val="003E2D5E"/>
    <w:rsid w:val="003E37B9"/>
    <w:rsid w:val="003E4E94"/>
    <w:rsid w:val="003F13DD"/>
    <w:rsid w:val="003F415D"/>
    <w:rsid w:val="003F636B"/>
    <w:rsid w:val="00401F75"/>
    <w:rsid w:val="0040668C"/>
    <w:rsid w:val="00407842"/>
    <w:rsid w:val="004158D3"/>
    <w:rsid w:val="0041749A"/>
    <w:rsid w:val="0042152A"/>
    <w:rsid w:val="00422D80"/>
    <w:rsid w:val="0042660A"/>
    <w:rsid w:val="00426701"/>
    <w:rsid w:val="00437940"/>
    <w:rsid w:val="00440F2C"/>
    <w:rsid w:val="00442F92"/>
    <w:rsid w:val="00443192"/>
    <w:rsid w:val="0045005E"/>
    <w:rsid w:val="00454839"/>
    <w:rsid w:val="00457919"/>
    <w:rsid w:val="00457D40"/>
    <w:rsid w:val="004606A2"/>
    <w:rsid w:val="00467872"/>
    <w:rsid w:val="0047008B"/>
    <w:rsid w:val="00474F37"/>
    <w:rsid w:val="00475AB1"/>
    <w:rsid w:val="0048196B"/>
    <w:rsid w:val="00482311"/>
    <w:rsid w:val="004823D2"/>
    <w:rsid w:val="004858A6"/>
    <w:rsid w:val="004874F1"/>
    <w:rsid w:val="00491597"/>
    <w:rsid w:val="00491862"/>
    <w:rsid w:val="00491A3E"/>
    <w:rsid w:val="004968DD"/>
    <w:rsid w:val="004A1F8D"/>
    <w:rsid w:val="004B2743"/>
    <w:rsid w:val="004B4678"/>
    <w:rsid w:val="004B539C"/>
    <w:rsid w:val="004C039B"/>
    <w:rsid w:val="004C2CC9"/>
    <w:rsid w:val="004C3008"/>
    <w:rsid w:val="004C350B"/>
    <w:rsid w:val="004C5BF0"/>
    <w:rsid w:val="004C7C87"/>
    <w:rsid w:val="004D0732"/>
    <w:rsid w:val="004D07A4"/>
    <w:rsid w:val="004D23AD"/>
    <w:rsid w:val="004D4444"/>
    <w:rsid w:val="004D6883"/>
    <w:rsid w:val="004D7677"/>
    <w:rsid w:val="004D7C6A"/>
    <w:rsid w:val="004E049D"/>
    <w:rsid w:val="004E09E3"/>
    <w:rsid w:val="004E157B"/>
    <w:rsid w:val="004F520E"/>
    <w:rsid w:val="004F7078"/>
    <w:rsid w:val="00502065"/>
    <w:rsid w:val="0050265E"/>
    <w:rsid w:val="0050619D"/>
    <w:rsid w:val="0050637A"/>
    <w:rsid w:val="0051056C"/>
    <w:rsid w:val="00511098"/>
    <w:rsid w:val="00512277"/>
    <w:rsid w:val="00512A5E"/>
    <w:rsid w:val="00514F78"/>
    <w:rsid w:val="00516424"/>
    <w:rsid w:val="005173AA"/>
    <w:rsid w:val="00526932"/>
    <w:rsid w:val="005276D7"/>
    <w:rsid w:val="00527816"/>
    <w:rsid w:val="00527A67"/>
    <w:rsid w:val="00533214"/>
    <w:rsid w:val="005342B5"/>
    <w:rsid w:val="005407CC"/>
    <w:rsid w:val="005415CC"/>
    <w:rsid w:val="005460B1"/>
    <w:rsid w:val="0054755D"/>
    <w:rsid w:val="00552428"/>
    <w:rsid w:val="005532F6"/>
    <w:rsid w:val="00554AB8"/>
    <w:rsid w:val="00561959"/>
    <w:rsid w:val="00561E14"/>
    <w:rsid w:val="00563C2F"/>
    <w:rsid w:val="00564281"/>
    <w:rsid w:val="00565163"/>
    <w:rsid w:val="00567E35"/>
    <w:rsid w:val="0057212B"/>
    <w:rsid w:val="00575637"/>
    <w:rsid w:val="00585761"/>
    <w:rsid w:val="00587584"/>
    <w:rsid w:val="00593207"/>
    <w:rsid w:val="005953E3"/>
    <w:rsid w:val="00595C74"/>
    <w:rsid w:val="00596902"/>
    <w:rsid w:val="005A6C3B"/>
    <w:rsid w:val="005B1BAC"/>
    <w:rsid w:val="005B25E4"/>
    <w:rsid w:val="005B41E9"/>
    <w:rsid w:val="005B6A5F"/>
    <w:rsid w:val="005C076B"/>
    <w:rsid w:val="005C0B0C"/>
    <w:rsid w:val="005C2965"/>
    <w:rsid w:val="005C376D"/>
    <w:rsid w:val="005D06E5"/>
    <w:rsid w:val="005D399F"/>
    <w:rsid w:val="005D3CF8"/>
    <w:rsid w:val="005D3E02"/>
    <w:rsid w:val="005D4800"/>
    <w:rsid w:val="005D78A3"/>
    <w:rsid w:val="005E2BD1"/>
    <w:rsid w:val="005E55E7"/>
    <w:rsid w:val="005F08B0"/>
    <w:rsid w:val="005F193A"/>
    <w:rsid w:val="005F20CD"/>
    <w:rsid w:val="005F2BEC"/>
    <w:rsid w:val="005F5623"/>
    <w:rsid w:val="005F793E"/>
    <w:rsid w:val="006063C3"/>
    <w:rsid w:val="006070AB"/>
    <w:rsid w:val="0061645F"/>
    <w:rsid w:val="00620D9F"/>
    <w:rsid w:val="00621204"/>
    <w:rsid w:val="006258CF"/>
    <w:rsid w:val="006304A0"/>
    <w:rsid w:val="00631394"/>
    <w:rsid w:val="00634510"/>
    <w:rsid w:val="006349BC"/>
    <w:rsid w:val="006366E1"/>
    <w:rsid w:val="00637822"/>
    <w:rsid w:val="006404E0"/>
    <w:rsid w:val="00643860"/>
    <w:rsid w:val="00643CE5"/>
    <w:rsid w:val="00644E96"/>
    <w:rsid w:val="00646FAA"/>
    <w:rsid w:val="006517C3"/>
    <w:rsid w:val="00654858"/>
    <w:rsid w:val="00654B88"/>
    <w:rsid w:val="006567CB"/>
    <w:rsid w:val="00656B38"/>
    <w:rsid w:val="006573A7"/>
    <w:rsid w:val="00661AA4"/>
    <w:rsid w:val="00666A07"/>
    <w:rsid w:val="00671613"/>
    <w:rsid w:val="00672300"/>
    <w:rsid w:val="00672885"/>
    <w:rsid w:val="006753BE"/>
    <w:rsid w:val="006808FA"/>
    <w:rsid w:val="00691A79"/>
    <w:rsid w:val="00693D05"/>
    <w:rsid w:val="00693D24"/>
    <w:rsid w:val="006A4044"/>
    <w:rsid w:val="006A417A"/>
    <w:rsid w:val="006A4C90"/>
    <w:rsid w:val="006A5451"/>
    <w:rsid w:val="006B16BC"/>
    <w:rsid w:val="006B4B15"/>
    <w:rsid w:val="006B7779"/>
    <w:rsid w:val="006C08B0"/>
    <w:rsid w:val="006C0E12"/>
    <w:rsid w:val="006C149A"/>
    <w:rsid w:val="006C1C05"/>
    <w:rsid w:val="006C3733"/>
    <w:rsid w:val="006D0BB6"/>
    <w:rsid w:val="006D2BA5"/>
    <w:rsid w:val="006D7AA4"/>
    <w:rsid w:val="006E04DB"/>
    <w:rsid w:val="006E1437"/>
    <w:rsid w:val="006E7E25"/>
    <w:rsid w:val="006F062A"/>
    <w:rsid w:val="006F6543"/>
    <w:rsid w:val="006F7BF7"/>
    <w:rsid w:val="00706BD8"/>
    <w:rsid w:val="00706C59"/>
    <w:rsid w:val="007273BE"/>
    <w:rsid w:val="00732019"/>
    <w:rsid w:val="0074284E"/>
    <w:rsid w:val="00742E63"/>
    <w:rsid w:val="00750C89"/>
    <w:rsid w:val="0075105A"/>
    <w:rsid w:val="0075203D"/>
    <w:rsid w:val="0075490A"/>
    <w:rsid w:val="00755DEC"/>
    <w:rsid w:val="00757480"/>
    <w:rsid w:val="00757CB0"/>
    <w:rsid w:val="00760EC6"/>
    <w:rsid w:val="00763BE5"/>
    <w:rsid w:val="0076516E"/>
    <w:rsid w:val="007659A3"/>
    <w:rsid w:val="00765A16"/>
    <w:rsid w:val="00766188"/>
    <w:rsid w:val="00770FC6"/>
    <w:rsid w:val="00771AF1"/>
    <w:rsid w:val="00771EAF"/>
    <w:rsid w:val="00773FEB"/>
    <w:rsid w:val="007746BA"/>
    <w:rsid w:val="00775B75"/>
    <w:rsid w:val="00785C1B"/>
    <w:rsid w:val="00786356"/>
    <w:rsid w:val="0079002E"/>
    <w:rsid w:val="007927F9"/>
    <w:rsid w:val="0079486B"/>
    <w:rsid w:val="00794B19"/>
    <w:rsid w:val="00794CAA"/>
    <w:rsid w:val="007976D9"/>
    <w:rsid w:val="007A01D2"/>
    <w:rsid w:val="007A12C4"/>
    <w:rsid w:val="007A4965"/>
    <w:rsid w:val="007A6B17"/>
    <w:rsid w:val="007A6C8A"/>
    <w:rsid w:val="007B537C"/>
    <w:rsid w:val="007B55BD"/>
    <w:rsid w:val="007C1603"/>
    <w:rsid w:val="007C3763"/>
    <w:rsid w:val="007C77C4"/>
    <w:rsid w:val="007D1540"/>
    <w:rsid w:val="007D4CDC"/>
    <w:rsid w:val="007D6F5C"/>
    <w:rsid w:val="007D7770"/>
    <w:rsid w:val="007E1EA1"/>
    <w:rsid w:val="007E3A52"/>
    <w:rsid w:val="007F08BA"/>
    <w:rsid w:val="007F196F"/>
    <w:rsid w:val="007F5B52"/>
    <w:rsid w:val="007F6F23"/>
    <w:rsid w:val="00812336"/>
    <w:rsid w:val="00813394"/>
    <w:rsid w:val="00821798"/>
    <w:rsid w:val="00821EEB"/>
    <w:rsid w:val="00822E12"/>
    <w:rsid w:val="008230D0"/>
    <w:rsid w:val="00823929"/>
    <w:rsid w:val="00830C8F"/>
    <w:rsid w:val="008314B0"/>
    <w:rsid w:val="00831AD4"/>
    <w:rsid w:val="0083401A"/>
    <w:rsid w:val="008353A4"/>
    <w:rsid w:val="0083548E"/>
    <w:rsid w:val="00835819"/>
    <w:rsid w:val="008402E6"/>
    <w:rsid w:val="008435B4"/>
    <w:rsid w:val="00845E0F"/>
    <w:rsid w:val="00846285"/>
    <w:rsid w:val="00846F83"/>
    <w:rsid w:val="008510F0"/>
    <w:rsid w:val="00855B27"/>
    <w:rsid w:val="0085640C"/>
    <w:rsid w:val="00856BE4"/>
    <w:rsid w:val="008611DF"/>
    <w:rsid w:val="00861EB3"/>
    <w:rsid w:val="008662FA"/>
    <w:rsid w:val="008668EB"/>
    <w:rsid w:val="00866F19"/>
    <w:rsid w:val="00867F2E"/>
    <w:rsid w:val="008712AD"/>
    <w:rsid w:val="008718BF"/>
    <w:rsid w:val="00872B71"/>
    <w:rsid w:val="00873090"/>
    <w:rsid w:val="008740E3"/>
    <w:rsid w:val="00874CE7"/>
    <w:rsid w:val="008802DC"/>
    <w:rsid w:val="00881DCA"/>
    <w:rsid w:val="00881F16"/>
    <w:rsid w:val="0088245E"/>
    <w:rsid w:val="0089475B"/>
    <w:rsid w:val="00895C74"/>
    <w:rsid w:val="00895EB0"/>
    <w:rsid w:val="008A38D9"/>
    <w:rsid w:val="008A5048"/>
    <w:rsid w:val="008A5184"/>
    <w:rsid w:val="008A67C0"/>
    <w:rsid w:val="008B4A73"/>
    <w:rsid w:val="008B73CE"/>
    <w:rsid w:val="008B7735"/>
    <w:rsid w:val="008C378D"/>
    <w:rsid w:val="008D031A"/>
    <w:rsid w:val="008D1D0D"/>
    <w:rsid w:val="008D241C"/>
    <w:rsid w:val="008D6530"/>
    <w:rsid w:val="008E0012"/>
    <w:rsid w:val="008E07BF"/>
    <w:rsid w:val="008E1D73"/>
    <w:rsid w:val="008F0433"/>
    <w:rsid w:val="008F3552"/>
    <w:rsid w:val="008F4C1B"/>
    <w:rsid w:val="008F6621"/>
    <w:rsid w:val="00901D51"/>
    <w:rsid w:val="009046CA"/>
    <w:rsid w:val="009049BA"/>
    <w:rsid w:val="00904A91"/>
    <w:rsid w:val="009054B8"/>
    <w:rsid w:val="00906CB7"/>
    <w:rsid w:val="00907648"/>
    <w:rsid w:val="0091100D"/>
    <w:rsid w:val="00912A4D"/>
    <w:rsid w:val="00912DF4"/>
    <w:rsid w:val="00913F11"/>
    <w:rsid w:val="0091562B"/>
    <w:rsid w:val="00915C8D"/>
    <w:rsid w:val="009163AD"/>
    <w:rsid w:val="0091772B"/>
    <w:rsid w:val="0092050E"/>
    <w:rsid w:val="0092064F"/>
    <w:rsid w:val="00925104"/>
    <w:rsid w:val="00926C8E"/>
    <w:rsid w:val="00930DD7"/>
    <w:rsid w:val="00931529"/>
    <w:rsid w:val="00945421"/>
    <w:rsid w:val="00945B16"/>
    <w:rsid w:val="0094700D"/>
    <w:rsid w:val="009502CB"/>
    <w:rsid w:val="00950AC2"/>
    <w:rsid w:val="00950D74"/>
    <w:rsid w:val="009514D9"/>
    <w:rsid w:val="0095284B"/>
    <w:rsid w:val="009528AF"/>
    <w:rsid w:val="00953223"/>
    <w:rsid w:val="00954831"/>
    <w:rsid w:val="009601C2"/>
    <w:rsid w:val="0096518F"/>
    <w:rsid w:val="009674A7"/>
    <w:rsid w:val="009740F0"/>
    <w:rsid w:val="00984EDA"/>
    <w:rsid w:val="00987C6C"/>
    <w:rsid w:val="009928F8"/>
    <w:rsid w:val="00996070"/>
    <w:rsid w:val="00996E30"/>
    <w:rsid w:val="009975F3"/>
    <w:rsid w:val="009A060C"/>
    <w:rsid w:val="009A3235"/>
    <w:rsid w:val="009A371D"/>
    <w:rsid w:val="009A4963"/>
    <w:rsid w:val="009A5DDB"/>
    <w:rsid w:val="009B22DB"/>
    <w:rsid w:val="009B4326"/>
    <w:rsid w:val="009B4B6D"/>
    <w:rsid w:val="009B6AE2"/>
    <w:rsid w:val="009B76F5"/>
    <w:rsid w:val="009C1474"/>
    <w:rsid w:val="009C2AA1"/>
    <w:rsid w:val="009C3315"/>
    <w:rsid w:val="009C4A33"/>
    <w:rsid w:val="009D1F9A"/>
    <w:rsid w:val="009D4A3D"/>
    <w:rsid w:val="009E02AE"/>
    <w:rsid w:val="009E145C"/>
    <w:rsid w:val="009E1A03"/>
    <w:rsid w:val="009E2DA6"/>
    <w:rsid w:val="009E61B0"/>
    <w:rsid w:val="009E63E9"/>
    <w:rsid w:val="009F0E23"/>
    <w:rsid w:val="009F53EC"/>
    <w:rsid w:val="009F5B39"/>
    <w:rsid w:val="009F5B98"/>
    <w:rsid w:val="009F676E"/>
    <w:rsid w:val="009F6872"/>
    <w:rsid w:val="009F6B3D"/>
    <w:rsid w:val="009F6B86"/>
    <w:rsid w:val="009F74B0"/>
    <w:rsid w:val="009F7E20"/>
    <w:rsid w:val="00A0313E"/>
    <w:rsid w:val="00A064E4"/>
    <w:rsid w:val="00A079A1"/>
    <w:rsid w:val="00A14843"/>
    <w:rsid w:val="00A235B2"/>
    <w:rsid w:val="00A34892"/>
    <w:rsid w:val="00A41FCD"/>
    <w:rsid w:val="00A425BC"/>
    <w:rsid w:val="00A4387B"/>
    <w:rsid w:val="00A45E95"/>
    <w:rsid w:val="00A53A1E"/>
    <w:rsid w:val="00A544B8"/>
    <w:rsid w:val="00A60386"/>
    <w:rsid w:val="00A6147F"/>
    <w:rsid w:val="00A663BB"/>
    <w:rsid w:val="00A71642"/>
    <w:rsid w:val="00A7295E"/>
    <w:rsid w:val="00A73CE3"/>
    <w:rsid w:val="00A74EA1"/>
    <w:rsid w:val="00A74EDB"/>
    <w:rsid w:val="00A80022"/>
    <w:rsid w:val="00A814CD"/>
    <w:rsid w:val="00A81D1E"/>
    <w:rsid w:val="00A83DE1"/>
    <w:rsid w:val="00A84971"/>
    <w:rsid w:val="00A85A34"/>
    <w:rsid w:val="00A85D79"/>
    <w:rsid w:val="00A86CC1"/>
    <w:rsid w:val="00A94507"/>
    <w:rsid w:val="00A95E46"/>
    <w:rsid w:val="00A9726B"/>
    <w:rsid w:val="00A972AC"/>
    <w:rsid w:val="00AA01E5"/>
    <w:rsid w:val="00AA0FD3"/>
    <w:rsid w:val="00AA2FB2"/>
    <w:rsid w:val="00AA3CAF"/>
    <w:rsid w:val="00AA40AB"/>
    <w:rsid w:val="00AA4E71"/>
    <w:rsid w:val="00AA62C6"/>
    <w:rsid w:val="00AA6A2C"/>
    <w:rsid w:val="00AA7A07"/>
    <w:rsid w:val="00AB27F3"/>
    <w:rsid w:val="00AB3D67"/>
    <w:rsid w:val="00AB78AF"/>
    <w:rsid w:val="00AB7D69"/>
    <w:rsid w:val="00AC1021"/>
    <w:rsid w:val="00AC169D"/>
    <w:rsid w:val="00AC2F73"/>
    <w:rsid w:val="00AC3038"/>
    <w:rsid w:val="00AC321C"/>
    <w:rsid w:val="00AC39A6"/>
    <w:rsid w:val="00AC3BA8"/>
    <w:rsid w:val="00AC517E"/>
    <w:rsid w:val="00AC55CD"/>
    <w:rsid w:val="00AC5B16"/>
    <w:rsid w:val="00AC6052"/>
    <w:rsid w:val="00AC787F"/>
    <w:rsid w:val="00AD14BB"/>
    <w:rsid w:val="00AD41DA"/>
    <w:rsid w:val="00AD4B51"/>
    <w:rsid w:val="00AD4BC2"/>
    <w:rsid w:val="00AD576A"/>
    <w:rsid w:val="00AE0DB4"/>
    <w:rsid w:val="00AE1421"/>
    <w:rsid w:val="00AE1FCE"/>
    <w:rsid w:val="00AE4470"/>
    <w:rsid w:val="00AE4748"/>
    <w:rsid w:val="00AE495C"/>
    <w:rsid w:val="00AE5CE5"/>
    <w:rsid w:val="00AE6BA9"/>
    <w:rsid w:val="00AF0D51"/>
    <w:rsid w:val="00AF4A4C"/>
    <w:rsid w:val="00AF5966"/>
    <w:rsid w:val="00AF5FA9"/>
    <w:rsid w:val="00B0054C"/>
    <w:rsid w:val="00B011BC"/>
    <w:rsid w:val="00B01716"/>
    <w:rsid w:val="00B04890"/>
    <w:rsid w:val="00B0504B"/>
    <w:rsid w:val="00B0514D"/>
    <w:rsid w:val="00B07E9A"/>
    <w:rsid w:val="00B12E86"/>
    <w:rsid w:val="00B1540F"/>
    <w:rsid w:val="00B15F83"/>
    <w:rsid w:val="00B178ED"/>
    <w:rsid w:val="00B22ACE"/>
    <w:rsid w:val="00B26D2F"/>
    <w:rsid w:val="00B30F6E"/>
    <w:rsid w:val="00B3241F"/>
    <w:rsid w:val="00B34A9A"/>
    <w:rsid w:val="00B36149"/>
    <w:rsid w:val="00B3732E"/>
    <w:rsid w:val="00B37879"/>
    <w:rsid w:val="00B4122F"/>
    <w:rsid w:val="00B42112"/>
    <w:rsid w:val="00B42BD7"/>
    <w:rsid w:val="00B45607"/>
    <w:rsid w:val="00B50089"/>
    <w:rsid w:val="00B55ECB"/>
    <w:rsid w:val="00B6212C"/>
    <w:rsid w:val="00B635BF"/>
    <w:rsid w:val="00B63642"/>
    <w:rsid w:val="00B64FE4"/>
    <w:rsid w:val="00B6654C"/>
    <w:rsid w:val="00B70E72"/>
    <w:rsid w:val="00B72852"/>
    <w:rsid w:val="00B74719"/>
    <w:rsid w:val="00B74890"/>
    <w:rsid w:val="00B75789"/>
    <w:rsid w:val="00B806A4"/>
    <w:rsid w:val="00B828E6"/>
    <w:rsid w:val="00B858F9"/>
    <w:rsid w:val="00B8634C"/>
    <w:rsid w:val="00B904A4"/>
    <w:rsid w:val="00B92AFF"/>
    <w:rsid w:val="00B92C4C"/>
    <w:rsid w:val="00B947B3"/>
    <w:rsid w:val="00B95C70"/>
    <w:rsid w:val="00BA00B1"/>
    <w:rsid w:val="00BA270D"/>
    <w:rsid w:val="00BA2F9E"/>
    <w:rsid w:val="00BB1D43"/>
    <w:rsid w:val="00BB43F8"/>
    <w:rsid w:val="00BB46A0"/>
    <w:rsid w:val="00BB7111"/>
    <w:rsid w:val="00BC2611"/>
    <w:rsid w:val="00BC3ED2"/>
    <w:rsid w:val="00BC4F35"/>
    <w:rsid w:val="00BC5436"/>
    <w:rsid w:val="00BD0E9E"/>
    <w:rsid w:val="00BE120B"/>
    <w:rsid w:val="00BE6D52"/>
    <w:rsid w:val="00BE7FEF"/>
    <w:rsid w:val="00BF5001"/>
    <w:rsid w:val="00BF5C0E"/>
    <w:rsid w:val="00BF6DC0"/>
    <w:rsid w:val="00BF7B09"/>
    <w:rsid w:val="00C01107"/>
    <w:rsid w:val="00C02A69"/>
    <w:rsid w:val="00C04C6B"/>
    <w:rsid w:val="00C052E2"/>
    <w:rsid w:val="00C11CC1"/>
    <w:rsid w:val="00C11D3C"/>
    <w:rsid w:val="00C1500D"/>
    <w:rsid w:val="00C16643"/>
    <w:rsid w:val="00C202DB"/>
    <w:rsid w:val="00C214FE"/>
    <w:rsid w:val="00C23890"/>
    <w:rsid w:val="00C31691"/>
    <w:rsid w:val="00C32BD7"/>
    <w:rsid w:val="00C335E7"/>
    <w:rsid w:val="00C33E31"/>
    <w:rsid w:val="00C36E6A"/>
    <w:rsid w:val="00C41841"/>
    <w:rsid w:val="00C445EE"/>
    <w:rsid w:val="00C45E5C"/>
    <w:rsid w:val="00C51D65"/>
    <w:rsid w:val="00C51FE2"/>
    <w:rsid w:val="00C53EFE"/>
    <w:rsid w:val="00C54D25"/>
    <w:rsid w:val="00C555F7"/>
    <w:rsid w:val="00C55C76"/>
    <w:rsid w:val="00C57E4A"/>
    <w:rsid w:val="00C6263F"/>
    <w:rsid w:val="00C63C81"/>
    <w:rsid w:val="00C63D20"/>
    <w:rsid w:val="00C64336"/>
    <w:rsid w:val="00C66307"/>
    <w:rsid w:val="00C66EEA"/>
    <w:rsid w:val="00C72524"/>
    <w:rsid w:val="00C75E71"/>
    <w:rsid w:val="00C80295"/>
    <w:rsid w:val="00C80AEF"/>
    <w:rsid w:val="00C85CC2"/>
    <w:rsid w:val="00C87C90"/>
    <w:rsid w:val="00C87DC7"/>
    <w:rsid w:val="00C91D92"/>
    <w:rsid w:val="00C921E1"/>
    <w:rsid w:val="00C97152"/>
    <w:rsid w:val="00CA11CC"/>
    <w:rsid w:val="00CA3414"/>
    <w:rsid w:val="00CA5F5D"/>
    <w:rsid w:val="00CB1B9D"/>
    <w:rsid w:val="00CB29B3"/>
    <w:rsid w:val="00CB6479"/>
    <w:rsid w:val="00CB695C"/>
    <w:rsid w:val="00CB7D4E"/>
    <w:rsid w:val="00CC14BD"/>
    <w:rsid w:val="00CC1CB3"/>
    <w:rsid w:val="00CC38EE"/>
    <w:rsid w:val="00CC4878"/>
    <w:rsid w:val="00CD1A03"/>
    <w:rsid w:val="00CD328F"/>
    <w:rsid w:val="00CD37BB"/>
    <w:rsid w:val="00CE05F4"/>
    <w:rsid w:val="00CE1807"/>
    <w:rsid w:val="00CE2470"/>
    <w:rsid w:val="00CE2BC2"/>
    <w:rsid w:val="00CE4493"/>
    <w:rsid w:val="00CE4D78"/>
    <w:rsid w:val="00CE618C"/>
    <w:rsid w:val="00CE632D"/>
    <w:rsid w:val="00CE6853"/>
    <w:rsid w:val="00CE6958"/>
    <w:rsid w:val="00CE792D"/>
    <w:rsid w:val="00CF122E"/>
    <w:rsid w:val="00CF6AA7"/>
    <w:rsid w:val="00D017A4"/>
    <w:rsid w:val="00D07A71"/>
    <w:rsid w:val="00D07B6B"/>
    <w:rsid w:val="00D11F6E"/>
    <w:rsid w:val="00D14758"/>
    <w:rsid w:val="00D21AEC"/>
    <w:rsid w:val="00D30A2D"/>
    <w:rsid w:val="00D34C0C"/>
    <w:rsid w:val="00D3530E"/>
    <w:rsid w:val="00D37F9F"/>
    <w:rsid w:val="00D418AA"/>
    <w:rsid w:val="00D476A1"/>
    <w:rsid w:val="00D5055C"/>
    <w:rsid w:val="00D5149E"/>
    <w:rsid w:val="00D523B5"/>
    <w:rsid w:val="00D53072"/>
    <w:rsid w:val="00D614AD"/>
    <w:rsid w:val="00D616A4"/>
    <w:rsid w:val="00D63915"/>
    <w:rsid w:val="00D657FF"/>
    <w:rsid w:val="00D70D30"/>
    <w:rsid w:val="00D71AC3"/>
    <w:rsid w:val="00D72630"/>
    <w:rsid w:val="00D753B1"/>
    <w:rsid w:val="00D8161D"/>
    <w:rsid w:val="00D8356E"/>
    <w:rsid w:val="00D85BA5"/>
    <w:rsid w:val="00D878EA"/>
    <w:rsid w:val="00D901ED"/>
    <w:rsid w:val="00D93884"/>
    <w:rsid w:val="00D93FC2"/>
    <w:rsid w:val="00D9735B"/>
    <w:rsid w:val="00DA34EC"/>
    <w:rsid w:val="00DA77FE"/>
    <w:rsid w:val="00DB06DD"/>
    <w:rsid w:val="00DB1130"/>
    <w:rsid w:val="00DB12C7"/>
    <w:rsid w:val="00DB28EC"/>
    <w:rsid w:val="00DB69A4"/>
    <w:rsid w:val="00DC2A12"/>
    <w:rsid w:val="00DC4274"/>
    <w:rsid w:val="00DC568A"/>
    <w:rsid w:val="00DD0C11"/>
    <w:rsid w:val="00DD4C71"/>
    <w:rsid w:val="00DD5AAB"/>
    <w:rsid w:val="00DD6CF1"/>
    <w:rsid w:val="00DE0A2C"/>
    <w:rsid w:val="00DE231D"/>
    <w:rsid w:val="00DE2EB0"/>
    <w:rsid w:val="00DE2F76"/>
    <w:rsid w:val="00DE3164"/>
    <w:rsid w:val="00DE3DB5"/>
    <w:rsid w:val="00DE6DBD"/>
    <w:rsid w:val="00DE7C1F"/>
    <w:rsid w:val="00DF4CE3"/>
    <w:rsid w:val="00DF579E"/>
    <w:rsid w:val="00E003BB"/>
    <w:rsid w:val="00E05A52"/>
    <w:rsid w:val="00E17382"/>
    <w:rsid w:val="00E21363"/>
    <w:rsid w:val="00E25915"/>
    <w:rsid w:val="00E25950"/>
    <w:rsid w:val="00E27D1B"/>
    <w:rsid w:val="00E303FE"/>
    <w:rsid w:val="00E31FB1"/>
    <w:rsid w:val="00E34929"/>
    <w:rsid w:val="00E44EFD"/>
    <w:rsid w:val="00E459C3"/>
    <w:rsid w:val="00E4797F"/>
    <w:rsid w:val="00E6051A"/>
    <w:rsid w:val="00E628F0"/>
    <w:rsid w:val="00E63DDF"/>
    <w:rsid w:val="00E65930"/>
    <w:rsid w:val="00E72793"/>
    <w:rsid w:val="00E7347A"/>
    <w:rsid w:val="00E84B81"/>
    <w:rsid w:val="00E86609"/>
    <w:rsid w:val="00E86A4D"/>
    <w:rsid w:val="00E961A3"/>
    <w:rsid w:val="00EA1C30"/>
    <w:rsid w:val="00EA1CF3"/>
    <w:rsid w:val="00EA21E6"/>
    <w:rsid w:val="00EA2AA4"/>
    <w:rsid w:val="00EA32CC"/>
    <w:rsid w:val="00EA5E51"/>
    <w:rsid w:val="00EA77A9"/>
    <w:rsid w:val="00EA7F2A"/>
    <w:rsid w:val="00EB2B8C"/>
    <w:rsid w:val="00EB7138"/>
    <w:rsid w:val="00EC14BF"/>
    <w:rsid w:val="00EC1B6B"/>
    <w:rsid w:val="00EC3282"/>
    <w:rsid w:val="00EC3962"/>
    <w:rsid w:val="00EC43FE"/>
    <w:rsid w:val="00EC5987"/>
    <w:rsid w:val="00ED02F5"/>
    <w:rsid w:val="00ED13CB"/>
    <w:rsid w:val="00ED1C98"/>
    <w:rsid w:val="00ED5B09"/>
    <w:rsid w:val="00ED7A51"/>
    <w:rsid w:val="00EE3839"/>
    <w:rsid w:val="00EE3ACD"/>
    <w:rsid w:val="00EE5EF3"/>
    <w:rsid w:val="00EE7CEC"/>
    <w:rsid w:val="00EF1153"/>
    <w:rsid w:val="00EF1AE7"/>
    <w:rsid w:val="00EF223D"/>
    <w:rsid w:val="00EF2B19"/>
    <w:rsid w:val="00EF2B48"/>
    <w:rsid w:val="00EF3E7D"/>
    <w:rsid w:val="00EF4548"/>
    <w:rsid w:val="00EF75B4"/>
    <w:rsid w:val="00F02E84"/>
    <w:rsid w:val="00F03E06"/>
    <w:rsid w:val="00F04F98"/>
    <w:rsid w:val="00F05627"/>
    <w:rsid w:val="00F06BCA"/>
    <w:rsid w:val="00F07F76"/>
    <w:rsid w:val="00F10101"/>
    <w:rsid w:val="00F108C7"/>
    <w:rsid w:val="00F118D1"/>
    <w:rsid w:val="00F1613E"/>
    <w:rsid w:val="00F17634"/>
    <w:rsid w:val="00F17976"/>
    <w:rsid w:val="00F22F80"/>
    <w:rsid w:val="00F2370A"/>
    <w:rsid w:val="00F24D83"/>
    <w:rsid w:val="00F269F1"/>
    <w:rsid w:val="00F322C1"/>
    <w:rsid w:val="00F3256F"/>
    <w:rsid w:val="00F33F1E"/>
    <w:rsid w:val="00F404DE"/>
    <w:rsid w:val="00F47490"/>
    <w:rsid w:val="00F5201B"/>
    <w:rsid w:val="00F523C8"/>
    <w:rsid w:val="00F5296A"/>
    <w:rsid w:val="00F5353A"/>
    <w:rsid w:val="00F61974"/>
    <w:rsid w:val="00F66300"/>
    <w:rsid w:val="00F70917"/>
    <w:rsid w:val="00F7352B"/>
    <w:rsid w:val="00F7359C"/>
    <w:rsid w:val="00F74438"/>
    <w:rsid w:val="00F8022B"/>
    <w:rsid w:val="00F81591"/>
    <w:rsid w:val="00F81A24"/>
    <w:rsid w:val="00F8511E"/>
    <w:rsid w:val="00F85BEA"/>
    <w:rsid w:val="00F93D99"/>
    <w:rsid w:val="00F95FBB"/>
    <w:rsid w:val="00FA21F6"/>
    <w:rsid w:val="00FB1C95"/>
    <w:rsid w:val="00FB3E18"/>
    <w:rsid w:val="00FB4D9D"/>
    <w:rsid w:val="00FB5805"/>
    <w:rsid w:val="00FB5F5E"/>
    <w:rsid w:val="00FB6DCC"/>
    <w:rsid w:val="00FC09FD"/>
    <w:rsid w:val="00FC7098"/>
    <w:rsid w:val="00FC75D8"/>
    <w:rsid w:val="00FD2884"/>
    <w:rsid w:val="00FD3930"/>
    <w:rsid w:val="00FD4575"/>
    <w:rsid w:val="00FD5D38"/>
    <w:rsid w:val="00FD7D6E"/>
    <w:rsid w:val="00FE2034"/>
    <w:rsid w:val="00FE5D67"/>
    <w:rsid w:val="00FF0ADF"/>
    <w:rsid w:val="00FF1670"/>
    <w:rsid w:val="00FF1EDA"/>
    <w:rsid w:val="00FF20FF"/>
    <w:rsid w:val="00FF4FFA"/>
    <w:rsid w:val="00FF5612"/>
    <w:rsid w:val="00FF5DD7"/>
    <w:rsid w:val="00FF7EA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0FD47"/>
  <w15:docId w15:val="{79DACC06-E1BF-384D-9A70-D2F8233AE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paragraph" w:styleId="Heading1">
    <w:name w:val="heading 1"/>
    <w:basedOn w:val="Normal"/>
    <w:next w:val="Normal"/>
    <w:link w:val="Heading1Char"/>
    <w:uiPriority w:val="9"/>
    <w:qFormat/>
    <w:rsid w:val="006E39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3B4697"/>
    <w:pPr>
      <w:tabs>
        <w:tab w:val="left" w:pos="384"/>
      </w:tabs>
      <w:spacing w:after="240" w:line="240" w:lineRule="auto"/>
      <w:ind w:left="384" w:hanging="384"/>
    </w:pPr>
    <w:rPr>
      <w:rFonts w:ascii="Times New Roman" w:hAnsi="Times New Roman" w:cs="Times New Roman"/>
      <w:sz w:val="24"/>
      <w:szCs w:val="24"/>
      <w:lang w:val="en-US"/>
    </w:r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customStyle="1" w:styleId="UnresolvedMention1">
    <w:name w:val="Unresolved Mention1"/>
    <w:basedOn w:val="DefaultParagraphFont"/>
    <w:uiPriority w:val="99"/>
    <w:semiHidden/>
    <w:unhideWhenUsed/>
    <w:rsid w:val="001B0E12"/>
    <w:rPr>
      <w:color w:val="605E5C"/>
      <w:shd w:val="clear" w:color="auto" w:fill="E1DFDD"/>
    </w:rPr>
  </w:style>
  <w:style w:type="character" w:customStyle="1" w:styleId="Heading1Char">
    <w:name w:val="Heading 1 Char"/>
    <w:basedOn w:val="DefaultParagraphFont"/>
    <w:link w:val="Heading1"/>
    <w:uiPriority w:val="9"/>
    <w:rsid w:val="006E3938"/>
    <w:rPr>
      <w:rFonts w:asciiTheme="majorHAnsi" w:eastAsiaTheme="majorEastAsia" w:hAnsiTheme="majorHAnsi" w:cstheme="majorBidi"/>
      <w:color w:val="2F5496" w:themeColor="accent1" w:themeShade="BF"/>
      <w:sz w:val="32"/>
      <w:szCs w:val="32"/>
    </w:rPr>
  </w:style>
  <w:style w:type="paragraph" w:customStyle="1" w:styleId="Default">
    <w:name w:val="Default"/>
    <w:rsid w:val="00201F74"/>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F10350"/>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character" w:customStyle="1" w:styleId="cf01">
    <w:name w:val="cf01"/>
    <w:basedOn w:val="DefaultParagraphFont"/>
    <w:rsid w:val="00FF4FFA"/>
    <w:rPr>
      <w:rFonts w:ascii="Segoe UI" w:hAnsi="Segoe UI" w:cs="Segoe UI" w:hint="default"/>
      <w:sz w:val="18"/>
      <w:szCs w:val="18"/>
    </w:rPr>
  </w:style>
  <w:style w:type="paragraph" w:customStyle="1" w:styleId="pf0">
    <w:name w:val="pf0"/>
    <w:basedOn w:val="Normal"/>
    <w:rsid w:val="00F02E84"/>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BalloonText">
    <w:name w:val="Balloon Text"/>
    <w:basedOn w:val="Normal"/>
    <w:link w:val="BalloonTextChar"/>
    <w:uiPriority w:val="99"/>
    <w:semiHidden/>
    <w:unhideWhenUsed/>
    <w:rsid w:val="004D68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883"/>
    <w:rPr>
      <w:rFonts w:ascii="Segoe UI" w:hAnsi="Segoe UI" w:cs="Segoe UI"/>
      <w:sz w:val="18"/>
      <w:szCs w:val="18"/>
    </w:rPr>
  </w:style>
  <w:style w:type="character" w:customStyle="1" w:styleId="UnresolvedMention2">
    <w:name w:val="Unresolved Mention2"/>
    <w:basedOn w:val="DefaultParagraphFont"/>
    <w:uiPriority w:val="99"/>
    <w:semiHidden/>
    <w:unhideWhenUsed/>
    <w:rsid w:val="00646FAA"/>
    <w:rPr>
      <w:color w:val="605E5C"/>
      <w:shd w:val="clear" w:color="auto" w:fill="E1DFDD"/>
    </w:rPr>
  </w:style>
  <w:style w:type="character" w:styleId="UnresolvedMention">
    <w:name w:val="Unresolved Mention"/>
    <w:basedOn w:val="DefaultParagraphFont"/>
    <w:uiPriority w:val="99"/>
    <w:semiHidden/>
    <w:unhideWhenUsed/>
    <w:rsid w:val="00ED1C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13428">
      <w:bodyDiv w:val="1"/>
      <w:marLeft w:val="0"/>
      <w:marRight w:val="0"/>
      <w:marTop w:val="0"/>
      <w:marBottom w:val="0"/>
      <w:divBdr>
        <w:top w:val="none" w:sz="0" w:space="0" w:color="auto"/>
        <w:left w:val="none" w:sz="0" w:space="0" w:color="auto"/>
        <w:bottom w:val="none" w:sz="0" w:space="0" w:color="auto"/>
        <w:right w:val="none" w:sz="0" w:space="0" w:color="auto"/>
      </w:divBdr>
      <w:divsChild>
        <w:div w:id="1970668267">
          <w:marLeft w:val="0"/>
          <w:marRight w:val="0"/>
          <w:marTop w:val="0"/>
          <w:marBottom w:val="0"/>
          <w:divBdr>
            <w:top w:val="none" w:sz="0" w:space="0" w:color="auto"/>
            <w:left w:val="none" w:sz="0" w:space="0" w:color="auto"/>
            <w:bottom w:val="none" w:sz="0" w:space="0" w:color="auto"/>
            <w:right w:val="none" w:sz="0" w:space="0" w:color="auto"/>
          </w:divBdr>
          <w:divsChild>
            <w:div w:id="879173550">
              <w:marLeft w:val="0"/>
              <w:marRight w:val="0"/>
              <w:marTop w:val="0"/>
              <w:marBottom w:val="0"/>
              <w:divBdr>
                <w:top w:val="none" w:sz="0" w:space="0" w:color="auto"/>
                <w:left w:val="none" w:sz="0" w:space="0" w:color="auto"/>
                <w:bottom w:val="none" w:sz="0" w:space="0" w:color="auto"/>
                <w:right w:val="none" w:sz="0" w:space="0" w:color="auto"/>
              </w:divBdr>
              <w:divsChild>
                <w:div w:id="1401445143">
                  <w:marLeft w:val="0"/>
                  <w:marRight w:val="0"/>
                  <w:marTop w:val="0"/>
                  <w:marBottom w:val="0"/>
                  <w:divBdr>
                    <w:top w:val="none" w:sz="0" w:space="0" w:color="auto"/>
                    <w:left w:val="none" w:sz="0" w:space="0" w:color="auto"/>
                    <w:bottom w:val="none" w:sz="0" w:space="0" w:color="auto"/>
                    <w:right w:val="none" w:sz="0" w:space="0" w:color="auto"/>
                  </w:divBdr>
                  <w:divsChild>
                    <w:div w:id="12927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2073">
      <w:bodyDiv w:val="1"/>
      <w:marLeft w:val="0"/>
      <w:marRight w:val="0"/>
      <w:marTop w:val="0"/>
      <w:marBottom w:val="0"/>
      <w:divBdr>
        <w:top w:val="none" w:sz="0" w:space="0" w:color="auto"/>
        <w:left w:val="none" w:sz="0" w:space="0" w:color="auto"/>
        <w:bottom w:val="none" w:sz="0" w:space="0" w:color="auto"/>
        <w:right w:val="none" w:sz="0" w:space="0" w:color="auto"/>
      </w:divBdr>
      <w:divsChild>
        <w:div w:id="1130979112">
          <w:marLeft w:val="0"/>
          <w:marRight w:val="0"/>
          <w:marTop w:val="0"/>
          <w:marBottom w:val="0"/>
          <w:divBdr>
            <w:top w:val="none" w:sz="0" w:space="0" w:color="auto"/>
            <w:left w:val="none" w:sz="0" w:space="0" w:color="auto"/>
            <w:bottom w:val="none" w:sz="0" w:space="0" w:color="auto"/>
            <w:right w:val="none" w:sz="0" w:space="0" w:color="auto"/>
          </w:divBdr>
        </w:div>
        <w:div w:id="850729279">
          <w:marLeft w:val="0"/>
          <w:marRight w:val="0"/>
          <w:marTop w:val="0"/>
          <w:marBottom w:val="0"/>
          <w:divBdr>
            <w:top w:val="none" w:sz="0" w:space="0" w:color="auto"/>
            <w:left w:val="none" w:sz="0" w:space="0" w:color="auto"/>
            <w:bottom w:val="single" w:sz="6" w:space="0" w:color="111111"/>
            <w:right w:val="none" w:sz="0" w:space="0" w:color="auto"/>
          </w:divBdr>
        </w:div>
      </w:divsChild>
    </w:div>
    <w:div w:id="290213480">
      <w:bodyDiv w:val="1"/>
      <w:marLeft w:val="0"/>
      <w:marRight w:val="0"/>
      <w:marTop w:val="0"/>
      <w:marBottom w:val="0"/>
      <w:divBdr>
        <w:top w:val="none" w:sz="0" w:space="0" w:color="auto"/>
        <w:left w:val="none" w:sz="0" w:space="0" w:color="auto"/>
        <w:bottom w:val="none" w:sz="0" w:space="0" w:color="auto"/>
        <w:right w:val="none" w:sz="0" w:space="0" w:color="auto"/>
      </w:divBdr>
      <w:divsChild>
        <w:div w:id="663975715">
          <w:marLeft w:val="0"/>
          <w:marRight w:val="0"/>
          <w:marTop w:val="0"/>
          <w:marBottom w:val="0"/>
          <w:divBdr>
            <w:top w:val="none" w:sz="0" w:space="0" w:color="auto"/>
            <w:left w:val="none" w:sz="0" w:space="0" w:color="auto"/>
            <w:bottom w:val="none" w:sz="0" w:space="0" w:color="auto"/>
            <w:right w:val="none" w:sz="0" w:space="0" w:color="auto"/>
          </w:divBdr>
        </w:div>
        <w:div w:id="649478347">
          <w:marLeft w:val="0"/>
          <w:marRight w:val="0"/>
          <w:marTop w:val="0"/>
          <w:marBottom w:val="0"/>
          <w:divBdr>
            <w:top w:val="none" w:sz="0" w:space="0" w:color="auto"/>
            <w:left w:val="none" w:sz="0" w:space="0" w:color="auto"/>
            <w:bottom w:val="none" w:sz="0" w:space="0" w:color="auto"/>
            <w:right w:val="none" w:sz="0" w:space="0" w:color="auto"/>
          </w:divBdr>
        </w:div>
      </w:divsChild>
    </w:div>
    <w:div w:id="300622183">
      <w:bodyDiv w:val="1"/>
      <w:marLeft w:val="0"/>
      <w:marRight w:val="0"/>
      <w:marTop w:val="0"/>
      <w:marBottom w:val="0"/>
      <w:divBdr>
        <w:top w:val="none" w:sz="0" w:space="0" w:color="auto"/>
        <w:left w:val="none" w:sz="0" w:space="0" w:color="auto"/>
        <w:bottom w:val="none" w:sz="0" w:space="0" w:color="auto"/>
        <w:right w:val="none" w:sz="0" w:space="0" w:color="auto"/>
      </w:divBdr>
    </w:div>
    <w:div w:id="324480435">
      <w:bodyDiv w:val="1"/>
      <w:marLeft w:val="0"/>
      <w:marRight w:val="0"/>
      <w:marTop w:val="0"/>
      <w:marBottom w:val="0"/>
      <w:divBdr>
        <w:top w:val="none" w:sz="0" w:space="0" w:color="auto"/>
        <w:left w:val="none" w:sz="0" w:space="0" w:color="auto"/>
        <w:bottom w:val="none" w:sz="0" w:space="0" w:color="auto"/>
        <w:right w:val="none" w:sz="0" w:space="0" w:color="auto"/>
      </w:divBdr>
      <w:divsChild>
        <w:div w:id="227495538">
          <w:marLeft w:val="0"/>
          <w:marRight w:val="0"/>
          <w:marTop w:val="0"/>
          <w:marBottom w:val="0"/>
          <w:divBdr>
            <w:top w:val="none" w:sz="0" w:space="0" w:color="auto"/>
            <w:left w:val="none" w:sz="0" w:space="0" w:color="auto"/>
            <w:bottom w:val="none" w:sz="0" w:space="0" w:color="auto"/>
            <w:right w:val="none" w:sz="0" w:space="0" w:color="auto"/>
          </w:divBdr>
          <w:divsChild>
            <w:div w:id="2087261936">
              <w:marLeft w:val="0"/>
              <w:marRight w:val="0"/>
              <w:marTop w:val="0"/>
              <w:marBottom w:val="0"/>
              <w:divBdr>
                <w:top w:val="none" w:sz="0" w:space="0" w:color="auto"/>
                <w:left w:val="none" w:sz="0" w:space="0" w:color="auto"/>
                <w:bottom w:val="none" w:sz="0" w:space="0" w:color="auto"/>
                <w:right w:val="none" w:sz="0" w:space="0" w:color="auto"/>
              </w:divBdr>
              <w:divsChild>
                <w:div w:id="1672485099">
                  <w:marLeft w:val="0"/>
                  <w:marRight w:val="0"/>
                  <w:marTop w:val="0"/>
                  <w:marBottom w:val="0"/>
                  <w:divBdr>
                    <w:top w:val="none" w:sz="0" w:space="0" w:color="auto"/>
                    <w:left w:val="none" w:sz="0" w:space="0" w:color="auto"/>
                    <w:bottom w:val="none" w:sz="0" w:space="0" w:color="auto"/>
                    <w:right w:val="none" w:sz="0" w:space="0" w:color="auto"/>
                  </w:divBdr>
                  <w:divsChild>
                    <w:div w:id="111379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618009">
      <w:bodyDiv w:val="1"/>
      <w:marLeft w:val="0"/>
      <w:marRight w:val="0"/>
      <w:marTop w:val="0"/>
      <w:marBottom w:val="0"/>
      <w:divBdr>
        <w:top w:val="none" w:sz="0" w:space="0" w:color="auto"/>
        <w:left w:val="none" w:sz="0" w:space="0" w:color="auto"/>
        <w:bottom w:val="none" w:sz="0" w:space="0" w:color="auto"/>
        <w:right w:val="none" w:sz="0" w:space="0" w:color="auto"/>
      </w:divBdr>
      <w:divsChild>
        <w:div w:id="1179124913">
          <w:marLeft w:val="0"/>
          <w:marRight w:val="0"/>
          <w:marTop w:val="0"/>
          <w:marBottom w:val="0"/>
          <w:divBdr>
            <w:top w:val="none" w:sz="0" w:space="0" w:color="auto"/>
            <w:left w:val="none" w:sz="0" w:space="0" w:color="auto"/>
            <w:bottom w:val="none" w:sz="0" w:space="0" w:color="auto"/>
            <w:right w:val="none" w:sz="0" w:space="0" w:color="auto"/>
          </w:divBdr>
          <w:divsChild>
            <w:div w:id="1499661784">
              <w:marLeft w:val="0"/>
              <w:marRight w:val="0"/>
              <w:marTop w:val="0"/>
              <w:marBottom w:val="0"/>
              <w:divBdr>
                <w:top w:val="none" w:sz="0" w:space="0" w:color="auto"/>
                <w:left w:val="none" w:sz="0" w:space="0" w:color="auto"/>
                <w:bottom w:val="none" w:sz="0" w:space="0" w:color="auto"/>
                <w:right w:val="none" w:sz="0" w:space="0" w:color="auto"/>
              </w:divBdr>
              <w:divsChild>
                <w:div w:id="2121104759">
                  <w:marLeft w:val="0"/>
                  <w:marRight w:val="0"/>
                  <w:marTop w:val="0"/>
                  <w:marBottom w:val="0"/>
                  <w:divBdr>
                    <w:top w:val="none" w:sz="0" w:space="0" w:color="auto"/>
                    <w:left w:val="none" w:sz="0" w:space="0" w:color="auto"/>
                    <w:bottom w:val="none" w:sz="0" w:space="0" w:color="auto"/>
                    <w:right w:val="none" w:sz="0" w:space="0" w:color="auto"/>
                  </w:divBdr>
                  <w:divsChild>
                    <w:div w:id="8226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88724">
      <w:bodyDiv w:val="1"/>
      <w:marLeft w:val="0"/>
      <w:marRight w:val="0"/>
      <w:marTop w:val="0"/>
      <w:marBottom w:val="0"/>
      <w:divBdr>
        <w:top w:val="none" w:sz="0" w:space="0" w:color="auto"/>
        <w:left w:val="none" w:sz="0" w:space="0" w:color="auto"/>
        <w:bottom w:val="none" w:sz="0" w:space="0" w:color="auto"/>
        <w:right w:val="none" w:sz="0" w:space="0" w:color="auto"/>
      </w:divBdr>
      <w:divsChild>
        <w:div w:id="603995341">
          <w:marLeft w:val="0"/>
          <w:marRight w:val="0"/>
          <w:marTop w:val="0"/>
          <w:marBottom w:val="0"/>
          <w:divBdr>
            <w:top w:val="none" w:sz="0" w:space="0" w:color="auto"/>
            <w:left w:val="none" w:sz="0" w:space="0" w:color="auto"/>
            <w:bottom w:val="none" w:sz="0" w:space="0" w:color="auto"/>
            <w:right w:val="none" w:sz="0" w:space="0" w:color="auto"/>
          </w:divBdr>
          <w:divsChild>
            <w:div w:id="1341160935">
              <w:marLeft w:val="0"/>
              <w:marRight w:val="0"/>
              <w:marTop w:val="0"/>
              <w:marBottom w:val="0"/>
              <w:divBdr>
                <w:top w:val="none" w:sz="0" w:space="0" w:color="auto"/>
                <w:left w:val="none" w:sz="0" w:space="0" w:color="auto"/>
                <w:bottom w:val="none" w:sz="0" w:space="0" w:color="auto"/>
                <w:right w:val="none" w:sz="0" w:space="0" w:color="auto"/>
              </w:divBdr>
              <w:divsChild>
                <w:div w:id="434177670">
                  <w:marLeft w:val="0"/>
                  <w:marRight w:val="0"/>
                  <w:marTop w:val="0"/>
                  <w:marBottom w:val="0"/>
                  <w:divBdr>
                    <w:top w:val="none" w:sz="0" w:space="0" w:color="auto"/>
                    <w:left w:val="none" w:sz="0" w:space="0" w:color="auto"/>
                    <w:bottom w:val="none" w:sz="0" w:space="0" w:color="auto"/>
                    <w:right w:val="none" w:sz="0" w:space="0" w:color="auto"/>
                  </w:divBdr>
                  <w:divsChild>
                    <w:div w:id="9403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42381">
      <w:bodyDiv w:val="1"/>
      <w:marLeft w:val="0"/>
      <w:marRight w:val="0"/>
      <w:marTop w:val="0"/>
      <w:marBottom w:val="0"/>
      <w:divBdr>
        <w:top w:val="none" w:sz="0" w:space="0" w:color="auto"/>
        <w:left w:val="none" w:sz="0" w:space="0" w:color="auto"/>
        <w:bottom w:val="none" w:sz="0" w:space="0" w:color="auto"/>
        <w:right w:val="none" w:sz="0" w:space="0" w:color="auto"/>
      </w:divBdr>
    </w:div>
    <w:div w:id="617369849">
      <w:bodyDiv w:val="1"/>
      <w:marLeft w:val="0"/>
      <w:marRight w:val="0"/>
      <w:marTop w:val="0"/>
      <w:marBottom w:val="0"/>
      <w:divBdr>
        <w:top w:val="none" w:sz="0" w:space="0" w:color="auto"/>
        <w:left w:val="none" w:sz="0" w:space="0" w:color="auto"/>
        <w:bottom w:val="none" w:sz="0" w:space="0" w:color="auto"/>
        <w:right w:val="none" w:sz="0" w:space="0" w:color="auto"/>
      </w:divBdr>
    </w:div>
    <w:div w:id="624585003">
      <w:bodyDiv w:val="1"/>
      <w:marLeft w:val="0"/>
      <w:marRight w:val="0"/>
      <w:marTop w:val="0"/>
      <w:marBottom w:val="0"/>
      <w:divBdr>
        <w:top w:val="none" w:sz="0" w:space="0" w:color="auto"/>
        <w:left w:val="none" w:sz="0" w:space="0" w:color="auto"/>
        <w:bottom w:val="none" w:sz="0" w:space="0" w:color="auto"/>
        <w:right w:val="none" w:sz="0" w:space="0" w:color="auto"/>
      </w:divBdr>
      <w:divsChild>
        <w:div w:id="2033452475">
          <w:marLeft w:val="0"/>
          <w:marRight w:val="0"/>
          <w:marTop w:val="0"/>
          <w:marBottom w:val="0"/>
          <w:divBdr>
            <w:top w:val="none" w:sz="0" w:space="0" w:color="auto"/>
            <w:left w:val="none" w:sz="0" w:space="0" w:color="auto"/>
            <w:bottom w:val="single" w:sz="6" w:space="0" w:color="111111"/>
            <w:right w:val="none" w:sz="0" w:space="0" w:color="auto"/>
          </w:divBdr>
        </w:div>
        <w:div w:id="1329869670">
          <w:marLeft w:val="0"/>
          <w:marRight w:val="0"/>
          <w:marTop w:val="0"/>
          <w:marBottom w:val="0"/>
          <w:divBdr>
            <w:top w:val="none" w:sz="0" w:space="0" w:color="auto"/>
            <w:left w:val="none" w:sz="0" w:space="0" w:color="auto"/>
            <w:bottom w:val="single" w:sz="6" w:space="0" w:color="111111"/>
            <w:right w:val="none" w:sz="0" w:space="0" w:color="auto"/>
          </w:divBdr>
        </w:div>
        <w:div w:id="1887445031">
          <w:marLeft w:val="0"/>
          <w:marRight w:val="0"/>
          <w:marTop w:val="0"/>
          <w:marBottom w:val="0"/>
          <w:divBdr>
            <w:top w:val="none" w:sz="0" w:space="0" w:color="auto"/>
            <w:left w:val="none" w:sz="0" w:space="0" w:color="auto"/>
            <w:bottom w:val="single" w:sz="6" w:space="0" w:color="111111"/>
            <w:right w:val="none" w:sz="0" w:space="0" w:color="auto"/>
          </w:divBdr>
        </w:div>
        <w:div w:id="2004385714">
          <w:marLeft w:val="0"/>
          <w:marRight w:val="0"/>
          <w:marTop w:val="0"/>
          <w:marBottom w:val="0"/>
          <w:divBdr>
            <w:top w:val="none" w:sz="0" w:space="0" w:color="auto"/>
            <w:left w:val="none" w:sz="0" w:space="0" w:color="auto"/>
            <w:bottom w:val="single" w:sz="6" w:space="0" w:color="111111"/>
            <w:right w:val="none" w:sz="0" w:space="0" w:color="auto"/>
          </w:divBdr>
        </w:div>
      </w:divsChild>
    </w:div>
    <w:div w:id="666245949">
      <w:bodyDiv w:val="1"/>
      <w:marLeft w:val="0"/>
      <w:marRight w:val="0"/>
      <w:marTop w:val="0"/>
      <w:marBottom w:val="0"/>
      <w:divBdr>
        <w:top w:val="none" w:sz="0" w:space="0" w:color="auto"/>
        <w:left w:val="none" w:sz="0" w:space="0" w:color="auto"/>
        <w:bottom w:val="none" w:sz="0" w:space="0" w:color="auto"/>
        <w:right w:val="none" w:sz="0" w:space="0" w:color="auto"/>
      </w:divBdr>
      <w:divsChild>
        <w:div w:id="1155073989">
          <w:marLeft w:val="0"/>
          <w:marRight w:val="0"/>
          <w:marTop w:val="0"/>
          <w:marBottom w:val="0"/>
          <w:divBdr>
            <w:top w:val="none" w:sz="0" w:space="0" w:color="auto"/>
            <w:left w:val="none" w:sz="0" w:space="0" w:color="auto"/>
            <w:bottom w:val="none" w:sz="0" w:space="0" w:color="auto"/>
            <w:right w:val="none" w:sz="0" w:space="0" w:color="auto"/>
          </w:divBdr>
          <w:divsChild>
            <w:div w:id="1438987259">
              <w:marLeft w:val="0"/>
              <w:marRight w:val="0"/>
              <w:marTop w:val="0"/>
              <w:marBottom w:val="0"/>
              <w:divBdr>
                <w:top w:val="none" w:sz="0" w:space="0" w:color="auto"/>
                <w:left w:val="none" w:sz="0" w:space="0" w:color="auto"/>
                <w:bottom w:val="none" w:sz="0" w:space="0" w:color="auto"/>
                <w:right w:val="none" w:sz="0" w:space="0" w:color="auto"/>
              </w:divBdr>
              <w:divsChild>
                <w:div w:id="641085462">
                  <w:marLeft w:val="0"/>
                  <w:marRight w:val="0"/>
                  <w:marTop w:val="0"/>
                  <w:marBottom w:val="0"/>
                  <w:divBdr>
                    <w:top w:val="none" w:sz="0" w:space="0" w:color="auto"/>
                    <w:left w:val="none" w:sz="0" w:space="0" w:color="auto"/>
                    <w:bottom w:val="none" w:sz="0" w:space="0" w:color="auto"/>
                    <w:right w:val="none" w:sz="0" w:space="0" w:color="auto"/>
                  </w:divBdr>
                  <w:divsChild>
                    <w:div w:id="93705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432333">
      <w:bodyDiv w:val="1"/>
      <w:marLeft w:val="0"/>
      <w:marRight w:val="0"/>
      <w:marTop w:val="0"/>
      <w:marBottom w:val="0"/>
      <w:divBdr>
        <w:top w:val="none" w:sz="0" w:space="0" w:color="auto"/>
        <w:left w:val="none" w:sz="0" w:space="0" w:color="auto"/>
        <w:bottom w:val="none" w:sz="0" w:space="0" w:color="auto"/>
        <w:right w:val="none" w:sz="0" w:space="0" w:color="auto"/>
      </w:divBdr>
    </w:div>
    <w:div w:id="761949969">
      <w:bodyDiv w:val="1"/>
      <w:marLeft w:val="0"/>
      <w:marRight w:val="0"/>
      <w:marTop w:val="0"/>
      <w:marBottom w:val="0"/>
      <w:divBdr>
        <w:top w:val="none" w:sz="0" w:space="0" w:color="auto"/>
        <w:left w:val="none" w:sz="0" w:space="0" w:color="auto"/>
        <w:bottom w:val="none" w:sz="0" w:space="0" w:color="auto"/>
        <w:right w:val="none" w:sz="0" w:space="0" w:color="auto"/>
      </w:divBdr>
      <w:divsChild>
        <w:div w:id="1817716993">
          <w:marLeft w:val="0"/>
          <w:marRight w:val="0"/>
          <w:marTop w:val="0"/>
          <w:marBottom w:val="0"/>
          <w:divBdr>
            <w:top w:val="none" w:sz="0" w:space="0" w:color="auto"/>
            <w:left w:val="none" w:sz="0" w:space="0" w:color="auto"/>
            <w:bottom w:val="none" w:sz="0" w:space="0" w:color="auto"/>
            <w:right w:val="none" w:sz="0" w:space="0" w:color="auto"/>
          </w:divBdr>
          <w:divsChild>
            <w:div w:id="827938301">
              <w:marLeft w:val="0"/>
              <w:marRight w:val="0"/>
              <w:marTop w:val="0"/>
              <w:marBottom w:val="0"/>
              <w:divBdr>
                <w:top w:val="none" w:sz="0" w:space="0" w:color="auto"/>
                <w:left w:val="none" w:sz="0" w:space="0" w:color="auto"/>
                <w:bottom w:val="none" w:sz="0" w:space="0" w:color="auto"/>
                <w:right w:val="none" w:sz="0" w:space="0" w:color="auto"/>
              </w:divBdr>
              <w:divsChild>
                <w:div w:id="1704361163">
                  <w:marLeft w:val="0"/>
                  <w:marRight w:val="0"/>
                  <w:marTop w:val="0"/>
                  <w:marBottom w:val="0"/>
                  <w:divBdr>
                    <w:top w:val="none" w:sz="0" w:space="0" w:color="auto"/>
                    <w:left w:val="none" w:sz="0" w:space="0" w:color="auto"/>
                    <w:bottom w:val="none" w:sz="0" w:space="0" w:color="auto"/>
                    <w:right w:val="none" w:sz="0" w:space="0" w:color="auto"/>
                  </w:divBdr>
                  <w:divsChild>
                    <w:div w:id="6482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698997">
      <w:bodyDiv w:val="1"/>
      <w:marLeft w:val="0"/>
      <w:marRight w:val="0"/>
      <w:marTop w:val="0"/>
      <w:marBottom w:val="0"/>
      <w:divBdr>
        <w:top w:val="none" w:sz="0" w:space="0" w:color="auto"/>
        <w:left w:val="none" w:sz="0" w:space="0" w:color="auto"/>
        <w:bottom w:val="none" w:sz="0" w:space="0" w:color="auto"/>
        <w:right w:val="none" w:sz="0" w:space="0" w:color="auto"/>
      </w:divBdr>
      <w:divsChild>
        <w:div w:id="1999915741">
          <w:marLeft w:val="0"/>
          <w:marRight w:val="0"/>
          <w:marTop w:val="0"/>
          <w:marBottom w:val="0"/>
          <w:divBdr>
            <w:top w:val="none" w:sz="0" w:space="0" w:color="auto"/>
            <w:left w:val="none" w:sz="0" w:space="0" w:color="auto"/>
            <w:bottom w:val="none" w:sz="0" w:space="0" w:color="auto"/>
            <w:right w:val="none" w:sz="0" w:space="0" w:color="auto"/>
          </w:divBdr>
          <w:divsChild>
            <w:div w:id="387647692">
              <w:marLeft w:val="0"/>
              <w:marRight w:val="0"/>
              <w:marTop w:val="0"/>
              <w:marBottom w:val="0"/>
              <w:divBdr>
                <w:top w:val="none" w:sz="0" w:space="0" w:color="auto"/>
                <w:left w:val="none" w:sz="0" w:space="0" w:color="auto"/>
                <w:bottom w:val="none" w:sz="0" w:space="0" w:color="auto"/>
                <w:right w:val="none" w:sz="0" w:space="0" w:color="auto"/>
              </w:divBdr>
              <w:divsChild>
                <w:div w:id="1748915643">
                  <w:marLeft w:val="0"/>
                  <w:marRight w:val="0"/>
                  <w:marTop w:val="0"/>
                  <w:marBottom w:val="0"/>
                  <w:divBdr>
                    <w:top w:val="none" w:sz="0" w:space="0" w:color="auto"/>
                    <w:left w:val="none" w:sz="0" w:space="0" w:color="auto"/>
                    <w:bottom w:val="none" w:sz="0" w:space="0" w:color="auto"/>
                    <w:right w:val="none" w:sz="0" w:space="0" w:color="auto"/>
                  </w:divBdr>
                  <w:divsChild>
                    <w:div w:id="84767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958158">
      <w:bodyDiv w:val="1"/>
      <w:marLeft w:val="0"/>
      <w:marRight w:val="0"/>
      <w:marTop w:val="0"/>
      <w:marBottom w:val="0"/>
      <w:divBdr>
        <w:top w:val="none" w:sz="0" w:space="0" w:color="auto"/>
        <w:left w:val="none" w:sz="0" w:space="0" w:color="auto"/>
        <w:bottom w:val="none" w:sz="0" w:space="0" w:color="auto"/>
        <w:right w:val="none" w:sz="0" w:space="0" w:color="auto"/>
      </w:divBdr>
    </w:div>
    <w:div w:id="912742306">
      <w:bodyDiv w:val="1"/>
      <w:marLeft w:val="0"/>
      <w:marRight w:val="0"/>
      <w:marTop w:val="0"/>
      <w:marBottom w:val="0"/>
      <w:divBdr>
        <w:top w:val="none" w:sz="0" w:space="0" w:color="auto"/>
        <w:left w:val="none" w:sz="0" w:space="0" w:color="auto"/>
        <w:bottom w:val="none" w:sz="0" w:space="0" w:color="auto"/>
        <w:right w:val="none" w:sz="0" w:space="0" w:color="auto"/>
      </w:divBdr>
    </w:div>
    <w:div w:id="952202220">
      <w:bodyDiv w:val="1"/>
      <w:marLeft w:val="0"/>
      <w:marRight w:val="0"/>
      <w:marTop w:val="0"/>
      <w:marBottom w:val="0"/>
      <w:divBdr>
        <w:top w:val="none" w:sz="0" w:space="0" w:color="auto"/>
        <w:left w:val="none" w:sz="0" w:space="0" w:color="auto"/>
        <w:bottom w:val="none" w:sz="0" w:space="0" w:color="auto"/>
        <w:right w:val="none" w:sz="0" w:space="0" w:color="auto"/>
      </w:divBdr>
      <w:divsChild>
        <w:div w:id="315302619">
          <w:marLeft w:val="0"/>
          <w:marRight w:val="0"/>
          <w:marTop w:val="0"/>
          <w:marBottom w:val="0"/>
          <w:divBdr>
            <w:top w:val="none" w:sz="0" w:space="0" w:color="auto"/>
            <w:left w:val="none" w:sz="0" w:space="0" w:color="auto"/>
            <w:bottom w:val="none" w:sz="0" w:space="0" w:color="auto"/>
            <w:right w:val="none" w:sz="0" w:space="0" w:color="auto"/>
          </w:divBdr>
        </w:div>
        <w:div w:id="739324618">
          <w:marLeft w:val="0"/>
          <w:marRight w:val="0"/>
          <w:marTop w:val="0"/>
          <w:marBottom w:val="0"/>
          <w:divBdr>
            <w:top w:val="none" w:sz="0" w:space="0" w:color="auto"/>
            <w:left w:val="none" w:sz="0" w:space="0" w:color="auto"/>
            <w:bottom w:val="none" w:sz="0" w:space="0" w:color="auto"/>
            <w:right w:val="none" w:sz="0" w:space="0" w:color="auto"/>
          </w:divBdr>
        </w:div>
      </w:divsChild>
    </w:div>
    <w:div w:id="1031808613">
      <w:bodyDiv w:val="1"/>
      <w:marLeft w:val="0"/>
      <w:marRight w:val="0"/>
      <w:marTop w:val="0"/>
      <w:marBottom w:val="0"/>
      <w:divBdr>
        <w:top w:val="none" w:sz="0" w:space="0" w:color="auto"/>
        <w:left w:val="none" w:sz="0" w:space="0" w:color="auto"/>
        <w:bottom w:val="none" w:sz="0" w:space="0" w:color="auto"/>
        <w:right w:val="none" w:sz="0" w:space="0" w:color="auto"/>
      </w:divBdr>
      <w:divsChild>
        <w:div w:id="1177966216">
          <w:marLeft w:val="0"/>
          <w:marRight w:val="0"/>
          <w:marTop w:val="0"/>
          <w:marBottom w:val="0"/>
          <w:divBdr>
            <w:top w:val="none" w:sz="0" w:space="0" w:color="auto"/>
            <w:left w:val="none" w:sz="0" w:space="0" w:color="auto"/>
            <w:bottom w:val="none" w:sz="0" w:space="0" w:color="auto"/>
            <w:right w:val="none" w:sz="0" w:space="0" w:color="auto"/>
          </w:divBdr>
          <w:divsChild>
            <w:div w:id="1384059700">
              <w:marLeft w:val="0"/>
              <w:marRight w:val="0"/>
              <w:marTop w:val="0"/>
              <w:marBottom w:val="0"/>
              <w:divBdr>
                <w:top w:val="none" w:sz="0" w:space="0" w:color="auto"/>
                <w:left w:val="none" w:sz="0" w:space="0" w:color="auto"/>
                <w:bottom w:val="none" w:sz="0" w:space="0" w:color="auto"/>
                <w:right w:val="none" w:sz="0" w:space="0" w:color="auto"/>
              </w:divBdr>
              <w:divsChild>
                <w:div w:id="1976715665">
                  <w:marLeft w:val="0"/>
                  <w:marRight w:val="0"/>
                  <w:marTop w:val="0"/>
                  <w:marBottom w:val="0"/>
                  <w:divBdr>
                    <w:top w:val="none" w:sz="0" w:space="0" w:color="auto"/>
                    <w:left w:val="none" w:sz="0" w:space="0" w:color="auto"/>
                    <w:bottom w:val="none" w:sz="0" w:space="0" w:color="auto"/>
                    <w:right w:val="none" w:sz="0" w:space="0" w:color="auto"/>
                  </w:divBdr>
                  <w:divsChild>
                    <w:div w:id="190486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260956">
      <w:bodyDiv w:val="1"/>
      <w:marLeft w:val="0"/>
      <w:marRight w:val="0"/>
      <w:marTop w:val="0"/>
      <w:marBottom w:val="0"/>
      <w:divBdr>
        <w:top w:val="none" w:sz="0" w:space="0" w:color="auto"/>
        <w:left w:val="none" w:sz="0" w:space="0" w:color="auto"/>
        <w:bottom w:val="none" w:sz="0" w:space="0" w:color="auto"/>
        <w:right w:val="none" w:sz="0" w:space="0" w:color="auto"/>
      </w:divBdr>
      <w:divsChild>
        <w:div w:id="1289316508">
          <w:marLeft w:val="0"/>
          <w:marRight w:val="0"/>
          <w:marTop w:val="0"/>
          <w:marBottom w:val="0"/>
          <w:divBdr>
            <w:top w:val="none" w:sz="0" w:space="0" w:color="auto"/>
            <w:left w:val="none" w:sz="0" w:space="0" w:color="auto"/>
            <w:bottom w:val="none" w:sz="0" w:space="0" w:color="auto"/>
            <w:right w:val="none" w:sz="0" w:space="0" w:color="auto"/>
          </w:divBdr>
          <w:divsChild>
            <w:div w:id="531112104">
              <w:marLeft w:val="0"/>
              <w:marRight w:val="0"/>
              <w:marTop w:val="0"/>
              <w:marBottom w:val="0"/>
              <w:divBdr>
                <w:top w:val="none" w:sz="0" w:space="0" w:color="auto"/>
                <w:left w:val="none" w:sz="0" w:space="0" w:color="auto"/>
                <w:bottom w:val="none" w:sz="0" w:space="0" w:color="auto"/>
                <w:right w:val="none" w:sz="0" w:space="0" w:color="auto"/>
              </w:divBdr>
              <w:divsChild>
                <w:div w:id="2087221114">
                  <w:marLeft w:val="0"/>
                  <w:marRight w:val="0"/>
                  <w:marTop w:val="0"/>
                  <w:marBottom w:val="0"/>
                  <w:divBdr>
                    <w:top w:val="none" w:sz="0" w:space="0" w:color="auto"/>
                    <w:left w:val="none" w:sz="0" w:space="0" w:color="auto"/>
                    <w:bottom w:val="none" w:sz="0" w:space="0" w:color="auto"/>
                    <w:right w:val="none" w:sz="0" w:space="0" w:color="auto"/>
                  </w:divBdr>
                  <w:divsChild>
                    <w:div w:id="14077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508357">
      <w:bodyDiv w:val="1"/>
      <w:marLeft w:val="0"/>
      <w:marRight w:val="0"/>
      <w:marTop w:val="0"/>
      <w:marBottom w:val="0"/>
      <w:divBdr>
        <w:top w:val="none" w:sz="0" w:space="0" w:color="auto"/>
        <w:left w:val="none" w:sz="0" w:space="0" w:color="auto"/>
        <w:bottom w:val="none" w:sz="0" w:space="0" w:color="auto"/>
        <w:right w:val="none" w:sz="0" w:space="0" w:color="auto"/>
      </w:divBdr>
      <w:divsChild>
        <w:div w:id="1267422056">
          <w:marLeft w:val="0"/>
          <w:marRight w:val="0"/>
          <w:marTop w:val="0"/>
          <w:marBottom w:val="0"/>
          <w:divBdr>
            <w:top w:val="none" w:sz="0" w:space="0" w:color="auto"/>
            <w:left w:val="none" w:sz="0" w:space="0" w:color="auto"/>
            <w:bottom w:val="none" w:sz="0" w:space="0" w:color="auto"/>
            <w:right w:val="none" w:sz="0" w:space="0" w:color="auto"/>
          </w:divBdr>
          <w:divsChild>
            <w:div w:id="1263219184">
              <w:marLeft w:val="0"/>
              <w:marRight w:val="0"/>
              <w:marTop w:val="0"/>
              <w:marBottom w:val="0"/>
              <w:divBdr>
                <w:top w:val="none" w:sz="0" w:space="0" w:color="auto"/>
                <w:left w:val="none" w:sz="0" w:space="0" w:color="auto"/>
                <w:bottom w:val="none" w:sz="0" w:space="0" w:color="auto"/>
                <w:right w:val="none" w:sz="0" w:space="0" w:color="auto"/>
              </w:divBdr>
              <w:divsChild>
                <w:div w:id="432092432">
                  <w:marLeft w:val="0"/>
                  <w:marRight w:val="0"/>
                  <w:marTop w:val="0"/>
                  <w:marBottom w:val="0"/>
                  <w:divBdr>
                    <w:top w:val="none" w:sz="0" w:space="0" w:color="auto"/>
                    <w:left w:val="none" w:sz="0" w:space="0" w:color="auto"/>
                    <w:bottom w:val="none" w:sz="0" w:space="0" w:color="auto"/>
                    <w:right w:val="none" w:sz="0" w:space="0" w:color="auto"/>
                  </w:divBdr>
                  <w:divsChild>
                    <w:div w:id="99838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292864">
      <w:bodyDiv w:val="1"/>
      <w:marLeft w:val="0"/>
      <w:marRight w:val="0"/>
      <w:marTop w:val="0"/>
      <w:marBottom w:val="0"/>
      <w:divBdr>
        <w:top w:val="none" w:sz="0" w:space="0" w:color="auto"/>
        <w:left w:val="none" w:sz="0" w:space="0" w:color="auto"/>
        <w:bottom w:val="none" w:sz="0" w:space="0" w:color="auto"/>
        <w:right w:val="none" w:sz="0" w:space="0" w:color="auto"/>
      </w:divBdr>
      <w:divsChild>
        <w:div w:id="246575691">
          <w:marLeft w:val="0"/>
          <w:marRight w:val="0"/>
          <w:marTop w:val="0"/>
          <w:marBottom w:val="0"/>
          <w:divBdr>
            <w:top w:val="none" w:sz="0" w:space="0" w:color="auto"/>
            <w:left w:val="none" w:sz="0" w:space="0" w:color="auto"/>
            <w:bottom w:val="none" w:sz="0" w:space="0" w:color="auto"/>
            <w:right w:val="none" w:sz="0" w:space="0" w:color="auto"/>
          </w:divBdr>
          <w:divsChild>
            <w:div w:id="1856995020">
              <w:marLeft w:val="0"/>
              <w:marRight w:val="0"/>
              <w:marTop w:val="0"/>
              <w:marBottom w:val="0"/>
              <w:divBdr>
                <w:top w:val="none" w:sz="0" w:space="0" w:color="auto"/>
                <w:left w:val="none" w:sz="0" w:space="0" w:color="auto"/>
                <w:bottom w:val="none" w:sz="0" w:space="0" w:color="auto"/>
                <w:right w:val="none" w:sz="0" w:space="0" w:color="auto"/>
              </w:divBdr>
              <w:divsChild>
                <w:div w:id="1668284502">
                  <w:marLeft w:val="0"/>
                  <w:marRight w:val="0"/>
                  <w:marTop w:val="0"/>
                  <w:marBottom w:val="0"/>
                  <w:divBdr>
                    <w:top w:val="none" w:sz="0" w:space="0" w:color="auto"/>
                    <w:left w:val="none" w:sz="0" w:space="0" w:color="auto"/>
                    <w:bottom w:val="none" w:sz="0" w:space="0" w:color="auto"/>
                    <w:right w:val="none" w:sz="0" w:space="0" w:color="auto"/>
                  </w:divBdr>
                  <w:divsChild>
                    <w:div w:id="15293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306941">
      <w:bodyDiv w:val="1"/>
      <w:marLeft w:val="0"/>
      <w:marRight w:val="0"/>
      <w:marTop w:val="0"/>
      <w:marBottom w:val="0"/>
      <w:divBdr>
        <w:top w:val="none" w:sz="0" w:space="0" w:color="auto"/>
        <w:left w:val="none" w:sz="0" w:space="0" w:color="auto"/>
        <w:bottom w:val="none" w:sz="0" w:space="0" w:color="auto"/>
        <w:right w:val="none" w:sz="0" w:space="0" w:color="auto"/>
      </w:divBdr>
      <w:divsChild>
        <w:div w:id="110825138">
          <w:marLeft w:val="0"/>
          <w:marRight w:val="0"/>
          <w:marTop w:val="0"/>
          <w:marBottom w:val="0"/>
          <w:divBdr>
            <w:top w:val="none" w:sz="0" w:space="0" w:color="auto"/>
            <w:left w:val="none" w:sz="0" w:space="0" w:color="auto"/>
            <w:bottom w:val="none" w:sz="0" w:space="0" w:color="auto"/>
            <w:right w:val="none" w:sz="0" w:space="0" w:color="auto"/>
          </w:divBdr>
          <w:divsChild>
            <w:div w:id="276453789">
              <w:marLeft w:val="0"/>
              <w:marRight w:val="0"/>
              <w:marTop w:val="0"/>
              <w:marBottom w:val="0"/>
              <w:divBdr>
                <w:top w:val="none" w:sz="0" w:space="0" w:color="auto"/>
                <w:left w:val="none" w:sz="0" w:space="0" w:color="auto"/>
                <w:bottom w:val="none" w:sz="0" w:space="0" w:color="auto"/>
                <w:right w:val="none" w:sz="0" w:space="0" w:color="auto"/>
              </w:divBdr>
              <w:divsChild>
                <w:div w:id="1411731428">
                  <w:marLeft w:val="0"/>
                  <w:marRight w:val="0"/>
                  <w:marTop w:val="0"/>
                  <w:marBottom w:val="0"/>
                  <w:divBdr>
                    <w:top w:val="none" w:sz="0" w:space="0" w:color="auto"/>
                    <w:left w:val="none" w:sz="0" w:space="0" w:color="auto"/>
                    <w:bottom w:val="none" w:sz="0" w:space="0" w:color="auto"/>
                    <w:right w:val="none" w:sz="0" w:space="0" w:color="auto"/>
                  </w:divBdr>
                  <w:divsChild>
                    <w:div w:id="137516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699937">
      <w:bodyDiv w:val="1"/>
      <w:marLeft w:val="0"/>
      <w:marRight w:val="0"/>
      <w:marTop w:val="0"/>
      <w:marBottom w:val="0"/>
      <w:divBdr>
        <w:top w:val="none" w:sz="0" w:space="0" w:color="auto"/>
        <w:left w:val="none" w:sz="0" w:space="0" w:color="auto"/>
        <w:bottom w:val="none" w:sz="0" w:space="0" w:color="auto"/>
        <w:right w:val="none" w:sz="0" w:space="0" w:color="auto"/>
      </w:divBdr>
      <w:divsChild>
        <w:div w:id="1042680261">
          <w:marLeft w:val="0"/>
          <w:marRight w:val="0"/>
          <w:marTop w:val="0"/>
          <w:marBottom w:val="0"/>
          <w:divBdr>
            <w:top w:val="none" w:sz="0" w:space="0" w:color="auto"/>
            <w:left w:val="none" w:sz="0" w:space="0" w:color="auto"/>
            <w:bottom w:val="none" w:sz="0" w:space="0" w:color="auto"/>
            <w:right w:val="none" w:sz="0" w:space="0" w:color="auto"/>
          </w:divBdr>
          <w:divsChild>
            <w:div w:id="24596113">
              <w:marLeft w:val="0"/>
              <w:marRight w:val="0"/>
              <w:marTop w:val="0"/>
              <w:marBottom w:val="0"/>
              <w:divBdr>
                <w:top w:val="none" w:sz="0" w:space="0" w:color="auto"/>
                <w:left w:val="none" w:sz="0" w:space="0" w:color="auto"/>
                <w:bottom w:val="none" w:sz="0" w:space="0" w:color="auto"/>
                <w:right w:val="none" w:sz="0" w:space="0" w:color="auto"/>
              </w:divBdr>
              <w:divsChild>
                <w:div w:id="1572109995">
                  <w:marLeft w:val="0"/>
                  <w:marRight w:val="0"/>
                  <w:marTop w:val="0"/>
                  <w:marBottom w:val="0"/>
                  <w:divBdr>
                    <w:top w:val="none" w:sz="0" w:space="0" w:color="auto"/>
                    <w:left w:val="none" w:sz="0" w:space="0" w:color="auto"/>
                    <w:bottom w:val="none" w:sz="0" w:space="0" w:color="auto"/>
                    <w:right w:val="none" w:sz="0" w:space="0" w:color="auto"/>
                  </w:divBdr>
                  <w:divsChild>
                    <w:div w:id="163810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899581">
      <w:bodyDiv w:val="1"/>
      <w:marLeft w:val="0"/>
      <w:marRight w:val="0"/>
      <w:marTop w:val="0"/>
      <w:marBottom w:val="0"/>
      <w:divBdr>
        <w:top w:val="none" w:sz="0" w:space="0" w:color="auto"/>
        <w:left w:val="none" w:sz="0" w:space="0" w:color="auto"/>
        <w:bottom w:val="none" w:sz="0" w:space="0" w:color="auto"/>
        <w:right w:val="none" w:sz="0" w:space="0" w:color="auto"/>
      </w:divBdr>
      <w:divsChild>
        <w:div w:id="2010864285">
          <w:marLeft w:val="0"/>
          <w:marRight w:val="0"/>
          <w:marTop w:val="0"/>
          <w:marBottom w:val="0"/>
          <w:divBdr>
            <w:top w:val="none" w:sz="0" w:space="0" w:color="auto"/>
            <w:left w:val="none" w:sz="0" w:space="0" w:color="auto"/>
            <w:bottom w:val="none" w:sz="0" w:space="0" w:color="auto"/>
            <w:right w:val="none" w:sz="0" w:space="0" w:color="auto"/>
          </w:divBdr>
          <w:divsChild>
            <w:div w:id="626204400">
              <w:marLeft w:val="0"/>
              <w:marRight w:val="0"/>
              <w:marTop w:val="0"/>
              <w:marBottom w:val="0"/>
              <w:divBdr>
                <w:top w:val="none" w:sz="0" w:space="0" w:color="auto"/>
                <w:left w:val="none" w:sz="0" w:space="0" w:color="auto"/>
                <w:bottom w:val="none" w:sz="0" w:space="0" w:color="auto"/>
                <w:right w:val="none" w:sz="0" w:space="0" w:color="auto"/>
              </w:divBdr>
              <w:divsChild>
                <w:div w:id="787503008">
                  <w:marLeft w:val="0"/>
                  <w:marRight w:val="0"/>
                  <w:marTop w:val="0"/>
                  <w:marBottom w:val="0"/>
                  <w:divBdr>
                    <w:top w:val="none" w:sz="0" w:space="0" w:color="auto"/>
                    <w:left w:val="none" w:sz="0" w:space="0" w:color="auto"/>
                    <w:bottom w:val="none" w:sz="0" w:space="0" w:color="auto"/>
                    <w:right w:val="none" w:sz="0" w:space="0" w:color="auto"/>
                  </w:divBdr>
                  <w:divsChild>
                    <w:div w:id="30469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374331">
      <w:bodyDiv w:val="1"/>
      <w:marLeft w:val="0"/>
      <w:marRight w:val="0"/>
      <w:marTop w:val="0"/>
      <w:marBottom w:val="0"/>
      <w:divBdr>
        <w:top w:val="none" w:sz="0" w:space="0" w:color="auto"/>
        <w:left w:val="none" w:sz="0" w:space="0" w:color="auto"/>
        <w:bottom w:val="none" w:sz="0" w:space="0" w:color="auto"/>
        <w:right w:val="none" w:sz="0" w:space="0" w:color="auto"/>
      </w:divBdr>
      <w:divsChild>
        <w:div w:id="558053983">
          <w:marLeft w:val="0"/>
          <w:marRight w:val="0"/>
          <w:marTop w:val="0"/>
          <w:marBottom w:val="0"/>
          <w:divBdr>
            <w:top w:val="none" w:sz="0" w:space="0" w:color="auto"/>
            <w:left w:val="none" w:sz="0" w:space="0" w:color="auto"/>
            <w:bottom w:val="none" w:sz="0" w:space="0" w:color="auto"/>
            <w:right w:val="none" w:sz="0" w:space="0" w:color="auto"/>
          </w:divBdr>
          <w:divsChild>
            <w:div w:id="108206426">
              <w:marLeft w:val="0"/>
              <w:marRight w:val="0"/>
              <w:marTop w:val="0"/>
              <w:marBottom w:val="0"/>
              <w:divBdr>
                <w:top w:val="none" w:sz="0" w:space="0" w:color="auto"/>
                <w:left w:val="none" w:sz="0" w:space="0" w:color="auto"/>
                <w:bottom w:val="none" w:sz="0" w:space="0" w:color="auto"/>
                <w:right w:val="none" w:sz="0" w:space="0" w:color="auto"/>
              </w:divBdr>
              <w:divsChild>
                <w:div w:id="1819489741">
                  <w:marLeft w:val="0"/>
                  <w:marRight w:val="0"/>
                  <w:marTop w:val="0"/>
                  <w:marBottom w:val="0"/>
                  <w:divBdr>
                    <w:top w:val="none" w:sz="0" w:space="0" w:color="auto"/>
                    <w:left w:val="none" w:sz="0" w:space="0" w:color="auto"/>
                    <w:bottom w:val="none" w:sz="0" w:space="0" w:color="auto"/>
                    <w:right w:val="none" w:sz="0" w:space="0" w:color="auto"/>
                  </w:divBdr>
                  <w:divsChild>
                    <w:div w:id="163933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069057">
      <w:bodyDiv w:val="1"/>
      <w:marLeft w:val="0"/>
      <w:marRight w:val="0"/>
      <w:marTop w:val="0"/>
      <w:marBottom w:val="0"/>
      <w:divBdr>
        <w:top w:val="none" w:sz="0" w:space="0" w:color="auto"/>
        <w:left w:val="none" w:sz="0" w:space="0" w:color="auto"/>
        <w:bottom w:val="none" w:sz="0" w:space="0" w:color="auto"/>
        <w:right w:val="none" w:sz="0" w:space="0" w:color="auto"/>
      </w:divBdr>
      <w:divsChild>
        <w:div w:id="864829207">
          <w:marLeft w:val="0"/>
          <w:marRight w:val="0"/>
          <w:marTop w:val="0"/>
          <w:marBottom w:val="0"/>
          <w:divBdr>
            <w:top w:val="none" w:sz="0" w:space="0" w:color="auto"/>
            <w:left w:val="none" w:sz="0" w:space="0" w:color="auto"/>
            <w:bottom w:val="none" w:sz="0" w:space="0" w:color="auto"/>
            <w:right w:val="none" w:sz="0" w:space="0" w:color="auto"/>
          </w:divBdr>
          <w:divsChild>
            <w:div w:id="556670165">
              <w:marLeft w:val="0"/>
              <w:marRight w:val="0"/>
              <w:marTop w:val="0"/>
              <w:marBottom w:val="0"/>
              <w:divBdr>
                <w:top w:val="none" w:sz="0" w:space="0" w:color="auto"/>
                <w:left w:val="none" w:sz="0" w:space="0" w:color="auto"/>
                <w:bottom w:val="none" w:sz="0" w:space="0" w:color="auto"/>
                <w:right w:val="none" w:sz="0" w:space="0" w:color="auto"/>
              </w:divBdr>
              <w:divsChild>
                <w:div w:id="1577665335">
                  <w:marLeft w:val="0"/>
                  <w:marRight w:val="0"/>
                  <w:marTop w:val="0"/>
                  <w:marBottom w:val="0"/>
                  <w:divBdr>
                    <w:top w:val="none" w:sz="0" w:space="0" w:color="auto"/>
                    <w:left w:val="none" w:sz="0" w:space="0" w:color="auto"/>
                    <w:bottom w:val="none" w:sz="0" w:space="0" w:color="auto"/>
                    <w:right w:val="none" w:sz="0" w:space="0" w:color="auto"/>
                  </w:divBdr>
                  <w:divsChild>
                    <w:div w:id="50922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101568">
      <w:bodyDiv w:val="1"/>
      <w:marLeft w:val="0"/>
      <w:marRight w:val="0"/>
      <w:marTop w:val="0"/>
      <w:marBottom w:val="0"/>
      <w:divBdr>
        <w:top w:val="none" w:sz="0" w:space="0" w:color="auto"/>
        <w:left w:val="none" w:sz="0" w:space="0" w:color="auto"/>
        <w:bottom w:val="none" w:sz="0" w:space="0" w:color="auto"/>
        <w:right w:val="none" w:sz="0" w:space="0" w:color="auto"/>
      </w:divBdr>
      <w:divsChild>
        <w:div w:id="1884442765">
          <w:marLeft w:val="0"/>
          <w:marRight w:val="0"/>
          <w:marTop w:val="0"/>
          <w:marBottom w:val="0"/>
          <w:divBdr>
            <w:top w:val="none" w:sz="0" w:space="0" w:color="auto"/>
            <w:left w:val="none" w:sz="0" w:space="0" w:color="auto"/>
            <w:bottom w:val="none" w:sz="0" w:space="0" w:color="auto"/>
            <w:right w:val="none" w:sz="0" w:space="0" w:color="auto"/>
          </w:divBdr>
        </w:div>
        <w:div w:id="1347366043">
          <w:marLeft w:val="0"/>
          <w:marRight w:val="0"/>
          <w:marTop w:val="0"/>
          <w:marBottom w:val="0"/>
          <w:divBdr>
            <w:top w:val="none" w:sz="0" w:space="0" w:color="auto"/>
            <w:left w:val="none" w:sz="0" w:space="0" w:color="auto"/>
            <w:bottom w:val="none" w:sz="0" w:space="0" w:color="auto"/>
            <w:right w:val="none" w:sz="0" w:space="0" w:color="auto"/>
          </w:divBdr>
        </w:div>
        <w:div w:id="1031343080">
          <w:marLeft w:val="0"/>
          <w:marRight w:val="0"/>
          <w:marTop w:val="0"/>
          <w:marBottom w:val="0"/>
          <w:divBdr>
            <w:top w:val="none" w:sz="0" w:space="0" w:color="auto"/>
            <w:left w:val="none" w:sz="0" w:space="0" w:color="auto"/>
            <w:bottom w:val="none" w:sz="0" w:space="0" w:color="auto"/>
            <w:right w:val="none" w:sz="0" w:space="0" w:color="auto"/>
          </w:divBdr>
        </w:div>
        <w:div w:id="1228611824">
          <w:marLeft w:val="0"/>
          <w:marRight w:val="0"/>
          <w:marTop w:val="0"/>
          <w:marBottom w:val="0"/>
          <w:divBdr>
            <w:top w:val="none" w:sz="0" w:space="0" w:color="auto"/>
            <w:left w:val="none" w:sz="0" w:space="0" w:color="auto"/>
            <w:bottom w:val="none" w:sz="0" w:space="0" w:color="auto"/>
            <w:right w:val="none" w:sz="0" w:space="0" w:color="auto"/>
          </w:divBdr>
        </w:div>
        <w:div w:id="729958796">
          <w:marLeft w:val="0"/>
          <w:marRight w:val="0"/>
          <w:marTop w:val="0"/>
          <w:marBottom w:val="0"/>
          <w:divBdr>
            <w:top w:val="none" w:sz="0" w:space="0" w:color="auto"/>
            <w:left w:val="none" w:sz="0" w:space="0" w:color="auto"/>
            <w:bottom w:val="none" w:sz="0" w:space="0" w:color="auto"/>
            <w:right w:val="none" w:sz="0" w:space="0" w:color="auto"/>
          </w:divBdr>
        </w:div>
      </w:divsChild>
    </w:div>
    <w:div w:id="1884248271">
      <w:bodyDiv w:val="1"/>
      <w:marLeft w:val="0"/>
      <w:marRight w:val="0"/>
      <w:marTop w:val="0"/>
      <w:marBottom w:val="0"/>
      <w:divBdr>
        <w:top w:val="none" w:sz="0" w:space="0" w:color="auto"/>
        <w:left w:val="none" w:sz="0" w:space="0" w:color="auto"/>
        <w:bottom w:val="none" w:sz="0" w:space="0" w:color="auto"/>
        <w:right w:val="none" w:sz="0" w:space="0" w:color="auto"/>
      </w:divBdr>
      <w:divsChild>
        <w:div w:id="1139032271">
          <w:marLeft w:val="0"/>
          <w:marRight w:val="0"/>
          <w:marTop w:val="0"/>
          <w:marBottom w:val="0"/>
          <w:divBdr>
            <w:top w:val="none" w:sz="0" w:space="0" w:color="auto"/>
            <w:left w:val="none" w:sz="0" w:space="0" w:color="auto"/>
            <w:bottom w:val="none" w:sz="0" w:space="0" w:color="auto"/>
            <w:right w:val="none" w:sz="0" w:space="0" w:color="auto"/>
          </w:divBdr>
          <w:divsChild>
            <w:div w:id="708258037">
              <w:marLeft w:val="0"/>
              <w:marRight w:val="0"/>
              <w:marTop w:val="0"/>
              <w:marBottom w:val="0"/>
              <w:divBdr>
                <w:top w:val="none" w:sz="0" w:space="0" w:color="auto"/>
                <w:left w:val="none" w:sz="0" w:space="0" w:color="auto"/>
                <w:bottom w:val="none" w:sz="0" w:space="0" w:color="auto"/>
                <w:right w:val="none" w:sz="0" w:space="0" w:color="auto"/>
              </w:divBdr>
              <w:divsChild>
                <w:div w:id="876089069">
                  <w:marLeft w:val="0"/>
                  <w:marRight w:val="0"/>
                  <w:marTop w:val="0"/>
                  <w:marBottom w:val="0"/>
                  <w:divBdr>
                    <w:top w:val="none" w:sz="0" w:space="0" w:color="auto"/>
                    <w:left w:val="none" w:sz="0" w:space="0" w:color="auto"/>
                    <w:bottom w:val="none" w:sz="0" w:space="0" w:color="auto"/>
                    <w:right w:val="none" w:sz="0" w:space="0" w:color="auto"/>
                  </w:divBdr>
                  <w:divsChild>
                    <w:div w:id="169492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059453">
      <w:bodyDiv w:val="1"/>
      <w:marLeft w:val="0"/>
      <w:marRight w:val="0"/>
      <w:marTop w:val="0"/>
      <w:marBottom w:val="0"/>
      <w:divBdr>
        <w:top w:val="none" w:sz="0" w:space="0" w:color="auto"/>
        <w:left w:val="none" w:sz="0" w:space="0" w:color="auto"/>
        <w:bottom w:val="none" w:sz="0" w:space="0" w:color="auto"/>
        <w:right w:val="none" w:sz="0" w:space="0" w:color="auto"/>
      </w:divBdr>
      <w:divsChild>
        <w:div w:id="1365056827">
          <w:marLeft w:val="0"/>
          <w:marRight w:val="0"/>
          <w:marTop w:val="0"/>
          <w:marBottom w:val="0"/>
          <w:divBdr>
            <w:top w:val="none" w:sz="0" w:space="0" w:color="auto"/>
            <w:left w:val="none" w:sz="0" w:space="0" w:color="auto"/>
            <w:bottom w:val="none" w:sz="0" w:space="0" w:color="auto"/>
            <w:right w:val="none" w:sz="0" w:space="0" w:color="auto"/>
          </w:divBdr>
          <w:divsChild>
            <w:div w:id="168836269">
              <w:marLeft w:val="0"/>
              <w:marRight w:val="0"/>
              <w:marTop w:val="0"/>
              <w:marBottom w:val="0"/>
              <w:divBdr>
                <w:top w:val="none" w:sz="0" w:space="0" w:color="auto"/>
                <w:left w:val="none" w:sz="0" w:space="0" w:color="auto"/>
                <w:bottom w:val="none" w:sz="0" w:space="0" w:color="auto"/>
                <w:right w:val="none" w:sz="0" w:space="0" w:color="auto"/>
              </w:divBdr>
              <w:divsChild>
                <w:div w:id="1138569950">
                  <w:marLeft w:val="0"/>
                  <w:marRight w:val="0"/>
                  <w:marTop w:val="0"/>
                  <w:marBottom w:val="0"/>
                  <w:divBdr>
                    <w:top w:val="none" w:sz="0" w:space="0" w:color="auto"/>
                    <w:left w:val="none" w:sz="0" w:space="0" w:color="auto"/>
                    <w:bottom w:val="none" w:sz="0" w:space="0" w:color="auto"/>
                    <w:right w:val="none" w:sz="0" w:space="0" w:color="auto"/>
                  </w:divBdr>
                  <w:divsChild>
                    <w:div w:id="14549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766866">
      <w:bodyDiv w:val="1"/>
      <w:marLeft w:val="0"/>
      <w:marRight w:val="0"/>
      <w:marTop w:val="0"/>
      <w:marBottom w:val="0"/>
      <w:divBdr>
        <w:top w:val="none" w:sz="0" w:space="0" w:color="auto"/>
        <w:left w:val="none" w:sz="0" w:space="0" w:color="auto"/>
        <w:bottom w:val="none" w:sz="0" w:space="0" w:color="auto"/>
        <w:right w:val="none" w:sz="0" w:space="0" w:color="auto"/>
      </w:divBdr>
    </w:div>
    <w:div w:id="2124422717">
      <w:bodyDiv w:val="1"/>
      <w:marLeft w:val="0"/>
      <w:marRight w:val="0"/>
      <w:marTop w:val="0"/>
      <w:marBottom w:val="0"/>
      <w:divBdr>
        <w:top w:val="none" w:sz="0" w:space="0" w:color="auto"/>
        <w:left w:val="none" w:sz="0" w:space="0" w:color="auto"/>
        <w:bottom w:val="none" w:sz="0" w:space="0" w:color="auto"/>
        <w:right w:val="none" w:sz="0" w:space="0" w:color="auto"/>
      </w:divBdr>
    </w:div>
    <w:div w:id="2138795513">
      <w:bodyDiv w:val="1"/>
      <w:marLeft w:val="0"/>
      <w:marRight w:val="0"/>
      <w:marTop w:val="0"/>
      <w:marBottom w:val="0"/>
      <w:divBdr>
        <w:top w:val="none" w:sz="0" w:space="0" w:color="auto"/>
        <w:left w:val="none" w:sz="0" w:space="0" w:color="auto"/>
        <w:bottom w:val="none" w:sz="0" w:space="0" w:color="auto"/>
        <w:right w:val="none" w:sz="0" w:space="0" w:color="auto"/>
      </w:divBdr>
      <w:divsChild>
        <w:div w:id="642078085">
          <w:marLeft w:val="0"/>
          <w:marRight w:val="0"/>
          <w:marTop w:val="0"/>
          <w:marBottom w:val="0"/>
          <w:divBdr>
            <w:top w:val="none" w:sz="0" w:space="0" w:color="auto"/>
            <w:left w:val="none" w:sz="0" w:space="0" w:color="auto"/>
            <w:bottom w:val="none" w:sz="0" w:space="0" w:color="auto"/>
            <w:right w:val="none" w:sz="0" w:space="0" w:color="auto"/>
          </w:divBdr>
        </w:div>
        <w:div w:id="1731996463">
          <w:marLeft w:val="0"/>
          <w:marRight w:val="0"/>
          <w:marTop w:val="0"/>
          <w:marBottom w:val="0"/>
          <w:divBdr>
            <w:top w:val="none" w:sz="0" w:space="0" w:color="auto"/>
            <w:left w:val="none" w:sz="0" w:space="0" w:color="auto"/>
            <w:bottom w:val="single" w:sz="6" w:space="0" w:color="111111"/>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data.vancouver.ca/explore/dataset/public-streets/information" TargetMode="External"/><Relationship Id="rId18" Type="http://schemas.openxmlformats.org/officeDocument/2006/relationships/hyperlink" Target="https://data.calgary.ca/Recreation-and-Culture/Parks-Pathways/qndb-27qm" TargetMode="External"/><Relationship Id="rId26" Type="http://schemas.openxmlformats.org/officeDocument/2006/relationships/image" Target="media/image2.png"/><Relationship Id="rId39" Type="http://schemas.openxmlformats.org/officeDocument/2006/relationships/hyperlink" Target="https://open.toronto.ca/dataset/toronto-centreline-tcl/" TargetMode="External"/><Relationship Id="rId21" Type="http://schemas.openxmlformats.org/officeDocument/2006/relationships/comments" Target="comments.xml"/><Relationship Id="rId34" Type="http://schemas.openxmlformats.org/officeDocument/2006/relationships/hyperlink" Target="https://opendata.vancouver.ca/explore/dataset/bikeways/information"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data.calgary.ca/Transportation-Transit/Street-Centreline/4dx8-rtm5" TargetMode="External"/><Relationship Id="rId29" Type="http://schemas.openxmlformats.org/officeDocument/2006/relationships/image" Target="media/image5.png"/><Relationship Id="rId11" Type="http://schemas.openxmlformats.org/officeDocument/2006/relationships/endnotes" Target="endnotes.xml"/><Relationship Id="rId24" Type="http://schemas.microsoft.com/office/2018/08/relationships/commentsExtensible" Target="commentsExtensible.xml"/><Relationship Id="rId32" Type="http://schemas.openxmlformats.org/officeDocument/2006/relationships/hyperlink" Target="https://opendata.vancouver.ca/explore/dataset/public-streets/information/?location=16,49.24772,-123.19169" TargetMode="External"/><Relationship Id="rId37" Type="http://schemas.openxmlformats.org/officeDocument/2006/relationships/hyperlink" Target="https://data.calgary.ca/Transportation-Transit/Calgary-Bikeways/jjqk-9b73" TargetMode="External"/><Relationship Id="rId40" Type="http://schemas.openxmlformats.org/officeDocument/2006/relationships/hyperlink" Target="https://open.toronto.ca/dataset/cycling-network/" TargetMode="External"/><Relationship Id="rId45"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hyperlink" Target="https://opendata.vancouver.ca/explore/dataset/bikeways/information" TargetMode="External"/><Relationship Id="rId23" Type="http://schemas.microsoft.com/office/2016/09/relationships/commentsIds" Target="commentsIds.xml"/><Relationship Id="rId28" Type="http://schemas.openxmlformats.org/officeDocument/2006/relationships/image" Target="media/image4.png"/><Relationship Id="rId36" Type="http://schemas.openxmlformats.org/officeDocument/2006/relationships/hyperlink" Target="https://data.calgary.ca/Transportation-Transit/Street-Centreline/4dx8-rtm5" TargetMode="External"/><Relationship Id="rId49" Type="http://schemas.openxmlformats.org/officeDocument/2006/relationships/image" Target="media/image16.png"/><Relationship Id="rId10" Type="http://schemas.openxmlformats.org/officeDocument/2006/relationships/footnotes" Target="footnotes.xml"/><Relationship Id="rId19" Type="http://schemas.openxmlformats.org/officeDocument/2006/relationships/hyperlink" Target="https://open.toronto.ca/dataset/toronto-centreline-tcl/" TargetMode="External"/><Relationship Id="rId31" Type="http://schemas.openxmlformats.org/officeDocument/2006/relationships/image" Target="media/image7.png"/><Relationship Id="rId44" Type="http://schemas.openxmlformats.org/officeDocument/2006/relationships/image" Target="media/image1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opendata.vancouver.ca/explore/dataset/lanes/information" TargetMode="External"/><Relationship Id="rId22" Type="http://schemas.microsoft.com/office/2011/relationships/commentsExtended" Target="commentsExtended.xm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hyperlink" Target="https://www.calgary.ca/planning/transportation/road-classification.html" TargetMode="External"/><Relationship Id="rId43" Type="http://schemas.openxmlformats.org/officeDocument/2006/relationships/image" Target="media/image10.png"/><Relationship Id="rId48" Type="http://schemas.openxmlformats.org/officeDocument/2006/relationships/image" Target="media/image15.png"/><Relationship Id="rId8" Type="http://schemas.openxmlformats.org/officeDocument/2006/relationships/settings" Target="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data.calgary.ca/Transportation-Transit/Calgary-Bikeways/jjqk-9b73" TargetMode="External"/><Relationship Id="rId25" Type="http://schemas.openxmlformats.org/officeDocument/2006/relationships/image" Target="media/image1.png"/><Relationship Id="rId33" Type="http://schemas.openxmlformats.org/officeDocument/2006/relationships/hyperlink" Target="https://opendata.vancouver.ca/explore/dataset/lanes/information/?location=15,49.24423,-123.1524" TargetMode="External"/><Relationship Id="rId38" Type="http://schemas.openxmlformats.org/officeDocument/2006/relationships/hyperlink" Target="https://data.calgary.ca/Recreation-and-Culture/Parks-Pathways/qndb-27qm" TargetMode="External"/><Relationship Id="rId46" Type="http://schemas.openxmlformats.org/officeDocument/2006/relationships/image" Target="media/image13.png"/><Relationship Id="rId20" Type="http://schemas.openxmlformats.org/officeDocument/2006/relationships/hyperlink" Target="https://open.toronto.ca/dataset/cycling-network/" TargetMode="External"/><Relationship Id="rId41"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7b4a2ae2-b647-4631-b97f-96c601da63cc" xsi:nil="true"/>
  </documentManagement>
</p:properti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f4oJ5BHUAa/+TCQN1GWE/qzGHw==">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</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 ma:contentTypeID="0x01010081436209CA886C49B19469E68C7F1819" ma:contentTypeVersion="17" ma:contentTypeDescription="Create a new document." ma:contentTypeScope="" ma:versionID="3b0de20a42865294b4326a9f024606a2">
  <xsd:schema xmlns:xsd="http://www.w3.org/2001/XMLSchema" xmlns:xs="http://www.w3.org/2001/XMLSchema" xmlns:p="http://schemas.microsoft.com/office/2006/metadata/properties" xmlns:ns3="7b4a2ae2-b647-4631-b97f-96c601da63cc" xmlns:ns4="c5b7d874-6ee0-4f6d-aeb0-e16ae31c637d" targetNamespace="http://schemas.microsoft.com/office/2006/metadata/properties" ma:root="true" ma:fieldsID="390c27cdc548311a6e5c9800f705b294" ns3:_="" ns4:_="">
    <xsd:import namespace="7b4a2ae2-b647-4631-b97f-96c601da63cc"/>
    <xsd:import namespace="c5b7d874-6ee0-4f6d-aeb0-e16ae31c637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4a2ae2-b647-4631-b97f-96c601da63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5b7d874-6ee0-4f6d-aeb0-e16ae31c637d"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A95311-0A54-4E4C-9E99-65DFCF2A5CDF}">
  <ds:schemaRefs>
    <ds:schemaRef ds:uri="http://schemas.openxmlformats.org/officeDocument/2006/bibliography"/>
  </ds:schemaRefs>
</ds:datastoreItem>
</file>

<file path=customXml/itemProps2.xml><?xml version="1.0" encoding="utf-8"?>
<ds:datastoreItem xmlns:ds="http://schemas.openxmlformats.org/officeDocument/2006/customXml" ds:itemID="{CADD1DA8-F9E6-426E-B9F8-50C4F59149CA}">
  <ds:schemaRefs>
    <ds:schemaRef ds:uri="http://schemas.microsoft.com/sharepoint/v3/contenttype/forms"/>
  </ds:schemaRefs>
</ds:datastoreItem>
</file>

<file path=customXml/itemProps3.xml><?xml version="1.0" encoding="utf-8"?>
<ds:datastoreItem xmlns:ds="http://schemas.openxmlformats.org/officeDocument/2006/customXml" ds:itemID="{A4F7E1DA-DDD5-4B61-94A5-821A13AD4407}">
  <ds:schemaRefs>
    <ds:schemaRef ds:uri="http://schemas.microsoft.com/office/2006/metadata/properties"/>
    <ds:schemaRef ds:uri="http://schemas.microsoft.com/office/infopath/2007/PartnerControls"/>
    <ds:schemaRef ds:uri="7b4a2ae2-b647-4631-b97f-96c601da63cc"/>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E379E07B-DB28-45A5-B342-84FF7D43AB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4a2ae2-b647-4631-b97f-96c601da63cc"/>
    <ds:schemaRef ds:uri="c5b7d874-6ee0-4f6d-aeb0-e16ae31c63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78aac226-2f03-4b4d-9037-b46d56c55210}" enabled="0" method="" siteId="{78aac226-2f03-4b4d-9037-b46d56c55210}" removed="1"/>
</clbl:labelList>
</file>

<file path=docProps/app.xml><?xml version="1.0" encoding="utf-8"?>
<Properties xmlns="http://schemas.openxmlformats.org/officeDocument/2006/extended-properties" xmlns:vt="http://schemas.openxmlformats.org/officeDocument/2006/docPropsVTypes">
  <Template>Normal.dotm</Template>
  <TotalTime>40</TotalTime>
  <Pages>48</Pages>
  <Words>27680</Words>
  <Characters>157780</Characters>
  <Application>Microsoft Office Word</Application>
  <DocSecurity>0</DocSecurity>
  <Lines>1314</Lines>
  <Paragraphs>370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185090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Rothman</dc:creator>
  <cp:keywords/>
  <dc:description/>
  <cp:lastModifiedBy>Richard Wen</cp:lastModifiedBy>
  <cp:revision>35</cp:revision>
  <cp:lastPrinted>2024-11-09T05:11:00Z</cp:lastPrinted>
  <dcterms:created xsi:type="dcterms:W3CDTF">2024-11-11T17:56:00Z</dcterms:created>
  <dcterms:modified xsi:type="dcterms:W3CDTF">2024-11-11T23:00:00Z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id="5wP1scHC"/&gt;&lt;style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y fmtid="{D5CDD505-2E9C-101B-9397-08002B2CF9AE}" pid="4" name="ContentTypeId">
    <vt:lpwstr>0x01010081436209CA886C49B19469E68C7F1819</vt:lpwstr>
  </property>
</Properties>
</file>