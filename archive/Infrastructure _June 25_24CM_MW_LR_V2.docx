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A975ED0"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Evolution of Dedicated Cycling Infrastructure in</w:t>
      </w:r>
      <w:r w:rsidR="00872B71">
        <w:rPr>
          <w:rFonts w:ascii="Times New Roman" w:eastAsia="Times New Roman" w:hAnsi="Times New Roman" w:cs="Times New Roman"/>
          <w:b/>
          <w:sz w:val="24"/>
          <w:szCs w:val="24"/>
        </w:rPr>
        <w:t xml:space="preserve"> Three</w:t>
      </w:r>
      <w:r>
        <w:rPr>
          <w:rFonts w:ascii="Times New Roman" w:eastAsia="Times New Roman" w:hAnsi="Times New Roman" w:cs="Times New Roman"/>
          <w:b/>
          <w:sz w:val="24"/>
          <w:szCs w:val="24"/>
        </w:rPr>
        <w:t xml:space="preserve"> </w:t>
      </w:r>
      <w:sdt>
        <w:sdtPr>
          <w:tag w:val="goog_rdk_0"/>
          <w:id w:val="-1762210511"/>
        </w:sdtPr>
        <w:sdtContent/>
      </w:sdt>
      <w:r>
        <w:rPr>
          <w:rFonts w:ascii="Times New Roman" w:eastAsia="Times New Roman" w:hAnsi="Times New Roman" w:cs="Times New Roman"/>
          <w:b/>
          <w:sz w:val="24"/>
          <w:szCs w:val="24"/>
        </w:rPr>
        <w:t xml:space="preserve">Canadian Cities from </w:t>
      </w:r>
      <w:r w:rsidR="00872B71">
        <w:rPr>
          <w:rFonts w:ascii="Times New Roman" w:eastAsia="Times New Roman" w:hAnsi="Times New Roman" w:cs="Times New Roman"/>
          <w:b/>
          <w:sz w:val="24"/>
          <w:szCs w:val="24"/>
        </w:rPr>
        <w:t xml:space="preserve">2009 </w:t>
      </w:r>
      <w:r>
        <w:rPr>
          <w:rFonts w:ascii="Times New Roman" w:eastAsia="Times New Roman" w:hAnsi="Times New Roman" w:cs="Times New Roman"/>
          <w:b/>
          <w:sz w:val="24"/>
          <w:szCs w:val="24"/>
        </w:rPr>
        <w:t>to 2022</w:t>
      </w:r>
    </w:p>
    <w:p w14:paraId="0000000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Konrad Samsel</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Richard Wen</w:t>
      </w:r>
      <w:r>
        <w:rPr>
          <w:rFonts w:ascii="Times New Roman" w:eastAsia="Times New Roman" w:hAnsi="Times New Roman" w:cs="Times New Roman"/>
          <w:sz w:val="24"/>
          <w:szCs w:val="24"/>
          <w:vertAlign w:val="superscript"/>
        </w:rPr>
        <w:t>1,2</w:t>
      </w:r>
      <w:r>
        <w:rPr>
          <w:rFonts w:ascii="Times New Roman" w:eastAsia="Times New Roman" w:hAnsi="Times New Roman" w:cs="Times New Roman"/>
          <w:sz w:val="24"/>
          <w:szCs w:val="24"/>
        </w:rPr>
        <w:t>, Brice Batomen</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Andrew Howard,</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w:t>
      </w:r>
      <w:sdt>
        <w:sdtPr>
          <w:tag w:val="goog_rdk_1"/>
          <w:id w:val="-753270589"/>
        </w:sdtPr>
        <w:sdtContent>
          <w:commentRangeStart w:id="0"/>
        </w:sdtContent>
      </w:sdt>
      <w:r>
        <w:rPr>
          <w:rFonts w:ascii="Times New Roman" w:eastAsia="Times New Roman" w:hAnsi="Times New Roman" w:cs="Times New Roman"/>
          <w:sz w:val="24"/>
          <w:szCs w:val="24"/>
        </w:rPr>
        <w:t>Meg</w:t>
      </w:r>
      <w:sdt>
        <w:sdtPr>
          <w:tag w:val="goog_rdk_2"/>
          <w:id w:val="2027742900"/>
        </w:sdtPr>
        <w:sdtContent>
          <w:r>
            <w:rPr>
              <w:rFonts w:ascii="Times New Roman" w:eastAsia="Times New Roman" w:hAnsi="Times New Roman" w:cs="Times New Roman"/>
              <w:sz w:val="24"/>
              <w:szCs w:val="24"/>
            </w:rPr>
            <w:t>h</w:t>
          </w:r>
        </w:sdtContent>
      </w:sdt>
      <w:r>
        <w:rPr>
          <w:rFonts w:ascii="Times New Roman" w:eastAsia="Times New Roman" w:hAnsi="Times New Roman" w:cs="Times New Roman"/>
          <w:sz w:val="24"/>
          <w:szCs w:val="24"/>
        </w:rPr>
        <w:t>an Winters</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Moreno Zanotto</w:t>
      </w: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 Brent Hagel,</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Colin Macarthur</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w:t>
      </w:r>
      <w:commentRangeEnd w:id="0"/>
      <w:r>
        <w:commentReference w:id="0"/>
      </w:r>
      <w:r>
        <w:rPr>
          <w:rFonts w:ascii="Times New Roman" w:eastAsia="Times New Roman" w:hAnsi="Times New Roman" w:cs="Times New Roman"/>
          <w:sz w:val="24"/>
          <w:szCs w:val="24"/>
        </w:rPr>
        <w:t>Linda Rothman</w:t>
      </w:r>
      <w:r>
        <w:rPr>
          <w:rFonts w:ascii="Times New Roman" w:eastAsia="Times New Roman" w:hAnsi="Times New Roman" w:cs="Times New Roman"/>
          <w:sz w:val="24"/>
          <w:szCs w:val="24"/>
          <w:vertAlign w:val="superscript"/>
        </w:rPr>
        <w:t>1,2</w:t>
      </w:r>
    </w:p>
    <w:p w14:paraId="00000003" w14:textId="77777777" w:rsidR="003B416B" w:rsidRDefault="003B416B">
      <w:pPr>
        <w:rPr>
          <w:rFonts w:ascii="Times New Roman" w:eastAsia="Times New Roman" w:hAnsi="Times New Roman" w:cs="Times New Roman"/>
          <w:sz w:val="24"/>
          <w:szCs w:val="24"/>
        </w:rPr>
      </w:pPr>
    </w:p>
    <w:p w14:paraId="0000000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Affiliations: </w:t>
      </w:r>
    </w:p>
    <w:p w14:paraId="00000005" w14:textId="77777777"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Dalla Lana School of Public Health, University of Toronto, 155 College Street, Toronto ON M5T 3M7</w:t>
      </w:r>
    </w:p>
    <w:p w14:paraId="00000006" w14:textId="77777777"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School of Occupational and Public Health, Toronto Metropolitan University, 350 Victoria Street, Toronto ON M5B 2K3</w:t>
      </w:r>
    </w:p>
    <w:p w14:paraId="00000007" w14:textId="77777777"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Child Health Evaluative Sciences, SickKids Research Institute, 686 Bay St, Toronto, ON, Canada M5G 0A4</w:t>
      </w:r>
    </w:p>
    <w:p w14:paraId="00000008" w14:textId="36095806"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Faculty of Health Sciences, Simon Fraser University, 8888 University Drive, Burnaby, BC, Canada, </w:t>
      </w:r>
      <w:sdt>
        <w:sdtPr>
          <w:tag w:val="goog_rdk_3"/>
          <w:id w:val="1235274767"/>
        </w:sdtPr>
        <w:sdtContent>
          <w:r>
            <w:rPr>
              <w:rFonts w:ascii="Times New Roman" w:eastAsia="Times New Roman" w:hAnsi="Times New Roman" w:cs="Times New Roman"/>
              <w:color w:val="000000"/>
              <w:sz w:val="24"/>
              <w:szCs w:val="24"/>
            </w:rPr>
            <w:t>V5A 1S6</w:t>
          </w:r>
        </w:sdtContent>
      </w:sdt>
      <w:sdt>
        <w:sdtPr>
          <w:tag w:val="goog_rdk_4"/>
          <w:id w:val="-1221587881"/>
          <w:showingPlcHdr/>
        </w:sdtPr>
        <w:sdtContent>
          <w:r w:rsidR="00003CA3">
            <w:t xml:space="preserve">     </w:t>
          </w:r>
        </w:sdtContent>
      </w:sdt>
    </w:p>
    <w:p w14:paraId="00000009" w14:textId="77777777" w:rsidR="003B416B" w:rsidRDefault="00000000">
      <w:pPr>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Departments of Pediatrics and Community Health Sciences, Cumming School of Medicine, University of Calgary, C4-434, Alberta Children’s Hospital, 28 Oki Drive NW, Calgary, AB, Canada, T3B 6A8 </w:t>
      </w:r>
    </w:p>
    <w:p w14:paraId="0000000A" w14:textId="77777777" w:rsidR="003B416B" w:rsidRDefault="003B416B">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000000B"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Address Correspondence to: Richard Wen </w:t>
      </w:r>
    </w:p>
    <w:p w14:paraId="0000000C"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 of Public Health Sciences, </w:t>
      </w:r>
    </w:p>
    <w:p w14:paraId="0000000D"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University of Toronto, </w:t>
      </w:r>
    </w:p>
    <w:p w14:paraId="0000000E"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155 College Street,</w:t>
      </w:r>
    </w:p>
    <w:p w14:paraId="0000000F" w14:textId="77777777" w:rsidR="003B416B"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Toronto ON M5T 3M7</w:t>
      </w:r>
    </w:p>
    <w:p w14:paraId="00000010" w14:textId="77777777" w:rsidR="003B416B" w:rsidRDefault="00000000">
      <w:pPr>
        <w:pBdr>
          <w:top w:val="nil"/>
          <w:left w:val="nil"/>
          <w:bottom w:val="nil"/>
          <w:right w:val="nil"/>
          <w:between w:val="nil"/>
        </w:pBdr>
        <w:ind w:left="720"/>
        <w:rPr>
          <w:rFonts w:ascii="Times New Roman" w:eastAsia="Times New Roman" w:hAnsi="Times New Roman" w:cs="Times New Roman"/>
          <w:color w:val="000000"/>
          <w:sz w:val="24"/>
          <w:szCs w:val="24"/>
        </w:rPr>
        <w:sectPr w:rsidR="003B416B">
          <w:footerReference w:type="default" r:id="rId12"/>
          <w:pgSz w:w="12240" w:h="15840"/>
          <w:pgMar w:top="1440" w:right="1440" w:bottom="1440" w:left="1440" w:header="708" w:footer="708" w:gutter="0"/>
          <w:pgNumType w:start="1"/>
          <w:cols w:space="720"/>
        </w:sectPr>
      </w:pPr>
      <w:r>
        <w:rPr>
          <w:rFonts w:ascii="Times New Roman" w:eastAsia="Times New Roman" w:hAnsi="Times New Roman" w:cs="Times New Roman"/>
          <w:color w:val="000000"/>
          <w:sz w:val="24"/>
          <w:szCs w:val="24"/>
        </w:rPr>
        <w:t xml:space="preserve"> (richard.wen@utoronto.ca)</w:t>
      </w:r>
    </w:p>
    <w:p w14:paraId="00000011"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00000012"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00000013" w14:textId="506C9D7C" w:rsidR="003B416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Municipalities often prioritize cycling within urban centers</w:t>
      </w:r>
      <w:r w:rsidR="00516424">
        <w:rPr>
          <w:rFonts w:ascii="Times New Roman" w:eastAsia="Times New Roman" w:hAnsi="Times New Roman" w:cs="Times New Roman"/>
          <w:sz w:val="24"/>
          <w:szCs w:val="24"/>
        </w:rPr>
        <w:t xml:space="preserve">, given that cycling </w:t>
      </w:r>
      <w:r>
        <w:rPr>
          <w:rFonts w:ascii="Times New Roman" w:eastAsia="Times New Roman" w:hAnsi="Times New Roman" w:cs="Times New Roman"/>
          <w:sz w:val="24"/>
          <w:szCs w:val="24"/>
        </w:rPr>
        <w:t xml:space="preserve">is </w:t>
      </w:r>
      <w:r w:rsidR="00516424">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cost-effective</w:t>
      </w:r>
      <w:r w:rsidR="00516424">
        <w:rPr>
          <w:rFonts w:ascii="Times New Roman" w:eastAsia="Times New Roman" w:hAnsi="Times New Roman" w:cs="Times New Roman"/>
          <w:sz w:val="24"/>
          <w:szCs w:val="24"/>
        </w:rPr>
        <w:t xml:space="preserve"> means of transportation,</w:t>
      </w:r>
      <w:r>
        <w:rPr>
          <w:rFonts w:ascii="Times New Roman" w:eastAsia="Times New Roman" w:hAnsi="Times New Roman" w:cs="Times New Roman"/>
          <w:sz w:val="24"/>
          <w:szCs w:val="24"/>
        </w:rPr>
        <w:t xml:space="preserve"> and promotes healthy living. Despite considerable investments in </w:t>
      </w:r>
      <w:r w:rsidR="00516424">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t xml:space="preserve">infrastructure, however, challenges related to safe and equitable cycling access persist. This project examined the implementation of safe cycling infrastructure in three major cities in Canada - Vancouver, Calgary, and Toronto </w:t>
      </w:r>
      <w:r w:rsidR="0051642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16424">
        <w:rPr>
          <w:rFonts w:ascii="Times New Roman" w:eastAsia="Times New Roman" w:hAnsi="Times New Roman" w:cs="Times New Roman"/>
          <w:sz w:val="24"/>
          <w:szCs w:val="24"/>
        </w:rPr>
        <w:t xml:space="preserve">over the time period </w:t>
      </w:r>
      <w:r>
        <w:rPr>
          <w:rFonts w:ascii="Times New Roman" w:eastAsia="Times New Roman" w:hAnsi="Times New Roman" w:cs="Times New Roman"/>
          <w:sz w:val="24"/>
          <w:szCs w:val="24"/>
        </w:rPr>
        <w:t xml:space="preserve">2009 to 2022. </w:t>
      </w:r>
    </w:p>
    <w:p w14:paraId="00000014"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00000015" w14:textId="53E65E7F" w:rsidR="003B416B" w:rsidRDefault="005164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study focused on on-street infrastructure that was </w:t>
      </w:r>
      <w:r w:rsidRPr="00003CA3">
        <w:rPr>
          <w:rFonts w:ascii="Times New Roman" w:eastAsia="Times New Roman" w:hAnsi="Times New Roman" w:cs="Times New Roman"/>
          <w:sz w:val="24"/>
          <w:szCs w:val="24"/>
        </w:rPr>
        <w:t>designated for the exclusive use by cyclists</w:t>
      </w:r>
      <w:r w:rsidR="00003CA3" w:rsidRPr="00003CA3">
        <w:rPr>
          <w:rFonts w:ascii="Times New Roman" w:eastAsia="Times New Roman" w:hAnsi="Times New Roman" w:cs="Times New Roman"/>
          <w:sz w:val="24"/>
          <w:szCs w:val="24"/>
        </w:rPr>
        <w:t>,</w:t>
      </w:r>
      <w:r w:rsidR="00003CA3">
        <w:rPr>
          <w:rFonts w:ascii="Times New Roman" w:eastAsia="Times New Roman" w:hAnsi="Times New Roman" w:cs="Times New Roman"/>
          <w:sz w:val="24"/>
          <w:szCs w:val="24"/>
        </w:rPr>
        <w:t xml:space="preserve"> which were painted lanes, buffered lanes, cycle track and local street bikeways</w:t>
      </w:r>
      <w:r>
        <w:rPr>
          <w:rFonts w:ascii="Times New Roman" w:eastAsia="Times New Roman" w:hAnsi="Times New Roman" w:cs="Times New Roman"/>
          <w:sz w:val="24"/>
          <w:szCs w:val="24"/>
        </w:rPr>
        <w:t>. Information on current infrastructure was acquired in January 2023 from each municipality. Instances of new installations and upgrades occurring between 2009 and 2022 were assessed and verified using a combination of municipal data sources, grey literature, and historical street view imagery. A standardized criterion, drawn from The Canadian Bikeway Comfort and Safety (Can-BICS) classification system, allowed</w:t>
      </w:r>
      <w:r w:rsidR="008A67C0">
        <w:rPr>
          <w:rFonts w:ascii="Times New Roman" w:eastAsia="Times New Roman" w:hAnsi="Times New Roman" w:cs="Times New Roman"/>
          <w:sz w:val="24"/>
          <w:szCs w:val="24"/>
        </w:rPr>
        <w:t xml:space="preserve"> for consistent classification of infrastructure, enabling </w:t>
      </w:r>
      <w:r>
        <w:rPr>
          <w:rFonts w:ascii="Times New Roman" w:eastAsia="Times New Roman" w:hAnsi="Times New Roman" w:cs="Times New Roman"/>
          <w:sz w:val="24"/>
          <w:szCs w:val="24"/>
        </w:rPr>
        <w:t xml:space="preserve">comparison of </w:t>
      </w:r>
      <w:r w:rsidR="00003CA3">
        <w:rPr>
          <w:rFonts w:ascii="Times New Roman" w:eastAsia="Times New Roman" w:hAnsi="Times New Roman" w:cs="Times New Roman"/>
          <w:sz w:val="24"/>
          <w:szCs w:val="24"/>
        </w:rPr>
        <w:t xml:space="preserve">infrastructure implementation </w:t>
      </w:r>
      <w:r>
        <w:rPr>
          <w:rFonts w:ascii="Times New Roman" w:eastAsia="Times New Roman" w:hAnsi="Times New Roman" w:cs="Times New Roman"/>
          <w:sz w:val="24"/>
          <w:szCs w:val="24"/>
        </w:rPr>
        <w:t xml:space="preserve"> across municipalities </w:t>
      </w:r>
      <w:r w:rsidR="008A67C0">
        <w:rPr>
          <w:rFonts w:ascii="Times New Roman" w:eastAsia="Times New Roman" w:hAnsi="Times New Roman" w:cs="Times New Roman"/>
          <w:sz w:val="24"/>
          <w:szCs w:val="24"/>
        </w:rPr>
        <w:t>and over time</w:t>
      </w:r>
      <w:r>
        <w:rPr>
          <w:rFonts w:ascii="Times New Roman" w:eastAsia="Times New Roman" w:hAnsi="Times New Roman" w:cs="Times New Roman"/>
          <w:sz w:val="24"/>
          <w:szCs w:val="24"/>
        </w:rPr>
        <w:t xml:space="preserve">. </w:t>
      </w:r>
    </w:p>
    <w:p w14:paraId="00000016"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00000017" w14:textId="75C1770E" w:rsidR="003B416B" w:rsidRDefault="00000000">
      <w:pPr>
        <w:spacing w:line="480" w:lineRule="auto"/>
        <w:rPr>
          <w:rFonts w:ascii="Times New Roman" w:eastAsia="Times New Roman" w:hAnsi="Times New Roman" w:cs="Times New Roman"/>
          <w:sz w:val="24"/>
          <w:szCs w:val="24"/>
        </w:rPr>
      </w:pPr>
      <w:commentRangeStart w:id="1"/>
      <w:commentRangeStart w:id="2"/>
      <w:r>
        <w:rPr>
          <w:rFonts w:ascii="Times New Roman" w:eastAsia="Times New Roman" w:hAnsi="Times New Roman" w:cs="Times New Roman"/>
          <w:sz w:val="24"/>
          <w:szCs w:val="24"/>
        </w:rPr>
        <w:t>From</w:t>
      </w:r>
      <w:commentRangeEnd w:id="1"/>
      <w:r w:rsidR="008A67C0">
        <w:rPr>
          <w:rStyle w:val="CommentReference"/>
        </w:rPr>
        <w:commentReference w:id="1"/>
      </w:r>
      <w:commentRangeEnd w:id="2"/>
      <w:r w:rsidR="00693D05">
        <w:rPr>
          <w:rStyle w:val="CommentReference"/>
        </w:rPr>
        <w:commentReference w:id="2"/>
      </w:r>
      <w:r>
        <w:rPr>
          <w:rFonts w:ascii="Times New Roman" w:eastAsia="Times New Roman" w:hAnsi="Times New Roman" w:cs="Times New Roman"/>
          <w:sz w:val="24"/>
          <w:szCs w:val="24"/>
        </w:rPr>
        <w:t xml:space="preserve"> 2009 to 2022, the</w:t>
      </w:r>
      <w:r w:rsidR="00516424">
        <w:rPr>
          <w:rFonts w:ascii="Times New Roman" w:eastAsia="Times New Roman" w:hAnsi="Times New Roman" w:cs="Times New Roman"/>
          <w:sz w:val="24"/>
          <w:szCs w:val="24"/>
        </w:rPr>
        <w:t>re was a three-fold increase in</w:t>
      </w:r>
      <w:r>
        <w:rPr>
          <w:rFonts w:ascii="Times New Roman" w:eastAsia="Times New Roman" w:hAnsi="Times New Roman" w:cs="Times New Roman"/>
          <w:sz w:val="24"/>
          <w:szCs w:val="24"/>
        </w:rPr>
        <w:t xml:space="preserve"> dedicated on-street cycling infrastructure in Vancouver</w:t>
      </w:r>
      <w:ins w:id="3" w:author="Linda Rothman" w:date="2024-07-23T09:51:00Z">
        <w:r w:rsidR="00B3241F">
          <w:rPr>
            <w:rFonts w:ascii="Times New Roman" w:eastAsia="Times New Roman" w:hAnsi="Times New Roman" w:cs="Times New Roman"/>
            <w:sz w:val="24"/>
            <w:szCs w:val="24"/>
          </w:rPr>
          <w:t xml:space="preserve"> (XX to XX km) </w:t>
        </w:r>
      </w:ins>
      <w:r>
        <w:rPr>
          <w:rFonts w:ascii="Times New Roman" w:eastAsia="Times New Roman" w:hAnsi="Times New Roman" w:cs="Times New Roman"/>
          <w:sz w:val="24"/>
          <w:szCs w:val="24"/>
        </w:rPr>
        <w:t xml:space="preserve"> and Toronto</w:t>
      </w:r>
      <w:ins w:id="4" w:author="Linda Rothman" w:date="2024-07-23T09:51:00Z">
        <w:r w:rsidR="00B3241F">
          <w:rPr>
            <w:rFonts w:ascii="Times New Roman" w:eastAsia="Times New Roman" w:hAnsi="Times New Roman" w:cs="Times New Roman"/>
            <w:sz w:val="24"/>
            <w:szCs w:val="24"/>
          </w:rPr>
          <w:t xml:space="preserve"> (XXX to XXX km)</w:t>
        </w:r>
      </w:ins>
      <w:r w:rsidR="00516424">
        <w:rPr>
          <w:rFonts w:ascii="Times New Roman" w:eastAsia="Times New Roman" w:hAnsi="Times New Roman" w:cs="Times New Roman"/>
          <w:sz w:val="24"/>
          <w:szCs w:val="24"/>
        </w:rPr>
        <w:t>, and an eleven-fold increase in</w:t>
      </w:r>
      <w:r>
        <w:rPr>
          <w:rFonts w:ascii="Times New Roman" w:eastAsia="Times New Roman" w:hAnsi="Times New Roman" w:cs="Times New Roman"/>
          <w:sz w:val="24"/>
          <w:szCs w:val="24"/>
        </w:rPr>
        <w:t xml:space="preserve"> Calgary</w:t>
      </w:r>
      <w:ins w:id="5" w:author="Linda Rothman" w:date="2024-07-23T09:51:00Z">
        <w:r w:rsidR="00B3241F">
          <w:rPr>
            <w:rFonts w:ascii="Times New Roman" w:eastAsia="Times New Roman" w:hAnsi="Times New Roman" w:cs="Times New Roman"/>
            <w:sz w:val="24"/>
            <w:szCs w:val="24"/>
          </w:rPr>
          <w:t>(xx to xx)</w:t>
        </w:r>
      </w:ins>
      <w:r>
        <w:rPr>
          <w:rFonts w:ascii="Times New Roman" w:eastAsia="Times New Roman" w:hAnsi="Times New Roman" w:cs="Times New Roman"/>
          <w:sz w:val="24"/>
          <w:szCs w:val="24"/>
        </w:rPr>
        <w:t xml:space="preserve">. </w:t>
      </w:r>
      <w:r w:rsidR="00516424">
        <w:rPr>
          <w:rFonts w:ascii="Times New Roman" w:eastAsia="Times New Roman" w:hAnsi="Times New Roman" w:cs="Times New Roman"/>
          <w:sz w:val="24"/>
          <w:szCs w:val="24"/>
        </w:rPr>
        <w:t>A key</w:t>
      </w:r>
      <w:r>
        <w:rPr>
          <w:rFonts w:ascii="Times New Roman" w:eastAsia="Times New Roman" w:hAnsi="Times New Roman" w:cs="Times New Roman"/>
          <w:sz w:val="24"/>
          <w:szCs w:val="24"/>
        </w:rPr>
        <w:t xml:space="preserve"> finding was the marked acceleration of</w:t>
      </w:r>
      <w:r w:rsidR="00516424">
        <w:rPr>
          <w:rFonts w:ascii="Times New Roman" w:eastAsia="Times New Roman" w:hAnsi="Times New Roman" w:cs="Times New Roman"/>
          <w:sz w:val="24"/>
          <w:szCs w:val="24"/>
        </w:rPr>
        <w:t xml:space="preserve"> cycling</w:t>
      </w:r>
      <w:r>
        <w:rPr>
          <w:rFonts w:ascii="Times New Roman" w:eastAsia="Times New Roman" w:hAnsi="Times New Roman" w:cs="Times New Roman"/>
          <w:sz w:val="24"/>
          <w:szCs w:val="24"/>
        </w:rPr>
        <w:t xml:space="preserve"> infrastructure in Calgary and Toronto </w:t>
      </w:r>
      <w:r w:rsidR="00516424">
        <w:rPr>
          <w:rFonts w:ascii="Times New Roman" w:eastAsia="Times New Roman" w:hAnsi="Times New Roman" w:cs="Times New Roman"/>
          <w:sz w:val="24"/>
          <w:szCs w:val="24"/>
        </w:rPr>
        <w:t>from the onset</w:t>
      </w:r>
      <w:r>
        <w:rPr>
          <w:rFonts w:ascii="Times New Roman" w:eastAsia="Times New Roman" w:hAnsi="Times New Roman" w:cs="Times New Roman"/>
          <w:sz w:val="24"/>
          <w:szCs w:val="24"/>
        </w:rPr>
        <w:t xml:space="preserve"> of the COVID-19 pandemic</w:t>
      </w:r>
      <w:r w:rsidR="00516424">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 xml:space="preserve">highest </w:t>
      </w:r>
      <w:r w:rsidR="00516424">
        <w:rPr>
          <w:rFonts w:ascii="Times New Roman" w:eastAsia="Times New Roman" w:hAnsi="Times New Roman" w:cs="Times New Roman"/>
          <w:sz w:val="24"/>
          <w:szCs w:val="24"/>
        </w:rPr>
        <w:t xml:space="preserve">annual </w:t>
      </w:r>
      <w:r>
        <w:rPr>
          <w:rFonts w:ascii="Times New Roman" w:eastAsia="Times New Roman" w:hAnsi="Times New Roman" w:cs="Times New Roman"/>
          <w:sz w:val="24"/>
          <w:szCs w:val="24"/>
        </w:rPr>
        <w:t xml:space="preserve">rate of </w:t>
      </w:r>
      <w:r w:rsidR="00516424">
        <w:rPr>
          <w:rFonts w:ascii="Times New Roman" w:eastAsia="Times New Roman" w:hAnsi="Times New Roman" w:cs="Times New Roman"/>
          <w:sz w:val="24"/>
          <w:szCs w:val="24"/>
        </w:rPr>
        <w:lastRenderedPageBreak/>
        <w:t xml:space="preserve">cycling </w:t>
      </w:r>
      <w:r>
        <w:rPr>
          <w:rFonts w:ascii="Times New Roman" w:eastAsia="Times New Roman" w:hAnsi="Times New Roman" w:cs="Times New Roman"/>
          <w:sz w:val="24"/>
          <w:szCs w:val="24"/>
        </w:rPr>
        <w:t>infrastructure installations for both cities occurred during this time (1 km</w:t>
      </w:r>
      <w:r w:rsidR="00516424">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 xml:space="preserve">6 km of new infrastructure per 1000 centerline-km of roadway). </w:t>
      </w:r>
    </w:p>
    <w:p w14:paraId="3C43256D" w14:textId="6C291F21" w:rsidR="00BE120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0000019" w14:textId="33962D1A" w:rsidR="003B416B" w:rsidRDefault="00BE120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three cities showed a expansion of dedicated cycling </w:t>
      </w:r>
      <w:proofErr w:type="gramStart"/>
      <w:r w:rsidR="00F404DE">
        <w:rPr>
          <w:rFonts w:ascii="Times New Roman" w:eastAsia="Times New Roman" w:hAnsi="Times New Roman" w:cs="Times New Roman"/>
          <w:sz w:val="24"/>
          <w:szCs w:val="24"/>
        </w:rPr>
        <w:t xml:space="preserve">infrastructure </w:t>
      </w:r>
      <w:r>
        <w:rPr>
          <w:rFonts w:ascii="Times New Roman" w:eastAsia="Times New Roman" w:hAnsi="Times New Roman" w:cs="Times New Roman"/>
          <w:sz w:val="24"/>
          <w:szCs w:val="24"/>
        </w:rPr>
        <w:t xml:space="preserve"> from</w:t>
      </w:r>
      <w:proofErr w:type="gramEnd"/>
      <w:r>
        <w:rPr>
          <w:rFonts w:ascii="Times New Roman" w:eastAsia="Times New Roman" w:hAnsi="Times New Roman" w:cs="Times New Roman"/>
          <w:sz w:val="24"/>
          <w:szCs w:val="24"/>
        </w:rPr>
        <w:t xml:space="preserve"> 2009-2022, reflecting a conscious urban planning shift towards safer and more </w:t>
      </w:r>
      <w:r w:rsidR="00A84971">
        <w:rPr>
          <w:rFonts w:ascii="Times New Roman" w:eastAsia="Times New Roman" w:hAnsi="Times New Roman" w:cs="Times New Roman"/>
          <w:sz w:val="24"/>
          <w:szCs w:val="24"/>
        </w:rPr>
        <w:t>secure</w:t>
      </w:r>
      <w:r>
        <w:rPr>
          <w:rFonts w:ascii="Times New Roman" w:eastAsia="Times New Roman" w:hAnsi="Times New Roman" w:cs="Times New Roman"/>
          <w:sz w:val="24"/>
          <w:szCs w:val="24"/>
        </w:rPr>
        <w:t xml:space="preserve"> cycling </w:t>
      </w:r>
      <w:r w:rsidR="00A84971">
        <w:rPr>
          <w:rFonts w:ascii="Times New Roman" w:eastAsia="Times New Roman" w:hAnsi="Times New Roman" w:cs="Times New Roman"/>
          <w:sz w:val="24"/>
          <w:szCs w:val="24"/>
        </w:rPr>
        <w:t>infrastructure</w:t>
      </w:r>
      <w:r>
        <w:rPr>
          <w:rFonts w:ascii="Times New Roman" w:eastAsia="Times New Roman" w:hAnsi="Times New Roman" w:cs="Times New Roman"/>
          <w:sz w:val="24"/>
          <w:szCs w:val="24"/>
        </w:rPr>
        <w:t>.</w:t>
      </w:r>
      <w:r w:rsidDel="00F85BE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00F85BE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public health response to the </w:t>
      </w:r>
      <w:r w:rsidR="00F85BEA">
        <w:rPr>
          <w:rFonts w:ascii="Times New Roman" w:eastAsia="Times New Roman" w:hAnsi="Times New Roman" w:cs="Times New Roman"/>
          <w:sz w:val="24"/>
          <w:szCs w:val="24"/>
        </w:rPr>
        <w:t>COVID-19 pandemic</w:t>
      </w:r>
      <w:r>
        <w:rPr>
          <w:rFonts w:ascii="Times New Roman" w:eastAsia="Times New Roman" w:hAnsi="Times New Roman" w:cs="Times New Roman"/>
          <w:sz w:val="24"/>
          <w:szCs w:val="24"/>
        </w:rPr>
        <w:t xml:space="preserve"> accelerated</w:t>
      </w:r>
      <w:r w:rsidR="00F85BEA">
        <w:rPr>
          <w:rFonts w:ascii="Times New Roman" w:eastAsia="Times New Roman" w:hAnsi="Times New Roman" w:cs="Times New Roman"/>
          <w:sz w:val="24"/>
          <w:szCs w:val="24"/>
        </w:rPr>
        <w:t xml:space="preserve"> cycling infrastructure development </w:t>
      </w:r>
      <w:r>
        <w:rPr>
          <w:rFonts w:ascii="Times New Roman" w:eastAsia="Times New Roman" w:hAnsi="Times New Roman" w:cs="Times New Roman"/>
          <w:sz w:val="24"/>
          <w:szCs w:val="24"/>
        </w:rPr>
        <w:t>across all cities</w:t>
      </w:r>
      <w:r w:rsidR="00F85BEA">
        <w:rPr>
          <w:rFonts w:ascii="Times New Roman" w:eastAsia="Times New Roman" w:hAnsi="Times New Roman" w:cs="Times New Roman"/>
          <w:sz w:val="24"/>
          <w:szCs w:val="24"/>
        </w:rPr>
        <w:t>.</w:t>
      </w:r>
    </w:p>
    <w:p w14:paraId="0000001A" w14:textId="77777777" w:rsidR="003B416B" w:rsidRDefault="00000000">
      <w:pPr>
        <w:rPr>
          <w:rFonts w:ascii="Times New Roman" w:eastAsia="Times New Roman" w:hAnsi="Times New Roman" w:cs="Times New Roman"/>
          <w:b/>
          <w:sz w:val="24"/>
          <w:szCs w:val="24"/>
        </w:rPr>
      </w:pPr>
      <w:r>
        <w:br w:type="page"/>
      </w:r>
    </w:p>
    <w:p w14:paraId="0000001B"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0000001C" w14:textId="72DDB063"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Recognizing the significance of sustainable mobility, Canadian municipalities are intensifying efforts to enhance active transportation infrastructure</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for</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mobility, environmental, and health impacts</w:t>
      </w:r>
      <w:r>
        <w:rPr>
          <w:rFonts w:ascii="Times New Roman" w:eastAsia="Times New Roman" w:hAnsi="Times New Roman" w:cs="Times New Roman"/>
          <w:sz w:val="24"/>
          <w:szCs w:val="24"/>
        </w:rPr>
        <w:t xml:space="preserve"> (1). (2). This approach has the potential to alleviate transportation demands and align with broader environmental targets (3,4). Consequently, many large Canadian cities have made considerable progress in building new bikeways and upgrading infrastructure to create active spaces for individuals of all ages and abilities (5). </w:t>
      </w:r>
    </w:p>
    <w:p w14:paraId="641A7707" w14:textId="77777777" w:rsidR="00CF122E" w:rsidRDefault="008A67C0" w:rsidP="00EF75B4">
      <w:pPr>
        <w:spacing w:line="480" w:lineRule="auto"/>
        <w:rPr>
          <w:ins w:id="6" w:author="Linda Rothman" w:date="2024-07-23T14:07:00Z"/>
          <w:rFonts w:ascii="Times New Roman" w:eastAsia="Times New Roman" w:hAnsi="Times New Roman" w:cs="Times New Roman"/>
          <w:sz w:val="24"/>
          <w:szCs w:val="24"/>
        </w:rPr>
      </w:pPr>
      <w:r>
        <w:rPr>
          <w:rFonts w:ascii="Times New Roman" w:eastAsia="Times New Roman" w:hAnsi="Times New Roman" w:cs="Times New Roman"/>
          <w:sz w:val="24"/>
          <w:szCs w:val="24"/>
        </w:rPr>
        <w:t>The challenge of road safety persists as a pressing public health concern with an immense human and economic burden (9). For example, in Toronto, Ontario, 858 cyclists suffered injuries (812 major and 46 fatal injuries, respectively) between 2006 to 2023 (10), which associated direct and indirect economic costs of more than $60 million per year (11).  Across Canada, the costs of cycling injuries in 2018 was 377 million CAD (12). In addition to public health impacts, the perceived risk of injury associated with on-street cycling may also deter its adoption as an alternative transportation option (2</w:t>
      </w:r>
      <w:commentRangeStart w:id="7"/>
      <w:r>
        <w:rPr>
          <w:rFonts w:ascii="Times New Roman" w:eastAsia="Times New Roman" w:hAnsi="Times New Roman" w:cs="Times New Roman"/>
          <w:sz w:val="24"/>
          <w:szCs w:val="24"/>
        </w:rPr>
        <w:t xml:space="preserve">). Aligned with urban planning initiatives, the Vision Zero road safety strategy, </w:t>
      </w:r>
      <w:r w:rsidR="009B4B6D">
        <w:rPr>
          <w:rFonts w:ascii="Times New Roman" w:eastAsia="Times New Roman" w:hAnsi="Times New Roman" w:cs="Times New Roman"/>
          <w:sz w:val="24"/>
          <w:szCs w:val="24"/>
        </w:rPr>
        <w:t>la</w:t>
      </w:r>
      <w:commentRangeEnd w:id="7"/>
      <w:r w:rsidR="00306422">
        <w:rPr>
          <w:rStyle w:val="CommentReference"/>
        </w:rPr>
        <w:commentReference w:id="7"/>
      </w:r>
      <w:r w:rsidR="009B4B6D">
        <w:rPr>
          <w:rFonts w:ascii="Times New Roman" w:eastAsia="Times New Roman" w:hAnsi="Times New Roman" w:cs="Times New Roman"/>
          <w:sz w:val="24"/>
          <w:szCs w:val="24"/>
        </w:rPr>
        <w:t xml:space="preserve">unched </w:t>
      </w:r>
      <w:r>
        <w:rPr>
          <w:rFonts w:ascii="Times New Roman" w:eastAsia="Times New Roman" w:hAnsi="Times New Roman" w:cs="Times New Roman"/>
          <w:sz w:val="24"/>
          <w:szCs w:val="24"/>
        </w:rPr>
        <w:t>in Sweden in 1997 and now adopted in cities globally, stands as a crucial guiding principl</w:t>
      </w:r>
      <w:r w:rsidR="00EF75B4">
        <w:rPr>
          <w:rFonts w:ascii="Times New Roman" w:eastAsia="Times New Roman" w:hAnsi="Times New Roman" w:cs="Times New Roman"/>
          <w:sz w:val="24"/>
          <w:szCs w:val="24"/>
        </w:rPr>
        <w:t>e for road safety</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Vision Zero strives to eliminate all severe and fatal road transportation injuries while promoting healthy and equitable mobility for all</w:t>
      </w:r>
      <w:r w:rsidR="00565163">
        <w:rPr>
          <w:rFonts w:ascii="Times New Roman" w:eastAsia="Times New Roman" w:hAnsi="Times New Roman" w:cs="Times New Roman"/>
          <w:sz w:val="24"/>
          <w:szCs w:val="24"/>
        </w:rPr>
        <w:t xml:space="preserve">. Unlike </w:t>
      </w:r>
      <w:r>
        <w:rPr>
          <w:rFonts w:ascii="Times New Roman" w:eastAsia="Times New Roman" w:hAnsi="Times New Roman" w:cs="Times New Roman"/>
          <w:sz w:val="24"/>
          <w:szCs w:val="24"/>
        </w:rPr>
        <w:t xml:space="preserve">traditional approaches that place burdens of safety on road users, </w:t>
      </w:r>
      <w:r w:rsidR="00565163">
        <w:rPr>
          <w:rFonts w:ascii="Times New Roman" w:eastAsia="Times New Roman" w:hAnsi="Times New Roman" w:cs="Times New Roman"/>
          <w:sz w:val="24"/>
          <w:szCs w:val="24"/>
        </w:rPr>
        <w:t xml:space="preserve">Vision Zero </w:t>
      </w:r>
      <w:r>
        <w:rPr>
          <w:rFonts w:ascii="Times New Roman" w:eastAsia="Times New Roman" w:hAnsi="Times New Roman" w:cs="Times New Roman"/>
          <w:sz w:val="24"/>
          <w:szCs w:val="24"/>
        </w:rPr>
        <w:t xml:space="preserve">acknowledges human error and </w:t>
      </w:r>
      <w:r w:rsidR="00565163">
        <w:rPr>
          <w:rFonts w:ascii="Times New Roman" w:eastAsia="Times New Roman" w:hAnsi="Times New Roman" w:cs="Times New Roman"/>
          <w:sz w:val="24"/>
          <w:szCs w:val="24"/>
        </w:rPr>
        <w:t>focuses on</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road system</w:t>
      </w:r>
      <w:r w:rsidR="009B4B6D">
        <w:rPr>
          <w:rFonts w:ascii="Times New Roman" w:eastAsia="Times New Roman" w:hAnsi="Times New Roman" w:cs="Times New Roman"/>
          <w:sz w:val="24"/>
          <w:szCs w:val="24"/>
        </w:rPr>
        <w:t xml:space="preserve"> designs</w:t>
      </w:r>
      <w:r>
        <w:rPr>
          <w:rFonts w:ascii="Times New Roman" w:eastAsia="Times New Roman" w:hAnsi="Times New Roman" w:cs="Times New Roman"/>
          <w:sz w:val="24"/>
          <w:szCs w:val="24"/>
        </w:rPr>
        <w:t xml:space="preserve"> to prevent traffic deaths (6–8). </w:t>
      </w:r>
    </w:p>
    <w:p w14:paraId="0D1B9AAC" w14:textId="6513A081" w:rsidR="00BA2F9E" w:rsidRDefault="00B3241F" w:rsidP="00EF75B4">
      <w:pPr>
        <w:spacing w:line="480" w:lineRule="auto"/>
        <w:rPr>
          <w:rFonts w:ascii="Times New Roman" w:eastAsia="Times New Roman" w:hAnsi="Times New Roman" w:cs="Times New Roman"/>
          <w:sz w:val="24"/>
          <w:szCs w:val="24"/>
        </w:rPr>
      </w:pPr>
      <w:ins w:id="8" w:author="Linda Rothman" w:date="2024-07-23T09:52:00Z">
        <w:r>
          <w:rPr>
            <w:rFonts w:ascii="Times New Roman" w:eastAsia="Times New Roman" w:hAnsi="Times New Roman" w:cs="Times New Roman"/>
            <w:sz w:val="24"/>
            <w:szCs w:val="24"/>
          </w:rPr>
          <w:t xml:space="preserve">There are equity issues </w:t>
        </w:r>
      </w:ins>
      <w:ins w:id="9" w:author="Linda Rothman" w:date="2024-07-23T10:09:00Z">
        <w:r w:rsidR="0007333D">
          <w:rPr>
            <w:rFonts w:ascii="Times New Roman" w:eastAsia="Times New Roman" w:hAnsi="Times New Roman" w:cs="Times New Roman"/>
            <w:sz w:val="24"/>
            <w:szCs w:val="24"/>
          </w:rPr>
          <w:t>related</w:t>
        </w:r>
      </w:ins>
      <w:ins w:id="10" w:author="Linda Rothman" w:date="2024-07-23T09:55:00Z">
        <w:r>
          <w:rPr>
            <w:rFonts w:ascii="Times New Roman" w:eastAsia="Times New Roman" w:hAnsi="Times New Roman" w:cs="Times New Roman"/>
            <w:sz w:val="24"/>
            <w:szCs w:val="24"/>
          </w:rPr>
          <w:t xml:space="preserve"> to </w:t>
        </w:r>
      </w:ins>
      <w:ins w:id="11" w:author="Linda Rothman" w:date="2024-07-23T10:11:00Z">
        <w:r w:rsidR="0007333D">
          <w:rPr>
            <w:rFonts w:ascii="Times New Roman" w:eastAsia="Times New Roman" w:hAnsi="Times New Roman" w:cs="Times New Roman"/>
            <w:sz w:val="24"/>
            <w:szCs w:val="24"/>
          </w:rPr>
          <w:t xml:space="preserve">safe </w:t>
        </w:r>
      </w:ins>
      <w:ins w:id="12" w:author="Linda Rothman" w:date="2024-07-23T09:55:00Z">
        <w:r>
          <w:rPr>
            <w:rFonts w:ascii="Times New Roman" w:eastAsia="Times New Roman" w:hAnsi="Times New Roman" w:cs="Times New Roman"/>
            <w:sz w:val="24"/>
            <w:szCs w:val="24"/>
          </w:rPr>
          <w:t>cycling</w:t>
        </w:r>
      </w:ins>
      <w:ins w:id="13" w:author="Linda Rothman" w:date="2024-07-23T13:54:00Z">
        <w:r w:rsidR="00BA2F9E">
          <w:rPr>
            <w:rFonts w:ascii="Times New Roman" w:eastAsia="Times New Roman" w:hAnsi="Times New Roman" w:cs="Times New Roman"/>
            <w:sz w:val="24"/>
            <w:szCs w:val="24"/>
          </w:rPr>
          <w:t xml:space="preserve">, </w:t>
        </w:r>
      </w:ins>
      <w:ins w:id="14" w:author="Linda Rothman" w:date="2024-07-23T14:00:00Z">
        <w:r w:rsidR="00BA2F9E">
          <w:rPr>
            <w:rFonts w:ascii="Times New Roman" w:eastAsia="Times New Roman" w:hAnsi="Times New Roman" w:cs="Times New Roman"/>
            <w:sz w:val="24"/>
            <w:szCs w:val="24"/>
          </w:rPr>
          <w:t xml:space="preserve">including </w:t>
        </w:r>
      </w:ins>
      <w:ins w:id="15" w:author="Linda Rothman" w:date="2024-07-23T13:54:00Z">
        <w:r w:rsidR="00BA2F9E">
          <w:rPr>
            <w:rFonts w:ascii="Times New Roman" w:eastAsia="Times New Roman" w:hAnsi="Times New Roman" w:cs="Times New Roman"/>
            <w:sz w:val="24"/>
            <w:szCs w:val="24"/>
          </w:rPr>
          <w:t xml:space="preserve"> access</w:t>
        </w:r>
      </w:ins>
      <w:ins w:id="16" w:author="Linda Rothman" w:date="2024-07-23T13:56:00Z">
        <w:r w:rsidR="00BA2F9E">
          <w:rPr>
            <w:rFonts w:ascii="Times New Roman" w:eastAsia="Times New Roman" w:hAnsi="Times New Roman" w:cs="Times New Roman"/>
            <w:sz w:val="24"/>
            <w:szCs w:val="24"/>
          </w:rPr>
          <w:t xml:space="preserve"> to safe cycling infrastructure</w:t>
        </w:r>
      </w:ins>
      <w:ins w:id="17" w:author="Linda Rothman" w:date="2024-07-23T13:54:00Z">
        <w:r w:rsidR="00BA2F9E">
          <w:rPr>
            <w:rFonts w:ascii="Times New Roman" w:eastAsia="Times New Roman" w:hAnsi="Times New Roman" w:cs="Times New Roman"/>
            <w:sz w:val="24"/>
            <w:szCs w:val="24"/>
          </w:rPr>
          <w:t xml:space="preserve"> and collision risk in more marginalized areas, as well as  those re</w:t>
        </w:r>
      </w:ins>
      <w:ins w:id="18" w:author="Linda Rothman" w:date="2024-07-23T13:55:00Z">
        <w:r w:rsidR="00BA2F9E">
          <w:rPr>
            <w:rFonts w:ascii="Times New Roman" w:eastAsia="Times New Roman" w:hAnsi="Times New Roman" w:cs="Times New Roman"/>
            <w:sz w:val="24"/>
            <w:szCs w:val="24"/>
          </w:rPr>
          <w:t>lated to demographic characteristics in terms of age,</w:t>
        </w:r>
      </w:ins>
      <w:ins w:id="19" w:author="Linda Rothman" w:date="2024-07-23T14:00:00Z">
        <w:r w:rsidR="00BA2F9E">
          <w:rPr>
            <w:rFonts w:ascii="Times New Roman" w:eastAsia="Times New Roman" w:hAnsi="Times New Roman" w:cs="Times New Roman"/>
            <w:sz w:val="24"/>
            <w:szCs w:val="24"/>
          </w:rPr>
          <w:t xml:space="preserve"> </w:t>
        </w:r>
      </w:ins>
      <w:ins w:id="20" w:author="Linda Rothman" w:date="2024-07-23T13:55:00Z">
        <w:r w:rsidR="00BA2F9E">
          <w:rPr>
            <w:rFonts w:ascii="Times New Roman" w:eastAsia="Times New Roman" w:hAnsi="Times New Roman" w:cs="Times New Roman"/>
            <w:sz w:val="24"/>
            <w:szCs w:val="24"/>
          </w:rPr>
          <w:t>sex, ability.  M</w:t>
        </w:r>
      </w:ins>
      <w:ins w:id="21" w:author="Linda Rothman" w:date="2024-07-23T09:55:00Z">
        <w:r>
          <w:rPr>
            <w:rFonts w:ascii="Times New Roman" w:eastAsia="Times New Roman" w:hAnsi="Times New Roman" w:cs="Times New Roman"/>
            <w:sz w:val="24"/>
            <w:szCs w:val="24"/>
          </w:rPr>
          <w:t>ore marginalized</w:t>
        </w:r>
      </w:ins>
      <w:ins w:id="22" w:author="Linda Rothman" w:date="2024-07-23T13:48:00Z">
        <w:r w:rsidR="006C3733">
          <w:rPr>
            <w:rFonts w:ascii="Times New Roman" w:eastAsia="Times New Roman" w:hAnsi="Times New Roman" w:cs="Times New Roman"/>
            <w:sz w:val="24"/>
            <w:szCs w:val="24"/>
          </w:rPr>
          <w:t xml:space="preserve"> urban</w:t>
        </w:r>
      </w:ins>
      <w:ins w:id="23" w:author="Linda Rothman" w:date="2024-07-23T09:55:00Z">
        <w:r>
          <w:rPr>
            <w:rFonts w:ascii="Times New Roman" w:eastAsia="Times New Roman" w:hAnsi="Times New Roman" w:cs="Times New Roman"/>
            <w:sz w:val="24"/>
            <w:szCs w:val="24"/>
          </w:rPr>
          <w:t xml:space="preserve"> areas tend to have unsafe walking and cycling conditions</w:t>
        </w:r>
      </w:ins>
      <w:ins w:id="24" w:author="Linda Rothman" w:date="2024-07-23T10:01:00Z">
        <w:r w:rsidR="005E55E7">
          <w:rPr>
            <w:rFonts w:ascii="Times New Roman" w:eastAsia="Times New Roman" w:hAnsi="Times New Roman" w:cs="Times New Roman"/>
            <w:sz w:val="24"/>
            <w:szCs w:val="24"/>
          </w:rPr>
          <w:t xml:space="preserve">, </w:t>
        </w:r>
      </w:ins>
      <w:ins w:id="25" w:author="Linda Rothman" w:date="2024-07-23T09:56:00Z">
        <w:r>
          <w:rPr>
            <w:rFonts w:ascii="Times New Roman" w:eastAsia="Times New Roman" w:hAnsi="Times New Roman" w:cs="Times New Roman"/>
            <w:sz w:val="24"/>
            <w:szCs w:val="24"/>
          </w:rPr>
          <w:t xml:space="preserve"> </w:t>
        </w:r>
      </w:ins>
      <w:ins w:id="26" w:author="Linda Rothman" w:date="2024-07-23T09:55:00Z">
        <w:r>
          <w:rPr>
            <w:rFonts w:ascii="Times New Roman" w:eastAsia="Times New Roman" w:hAnsi="Times New Roman" w:cs="Times New Roman"/>
            <w:sz w:val="24"/>
            <w:szCs w:val="24"/>
          </w:rPr>
          <w:t xml:space="preserve">higher speed </w:t>
        </w:r>
      </w:ins>
      <w:ins w:id="27" w:author="Linda Rothman" w:date="2024-07-23T09:56:00Z">
        <w:r>
          <w:rPr>
            <w:rFonts w:ascii="Times New Roman" w:eastAsia="Times New Roman" w:hAnsi="Times New Roman" w:cs="Times New Roman"/>
            <w:sz w:val="24"/>
            <w:szCs w:val="24"/>
          </w:rPr>
          <w:t>roadways</w:t>
        </w:r>
      </w:ins>
      <w:ins w:id="28" w:author="Linda Rothman" w:date="2024-07-23T10:11:00Z">
        <w:r w:rsidR="0007333D">
          <w:rPr>
            <w:rFonts w:ascii="Times New Roman" w:eastAsia="Times New Roman" w:hAnsi="Times New Roman" w:cs="Times New Roman"/>
            <w:sz w:val="24"/>
            <w:szCs w:val="24"/>
          </w:rPr>
          <w:t xml:space="preserve"> and </w:t>
        </w:r>
      </w:ins>
      <w:ins w:id="29" w:author="Linda Rothman" w:date="2024-07-23T10:02:00Z">
        <w:r w:rsidR="005E55E7">
          <w:rPr>
            <w:rFonts w:ascii="Times New Roman" w:eastAsia="Times New Roman" w:hAnsi="Times New Roman" w:cs="Times New Roman"/>
            <w:sz w:val="24"/>
            <w:szCs w:val="24"/>
          </w:rPr>
          <w:t xml:space="preserve">higher collision </w:t>
        </w:r>
        <w:commentRangeStart w:id="30"/>
        <w:r w:rsidR="005E55E7">
          <w:rPr>
            <w:rFonts w:ascii="Times New Roman" w:eastAsia="Times New Roman" w:hAnsi="Times New Roman" w:cs="Times New Roman"/>
            <w:sz w:val="24"/>
            <w:szCs w:val="24"/>
          </w:rPr>
          <w:t>rates</w:t>
        </w:r>
      </w:ins>
      <w:commentRangeEnd w:id="30"/>
      <w:ins w:id="31" w:author="Linda Rothman" w:date="2024-07-23T10:12:00Z">
        <w:r w:rsidR="0007333D">
          <w:rPr>
            <w:rStyle w:val="CommentReference"/>
          </w:rPr>
          <w:commentReference w:id="30"/>
        </w:r>
      </w:ins>
      <w:ins w:id="32" w:author="Linda Rothman" w:date="2024-07-23T10:11:00Z">
        <w:r w:rsidR="0007333D">
          <w:rPr>
            <w:rFonts w:ascii="Times New Roman" w:eastAsia="Times New Roman" w:hAnsi="Times New Roman" w:cs="Times New Roman"/>
            <w:sz w:val="24"/>
            <w:szCs w:val="24"/>
          </w:rPr>
          <w:t>.  M</w:t>
        </w:r>
      </w:ins>
      <w:ins w:id="33" w:author="Linda Rothman" w:date="2024-07-23T10:10:00Z">
        <w:r w:rsidR="0007333D">
          <w:rPr>
            <w:rFonts w:ascii="Times New Roman" w:eastAsia="Times New Roman" w:hAnsi="Times New Roman" w:cs="Times New Roman"/>
            <w:sz w:val="24"/>
            <w:szCs w:val="24"/>
          </w:rPr>
          <w:t xml:space="preserve">any people </w:t>
        </w:r>
      </w:ins>
      <w:ins w:id="34" w:author="Linda Rothman" w:date="2024-07-23T10:11:00Z">
        <w:r w:rsidR="0007333D">
          <w:rPr>
            <w:rFonts w:ascii="Times New Roman" w:eastAsia="Times New Roman" w:hAnsi="Times New Roman" w:cs="Times New Roman"/>
            <w:sz w:val="24"/>
            <w:szCs w:val="24"/>
          </w:rPr>
          <w:t xml:space="preserve">from more </w:t>
        </w:r>
      </w:ins>
      <w:ins w:id="35" w:author="Linda Rothman" w:date="2024-07-23T10:10:00Z">
        <w:r w:rsidR="0007333D">
          <w:rPr>
            <w:rFonts w:ascii="Times New Roman" w:eastAsia="Times New Roman" w:hAnsi="Times New Roman" w:cs="Times New Roman"/>
            <w:sz w:val="24"/>
            <w:szCs w:val="24"/>
          </w:rPr>
          <w:t xml:space="preserve"> </w:t>
        </w:r>
        <w:r w:rsidR="0007333D">
          <w:rPr>
            <w:rFonts w:ascii="Times New Roman" w:eastAsia="Times New Roman" w:hAnsi="Times New Roman" w:cs="Times New Roman"/>
            <w:sz w:val="24"/>
            <w:szCs w:val="24"/>
          </w:rPr>
          <w:lastRenderedPageBreak/>
          <w:t>marginalized</w:t>
        </w:r>
      </w:ins>
      <w:ins w:id="36" w:author="Linda Rothman" w:date="2024-07-23T10:11:00Z">
        <w:r w:rsidR="0007333D">
          <w:rPr>
            <w:rFonts w:ascii="Times New Roman" w:eastAsia="Times New Roman" w:hAnsi="Times New Roman" w:cs="Times New Roman"/>
            <w:sz w:val="24"/>
            <w:szCs w:val="24"/>
          </w:rPr>
          <w:t xml:space="preserve"> groups </w:t>
        </w:r>
      </w:ins>
      <w:ins w:id="37" w:author="Linda Rothman" w:date="2024-07-23T10:10:00Z">
        <w:r w:rsidR="0007333D">
          <w:rPr>
            <w:rFonts w:ascii="Times New Roman" w:eastAsia="Times New Roman" w:hAnsi="Times New Roman" w:cs="Times New Roman"/>
            <w:sz w:val="24"/>
            <w:szCs w:val="24"/>
          </w:rPr>
          <w:t>hav</w:t>
        </w:r>
      </w:ins>
      <w:ins w:id="38" w:author="Linda Rothman" w:date="2024-07-23T10:11:00Z">
        <w:r w:rsidR="0007333D">
          <w:rPr>
            <w:rFonts w:ascii="Times New Roman" w:eastAsia="Times New Roman" w:hAnsi="Times New Roman" w:cs="Times New Roman"/>
            <w:sz w:val="24"/>
            <w:szCs w:val="24"/>
          </w:rPr>
          <w:t>e</w:t>
        </w:r>
      </w:ins>
      <w:ins w:id="39" w:author="Linda Rothman" w:date="2024-07-23T13:48:00Z">
        <w:r w:rsidR="006C3733">
          <w:rPr>
            <w:rFonts w:ascii="Times New Roman" w:eastAsia="Times New Roman" w:hAnsi="Times New Roman" w:cs="Times New Roman"/>
            <w:sz w:val="24"/>
            <w:szCs w:val="24"/>
          </w:rPr>
          <w:t xml:space="preserve"> poor</w:t>
        </w:r>
      </w:ins>
      <w:ins w:id="40" w:author="Linda Rothman" w:date="2024-07-23T10:10:00Z">
        <w:r w:rsidR="0007333D">
          <w:rPr>
            <w:rFonts w:ascii="Times New Roman" w:eastAsia="Times New Roman" w:hAnsi="Times New Roman" w:cs="Times New Roman"/>
            <w:sz w:val="24"/>
            <w:szCs w:val="24"/>
          </w:rPr>
          <w:t xml:space="preserve"> access to </w:t>
        </w:r>
      </w:ins>
      <w:ins w:id="41" w:author="Linda Rothman" w:date="2024-07-23T09:56:00Z">
        <w:r>
          <w:rPr>
            <w:rFonts w:ascii="Times New Roman" w:eastAsia="Times New Roman" w:hAnsi="Times New Roman" w:cs="Times New Roman"/>
            <w:sz w:val="24"/>
            <w:szCs w:val="24"/>
          </w:rPr>
          <w:t xml:space="preserve"> cycling infrastructure, thereby  </w:t>
        </w:r>
      </w:ins>
      <w:r w:rsidR="008A67C0">
        <w:rPr>
          <w:rFonts w:ascii="Times New Roman" w:eastAsia="Times New Roman" w:hAnsi="Times New Roman" w:cs="Times New Roman"/>
          <w:sz w:val="24"/>
          <w:szCs w:val="24"/>
        </w:rPr>
        <w:t>discourag</w:t>
      </w:r>
      <w:ins w:id="42" w:author="Linda Rothman" w:date="2024-07-23T09:56:00Z">
        <w:r>
          <w:rPr>
            <w:rFonts w:ascii="Times New Roman" w:eastAsia="Times New Roman" w:hAnsi="Times New Roman" w:cs="Times New Roman"/>
            <w:sz w:val="24"/>
            <w:szCs w:val="24"/>
          </w:rPr>
          <w:t>ing</w:t>
        </w:r>
      </w:ins>
      <w:del w:id="43" w:author="Linda Rothman" w:date="2024-07-23T09:56:00Z">
        <w:r w:rsidR="008A67C0" w:rsidDel="00B3241F">
          <w:rPr>
            <w:rFonts w:ascii="Times New Roman" w:eastAsia="Times New Roman" w:hAnsi="Times New Roman" w:cs="Times New Roman"/>
            <w:sz w:val="24"/>
            <w:szCs w:val="24"/>
          </w:rPr>
          <w:delText>e</w:delText>
        </w:r>
      </w:del>
      <w:r w:rsidR="008A67C0">
        <w:rPr>
          <w:rFonts w:ascii="Times New Roman" w:eastAsia="Times New Roman" w:hAnsi="Times New Roman" w:cs="Times New Roman"/>
          <w:sz w:val="24"/>
          <w:szCs w:val="24"/>
        </w:rPr>
        <w:t xml:space="preserve"> </w:t>
      </w:r>
      <w:ins w:id="44" w:author="Linda Rothman" w:date="2024-07-23T09:56:00Z">
        <w:r>
          <w:rPr>
            <w:rFonts w:ascii="Times New Roman" w:eastAsia="Times New Roman" w:hAnsi="Times New Roman" w:cs="Times New Roman"/>
            <w:sz w:val="24"/>
            <w:szCs w:val="24"/>
          </w:rPr>
          <w:t xml:space="preserve"> cycling as</w:t>
        </w:r>
      </w:ins>
      <w:ins w:id="45" w:author="Linda Rothman" w:date="2024-07-23T10:02:00Z">
        <w:r w:rsidR="005E55E7">
          <w:rPr>
            <w:rFonts w:ascii="Times New Roman" w:eastAsia="Times New Roman" w:hAnsi="Times New Roman" w:cs="Times New Roman"/>
            <w:sz w:val="24"/>
            <w:szCs w:val="24"/>
          </w:rPr>
          <w:t xml:space="preserve"> a</w:t>
        </w:r>
      </w:ins>
      <w:ins w:id="46" w:author="Linda Rothman" w:date="2024-07-23T09:56:00Z">
        <w:r>
          <w:rPr>
            <w:rFonts w:ascii="Times New Roman" w:eastAsia="Times New Roman" w:hAnsi="Times New Roman" w:cs="Times New Roman"/>
            <w:sz w:val="24"/>
            <w:szCs w:val="24"/>
          </w:rPr>
          <w:t xml:space="preserve">  </w:t>
        </w:r>
      </w:ins>
      <w:r w:rsidR="008A67C0">
        <w:rPr>
          <w:rFonts w:ascii="Times New Roman" w:eastAsia="Times New Roman" w:hAnsi="Times New Roman" w:cs="Times New Roman"/>
          <w:sz w:val="24"/>
          <w:szCs w:val="24"/>
        </w:rPr>
        <w:t xml:space="preserve"> mobility choice (</w:t>
      </w:r>
      <w:commentRangeStart w:id="47"/>
      <w:r w:rsidR="008A67C0">
        <w:rPr>
          <w:rFonts w:ascii="Times New Roman" w:eastAsia="Times New Roman" w:hAnsi="Times New Roman" w:cs="Times New Roman"/>
          <w:sz w:val="24"/>
          <w:szCs w:val="24"/>
        </w:rPr>
        <w:t>13</w:t>
      </w:r>
      <w:commentRangeEnd w:id="47"/>
      <w:r w:rsidR="0007333D">
        <w:rPr>
          <w:rStyle w:val="CommentReference"/>
        </w:rPr>
        <w:commentReference w:id="47"/>
      </w:r>
      <w:r w:rsidR="008A67C0">
        <w:rPr>
          <w:rFonts w:ascii="Times New Roman" w:eastAsia="Times New Roman" w:hAnsi="Times New Roman" w:cs="Times New Roman"/>
          <w:sz w:val="24"/>
          <w:szCs w:val="24"/>
        </w:rPr>
        <w:t xml:space="preserve">). </w:t>
      </w:r>
      <w:ins w:id="48" w:author="Linda Rothman" w:date="2024-07-23T13:49:00Z">
        <w:r w:rsidR="006C3733">
          <w:rPr>
            <w:rFonts w:ascii="Times New Roman" w:eastAsia="Times New Roman" w:hAnsi="Times New Roman" w:cs="Times New Roman"/>
            <w:sz w:val="24"/>
            <w:szCs w:val="24"/>
          </w:rPr>
          <w:t xml:space="preserve"> </w:t>
        </w:r>
      </w:ins>
      <w:ins w:id="49" w:author="Linda Rothman" w:date="2024-07-23T14:07:00Z">
        <w:r w:rsidR="00CF122E">
          <w:rPr>
            <w:rFonts w:ascii="Times New Roman" w:eastAsia="Times New Roman" w:hAnsi="Times New Roman" w:cs="Times New Roman"/>
            <w:sz w:val="24"/>
            <w:szCs w:val="24"/>
          </w:rPr>
          <w:t>In addition, w</w:t>
        </w:r>
      </w:ins>
      <w:ins w:id="50" w:author="Linda Rothman" w:date="2024-07-23T14:01:00Z">
        <w:r w:rsidR="00CF122E">
          <w:rPr>
            <w:rFonts w:ascii="Times New Roman" w:eastAsia="Times New Roman" w:hAnsi="Times New Roman" w:cs="Times New Roman"/>
            <w:sz w:val="24"/>
            <w:szCs w:val="24"/>
          </w:rPr>
          <w:t>omen</w:t>
        </w:r>
      </w:ins>
      <w:ins w:id="51" w:author="Linda Rothman" w:date="2024-07-23T14:03:00Z">
        <w:r w:rsidR="00CF122E">
          <w:rPr>
            <w:rFonts w:ascii="Times New Roman" w:eastAsia="Times New Roman" w:hAnsi="Times New Roman" w:cs="Times New Roman"/>
            <w:sz w:val="24"/>
            <w:szCs w:val="24"/>
          </w:rPr>
          <w:t xml:space="preserve"> </w:t>
        </w:r>
      </w:ins>
      <w:ins w:id="52" w:author="Linda Rothman" w:date="2024-07-23T14:01:00Z">
        <w:r w:rsidR="00CF122E">
          <w:rPr>
            <w:rFonts w:ascii="Times New Roman" w:eastAsia="Times New Roman" w:hAnsi="Times New Roman" w:cs="Times New Roman"/>
            <w:sz w:val="24"/>
            <w:szCs w:val="24"/>
          </w:rPr>
          <w:t>tend to cycle less in many countries</w:t>
        </w:r>
      </w:ins>
      <w:ins w:id="53" w:author="Linda Rothman" w:date="2024-07-23T14:03:00Z">
        <w:r w:rsidR="00CF122E">
          <w:rPr>
            <w:rFonts w:ascii="Times New Roman" w:eastAsia="Times New Roman" w:hAnsi="Times New Roman" w:cs="Times New Roman"/>
            <w:sz w:val="24"/>
            <w:szCs w:val="24"/>
          </w:rPr>
          <w:t xml:space="preserve"> and</w:t>
        </w:r>
      </w:ins>
      <w:ins w:id="54" w:author="Linda Rothman" w:date="2024-07-23T14:01:00Z">
        <w:r w:rsidR="00CF122E">
          <w:rPr>
            <w:rFonts w:ascii="Times New Roman" w:eastAsia="Times New Roman" w:hAnsi="Times New Roman" w:cs="Times New Roman"/>
            <w:sz w:val="24"/>
            <w:szCs w:val="24"/>
          </w:rPr>
          <w:t xml:space="preserve"> </w:t>
        </w:r>
      </w:ins>
      <w:ins w:id="55" w:author="Linda Rothman" w:date="2024-07-23T14:02:00Z">
        <w:r w:rsidR="00CF122E">
          <w:rPr>
            <w:rFonts w:ascii="Times New Roman" w:eastAsia="Times New Roman" w:hAnsi="Times New Roman" w:cs="Times New Roman"/>
            <w:sz w:val="24"/>
            <w:szCs w:val="24"/>
          </w:rPr>
          <w:t xml:space="preserve"> children</w:t>
        </w:r>
      </w:ins>
      <w:ins w:id="56" w:author="Linda Rothman" w:date="2024-07-23T14:03:00Z">
        <w:r w:rsidR="00CF122E">
          <w:rPr>
            <w:rFonts w:ascii="Times New Roman" w:eastAsia="Times New Roman" w:hAnsi="Times New Roman" w:cs="Times New Roman"/>
            <w:sz w:val="24"/>
            <w:szCs w:val="24"/>
          </w:rPr>
          <w:t xml:space="preserve">, </w:t>
        </w:r>
      </w:ins>
      <w:ins w:id="57" w:author="Linda Rothman" w:date="2024-07-23T14:02:00Z">
        <w:r w:rsidR="00CF122E">
          <w:rPr>
            <w:rFonts w:ascii="Times New Roman" w:eastAsia="Times New Roman" w:hAnsi="Times New Roman" w:cs="Times New Roman"/>
            <w:sz w:val="24"/>
            <w:szCs w:val="24"/>
          </w:rPr>
          <w:t xml:space="preserve">seniors </w:t>
        </w:r>
      </w:ins>
      <w:ins w:id="58" w:author="Linda Rothman" w:date="2024-07-23T14:03:00Z">
        <w:r w:rsidR="00CF122E">
          <w:rPr>
            <w:rFonts w:ascii="Times New Roman" w:eastAsia="Times New Roman" w:hAnsi="Times New Roman" w:cs="Times New Roman"/>
            <w:sz w:val="24"/>
            <w:szCs w:val="24"/>
          </w:rPr>
          <w:t>a</w:t>
        </w:r>
      </w:ins>
      <w:ins w:id="59" w:author="Linda Rothman" w:date="2024-07-23T14:04:00Z">
        <w:r w:rsidR="00CF122E">
          <w:rPr>
            <w:rFonts w:ascii="Times New Roman" w:eastAsia="Times New Roman" w:hAnsi="Times New Roman" w:cs="Times New Roman"/>
            <w:sz w:val="24"/>
            <w:szCs w:val="24"/>
          </w:rPr>
          <w:t xml:space="preserve">nd those of varying physical abilities </w:t>
        </w:r>
      </w:ins>
      <w:ins w:id="60" w:author="Linda Rothman" w:date="2024-07-23T14:02:00Z">
        <w:r w:rsidR="00CF122E">
          <w:rPr>
            <w:rFonts w:ascii="Times New Roman" w:eastAsia="Times New Roman" w:hAnsi="Times New Roman" w:cs="Times New Roman"/>
            <w:sz w:val="24"/>
            <w:szCs w:val="24"/>
          </w:rPr>
          <w:t>are more depend</w:t>
        </w:r>
      </w:ins>
      <w:ins w:id="61" w:author="Linda Rothman" w:date="2024-07-23T14:03:00Z">
        <w:r w:rsidR="00CF122E">
          <w:rPr>
            <w:rFonts w:ascii="Times New Roman" w:eastAsia="Times New Roman" w:hAnsi="Times New Roman" w:cs="Times New Roman"/>
            <w:sz w:val="24"/>
            <w:szCs w:val="24"/>
          </w:rPr>
          <w:t>ent</w:t>
        </w:r>
      </w:ins>
      <w:ins w:id="62" w:author="Linda Rothman" w:date="2024-07-23T14:02:00Z">
        <w:r w:rsidR="00CF122E">
          <w:rPr>
            <w:rFonts w:ascii="Times New Roman" w:eastAsia="Times New Roman" w:hAnsi="Times New Roman" w:cs="Times New Roman"/>
            <w:sz w:val="24"/>
            <w:szCs w:val="24"/>
          </w:rPr>
          <w:t xml:space="preserve"> on high-</w:t>
        </w:r>
      </w:ins>
      <w:ins w:id="63" w:author="Linda Rothman" w:date="2024-07-23T14:03:00Z">
        <w:r w:rsidR="00CF122E">
          <w:rPr>
            <w:rFonts w:ascii="Times New Roman" w:eastAsia="Times New Roman" w:hAnsi="Times New Roman" w:cs="Times New Roman"/>
            <w:sz w:val="24"/>
            <w:szCs w:val="24"/>
          </w:rPr>
          <w:t>quality</w:t>
        </w:r>
      </w:ins>
      <w:ins w:id="64" w:author="Linda Rothman" w:date="2024-07-23T14:02:00Z">
        <w:r w:rsidR="00CF122E">
          <w:rPr>
            <w:rFonts w:ascii="Times New Roman" w:eastAsia="Times New Roman" w:hAnsi="Times New Roman" w:cs="Times New Roman"/>
            <w:sz w:val="24"/>
            <w:szCs w:val="24"/>
          </w:rPr>
          <w:t xml:space="preserve"> </w:t>
        </w:r>
        <w:commentRangeStart w:id="65"/>
        <w:r w:rsidR="00CF122E">
          <w:rPr>
            <w:rFonts w:ascii="Times New Roman" w:eastAsia="Times New Roman" w:hAnsi="Times New Roman" w:cs="Times New Roman"/>
            <w:sz w:val="24"/>
            <w:szCs w:val="24"/>
          </w:rPr>
          <w:t>infrastructure</w:t>
        </w:r>
      </w:ins>
      <w:commentRangeEnd w:id="65"/>
      <w:ins w:id="66" w:author="Linda Rothman" w:date="2024-07-23T14:04:00Z">
        <w:r w:rsidR="00CF122E">
          <w:rPr>
            <w:rStyle w:val="CommentReference"/>
          </w:rPr>
          <w:commentReference w:id="65"/>
        </w:r>
        <w:r w:rsidR="00CF122E">
          <w:rPr>
            <w:rFonts w:ascii="Times New Roman" w:eastAsia="Times New Roman" w:hAnsi="Times New Roman" w:cs="Times New Roman"/>
            <w:sz w:val="24"/>
            <w:szCs w:val="24"/>
          </w:rPr>
          <w:t xml:space="preserve">. </w:t>
        </w:r>
      </w:ins>
      <w:ins w:id="67" w:author="Linda Rothman" w:date="2024-07-23T14:02:00Z">
        <w:r w:rsidR="00CF122E">
          <w:rPr>
            <w:rFonts w:ascii="Times New Roman" w:eastAsia="Times New Roman" w:hAnsi="Times New Roman" w:cs="Times New Roman"/>
            <w:sz w:val="24"/>
            <w:szCs w:val="24"/>
          </w:rPr>
          <w:t xml:space="preserve"> </w:t>
        </w:r>
      </w:ins>
      <w:ins w:id="68" w:author="Linda Rothman" w:date="2024-07-23T13:49:00Z">
        <w:r w:rsidR="006C3733">
          <w:rPr>
            <w:rFonts w:ascii="Times New Roman" w:eastAsia="Times New Roman" w:hAnsi="Times New Roman" w:cs="Times New Roman"/>
            <w:sz w:val="24"/>
            <w:szCs w:val="24"/>
          </w:rPr>
          <w:t xml:space="preserve">All ages and abilities cycling facilities </w:t>
        </w:r>
      </w:ins>
      <w:ins w:id="69" w:author="Linda Rothman" w:date="2024-07-23T13:51:00Z">
        <w:r w:rsidR="00BA2F9E">
          <w:rPr>
            <w:rFonts w:ascii="Times New Roman" w:eastAsia="Times New Roman" w:hAnsi="Times New Roman" w:cs="Times New Roman"/>
            <w:sz w:val="24"/>
            <w:szCs w:val="24"/>
          </w:rPr>
          <w:t>(referred to</w:t>
        </w:r>
      </w:ins>
      <w:ins w:id="70" w:author="Linda Rothman" w:date="2024-07-23T13:52:00Z">
        <w:r w:rsidR="00BA2F9E">
          <w:rPr>
            <w:rFonts w:ascii="Times New Roman" w:eastAsia="Times New Roman" w:hAnsi="Times New Roman" w:cs="Times New Roman"/>
            <w:sz w:val="24"/>
            <w:szCs w:val="24"/>
          </w:rPr>
          <w:t>’</w:t>
        </w:r>
      </w:ins>
      <w:ins w:id="71" w:author="Linda Rothman" w:date="2024-07-23T13:51:00Z">
        <w:r w:rsidR="00BA2F9E">
          <w:rPr>
            <w:rFonts w:ascii="Times New Roman" w:eastAsia="Times New Roman" w:hAnsi="Times New Roman" w:cs="Times New Roman"/>
            <w:sz w:val="24"/>
            <w:szCs w:val="24"/>
          </w:rPr>
          <w:t xml:space="preserve"> </w:t>
        </w:r>
      </w:ins>
      <w:ins w:id="72" w:author="Linda Rothman" w:date="2024-07-23T13:52:00Z">
        <w:r w:rsidR="00BA2F9E">
          <w:rPr>
            <w:rFonts w:ascii="Times New Roman" w:eastAsia="Times New Roman" w:hAnsi="Times New Roman" w:cs="Times New Roman"/>
            <w:sz w:val="24"/>
            <w:szCs w:val="24"/>
          </w:rPr>
          <w:t>AAA”)</w:t>
        </w:r>
      </w:ins>
      <w:ins w:id="73" w:author="Linda Rothman" w:date="2024-07-23T14:04:00Z">
        <w:r w:rsidR="00CF122E">
          <w:rPr>
            <w:rFonts w:ascii="Times New Roman" w:eastAsia="Times New Roman" w:hAnsi="Times New Roman" w:cs="Times New Roman"/>
            <w:sz w:val="24"/>
            <w:szCs w:val="24"/>
          </w:rPr>
          <w:t xml:space="preserve"> is the goal</w:t>
        </w:r>
      </w:ins>
      <w:ins w:id="74" w:author="Linda Rothman" w:date="2024-07-23T14:05:00Z">
        <w:r w:rsidR="00CF122E">
          <w:rPr>
            <w:rFonts w:ascii="Times New Roman" w:eastAsia="Times New Roman" w:hAnsi="Times New Roman" w:cs="Times New Roman"/>
            <w:sz w:val="24"/>
            <w:szCs w:val="24"/>
          </w:rPr>
          <w:t xml:space="preserve"> in cities, </w:t>
        </w:r>
      </w:ins>
      <w:ins w:id="75" w:author="Linda Rothman" w:date="2024-07-23T14:07:00Z">
        <w:r w:rsidR="00CF122E">
          <w:rPr>
            <w:rFonts w:ascii="Times New Roman" w:eastAsia="Times New Roman" w:hAnsi="Times New Roman" w:cs="Times New Roman"/>
            <w:sz w:val="24"/>
            <w:szCs w:val="24"/>
          </w:rPr>
          <w:t>reflecting</w:t>
        </w:r>
      </w:ins>
      <w:ins w:id="76" w:author="Linda Rothman" w:date="2024-07-23T14:05:00Z">
        <w:r w:rsidR="00CF122E">
          <w:rPr>
            <w:rFonts w:ascii="Times New Roman" w:eastAsia="Times New Roman" w:hAnsi="Times New Roman" w:cs="Times New Roman"/>
            <w:sz w:val="24"/>
            <w:szCs w:val="24"/>
          </w:rPr>
          <w:t xml:space="preserve"> infrastructure that is</w:t>
        </w:r>
      </w:ins>
      <w:ins w:id="77" w:author="Linda Rothman" w:date="2024-07-23T13:49:00Z">
        <w:r w:rsidR="006C3733">
          <w:rPr>
            <w:rFonts w:ascii="Times New Roman" w:eastAsia="Times New Roman" w:hAnsi="Times New Roman" w:cs="Times New Roman"/>
            <w:sz w:val="24"/>
            <w:szCs w:val="24"/>
          </w:rPr>
          <w:t xml:space="preserve"> </w:t>
        </w:r>
      </w:ins>
      <w:ins w:id="78" w:author="Linda Rothman" w:date="2024-07-23T14:05:00Z">
        <w:r w:rsidR="00CF122E">
          <w:rPr>
            <w:rFonts w:ascii="Times New Roman" w:eastAsia="Times New Roman" w:hAnsi="Times New Roman" w:cs="Times New Roman"/>
            <w:sz w:val="24"/>
            <w:szCs w:val="24"/>
          </w:rPr>
          <w:t xml:space="preserve">well connected and </w:t>
        </w:r>
      </w:ins>
      <w:ins w:id="79" w:author="Linda Rothman" w:date="2024-07-23T13:49:00Z">
        <w:r w:rsidR="006C3733">
          <w:rPr>
            <w:rFonts w:ascii="Times New Roman" w:eastAsia="Times New Roman" w:hAnsi="Times New Roman" w:cs="Times New Roman"/>
            <w:sz w:val="24"/>
            <w:szCs w:val="24"/>
          </w:rPr>
          <w:t>sa</w:t>
        </w:r>
      </w:ins>
      <w:ins w:id="80" w:author="Linda Rothman" w:date="2024-07-23T13:50:00Z">
        <w:r w:rsidR="006C3733">
          <w:rPr>
            <w:rFonts w:ascii="Times New Roman" w:eastAsia="Times New Roman" w:hAnsi="Times New Roman" w:cs="Times New Roman"/>
            <w:sz w:val="24"/>
            <w:szCs w:val="24"/>
          </w:rPr>
          <w:t>fe and comfortable</w:t>
        </w:r>
      </w:ins>
      <w:ins w:id="81" w:author="Linda Rothman" w:date="2024-07-23T13:53:00Z">
        <w:r w:rsidR="00BA2F9E">
          <w:rPr>
            <w:rFonts w:ascii="Times New Roman" w:eastAsia="Times New Roman" w:hAnsi="Times New Roman" w:cs="Times New Roman"/>
            <w:sz w:val="24"/>
            <w:szCs w:val="24"/>
          </w:rPr>
          <w:t xml:space="preserve"> </w:t>
        </w:r>
        <w:commentRangeStart w:id="82"/>
        <w:r w:rsidR="00BA2F9E">
          <w:rPr>
            <w:rFonts w:ascii="Times New Roman" w:eastAsia="Times New Roman" w:hAnsi="Times New Roman" w:cs="Times New Roman"/>
            <w:sz w:val="24"/>
            <w:szCs w:val="24"/>
          </w:rPr>
          <w:t xml:space="preserve">for </w:t>
        </w:r>
      </w:ins>
      <w:ins w:id="83" w:author="Linda Rothman" w:date="2024-07-23T14:04:00Z">
        <w:r w:rsidR="00CF122E">
          <w:rPr>
            <w:rFonts w:ascii="Times New Roman" w:eastAsia="Times New Roman" w:hAnsi="Times New Roman" w:cs="Times New Roman"/>
            <w:sz w:val="24"/>
            <w:szCs w:val="24"/>
          </w:rPr>
          <w:t>everyone</w:t>
        </w:r>
      </w:ins>
      <w:commentRangeEnd w:id="82"/>
      <w:ins w:id="84" w:author="Linda Rothman" w:date="2024-07-23T14:06:00Z">
        <w:r w:rsidR="00CF122E">
          <w:rPr>
            <w:rStyle w:val="CommentReference"/>
          </w:rPr>
          <w:commentReference w:id="82"/>
        </w:r>
      </w:ins>
      <w:ins w:id="85" w:author="Linda Rothman" w:date="2024-07-23T13:51:00Z">
        <w:r w:rsidR="00BA2F9E">
          <w:rPr>
            <w:rFonts w:ascii="Times New Roman" w:eastAsia="Times New Roman" w:hAnsi="Times New Roman" w:cs="Times New Roman"/>
            <w:sz w:val="24"/>
            <w:szCs w:val="24"/>
          </w:rPr>
          <w:t>,</w:t>
        </w:r>
      </w:ins>
      <w:ins w:id="86" w:author="Linda Rothman" w:date="2024-07-23T13:52:00Z">
        <w:r w:rsidR="00BA2F9E" w:rsidRPr="00BA2F9E">
          <w:rPr>
            <w:rFonts w:ascii="Times New Roman" w:eastAsia="Times New Roman" w:hAnsi="Times New Roman" w:cs="Times New Roman"/>
            <w:sz w:val="24"/>
            <w:szCs w:val="24"/>
          </w:rPr>
          <w:t xml:space="preserve"> </w:t>
        </w:r>
        <w:r w:rsidR="00BA2F9E">
          <w:rPr>
            <w:rFonts w:ascii="Times New Roman" w:eastAsia="Times New Roman" w:hAnsi="Times New Roman" w:cs="Times New Roman"/>
            <w:sz w:val="24"/>
            <w:szCs w:val="24"/>
          </w:rPr>
          <w:t>AAA facility are protected bike lanes, off-street p</w:t>
        </w:r>
      </w:ins>
      <w:ins w:id="87" w:author="Linda Rothman" w:date="2024-07-23T14:06:00Z">
        <w:r w:rsidR="00CF122E">
          <w:rPr>
            <w:rFonts w:ascii="Times New Roman" w:eastAsia="Times New Roman" w:hAnsi="Times New Roman" w:cs="Times New Roman"/>
            <w:sz w:val="24"/>
            <w:szCs w:val="24"/>
          </w:rPr>
          <w:t>a</w:t>
        </w:r>
      </w:ins>
      <w:ins w:id="88" w:author="Linda Rothman" w:date="2024-07-23T13:52:00Z">
        <w:r w:rsidR="00BA2F9E">
          <w:rPr>
            <w:rFonts w:ascii="Times New Roman" w:eastAsia="Times New Roman" w:hAnsi="Times New Roman" w:cs="Times New Roman"/>
            <w:sz w:val="24"/>
            <w:szCs w:val="24"/>
          </w:rPr>
          <w:t>ths and local street bikeways, and not painted bike l</w:t>
        </w:r>
      </w:ins>
      <w:ins w:id="89" w:author="Linda Rothman" w:date="2024-07-23T14:06:00Z">
        <w:r w:rsidR="00CF122E">
          <w:rPr>
            <w:rFonts w:ascii="Times New Roman" w:eastAsia="Times New Roman" w:hAnsi="Times New Roman" w:cs="Times New Roman"/>
            <w:sz w:val="24"/>
            <w:szCs w:val="24"/>
          </w:rPr>
          <w:t>a</w:t>
        </w:r>
      </w:ins>
      <w:ins w:id="90" w:author="Linda Rothman" w:date="2024-07-23T13:52:00Z">
        <w:r w:rsidR="00BA2F9E">
          <w:rPr>
            <w:rFonts w:ascii="Times New Roman" w:eastAsia="Times New Roman" w:hAnsi="Times New Roman" w:cs="Times New Roman"/>
            <w:sz w:val="24"/>
            <w:szCs w:val="24"/>
          </w:rPr>
          <w:t>nes o</w:t>
        </w:r>
      </w:ins>
      <w:ins w:id="91" w:author="Linda Rothman" w:date="2024-07-23T14:06:00Z">
        <w:r w:rsidR="00CF122E">
          <w:rPr>
            <w:rFonts w:ascii="Times New Roman" w:eastAsia="Times New Roman" w:hAnsi="Times New Roman" w:cs="Times New Roman"/>
            <w:sz w:val="24"/>
            <w:szCs w:val="24"/>
          </w:rPr>
          <w:t>r</w:t>
        </w:r>
      </w:ins>
      <w:ins w:id="92" w:author="Linda Rothman" w:date="2024-07-23T13:52:00Z">
        <w:r w:rsidR="00BA2F9E">
          <w:rPr>
            <w:rFonts w:ascii="Times New Roman" w:eastAsia="Times New Roman" w:hAnsi="Times New Roman" w:cs="Times New Roman"/>
            <w:sz w:val="24"/>
            <w:szCs w:val="24"/>
          </w:rPr>
          <w:t xml:space="preserve"> shared l</w:t>
        </w:r>
      </w:ins>
      <w:ins w:id="93" w:author="Linda Rothman" w:date="2024-07-23T14:06:00Z">
        <w:r w:rsidR="00CF122E">
          <w:rPr>
            <w:rFonts w:ascii="Times New Roman" w:eastAsia="Times New Roman" w:hAnsi="Times New Roman" w:cs="Times New Roman"/>
            <w:sz w:val="24"/>
            <w:szCs w:val="24"/>
          </w:rPr>
          <w:t>a</w:t>
        </w:r>
      </w:ins>
      <w:ins w:id="94" w:author="Linda Rothman" w:date="2024-07-23T13:52:00Z">
        <w:r w:rsidR="00BA2F9E">
          <w:rPr>
            <w:rFonts w:ascii="Times New Roman" w:eastAsia="Times New Roman" w:hAnsi="Times New Roman" w:cs="Times New Roman"/>
            <w:sz w:val="24"/>
            <w:szCs w:val="24"/>
          </w:rPr>
          <w:t xml:space="preserve">nes for motor vehicles and </w:t>
        </w:r>
        <w:commentRangeStart w:id="95"/>
        <w:r w:rsidR="00BA2F9E">
          <w:rPr>
            <w:rFonts w:ascii="Times New Roman" w:eastAsia="Times New Roman" w:hAnsi="Times New Roman" w:cs="Times New Roman"/>
            <w:sz w:val="24"/>
            <w:szCs w:val="24"/>
          </w:rPr>
          <w:t>bikes</w:t>
        </w:r>
      </w:ins>
      <w:commentRangeEnd w:id="95"/>
      <w:ins w:id="96" w:author="Linda Rothman" w:date="2024-07-23T13:53:00Z">
        <w:r w:rsidR="00BA2F9E">
          <w:rPr>
            <w:rStyle w:val="CommentReference"/>
          </w:rPr>
          <w:commentReference w:id="95"/>
        </w:r>
      </w:ins>
      <w:ins w:id="97" w:author="Linda Rothman" w:date="2024-07-23T13:52:00Z">
        <w:r w:rsidR="00BA2F9E">
          <w:rPr>
            <w:rFonts w:ascii="Times New Roman" w:eastAsia="Times New Roman" w:hAnsi="Times New Roman" w:cs="Times New Roman"/>
            <w:sz w:val="24"/>
            <w:szCs w:val="24"/>
          </w:rPr>
          <w:t xml:space="preserve">.  </w:t>
        </w:r>
      </w:ins>
    </w:p>
    <w:p w14:paraId="0000001E" w14:textId="27E23779" w:rsidR="003B416B" w:rsidRDefault="000371C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context of on-street infrastructure, cyclists prefer </w:t>
      </w:r>
      <w:r w:rsidR="00693D05">
        <w:rPr>
          <w:rFonts w:ascii="Times New Roman" w:eastAsia="Times New Roman" w:hAnsi="Times New Roman" w:cs="Times New Roman"/>
          <w:sz w:val="24"/>
          <w:szCs w:val="24"/>
        </w:rPr>
        <w:t xml:space="preserve">cycling infrastructure to none, and </w:t>
      </w:r>
      <w:r>
        <w:rPr>
          <w:rFonts w:ascii="Times New Roman" w:eastAsia="Times New Roman" w:hAnsi="Times New Roman" w:cs="Times New Roman"/>
          <w:sz w:val="24"/>
          <w:szCs w:val="24"/>
        </w:rPr>
        <w:t xml:space="preserve">cycle tracks – where cyclists are physically separated from vehicle traffic – to painted lanes. </w:t>
      </w:r>
      <w:r w:rsidR="00693D05">
        <w:rPr>
          <w:rFonts w:ascii="Times New Roman" w:eastAsia="Times New Roman" w:hAnsi="Times New Roman" w:cs="Times New Roman"/>
          <w:sz w:val="24"/>
          <w:szCs w:val="24"/>
        </w:rPr>
        <w:t xml:space="preserve">(15) </w:t>
      </w:r>
      <w:r>
        <w:rPr>
          <w:rFonts w:ascii="Times New Roman" w:eastAsia="Times New Roman" w:hAnsi="Times New Roman" w:cs="Times New Roman"/>
          <w:sz w:val="24"/>
          <w:szCs w:val="24"/>
        </w:rPr>
        <w:t xml:space="preserve">Only 15% of cyclists </w:t>
      </w:r>
      <w:r w:rsidR="00693D05">
        <w:rPr>
          <w:rFonts w:ascii="Times New Roman" w:eastAsia="Times New Roman" w:hAnsi="Times New Roman" w:cs="Times New Roman"/>
          <w:sz w:val="24"/>
          <w:szCs w:val="24"/>
        </w:rPr>
        <w:t xml:space="preserve">responding to an online survey, </w:t>
      </w:r>
      <w:r>
        <w:rPr>
          <w:rFonts w:ascii="Times New Roman" w:eastAsia="Times New Roman" w:hAnsi="Times New Roman" w:cs="Times New Roman"/>
          <w:sz w:val="24"/>
          <w:szCs w:val="24"/>
        </w:rPr>
        <w:t>perceive mixed traffic routes</w:t>
      </w:r>
      <w:r w:rsidR="00306422">
        <w:rPr>
          <w:rFonts w:ascii="Times New Roman" w:eastAsia="Times New Roman" w:hAnsi="Times New Roman" w:cs="Times New Roman"/>
          <w:sz w:val="24"/>
          <w:szCs w:val="24"/>
        </w:rPr>
        <w:t xml:space="preserve"> (e.g., no infrastructure)</w:t>
      </w:r>
      <w:r>
        <w:rPr>
          <w:rFonts w:ascii="Times New Roman" w:eastAsia="Times New Roman" w:hAnsi="Times New Roman" w:cs="Times New Roman"/>
          <w:sz w:val="24"/>
          <w:szCs w:val="24"/>
        </w:rPr>
        <w:t xml:space="preserve"> as being safe; </w:t>
      </w:r>
      <w:r w:rsidR="0014134D">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 xml:space="preserve">perception of safety </w:t>
      </w:r>
      <w:r>
        <w:rPr>
          <w:rFonts w:ascii="Times New Roman" w:eastAsia="Times New Roman" w:hAnsi="Times New Roman" w:cs="Times New Roman"/>
          <w:sz w:val="24"/>
          <w:szCs w:val="24"/>
        </w:rPr>
        <w:t xml:space="preserve">increases to 77% for painted lanes, and up to 91% when physical barriers are part of the infrastructure (16). </w:t>
      </w:r>
    </w:p>
    <w:p w14:paraId="0E3F540E" w14:textId="1E8378C0" w:rsidR="007A01D2" w:rsidRDefault="000371C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also pushed municipalities to respond to shifting mobility patterns and emerging public health needs (17). As cycling ridership surged across Canada during the pandemic, injuries increased -  with approximately 43,700 cycling-related emergency department visits from April 2020 to March 2021, reflecting a 36% increase from the previous year (18–20). </w:t>
      </w:r>
      <w:commentRangeStart w:id="98"/>
      <w:r>
        <w:rPr>
          <w:rFonts w:ascii="Times New Roman" w:eastAsia="Times New Roman" w:hAnsi="Times New Roman" w:cs="Times New Roman"/>
          <w:sz w:val="24"/>
          <w:szCs w:val="24"/>
        </w:rPr>
        <w:t xml:space="preserve">With the anticipation that increased ridership will persist in the coming years (21), municipalities must take proactive steps to design active transportation networks that can not only safely accommodate higher volumes, but also foster equitable access.  </w:t>
      </w:r>
    </w:p>
    <w:p w14:paraId="62E392F3" w14:textId="77777777" w:rsidR="007A01D2" w:rsidRDefault="007A01D2">
      <w:pPr>
        <w:spacing w:line="480" w:lineRule="auto"/>
        <w:ind w:firstLine="720"/>
        <w:rPr>
          <w:rFonts w:ascii="Times New Roman" w:eastAsia="Times New Roman" w:hAnsi="Times New Roman" w:cs="Times New Roman"/>
          <w:sz w:val="24"/>
          <w:szCs w:val="24"/>
        </w:rPr>
      </w:pPr>
    </w:p>
    <w:p w14:paraId="0000001F" w14:textId="36237218" w:rsidR="003B416B" w:rsidRDefault="007A01D2">
      <w:pPr>
        <w:spacing w:line="480" w:lineRule="auto"/>
        <w:ind w:firstLine="720"/>
        <w:rPr>
          <w:rFonts w:ascii="Times New Roman" w:eastAsia="Times New Roman" w:hAnsi="Times New Roman" w:cs="Times New Roman"/>
          <w:sz w:val="24"/>
          <w:szCs w:val="24"/>
        </w:rPr>
      </w:pPr>
      <w:r w:rsidRPr="00AA3CAF">
        <w:rPr>
          <w:rFonts w:ascii="Times New Roman" w:eastAsia="Times New Roman" w:hAnsi="Times New Roman" w:cs="Times New Roman"/>
          <w:sz w:val="24"/>
          <w:szCs w:val="24"/>
          <w:highlight w:val="yellow"/>
        </w:rPr>
        <w:lastRenderedPageBreak/>
        <w:t>[need a new paragraph here on historical data. See my notes in the following paragraph]</w:t>
      </w:r>
      <w:r>
        <w:rPr>
          <w:rFonts w:ascii="Times New Roman" w:eastAsia="Times New Roman" w:hAnsi="Times New Roman" w:cs="Times New Roman"/>
          <w:sz w:val="24"/>
          <w:szCs w:val="24"/>
        </w:rPr>
        <w:t xml:space="preserve"> In addition, the accuracy and verification of city open data needs to be considered as there is possibility of inconsistent, misclassified, or missing cycling infrastructure data (22,23).</w:t>
      </w:r>
      <w:commentRangeEnd w:id="98"/>
      <w:r w:rsidR="000371C9">
        <w:rPr>
          <w:rStyle w:val="CommentReference"/>
        </w:rPr>
        <w:commentReference w:id="98"/>
      </w:r>
    </w:p>
    <w:p w14:paraId="00000020" w14:textId="6E896688" w:rsidR="003B416B" w:rsidRDefault="000371C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our research was to describe trends in the implementation of on-street cycling infrastructure in three Canadian cities - Vancouver, Calgary, and Toronto - from 2009 to 2022. This study is part of the RECOVR initiative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oad-safety </w:t>
      </w: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xml:space="preserve">valuation during </w:t>
      </w:r>
      <w:r>
        <w:rPr>
          <w:rFonts w:ascii="Times New Roman" w:eastAsia="Times New Roman" w:hAnsi="Times New Roman" w:cs="Times New Roman"/>
          <w:b/>
          <w:sz w:val="24"/>
          <w:szCs w:val="24"/>
        </w:rPr>
        <w:t>CO</w:t>
      </w:r>
      <w:r>
        <w:rPr>
          <w:rFonts w:ascii="Times New Roman" w:eastAsia="Times New Roman" w:hAnsi="Times New Roman" w:cs="Times New Roman"/>
          <w:sz w:val="24"/>
          <w:szCs w:val="24"/>
        </w:rPr>
        <w:t xml:space="preserve">VID-19 among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ulnerable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oad Users in Canada), a broader research effort funded by the Canadian Institutes of Health Research</w:t>
      </w:r>
      <w:r w:rsidR="00B828E6">
        <w:rPr>
          <w:rFonts w:ascii="Times New Roman" w:eastAsia="Times New Roman" w:hAnsi="Times New Roman" w:cs="Times New Roman"/>
          <w:sz w:val="24"/>
          <w:szCs w:val="24"/>
        </w:rPr>
        <w:t xml:space="preserve">, which included 4 Canadian cities; Montreal, Toronto, Calgary and Vancouver. </w:t>
      </w:r>
      <w:r>
        <w:rPr>
          <w:rFonts w:ascii="Times New Roman" w:eastAsia="Times New Roman" w:hAnsi="Times New Roman" w:cs="Times New Roman"/>
          <w:sz w:val="24"/>
          <w:szCs w:val="24"/>
        </w:rPr>
        <w:t xml:space="preserve">. Although there have been previous studies evaluating cycling infrastructure data in Canada (22–25) and their associations with cycling safety (26–28), accessibility (29,30), and demand (31–35), none, to the best of our knowledge, have focused on </w:t>
      </w:r>
      <w:commentRangeStart w:id="99"/>
      <w:commentRangeStart w:id="100"/>
      <w:r>
        <w:rPr>
          <w:rFonts w:ascii="Times New Roman" w:eastAsia="Times New Roman" w:hAnsi="Times New Roman" w:cs="Times New Roman"/>
          <w:sz w:val="24"/>
          <w:szCs w:val="24"/>
        </w:rPr>
        <w:t xml:space="preserve">the verification and changes </w:t>
      </w:r>
      <w:commentRangeEnd w:id="99"/>
      <w:r w:rsidR="007A01D2">
        <w:rPr>
          <w:rStyle w:val="CommentReference"/>
        </w:rPr>
        <w:commentReference w:id="99"/>
      </w:r>
      <w:r>
        <w:rPr>
          <w:rFonts w:ascii="Times New Roman" w:eastAsia="Times New Roman" w:hAnsi="Times New Roman" w:cs="Times New Roman"/>
          <w:sz w:val="24"/>
          <w:szCs w:val="24"/>
        </w:rPr>
        <w:t>over time in dedicated cycling infrastructure across Canadian cities</w:t>
      </w:r>
      <w:commentRangeEnd w:id="100"/>
      <w:r w:rsidR="007A01D2">
        <w:rPr>
          <w:rStyle w:val="CommentReference"/>
        </w:rPr>
        <w:commentReference w:id="100"/>
      </w:r>
      <w:r>
        <w:rPr>
          <w:rFonts w:ascii="Times New Roman" w:eastAsia="Times New Roman" w:hAnsi="Times New Roman" w:cs="Times New Roman"/>
          <w:sz w:val="24"/>
          <w:szCs w:val="24"/>
        </w:rPr>
        <w:t xml:space="preserve">. </w:t>
      </w:r>
      <w:commentRangeStart w:id="101"/>
      <w:r>
        <w:rPr>
          <w:rFonts w:ascii="Times New Roman" w:eastAsia="Times New Roman" w:hAnsi="Times New Roman" w:cs="Times New Roman"/>
          <w:sz w:val="24"/>
          <w:szCs w:val="24"/>
        </w:rPr>
        <w:t xml:space="preserve">Thus, we make the following research contributions: </w:t>
      </w:r>
      <w:ins w:id="102" w:author="Linda Rothman" w:date="2024-07-23T14:08:00Z">
        <w:r w:rsidR="00CF122E">
          <w:rPr>
            <w:rFonts w:ascii="Times New Roman" w:eastAsia="Times New Roman" w:hAnsi="Times New Roman" w:cs="Times New Roman"/>
            <w:sz w:val="24"/>
            <w:szCs w:val="24"/>
          </w:rPr>
          <w:t xml:space="preserve">1.  To compile and verify cycling infrastructure over </w:t>
        </w:r>
      </w:ins>
      <w:ins w:id="103" w:author="Linda Rothman" w:date="2024-07-23T14:09:00Z">
        <w:r w:rsidR="00CF122E">
          <w:rPr>
            <w:rFonts w:ascii="Times New Roman" w:eastAsia="Times New Roman" w:hAnsi="Times New Roman" w:cs="Times New Roman"/>
            <w:sz w:val="24"/>
            <w:szCs w:val="24"/>
          </w:rPr>
          <w:t xml:space="preserve">13 years in 3 Canadian cities 2.  </w:t>
        </w:r>
      </w:ins>
      <w:r>
        <w:rPr>
          <w:rFonts w:ascii="Times New Roman" w:eastAsia="Times New Roman" w:hAnsi="Times New Roman" w:cs="Times New Roman"/>
          <w:sz w:val="24"/>
          <w:szCs w:val="24"/>
        </w:rPr>
        <w:t xml:space="preserve">(1) </w:t>
      </w:r>
      <w:ins w:id="104" w:author="Linda Rothman" w:date="2024-07-23T14:09:00Z">
        <w:r w:rsidR="00CF122E">
          <w:rPr>
            <w:rFonts w:ascii="Times New Roman" w:eastAsia="Times New Roman" w:hAnsi="Times New Roman" w:cs="Times New Roman"/>
            <w:sz w:val="24"/>
            <w:szCs w:val="24"/>
          </w:rPr>
          <w:t xml:space="preserve">To document the trends </w:t>
        </w:r>
      </w:ins>
      <w:del w:id="105" w:author="Linda Rothman" w:date="2024-07-23T14:09:00Z">
        <w:r w:rsidDel="00CF122E">
          <w:rPr>
            <w:rFonts w:ascii="Times New Roman" w:eastAsia="Times New Roman" w:hAnsi="Times New Roman" w:cs="Times New Roman"/>
            <w:sz w:val="24"/>
            <w:szCs w:val="24"/>
          </w:rPr>
          <w:delText>a case study comparing changes</w:delText>
        </w:r>
      </w:del>
      <w:r>
        <w:rPr>
          <w:rFonts w:ascii="Times New Roman" w:eastAsia="Times New Roman" w:hAnsi="Times New Roman" w:cs="Times New Roman"/>
          <w:sz w:val="24"/>
          <w:szCs w:val="24"/>
        </w:rPr>
        <w:t xml:space="preserve"> in</w:t>
      </w:r>
      <w:ins w:id="106" w:author="Linda Rothman" w:date="2024-07-23T14:09:00Z">
        <w:r w:rsidR="00CF122E">
          <w:rPr>
            <w:rFonts w:ascii="Times New Roman" w:eastAsia="Times New Roman" w:hAnsi="Times New Roman" w:cs="Times New Roman"/>
            <w:sz w:val="24"/>
            <w:szCs w:val="24"/>
          </w:rPr>
          <w:t xml:space="preserve"> the implementa</w:t>
        </w:r>
      </w:ins>
      <w:ins w:id="107" w:author="Linda Rothman" w:date="2024-07-23T14:10:00Z">
        <w:r w:rsidR="00CF122E">
          <w:rPr>
            <w:rFonts w:ascii="Times New Roman" w:eastAsia="Times New Roman" w:hAnsi="Times New Roman" w:cs="Times New Roman"/>
            <w:sz w:val="24"/>
            <w:szCs w:val="24"/>
          </w:rPr>
          <w:t xml:space="preserve">tion of </w:t>
        </w:r>
      </w:ins>
      <w:r>
        <w:rPr>
          <w:rFonts w:ascii="Times New Roman" w:eastAsia="Times New Roman" w:hAnsi="Times New Roman" w:cs="Times New Roman"/>
          <w:sz w:val="24"/>
          <w:szCs w:val="24"/>
        </w:rPr>
        <w:t xml:space="preserve"> dedicated cycling infrastructure trends</w:t>
      </w:r>
      <w:del w:id="108" w:author="Linda Rothman" w:date="2024-07-23T14:10:00Z">
        <w:r w:rsidDel="00CF122E">
          <w:rPr>
            <w:rFonts w:ascii="Times New Roman" w:eastAsia="Times New Roman" w:hAnsi="Times New Roman" w:cs="Times New Roman"/>
            <w:sz w:val="24"/>
            <w:szCs w:val="24"/>
          </w:rPr>
          <w:delText xml:space="preserve"> across three Canadian cities (Vancouver, Calgary, and Toronto) and (2) an approach for manual verification and correction of data containing cycling infrastructure installations and upgrades across time.</w:delText>
        </w:r>
        <w:commentRangeEnd w:id="101"/>
        <w:r w:rsidR="00B4122F" w:rsidDel="00CF122E">
          <w:rPr>
            <w:rStyle w:val="CommentReference"/>
          </w:rPr>
          <w:commentReference w:id="101"/>
        </w:r>
      </w:del>
    </w:p>
    <w:p w14:paraId="0000002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4BDF1657" w14:textId="77777777" w:rsidR="00C80AEF" w:rsidRDefault="00C80AEF" w:rsidP="00C80AEF">
      <w:pPr>
        <w:tabs>
          <w:tab w:val="left" w:pos="709"/>
        </w:tabs>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Study setting</w:t>
      </w:r>
    </w:p>
    <w:p w14:paraId="4868E44B" w14:textId="77777777" w:rsidR="00C80AEF" w:rsidRDefault="00C80AEF" w:rsidP="00C80AEF">
      <w:pPr>
        <w:spacing w:after="0" w:line="480" w:lineRule="auto"/>
        <w:rPr>
          <w:rFonts w:ascii="Times New Roman" w:eastAsia="Times New Roman" w:hAnsi="Times New Roman" w:cs="Times New Roman"/>
          <w:sz w:val="24"/>
          <w:szCs w:val="24"/>
        </w:rPr>
      </w:pPr>
      <w:r w:rsidRPr="00B828E6">
        <w:rPr>
          <w:rFonts w:ascii="Times New Roman" w:eastAsia="Times New Roman" w:hAnsi="Times New Roman" w:cs="Times New Roman"/>
          <w:bCs/>
          <w:iCs/>
          <w:sz w:val="24"/>
          <w:szCs w:val="24"/>
        </w:rPr>
        <w:t xml:space="preserve">The cities included in this study, were 3 of the cities in the RECOVR initiative, which are 3 of the most populous cities in Canda.  </w:t>
      </w:r>
      <w:r w:rsidRPr="00F17976">
        <w:rPr>
          <w:rFonts w:ascii="Times New Roman" w:eastAsia="Times New Roman" w:hAnsi="Times New Roman" w:cs="Times New Roman"/>
          <w:bCs/>
          <w:iCs/>
          <w:sz w:val="24"/>
          <w:szCs w:val="24"/>
        </w:rPr>
        <w:t>Table</w:t>
      </w:r>
      <w:r w:rsidRPr="00F17976">
        <w:rPr>
          <w:rFonts w:ascii="Times New Roman" w:eastAsia="Times New Roman" w:hAnsi="Times New Roman" w:cs="Times New Roman"/>
          <w:b/>
          <w:iCs/>
          <w:sz w:val="24"/>
          <w:szCs w:val="24"/>
        </w:rPr>
        <w:t xml:space="preserve"> 1</w:t>
      </w:r>
      <w:r w:rsidRPr="00F17976">
        <w:rPr>
          <w:rFonts w:ascii="Times New Roman" w:eastAsia="Times New Roman" w:hAnsi="Times New Roman" w:cs="Times New Roman"/>
          <w:iCs/>
          <w:sz w:val="24"/>
          <w:szCs w:val="24"/>
        </w:rPr>
        <w:t xml:space="preserve"> describes</w:t>
      </w:r>
      <w:r>
        <w:rPr>
          <w:rFonts w:ascii="Times New Roman" w:eastAsia="Times New Roman" w:hAnsi="Times New Roman" w:cs="Times New Roman"/>
          <w:sz w:val="24"/>
          <w:szCs w:val="24"/>
        </w:rPr>
        <w:t xml:space="preserve"> city demographics, roadway infrastructure, and bikeway network as reported by the municipalities. Vancouver had the highest population density with 5,758 individuals/km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84% of its roadways were designated as local streets. Notably, 11.9% of roadway-km within the municipality had cycling routes, including dedicated cycling infrastructure, local street bikeways (residential streets with cycling facilities), and </w:t>
      </w:r>
      <w:commentRangeStart w:id="109"/>
      <w:commentRangeStart w:id="110"/>
      <w:r>
        <w:rPr>
          <w:rFonts w:ascii="Times New Roman" w:eastAsia="Times New Roman" w:hAnsi="Times New Roman" w:cs="Times New Roman"/>
          <w:sz w:val="24"/>
          <w:szCs w:val="24"/>
        </w:rPr>
        <w:lastRenderedPageBreak/>
        <w:t>shared road</w:t>
      </w:r>
      <w:commentRangeEnd w:id="109"/>
      <w:r>
        <w:rPr>
          <w:rStyle w:val="CommentReference"/>
        </w:rPr>
        <w:commentReference w:id="109"/>
      </w:r>
      <w:commentRangeEnd w:id="110"/>
      <w:r w:rsidR="006517C3">
        <w:rPr>
          <w:rStyle w:val="CommentReference"/>
        </w:rPr>
        <w:commentReference w:id="110"/>
      </w:r>
      <w:r>
        <w:rPr>
          <w:rFonts w:ascii="Times New Roman" w:eastAsia="Times New Roman" w:hAnsi="Times New Roman" w:cs="Times New Roman"/>
          <w:sz w:val="24"/>
          <w:szCs w:val="24"/>
        </w:rPr>
        <w:t>s (roads shared by bikes and vehicles). Calgary had a population density of 1,583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65% of its roadway network was local streets, and 7.2% of roadway-km had cycling routes. A standout feature of Calgary’s active transportation infrastructure was its extensive network of paths, with a total length of 1,012 km, as compared with Vancouver’s 77.5 km and Toronto’s 365.9 km of off-street paths. Finally, Toronto, the most populous municipality in the study, had a density of 4,434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with 66% of its roadways designated as local streets, and only 7% of roadway-km with cycling routes. </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2139"/>
        <w:gridCol w:w="1578"/>
        <w:gridCol w:w="1709"/>
        <w:gridCol w:w="1692"/>
      </w:tblGrid>
      <w:tr w:rsidR="00C80AEF" w14:paraId="56A49A9B" w14:textId="77777777" w:rsidTr="00104289">
        <w:tc>
          <w:tcPr>
            <w:tcW w:w="9350" w:type="dxa"/>
            <w:gridSpan w:val="5"/>
            <w:shd w:val="clear" w:color="auto" w:fill="2F5496"/>
          </w:tcPr>
          <w:p w14:paraId="7B0ADF2B"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Municipal Attributes</w:t>
            </w:r>
          </w:p>
          <w:p w14:paraId="6B207139" w14:textId="77777777" w:rsidR="00C80AEF" w:rsidRDefault="00C80AEF" w:rsidP="00104289">
            <w:pPr>
              <w:jc w:val="center"/>
              <w:rPr>
                <w:rFonts w:ascii="Times New Roman" w:eastAsia="Times New Roman" w:hAnsi="Times New Roman" w:cs="Times New Roman"/>
                <w:b/>
                <w:color w:val="FFFFFF"/>
                <w:sz w:val="24"/>
                <w:szCs w:val="24"/>
              </w:rPr>
            </w:pPr>
          </w:p>
        </w:tc>
      </w:tr>
      <w:tr w:rsidR="00C80AEF" w14:paraId="0CB17678" w14:textId="77777777" w:rsidTr="00AA3CAF">
        <w:tc>
          <w:tcPr>
            <w:tcW w:w="2232" w:type="dxa"/>
            <w:shd w:val="clear" w:color="auto" w:fill="2F5496"/>
          </w:tcPr>
          <w:p w14:paraId="03CC12BD" w14:textId="77777777" w:rsidR="00C80AEF" w:rsidRDefault="00C80AEF" w:rsidP="00104289">
            <w:pPr>
              <w:jc w:val="center"/>
              <w:rPr>
                <w:rFonts w:ascii="Times New Roman" w:eastAsia="Times New Roman" w:hAnsi="Times New Roman" w:cs="Times New Roman"/>
                <w:b/>
                <w:color w:val="FFFFFF"/>
                <w:sz w:val="24"/>
                <w:szCs w:val="24"/>
              </w:rPr>
            </w:pPr>
          </w:p>
        </w:tc>
        <w:tc>
          <w:tcPr>
            <w:tcW w:w="2139" w:type="dxa"/>
            <w:shd w:val="clear" w:color="auto" w:fill="2F5496"/>
          </w:tcPr>
          <w:p w14:paraId="46F79BC0"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Measure</w:t>
            </w:r>
          </w:p>
        </w:tc>
        <w:tc>
          <w:tcPr>
            <w:tcW w:w="1578" w:type="dxa"/>
            <w:shd w:val="clear" w:color="auto" w:fill="2F5496"/>
          </w:tcPr>
          <w:p w14:paraId="241EEC5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1709" w:type="dxa"/>
            <w:shd w:val="clear" w:color="auto" w:fill="2F5496"/>
          </w:tcPr>
          <w:p w14:paraId="515DAC6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1692" w:type="dxa"/>
            <w:shd w:val="clear" w:color="auto" w:fill="2F5496"/>
          </w:tcPr>
          <w:p w14:paraId="11ABF3B7"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r>
      <w:tr w:rsidR="00C80AEF" w14:paraId="0C700D97" w14:textId="77777777" w:rsidTr="00AA3CAF">
        <w:tc>
          <w:tcPr>
            <w:tcW w:w="2232" w:type="dxa"/>
            <w:vMerge w:val="restart"/>
          </w:tcPr>
          <w:p w14:paraId="0F1A9B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Demographics</w:t>
            </w:r>
          </w:p>
          <w:p w14:paraId="0ADBE39C"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(2021)</w:t>
            </w:r>
          </w:p>
        </w:tc>
        <w:tc>
          <w:tcPr>
            <w:tcW w:w="2139" w:type="dxa"/>
          </w:tcPr>
          <w:p w14:paraId="30B7805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w:t>
            </w:r>
          </w:p>
        </w:tc>
        <w:tc>
          <w:tcPr>
            <w:tcW w:w="1578" w:type="dxa"/>
            <w:shd w:val="clear" w:color="auto" w:fill="auto"/>
          </w:tcPr>
          <w:p w14:paraId="0AC4151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662,248</w:t>
            </w:r>
          </w:p>
        </w:tc>
        <w:tc>
          <w:tcPr>
            <w:tcW w:w="1709" w:type="dxa"/>
            <w:shd w:val="clear" w:color="auto" w:fill="auto"/>
          </w:tcPr>
          <w:p w14:paraId="1F6A4B7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1,306,784</w:t>
            </w:r>
          </w:p>
        </w:tc>
        <w:tc>
          <w:tcPr>
            <w:tcW w:w="1692" w:type="dxa"/>
            <w:shd w:val="clear" w:color="auto" w:fill="auto"/>
          </w:tcPr>
          <w:p w14:paraId="4BDD862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2,794,356</w:t>
            </w:r>
          </w:p>
        </w:tc>
      </w:tr>
      <w:tr w:rsidR="00C80AEF" w14:paraId="4CB13E69" w14:textId="77777777" w:rsidTr="00AA3CAF">
        <w:tc>
          <w:tcPr>
            <w:tcW w:w="2232" w:type="dxa"/>
            <w:vMerge/>
          </w:tcPr>
          <w:p w14:paraId="41C60CA8"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5E068B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Area (km²)</w:t>
            </w:r>
          </w:p>
        </w:tc>
        <w:tc>
          <w:tcPr>
            <w:tcW w:w="1578" w:type="dxa"/>
            <w:shd w:val="clear" w:color="auto" w:fill="auto"/>
          </w:tcPr>
          <w:p w14:paraId="6D1E0C9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1709" w:type="dxa"/>
            <w:shd w:val="clear" w:color="auto" w:fill="auto"/>
          </w:tcPr>
          <w:p w14:paraId="34D6147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825.3</w:t>
            </w:r>
          </w:p>
        </w:tc>
        <w:tc>
          <w:tcPr>
            <w:tcW w:w="1692" w:type="dxa"/>
            <w:tcBorders>
              <w:bottom w:val="single" w:sz="4" w:space="0" w:color="000000"/>
            </w:tcBorders>
            <w:shd w:val="clear" w:color="auto" w:fill="auto"/>
          </w:tcPr>
          <w:p w14:paraId="13DAD1D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630.2</w:t>
            </w:r>
          </w:p>
        </w:tc>
      </w:tr>
      <w:tr w:rsidR="00C80AEF" w14:paraId="7DA81071" w14:textId="77777777" w:rsidTr="00AA3CAF">
        <w:tc>
          <w:tcPr>
            <w:tcW w:w="2232" w:type="dxa"/>
            <w:vMerge/>
          </w:tcPr>
          <w:p w14:paraId="46B40E0C"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048BBC47"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Density </w:t>
            </w:r>
            <w:r>
              <w:rPr>
                <w:rFonts w:ascii="Times New Roman" w:eastAsia="Times New Roman" w:hAnsi="Times New Roman" w:cs="Times New Roman"/>
                <w:sz w:val="24"/>
                <w:szCs w:val="24"/>
              </w:rPr>
              <w:t>(Pop. per km²)</w:t>
            </w:r>
          </w:p>
        </w:tc>
        <w:tc>
          <w:tcPr>
            <w:tcW w:w="1578" w:type="dxa"/>
            <w:tcBorders>
              <w:bottom w:val="single" w:sz="4" w:space="0" w:color="000000"/>
            </w:tcBorders>
            <w:shd w:val="clear" w:color="auto" w:fill="D9E2F3"/>
          </w:tcPr>
          <w:p w14:paraId="7FC2A211"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5,758</w:t>
            </w:r>
          </w:p>
        </w:tc>
        <w:tc>
          <w:tcPr>
            <w:tcW w:w="1709" w:type="dxa"/>
            <w:tcBorders>
              <w:bottom w:val="single" w:sz="4" w:space="0" w:color="000000"/>
            </w:tcBorders>
            <w:shd w:val="clear" w:color="auto" w:fill="D9E2F3"/>
          </w:tcPr>
          <w:p w14:paraId="68D061C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1,583</w:t>
            </w:r>
          </w:p>
        </w:tc>
        <w:tc>
          <w:tcPr>
            <w:tcW w:w="1692" w:type="dxa"/>
            <w:tcBorders>
              <w:bottom w:val="single" w:sz="4" w:space="0" w:color="000000"/>
            </w:tcBorders>
            <w:shd w:val="clear" w:color="auto" w:fill="D9E2F3"/>
          </w:tcPr>
          <w:p w14:paraId="1D4510F4"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4,434</w:t>
            </w:r>
          </w:p>
        </w:tc>
      </w:tr>
      <w:tr w:rsidR="00C80AEF" w14:paraId="3C9BA96F" w14:textId="77777777" w:rsidTr="00AA3CAF">
        <w:tc>
          <w:tcPr>
            <w:tcW w:w="2232" w:type="dxa"/>
            <w:vMerge w:val="restart"/>
            <w:tcBorders>
              <w:top w:val="single" w:sz="4" w:space="0" w:color="000000"/>
            </w:tcBorders>
          </w:tcPr>
          <w:p w14:paraId="338BBA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Roadways </w:t>
            </w:r>
            <w:r>
              <w:rPr>
                <w:rFonts w:ascii="Times New Roman" w:eastAsia="Times New Roman" w:hAnsi="Times New Roman" w:cs="Times New Roman"/>
                <w:sz w:val="24"/>
                <w:szCs w:val="24"/>
                <w:vertAlign w:val="superscript"/>
              </w:rPr>
              <w:t>a</w:t>
            </w:r>
          </w:p>
          <w:p w14:paraId="128E39DD"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tc>
        <w:tc>
          <w:tcPr>
            <w:tcW w:w="2139" w:type="dxa"/>
            <w:tcBorders>
              <w:top w:val="single" w:sz="4" w:space="0" w:color="000000"/>
            </w:tcBorders>
          </w:tcPr>
          <w:p w14:paraId="754E961E"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Arterial</w:t>
            </w:r>
          </w:p>
        </w:tc>
        <w:tc>
          <w:tcPr>
            <w:tcW w:w="1578" w:type="dxa"/>
            <w:tcBorders>
              <w:top w:val="single" w:sz="4" w:space="0" w:color="000000"/>
            </w:tcBorders>
            <w:shd w:val="clear" w:color="auto" w:fill="auto"/>
          </w:tcPr>
          <w:p w14:paraId="62E1FE0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221.6</w:t>
            </w:r>
          </w:p>
        </w:tc>
        <w:tc>
          <w:tcPr>
            <w:tcW w:w="1709" w:type="dxa"/>
            <w:tcBorders>
              <w:top w:val="single" w:sz="4" w:space="0" w:color="000000"/>
            </w:tcBorders>
            <w:shd w:val="clear" w:color="auto" w:fill="auto"/>
          </w:tcPr>
          <w:p w14:paraId="12DA1EA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1,402.1</w:t>
            </w:r>
          </w:p>
        </w:tc>
        <w:tc>
          <w:tcPr>
            <w:tcW w:w="1692" w:type="dxa"/>
            <w:tcBorders>
              <w:top w:val="single" w:sz="4" w:space="0" w:color="000000"/>
            </w:tcBorders>
            <w:shd w:val="clear" w:color="auto" w:fill="auto"/>
          </w:tcPr>
          <w:p w14:paraId="54D64ED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1153.7</w:t>
            </w:r>
          </w:p>
        </w:tc>
      </w:tr>
      <w:tr w:rsidR="00C80AEF" w14:paraId="4593A9A8" w14:textId="77777777" w:rsidTr="00AA3CAF">
        <w:tc>
          <w:tcPr>
            <w:tcW w:w="2232" w:type="dxa"/>
            <w:vMerge/>
            <w:tcBorders>
              <w:top w:val="single" w:sz="4" w:space="0" w:color="000000"/>
            </w:tcBorders>
          </w:tcPr>
          <w:p w14:paraId="3ABFCF8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B8A585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w:t>
            </w:r>
          </w:p>
        </w:tc>
        <w:tc>
          <w:tcPr>
            <w:tcW w:w="1578" w:type="dxa"/>
            <w:shd w:val="clear" w:color="auto" w:fill="auto"/>
          </w:tcPr>
          <w:p w14:paraId="356B248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132.7</w:t>
            </w:r>
          </w:p>
        </w:tc>
        <w:tc>
          <w:tcPr>
            <w:tcW w:w="1709" w:type="dxa"/>
            <w:shd w:val="clear" w:color="auto" w:fill="auto"/>
          </w:tcPr>
          <w:p w14:paraId="6A65D1E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1331.9</w:t>
            </w:r>
          </w:p>
        </w:tc>
        <w:tc>
          <w:tcPr>
            <w:tcW w:w="1692" w:type="dxa"/>
            <w:shd w:val="clear" w:color="auto" w:fill="auto"/>
          </w:tcPr>
          <w:p w14:paraId="5F33140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767.1</w:t>
            </w:r>
          </w:p>
        </w:tc>
      </w:tr>
      <w:tr w:rsidR="00C80AEF" w14:paraId="79634275" w14:textId="77777777" w:rsidTr="00AA3CAF">
        <w:trPr>
          <w:trHeight w:val="84"/>
        </w:trPr>
        <w:tc>
          <w:tcPr>
            <w:tcW w:w="2232" w:type="dxa"/>
            <w:vMerge/>
            <w:tcBorders>
              <w:top w:val="single" w:sz="4" w:space="0" w:color="000000"/>
            </w:tcBorders>
          </w:tcPr>
          <w:p w14:paraId="4CE06174"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57078DA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Local</w:t>
            </w:r>
          </w:p>
        </w:tc>
        <w:tc>
          <w:tcPr>
            <w:tcW w:w="1578" w:type="dxa"/>
            <w:shd w:val="clear" w:color="auto" w:fill="auto"/>
          </w:tcPr>
          <w:p w14:paraId="57D2632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1869.4</w:t>
            </w:r>
          </w:p>
        </w:tc>
        <w:tc>
          <w:tcPr>
            <w:tcW w:w="1709" w:type="dxa"/>
            <w:shd w:val="clear" w:color="auto" w:fill="auto"/>
          </w:tcPr>
          <w:p w14:paraId="3D3302C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5197.3</w:t>
            </w:r>
          </w:p>
        </w:tc>
        <w:tc>
          <w:tcPr>
            <w:tcW w:w="1692" w:type="dxa"/>
            <w:shd w:val="clear" w:color="auto" w:fill="auto"/>
          </w:tcPr>
          <w:p w14:paraId="68FE2877"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3658.6</w:t>
            </w:r>
          </w:p>
        </w:tc>
      </w:tr>
      <w:tr w:rsidR="00C80AEF" w14:paraId="3C7C1F6C" w14:textId="77777777" w:rsidTr="00AA3CAF">
        <w:trPr>
          <w:trHeight w:val="300"/>
        </w:trPr>
        <w:tc>
          <w:tcPr>
            <w:tcW w:w="2232" w:type="dxa"/>
            <w:vMerge/>
            <w:tcBorders>
              <w:top w:val="single" w:sz="4" w:space="0" w:color="000000"/>
            </w:tcBorders>
          </w:tcPr>
          <w:p w14:paraId="6FF96B8D"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4E9FF389"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Roadways, Total</w:t>
            </w:r>
          </w:p>
        </w:tc>
        <w:tc>
          <w:tcPr>
            <w:tcW w:w="1578" w:type="dxa"/>
            <w:tcBorders>
              <w:bottom w:val="single" w:sz="4" w:space="0" w:color="000000"/>
            </w:tcBorders>
            <w:shd w:val="clear" w:color="auto" w:fill="D9E2F3"/>
          </w:tcPr>
          <w:p w14:paraId="694EBD96"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2,223.7</w:t>
            </w:r>
          </w:p>
        </w:tc>
        <w:tc>
          <w:tcPr>
            <w:tcW w:w="1709" w:type="dxa"/>
            <w:tcBorders>
              <w:bottom w:val="single" w:sz="4" w:space="0" w:color="000000"/>
            </w:tcBorders>
            <w:shd w:val="clear" w:color="auto" w:fill="D9E2F3"/>
          </w:tcPr>
          <w:p w14:paraId="0CCC162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7,931.3</w:t>
            </w:r>
          </w:p>
        </w:tc>
        <w:tc>
          <w:tcPr>
            <w:tcW w:w="1692" w:type="dxa"/>
            <w:tcBorders>
              <w:bottom w:val="single" w:sz="4" w:space="0" w:color="000000"/>
            </w:tcBorders>
            <w:shd w:val="clear" w:color="auto" w:fill="D9E2F3"/>
          </w:tcPr>
          <w:p w14:paraId="0C79EC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5,579.4</w:t>
            </w:r>
          </w:p>
        </w:tc>
      </w:tr>
      <w:tr w:rsidR="00C80AEF" w14:paraId="6CB0E579" w14:textId="77777777" w:rsidTr="00AA3CAF">
        <w:trPr>
          <w:trHeight w:val="300"/>
        </w:trPr>
        <w:tc>
          <w:tcPr>
            <w:tcW w:w="2232" w:type="dxa"/>
            <w:vMerge w:val="restart"/>
            <w:tcBorders>
              <w:top w:val="single" w:sz="4" w:space="0" w:color="000000"/>
            </w:tcBorders>
          </w:tcPr>
          <w:p w14:paraId="00CE496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Bikeways and Pathways </w:t>
            </w:r>
            <w:r>
              <w:rPr>
                <w:rFonts w:ascii="Times New Roman" w:eastAsia="Times New Roman" w:hAnsi="Times New Roman" w:cs="Times New Roman"/>
                <w:sz w:val="24"/>
                <w:szCs w:val="24"/>
                <w:vertAlign w:val="superscript"/>
              </w:rPr>
              <w:t>b</w:t>
            </w:r>
          </w:p>
          <w:p w14:paraId="04E1CB3C"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p w14:paraId="653E6ABA" w14:textId="77777777" w:rsidR="00C80AEF" w:rsidRDefault="00C80AEF" w:rsidP="00104289">
            <w:pPr>
              <w:jc w:val="center"/>
              <w:rPr>
                <w:rFonts w:ascii="Times New Roman" w:eastAsia="Times New Roman" w:hAnsi="Times New Roman" w:cs="Times New Roman"/>
                <w:sz w:val="24"/>
                <w:szCs w:val="24"/>
              </w:rPr>
            </w:pPr>
          </w:p>
        </w:tc>
        <w:tc>
          <w:tcPr>
            <w:tcW w:w="2139" w:type="dxa"/>
            <w:tcBorders>
              <w:top w:val="single" w:sz="4" w:space="0" w:color="000000"/>
            </w:tcBorders>
          </w:tcPr>
          <w:p w14:paraId="2691542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 </w:t>
            </w:r>
            <w:r>
              <w:rPr>
                <w:rFonts w:ascii="Times New Roman" w:eastAsia="Times New Roman" w:hAnsi="Times New Roman" w:cs="Times New Roman"/>
                <w:i/>
                <w:sz w:val="24"/>
                <w:szCs w:val="24"/>
              </w:rPr>
              <w:t>(Off-Street)</w:t>
            </w:r>
          </w:p>
        </w:tc>
        <w:tc>
          <w:tcPr>
            <w:tcW w:w="1578" w:type="dxa"/>
            <w:tcBorders>
              <w:top w:val="single" w:sz="4" w:space="0" w:color="000000"/>
            </w:tcBorders>
          </w:tcPr>
          <w:p w14:paraId="3056D41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77.5</w:t>
            </w:r>
          </w:p>
        </w:tc>
        <w:tc>
          <w:tcPr>
            <w:tcW w:w="1709" w:type="dxa"/>
            <w:tcBorders>
              <w:top w:val="single" w:sz="4" w:space="0" w:color="000000"/>
            </w:tcBorders>
          </w:tcPr>
          <w:p w14:paraId="0E13EB8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1,012</w:t>
            </w:r>
          </w:p>
        </w:tc>
        <w:tc>
          <w:tcPr>
            <w:tcW w:w="1692" w:type="dxa"/>
            <w:tcBorders>
              <w:top w:val="single" w:sz="4" w:space="0" w:color="000000"/>
            </w:tcBorders>
          </w:tcPr>
          <w:p w14:paraId="2D3F33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365.9</w:t>
            </w:r>
          </w:p>
        </w:tc>
      </w:tr>
      <w:tr w:rsidR="00C80AEF" w14:paraId="521E0E23" w14:textId="77777777" w:rsidTr="00AA3CAF">
        <w:trPr>
          <w:trHeight w:val="300"/>
        </w:trPr>
        <w:tc>
          <w:tcPr>
            <w:tcW w:w="2232" w:type="dxa"/>
            <w:vMerge/>
            <w:tcBorders>
              <w:top w:val="single" w:sz="4" w:space="0" w:color="000000"/>
            </w:tcBorders>
          </w:tcPr>
          <w:p w14:paraId="596050E9"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F0CE18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w:t>
            </w:r>
            <w:r>
              <w:rPr>
                <w:rFonts w:ascii="Times New Roman" w:eastAsia="Times New Roman" w:hAnsi="Times New Roman" w:cs="Times New Roman"/>
                <w:i/>
                <w:sz w:val="24"/>
                <w:szCs w:val="24"/>
              </w:rPr>
              <w:t>(On-Street)</w:t>
            </w:r>
          </w:p>
        </w:tc>
        <w:tc>
          <w:tcPr>
            <w:tcW w:w="1578" w:type="dxa"/>
          </w:tcPr>
          <w:p w14:paraId="0C34943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27.4</w:t>
            </w:r>
          </w:p>
        </w:tc>
        <w:tc>
          <w:tcPr>
            <w:tcW w:w="1709" w:type="dxa"/>
          </w:tcPr>
          <w:p w14:paraId="5826E73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31.7</w:t>
            </w:r>
          </w:p>
        </w:tc>
        <w:tc>
          <w:tcPr>
            <w:tcW w:w="1692" w:type="dxa"/>
          </w:tcPr>
          <w:p w14:paraId="6780C54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73.9</w:t>
            </w:r>
          </w:p>
        </w:tc>
      </w:tr>
      <w:tr w:rsidR="00C80AEF" w14:paraId="791EA4C3" w14:textId="77777777" w:rsidTr="00AA3CAF">
        <w:trPr>
          <w:trHeight w:val="300"/>
        </w:trPr>
        <w:tc>
          <w:tcPr>
            <w:tcW w:w="2232" w:type="dxa"/>
            <w:vMerge/>
            <w:tcBorders>
              <w:top w:val="single" w:sz="4" w:space="0" w:color="000000"/>
            </w:tcBorders>
          </w:tcPr>
          <w:p w14:paraId="66113585"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3D3F233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3A37683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43.8</w:t>
            </w:r>
          </w:p>
        </w:tc>
        <w:tc>
          <w:tcPr>
            <w:tcW w:w="1709" w:type="dxa"/>
          </w:tcPr>
          <w:p w14:paraId="7AA5373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57.0</w:t>
            </w:r>
          </w:p>
        </w:tc>
        <w:tc>
          <w:tcPr>
            <w:tcW w:w="1692" w:type="dxa"/>
          </w:tcPr>
          <w:p w14:paraId="2F44AFF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131.5</w:t>
            </w:r>
          </w:p>
        </w:tc>
      </w:tr>
      <w:tr w:rsidR="00C80AEF" w14:paraId="2FFDB11F" w14:textId="77777777" w:rsidTr="00AA3CAF">
        <w:trPr>
          <w:trHeight w:val="300"/>
        </w:trPr>
        <w:tc>
          <w:tcPr>
            <w:tcW w:w="2232" w:type="dxa"/>
            <w:vMerge/>
            <w:tcBorders>
              <w:top w:val="single" w:sz="4" w:space="0" w:color="000000"/>
            </w:tcBorders>
          </w:tcPr>
          <w:p w14:paraId="27A3C27B"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068A30D"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Shared Roads</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594416A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193.3</w:t>
            </w:r>
          </w:p>
        </w:tc>
        <w:tc>
          <w:tcPr>
            <w:tcW w:w="1709" w:type="dxa"/>
          </w:tcPr>
          <w:p w14:paraId="24267C0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481.0</w:t>
            </w:r>
          </w:p>
        </w:tc>
        <w:tc>
          <w:tcPr>
            <w:tcW w:w="1692" w:type="dxa"/>
          </w:tcPr>
          <w:p w14:paraId="7370230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184.4</w:t>
            </w:r>
          </w:p>
        </w:tc>
      </w:tr>
      <w:tr w:rsidR="00C80AEF" w14:paraId="09F88221" w14:textId="77777777" w:rsidTr="00AA3CAF">
        <w:trPr>
          <w:trHeight w:val="300"/>
        </w:trPr>
        <w:tc>
          <w:tcPr>
            <w:tcW w:w="2232" w:type="dxa"/>
            <w:vMerge/>
            <w:tcBorders>
              <w:top w:val="single" w:sz="4" w:space="0" w:color="000000"/>
            </w:tcBorders>
          </w:tcPr>
          <w:p w14:paraId="3280AE6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0DB0865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Local Street Bikeways (On-Street)</w:t>
            </w:r>
          </w:p>
        </w:tc>
        <w:tc>
          <w:tcPr>
            <w:tcW w:w="1578" w:type="dxa"/>
          </w:tcPr>
          <w:p w14:paraId="481E329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175.8</w:t>
            </w:r>
          </w:p>
        </w:tc>
        <w:tc>
          <w:tcPr>
            <w:tcW w:w="1709" w:type="dxa"/>
          </w:tcPr>
          <w:p w14:paraId="498777D0"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c>
          <w:tcPr>
            <w:tcW w:w="1692" w:type="dxa"/>
          </w:tcPr>
          <w:p w14:paraId="6D0C3FCD"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r>
      <w:tr w:rsidR="00C80AEF" w14:paraId="7EA05D48" w14:textId="77777777" w:rsidTr="00AA3CAF">
        <w:trPr>
          <w:trHeight w:val="300"/>
        </w:trPr>
        <w:tc>
          <w:tcPr>
            <w:tcW w:w="2232" w:type="dxa"/>
            <w:vMerge/>
            <w:tcBorders>
              <w:top w:val="single" w:sz="4" w:space="0" w:color="000000"/>
            </w:tcBorders>
          </w:tcPr>
          <w:p w14:paraId="1DA4D9C6"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vertAlign w:val="superscript"/>
              </w:rPr>
            </w:pPr>
          </w:p>
        </w:tc>
        <w:tc>
          <w:tcPr>
            <w:tcW w:w="2139" w:type="dxa"/>
            <w:shd w:val="clear" w:color="auto" w:fill="D9E2F3"/>
          </w:tcPr>
          <w:p w14:paraId="584333BB"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On-Street Routes, Total</w:t>
            </w:r>
          </w:p>
        </w:tc>
        <w:tc>
          <w:tcPr>
            <w:tcW w:w="1578" w:type="dxa"/>
            <w:shd w:val="clear" w:color="auto" w:fill="D9E2F3"/>
          </w:tcPr>
          <w:p w14:paraId="25246C9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264.5</w:t>
            </w:r>
          </w:p>
        </w:tc>
        <w:tc>
          <w:tcPr>
            <w:tcW w:w="1709" w:type="dxa"/>
            <w:shd w:val="clear" w:color="auto" w:fill="D9E2F3"/>
          </w:tcPr>
          <w:p w14:paraId="0167C185"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569.7</w:t>
            </w:r>
          </w:p>
        </w:tc>
        <w:tc>
          <w:tcPr>
            <w:tcW w:w="1692" w:type="dxa"/>
            <w:shd w:val="clear" w:color="auto" w:fill="D9E2F3"/>
          </w:tcPr>
          <w:p w14:paraId="0477AFC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389.8</w:t>
            </w:r>
          </w:p>
        </w:tc>
      </w:tr>
      <w:tr w:rsidR="00C80AEF" w14:paraId="7D623510" w14:textId="77777777" w:rsidTr="00AA3CAF">
        <w:trPr>
          <w:trHeight w:val="300"/>
        </w:trPr>
        <w:tc>
          <w:tcPr>
            <w:tcW w:w="2232" w:type="dxa"/>
            <w:vMerge/>
            <w:tcBorders>
              <w:top w:val="single" w:sz="4" w:space="0" w:color="000000"/>
            </w:tcBorders>
          </w:tcPr>
          <w:p w14:paraId="69278A9F"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shd w:val="clear" w:color="auto" w:fill="D9E2F3"/>
          </w:tcPr>
          <w:p w14:paraId="2CFDF34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All Routes, Total</w:t>
            </w:r>
          </w:p>
        </w:tc>
        <w:tc>
          <w:tcPr>
            <w:tcW w:w="1578" w:type="dxa"/>
            <w:shd w:val="clear" w:color="auto" w:fill="D9E2F3"/>
          </w:tcPr>
          <w:p w14:paraId="256A5B0F"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342.0</w:t>
            </w:r>
          </w:p>
        </w:tc>
        <w:tc>
          <w:tcPr>
            <w:tcW w:w="1709" w:type="dxa"/>
            <w:shd w:val="clear" w:color="auto" w:fill="D9E2F3"/>
          </w:tcPr>
          <w:p w14:paraId="7C3422B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1,581.7</w:t>
            </w:r>
          </w:p>
        </w:tc>
        <w:tc>
          <w:tcPr>
            <w:tcW w:w="1692" w:type="dxa"/>
            <w:shd w:val="clear" w:color="auto" w:fill="D9E2F3"/>
          </w:tcPr>
          <w:p w14:paraId="7725BA1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755.7</w:t>
            </w:r>
          </w:p>
        </w:tc>
      </w:tr>
      <w:tr w:rsidR="00C80AEF" w14:paraId="1E21D8C4" w14:textId="77777777" w:rsidTr="00AA3CAF">
        <w:trPr>
          <w:trHeight w:val="300"/>
        </w:trPr>
        <w:tc>
          <w:tcPr>
            <w:tcW w:w="2232" w:type="dxa"/>
          </w:tcPr>
          <w:p w14:paraId="3B9AA61E"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Cycling Route Coverage</w:t>
            </w:r>
          </w:p>
          <w:p w14:paraId="36E397C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(by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w:t>
            </w:r>
          </w:p>
        </w:tc>
        <w:tc>
          <w:tcPr>
            <w:tcW w:w="2139" w:type="dxa"/>
          </w:tcPr>
          <w:p w14:paraId="54418C3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Roadway-km with routes</w:t>
            </w:r>
          </w:p>
        </w:tc>
        <w:tc>
          <w:tcPr>
            <w:tcW w:w="1578" w:type="dxa"/>
          </w:tcPr>
          <w:p w14:paraId="71AC462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11.9%</w:t>
            </w:r>
          </w:p>
        </w:tc>
        <w:tc>
          <w:tcPr>
            <w:tcW w:w="1709" w:type="dxa"/>
          </w:tcPr>
          <w:p w14:paraId="790B7CBC"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p>
        </w:tc>
        <w:tc>
          <w:tcPr>
            <w:tcW w:w="1692" w:type="dxa"/>
          </w:tcPr>
          <w:p w14:paraId="48BD383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7.0%</w:t>
            </w:r>
          </w:p>
        </w:tc>
      </w:tr>
      <w:tr w:rsidR="00C80AEF" w14:paraId="3AC8CF09" w14:textId="77777777" w:rsidTr="00104289">
        <w:trPr>
          <w:trHeight w:val="300"/>
        </w:trPr>
        <w:tc>
          <w:tcPr>
            <w:tcW w:w="9350" w:type="dxa"/>
            <w:gridSpan w:val="5"/>
          </w:tcPr>
          <w:p w14:paraId="1385A1AF" w14:textId="77777777" w:rsidR="00C80AEF" w:rsidRDefault="00C80AEF" w:rsidP="0010428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 centreline-kilometers, length of a route measured along its central axis.</w:t>
            </w:r>
          </w:p>
          <w:p w14:paraId="08987F2F"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Total Centreline-km of Public Roadways in Vancouver, Calgary, and Toronto. Excluding Highways, Skeletal Roads, and non-municipally operated roads. Local roadways denote residential streets and lanes. </w:t>
            </w:r>
          </w:p>
          <w:p w14:paraId="5D53E1EC"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b: Total centreline-km of municipally operated bikeways and pathways, excluding planned infrastructure, temporary infrastructure, and decommissioned infrastructure. Analyzed directly from municipal data, prior to the exclusion of misclassified segments.</w:t>
            </w:r>
          </w:p>
          <w:p w14:paraId="760F0F3F"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c: N/A  No local street bikeways as per the Can-BICS classification</w:t>
            </w:r>
          </w:p>
        </w:tc>
      </w:tr>
    </w:tbl>
    <w:p w14:paraId="44BB5C85" w14:textId="77777777" w:rsidR="00C80AEF" w:rsidRDefault="00C80AEF" w:rsidP="00C80A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Table 1: Comparison of Municipal Roadway and Bikeway Infrastructure in Vancouver, Calgary, and Toronto (Canada), 2022. </w:t>
      </w:r>
      <w:r>
        <w:rPr>
          <w:rFonts w:ascii="Times New Roman" w:eastAsia="Times New Roman" w:hAnsi="Times New Roman" w:cs="Times New Roman"/>
          <w:sz w:val="24"/>
          <w:szCs w:val="24"/>
        </w:rPr>
        <w:t xml:space="preserve">Information downloaded from municipally maintained open datasets Methodology and detailed download dates available 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28EF74BA" w14:textId="77777777" w:rsidR="00C80AEF" w:rsidRDefault="00C80AEF" w:rsidP="00C80AEF">
      <w:pPr>
        <w:spacing w:after="0" w:line="480" w:lineRule="auto"/>
        <w:rPr>
          <w:rFonts w:ascii="Times New Roman" w:eastAsia="Times New Roman" w:hAnsi="Times New Roman" w:cs="Times New Roman"/>
          <w:b/>
          <w:i/>
          <w:sz w:val="24"/>
          <w:szCs w:val="24"/>
        </w:rPr>
      </w:pPr>
    </w:p>
    <w:p w14:paraId="00000022" w14:textId="27B3642B"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 Sources</w:t>
      </w:r>
    </w:p>
    <w:p w14:paraId="00000023" w14:textId="5263A58C"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Cycling network </w:t>
      </w:r>
      <w:r w:rsidR="00F17976">
        <w:rPr>
          <w:rFonts w:ascii="Times New Roman" w:eastAsia="Times New Roman" w:hAnsi="Times New Roman" w:cs="Times New Roman"/>
          <w:sz w:val="24"/>
          <w:szCs w:val="24"/>
        </w:rPr>
        <w:t>data were</w:t>
      </w:r>
      <w:r>
        <w:rPr>
          <w:rFonts w:ascii="Times New Roman" w:eastAsia="Times New Roman" w:hAnsi="Times New Roman" w:cs="Times New Roman"/>
          <w:sz w:val="24"/>
          <w:szCs w:val="24"/>
        </w:rPr>
        <w:t xml:space="preserve"> acquired from open data repositories maintained by the municipalities of Vancouver, Calgary, and Toronto in January 2023 (36–38). Within these datasets, cycling routes are divided into individual segments, representing city blocks (Vancouver </w:t>
      </w:r>
      <w:r w:rsidR="00B4122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Calgary), or correspond to entire installations (Toronto). </w:t>
      </w:r>
    </w:p>
    <w:p w14:paraId="00000024" w14:textId="77777777"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Inclusion and Exclusion Criteria</w:t>
      </w:r>
    </w:p>
    <w:p w14:paraId="00000025" w14:textId="5B4F86F0" w:rsidR="003B416B" w:rsidRDefault="00EF75B4">
      <w:pPr>
        <w:spacing w:after="0" w:line="480" w:lineRule="auto"/>
        <w:ind w:firstLine="720"/>
        <w:rPr>
          <w:rFonts w:ascii="Times New Roman" w:eastAsia="Times New Roman" w:hAnsi="Times New Roman" w:cs="Times New Roman"/>
          <w:sz w:val="24"/>
          <w:szCs w:val="24"/>
        </w:rPr>
      </w:pPr>
      <w:r w:rsidRPr="006517C3">
        <w:rPr>
          <w:rFonts w:ascii="Times New Roman" w:eastAsia="Times New Roman" w:hAnsi="Times New Roman" w:cs="Times New Roman"/>
          <w:i/>
          <w:iCs/>
          <w:sz w:val="24"/>
          <w:szCs w:val="24"/>
        </w:rPr>
        <w:t>Dedicated cycling infrastructure located on public roadways</w:t>
      </w:r>
      <w:r w:rsidRPr="006517C3">
        <w:rPr>
          <w:rFonts w:ascii="Times New Roman" w:eastAsia="Times New Roman" w:hAnsi="Times New Roman" w:cs="Times New Roman"/>
          <w:sz w:val="24"/>
          <w:szCs w:val="24"/>
        </w:rPr>
        <w:t xml:space="preserve">, </w:t>
      </w:r>
      <w:r w:rsidR="005460B1" w:rsidRPr="006517C3">
        <w:rPr>
          <w:rFonts w:ascii="Times New Roman" w:eastAsia="Times New Roman" w:hAnsi="Times New Roman" w:cs="Times New Roman"/>
          <w:sz w:val="24"/>
          <w:szCs w:val="24"/>
        </w:rPr>
        <w:t>specific</w:t>
      </w:r>
      <w:r w:rsidR="005460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infrastructure classifications pertaining to painted lanes, buffered lanes, and cycle tracks were eligible for inclusion. To ensure methodological consistency and account for potential disparities in the inclusion of decommissioned infrastructure within municipal data, only infrastructure that was permanently installed and active </w:t>
      </w:r>
      <w:r w:rsidR="005460B1">
        <w:rPr>
          <w:rFonts w:ascii="Times New Roman" w:eastAsia="Times New Roman" w:hAnsi="Times New Roman" w:cs="Times New Roman"/>
          <w:sz w:val="24"/>
          <w:szCs w:val="24"/>
        </w:rPr>
        <w:t>in 2023</w:t>
      </w:r>
      <w:r>
        <w:rPr>
          <w:rFonts w:ascii="Times New Roman" w:eastAsia="Times New Roman" w:hAnsi="Times New Roman" w:cs="Times New Roman"/>
          <w:sz w:val="24"/>
          <w:szCs w:val="24"/>
        </w:rPr>
        <w:t xml:space="preserve"> </w:t>
      </w:r>
      <w:r w:rsidR="00010FBA">
        <w:rPr>
          <w:rFonts w:ascii="Times New Roman" w:eastAsia="Times New Roman" w:hAnsi="Times New Roman" w:cs="Times New Roman"/>
          <w:sz w:val="24"/>
          <w:szCs w:val="24"/>
        </w:rPr>
        <w:t>included</w:t>
      </w:r>
      <w:r>
        <w:rPr>
          <w:rFonts w:ascii="Times New Roman" w:eastAsia="Times New Roman" w:hAnsi="Times New Roman" w:cs="Times New Roman"/>
          <w:sz w:val="24"/>
          <w:szCs w:val="24"/>
        </w:rPr>
        <w:t xml:space="preserve">. </w:t>
      </w:r>
    </w:p>
    <w:p w14:paraId="00000026" w14:textId="61F15082"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Segments of cycling infrastructure categorized as off-street paths, shared roadways, or mixed-use paths were excluded from the analysis. Moreover, any segments classified as a temporary installation were removed. Duplicate entries with the same polyline coordinates were identified and removed. </w:t>
      </w:r>
      <w:r w:rsidR="00010FB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treet imagery was used to review </w:t>
      </w:r>
      <w:r w:rsidR="00B4122F">
        <w:rPr>
          <w:rFonts w:ascii="Times New Roman" w:eastAsia="Times New Roman" w:hAnsi="Times New Roman" w:cs="Times New Roman"/>
          <w:sz w:val="24"/>
          <w:szCs w:val="24"/>
        </w:rPr>
        <w:t xml:space="preserve">and confirm (or delete) </w:t>
      </w:r>
      <w:r>
        <w:rPr>
          <w:rFonts w:ascii="Times New Roman" w:eastAsia="Times New Roman" w:hAnsi="Times New Roman" w:cs="Times New Roman"/>
          <w:sz w:val="24"/>
          <w:szCs w:val="24"/>
        </w:rPr>
        <w:t>each segment’s classification, leading to the removal of infrastructure consistent with the specified exclusion criteria.</w:t>
      </w:r>
    </w:p>
    <w:p w14:paraId="00000027" w14:textId="77777777"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Infrastructure Classifications</w:t>
      </w:r>
    </w:p>
    <w:p w14:paraId="00000028" w14:textId="23E76A8D" w:rsidR="003B416B" w:rsidRDefault="007C77C4">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standardized classification criterion was applied across cities, based on </w:t>
      </w:r>
      <w:r w:rsidR="00AD14BB">
        <w:rPr>
          <w:rFonts w:ascii="Times New Roman" w:eastAsia="Times New Roman" w:hAnsi="Times New Roman" w:cs="Times New Roman"/>
          <w:sz w:val="24"/>
          <w:szCs w:val="24"/>
        </w:rPr>
        <w:t xml:space="preserve">the Canadian Bikeway Comfort and Safety (Can-BICS) </w:t>
      </w:r>
      <w:r>
        <w:rPr>
          <w:rFonts w:ascii="Times New Roman" w:eastAsia="Times New Roman" w:hAnsi="Times New Roman" w:cs="Times New Roman"/>
          <w:sz w:val="24"/>
          <w:szCs w:val="24"/>
        </w:rPr>
        <w:t>classification system (15)</w:t>
      </w:r>
      <w:r w:rsidR="005F08B0">
        <w:rPr>
          <w:rFonts w:ascii="Times New Roman" w:eastAsia="Times New Roman" w:hAnsi="Times New Roman" w:cs="Times New Roman"/>
          <w:sz w:val="24"/>
          <w:szCs w:val="24"/>
        </w:rPr>
        <w:t>, including the categories X, Y, Z, which comprise on-street dedicated cycling infrastructure</w:t>
      </w:r>
      <w:r>
        <w:rPr>
          <w:rFonts w:ascii="Times New Roman" w:eastAsia="Times New Roman" w:hAnsi="Times New Roman" w:cs="Times New Roman"/>
          <w:sz w:val="24"/>
          <w:szCs w:val="24"/>
        </w:rPr>
        <w:t xml:space="preserve">. For this analysis, the Can-BICS painted lane classification was further subdivided into two distinct types: painted lanes and buffered lanes. This distinction facilitated a more detailed analysis of infrastructure trends and was influenced by previous research from Australia that observed an increased passing distance between motorists and cyclists when infrastructure consisted of buffered lanes as compared to painted lanes (39), potentially improving perceived safety and reducing the risk of collisions. </w:t>
      </w:r>
    </w:p>
    <w:p w14:paraId="00000029" w14:textId="54F79F67" w:rsidR="003B416B" w:rsidRDefault="005F08B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categories of infrastructure were considered, including painted lanes, buffered lanes, and cycle tracks. Painted lanes were characterized by solid or </w:t>
      </w:r>
      <w:commentRangeStart w:id="111"/>
      <w:commentRangeStart w:id="112"/>
      <w:r>
        <w:rPr>
          <w:rFonts w:ascii="Times New Roman" w:eastAsia="Times New Roman" w:hAnsi="Times New Roman" w:cs="Times New Roman"/>
          <w:sz w:val="24"/>
          <w:szCs w:val="24"/>
        </w:rPr>
        <w:t xml:space="preserve">dashed lines </w:t>
      </w:r>
      <w:commentRangeEnd w:id="111"/>
      <w:r>
        <w:rPr>
          <w:rStyle w:val="CommentReference"/>
        </w:rPr>
        <w:commentReference w:id="111"/>
      </w:r>
      <w:commentRangeEnd w:id="112"/>
      <w:r w:rsidR="00B04890">
        <w:rPr>
          <w:rStyle w:val="CommentReference"/>
        </w:rPr>
        <w:commentReference w:id="112"/>
      </w:r>
      <w:r>
        <w:rPr>
          <w:rFonts w:ascii="Times New Roman" w:eastAsia="Times New Roman" w:hAnsi="Times New Roman" w:cs="Times New Roman"/>
          <w:sz w:val="24"/>
          <w:szCs w:val="24"/>
        </w:rPr>
        <w:t xml:space="preserve">separating cyclists from vehicle travel lanes, accompanied by signs or pavement markings to distinguish them as cycling routes. Buffered lanes shared similar features; however, were distinguished by a wider painted area marked with diagonal or chevron patterns. Cycle tracks were defined based on the presence of a permanent vertical barrier such as bollards or raised curbs. In situations where different infrastructure was present on opposite sides of a roadway, the segment’s classification was determined by the most protective element. Detailed information on the classification criteria is </w:t>
      </w:r>
      <w:r w:rsidR="007C77C4">
        <w:rPr>
          <w:rFonts w:ascii="Times New Roman" w:eastAsia="Times New Roman" w:hAnsi="Times New Roman" w:cs="Times New Roman"/>
          <w:sz w:val="24"/>
          <w:szCs w:val="24"/>
        </w:rPr>
        <w:t xml:space="preserve">provided </w:t>
      </w:r>
      <w:r>
        <w:rPr>
          <w:rFonts w:ascii="Times New Roman" w:eastAsia="Times New Roman" w:hAnsi="Times New Roman" w:cs="Times New Roman"/>
          <w:sz w:val="24"/>
          <w:szCs w:val="24"/>
        </w:rPr>
        <w:t xml:space="preserve">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0000002A" w14:textId="04FE0DA5"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 Collection</w:t>
      </w:r>
      <w:r w:rsidR="00B04890">
        <w:rPr>
          <w:rFonts w:ascii="Times New Roman" w:eastAsia="Times New Roman" w:hAnsi="Times New Roman" w:cs="Times New Roman"/>
          <w:b/>
          <w:i/>
          <w:sz w:val="24"/>
          <w:szCs w:val="24"/>
        </w:rPr>
        <w:t>- Installation dates</w:t>
      </w:r>
    </w:p>
    <w:p w14:paraId="0000002B" w14:textId="7F7945F5" w:rsidR="003B416B" w:rsidRDefault="009F676E">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documented the year of installation or upgrade by various methods. . An installation was defined as the introduction of dedicated cycling infrastructure on a roadway where no prior dedicated infrastructure existed within the study period. An upgrade was defined as the modification of existing dedicated cycling infrastructure, resulting in reclassification of the segment. Following the identification of eligible segments from municipal data, imagery </w:t>
      </w:r>
      <w:r>
        <w:rPr>
          <w:rFonts w:ascii="Times New Roman" w:eastAsia="Times New Roman" w:hAnsi="Times New Roman" w:cs="Times New Roman"/>
          <w:sz w:val="24"/>
          <w:szCs w:val="24"/>
        </w:rPr>
        <w:lastRenderedPageBreak/>
        <w:t>services</w:t>
      </w:r>
      <w:r w:rsidR="007C77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grey literature sources (municipal government briefs, construction notices, news articles, and posts from community organizations) </w:t>
      </w:r>
      <w:r w:rsidR="007C77C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used to determine infrastructure installation or modification during the study period (2009-2022). Segments were first examined at specific time points using Google Street View and Google Earth to classify both existing infrastructure and facilities that preceded an upgrade.</w:t>
      </w:r>
      <w:del w:id="113" w:author="Colin Macarthur" w:date="2024-06-20T20:45:00Z">
        <w:r w:rsidDel="007C77C4">
          <w:rPr>
            <w:rFonts w:ascii="Times New Roman" w:eastAsia="Times New Roman" w:hAnsi="Times New Roman" w:cs="Times New Roman"/>
            <w:sz w:val="24"/>
            <w:szCs w:val="24"/>
          </w:rPr>
          <w:delText xml:space="preserve"> Moreover, this examination of infrastructure for each city allowed for the exclusion of misclassified infrastructure that did not meet the predefined eligibility </w:delText>
        </w:r>
        <w:commentRangeStart w:id="114"/>
        <w:commentRangeStart w:id="115"/>
        <w:r w:rsidDel="007C77C4">
          <w:rPr>
            <w:rFonts w:ascii="Times New Roman" w:eastAsia="Times New Roman" w:hAnsi="Times New Roman" w:cs="Times New Roman"/>
            <w:sz w:val="24"/>
            <w:szCs w:val="24"/>
          </w:rPr>
          <w:delText>criteria</w:delText>
        </w:r>
      </w:del>
      <w:commentRangeEnd w:id="114"/>
      <w:r w:rsidR="003B0A90">
        <w:rPr>
          <w:rStyle w:val="CommentReference"/>
        </w:rPr>
        <w:commentReference w:id="114"/>
      </w:r>
      <w:commentRangeEnd w:id="115"/>
      <w:r w:rsidR="00C53EFE">
        <w:rPr>
          <w:rStyle w:val="CommentReference"/>
        </w:rPr>
        <w:commentReference w:id="115"/>
      </w:r>
      <w:del w:id="116" w:author="Colin Macarthur" w:date="2024-06-20T20:45:00Z">
        <w:r w:rsidDel="007C77C4">
          <w:rPr>
            <w:rFonts w:ascii="Times New Roman" w:eastAsia="Times New Roman" w:hAnsi="Times New Roman" w:cs="Times New Roman"/>
            <w:sz w:val="24"/>
            <w:szCs w:val="24"/>
          </w:rPr>
          <w:delText xml:space="preserve">. </w:delText>
        </w:r>
      </w:del>
    </w:p>
    <w:p w14:paraId="1B620E79" w14:textId="4C4B7D50" w:rsidR="003B0A90" w:rsidRDefault="003B0A90" w:rsidP="003B0A90">
      <w:pPr>
        <w:spacing w:line="480" w:lineRule="auto"/>
        <w:rPr>
          <w:rFonts w:ascii="Times New Roman" w:eastAsia="Times New Roman" w:hAnsi="Times New Roman" w:cs="Times New Roman"/>
          <w:sz w:val="24"/>
          <w:szCs w:val="24"/>
        </w:rPr>
      </w:pPr>
      <w:commentRangeStart w:id="117"/>
      <w:ins w:id="118" w:author="Meghan Winters" w:date="2024-06-21T13:51:00Z">
        <w:r w:rsidRPr="003B0A90">
          <w:rPr>
            <w:rFonts w:ascii="Times New Roman" w:eastAsia="Times New Roman" w:hAnsi="Times New Roman" w:cs="Times New Roman"/>
            <w:sz w:val="24"/>
            <w:szCs w:val="24"/>
            <w:highlight w:val="yellow"/>
          </w:rPr>
          <w:t>If ‘verification’ remains part of the aim, you need methods included on how you did this.</w:t>
        </w:r>
        <w:r w:rsidRPr="00C53EFE">
          <w:rPr>
            <w:rFonts w:ascii="Times New Roman" w:eastAsia="Times New Roman" w:hAnsi="Times New Roman" w:cs="Times New Roman"/>
            <w:sz w:val="24"/>
            <w:szCs w:val="24"/>
            <w:highlight w:val="yellow"/>
          </w:rPr>
          <w:t xml:space="preserve"> It might go here.</w:t>
        </w:r>
        <w:r>
          <w:rPr>
            <w:rFonts w:ascii="Times New Roman" w:eastAsia="Times New Roman" w:hAnsi="Times New Roman" w:cs="Times New Roman"/>
            <w:sz w:val="24"/>
            <w:szCs w:val="24"/>
          </w:rPr>
          <w:t xml:space="preserve"> </w:t>
        </w:r>
      </w:ins>
      <w:commentRangeEnd w:id="117"/>
      <w:r w:rsidR="00C53EFE">
        <w:rPr>
          <w:rStyle w:val="CommentReference"/>
        </w:rPr>
        <w:commentReference w:id="117"/>
      </w:r>
    </w:p>
    <w:p w14:paraId="22E707D5" w14:textId="77777777" w:rsidR="00945B16" w:rsidRDefault="00945B16">
      <w:pPr>
        <w:spacing w:after="0" w:line="480" w:lineRule="auto"/>
        <w:rPr>
          <w:rFonts w:ascii="Times New Roman" w:eastAsia="Times New Roman" w:hAnsi="Times New Roman" w:cs="Times New Roman"/>
          <w:sz w:val="24"/>
          <w:szCs w:val="24"/>
        </w:rPr>
      </w:pPr>
      <w:commentRangeStart w:id="119"/>
      <w:r>
        <w:rPr>
          <w:rFonts w:ascii="Times New Roman" w:eastAsia="Times New Roman" w:hAnsi="Times New Roman" w:cs="Times New Roman"/>
          <w:sz w:val="24"/>
          <w:szCs w:val="24"/>
        </w:rPr>
        <w:t>A comparative assessment was then conducted between the verified installation years and those in the original municipal datasets.</w:t>
      </w:r>
      <w:commentRangeEnd w:id="119"/>
      <w:r>
        <w:rPr>
          <w:rStyle w:val="CommentReference"/>
        </w:rPr>
        <w:commentReference w:id="119"/>
      </w:r>
    </w:p>
    <w:p w14:paraId="0000002C" w14:textId="3A59D256"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Descriptive Analysis</w:t>
      </w:r>
    </w:p>
    <w:p w14:paraId="0000002D" w14:textId="33630F33" w:rsidR="003B416B" w:rsidRDefault="003B0A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was done in using R Version 4.3.3 (41) and</w:t>
      </w:r>
      <w:r w:rsidRPr="003B0A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ArcGIS Pro Version 3.1.2 software (42).   </w:t>
      </w:r>
      <w:r w:rsidR="0014134D">
        <w:rPr>
          <w:rFonts w:ascii="Times New Roman" w:eastAsia="Times New Roman" w:hAnsi="Times New Roman" w:cs="Times New Roman"/>
          <w:sz w:val="24"/>
          <w:szCs w:val="24"/>
        </w:rPr>
        <w:t>The</w:t>
      </w:r>
      <w:r w:rsidR="00812336">
        <w:rPr>
          <w:rFonts w:ascii="Times New Roman" w:eastAsia="Times New Roman" w:hAnsi="Times New Roman" w:cs="Times New Roman"/>
          <w:sz w:val="24"/>
          <w:szCs w:val="24"/>
        </w:rPr>
        <w:t xml:space="preserve"> total length of each infrastructure type at the end of each study year was computed. </w:t>
      </w:r>
      <w:commentRangeStart w:id="120"/>
      <w:commentRangeEnd w:id="120"/>
      <w:r>
        <w:rPr>
          <w:rStyle w:val="CommentReference"/>
        </w:rPr>
        <w:commentReference w:id="120"/>
      </w:r>
      <w:r w:rsidR="00812336">
        <w:rPr>
          <w:rFonts w:ascii="Times New Roman" w:eastAsia="Times New Roman" w:hAnsi="Times New Roman" w:cs="Times New Roman"/>
          <w:sz w:val="24"/>
          <w:szCs w:val="24"/>
        </w:rPr>
        <w:t>the length of each route segment was calculated in R using the sf package version 1.0-16 (40)</w:t>
      </w:r>
      <w:r>
        <w:rPr>
          <w:rFonts w:ascii="Times New Roman" w:eastAsia="Times New Roman" w:hAnsi="Times New Roman" w:cs="Times New Roman"/>
          <w:sz w:val="24"/>
          <w:szCs w:val="24"/>
        </w:rPr>
        <w:t xml:space="preserve">, and the overall </w:t>
      </w:r>
      <w:r w:rsidR="00812336">
        <w:rPr>
          <w:rFonts w:ascii="Times New Roman" w:eastAsia="Times New Roman" w:hAnsi="Times New Roman" w:cs="Times New Roman"/>
          <w:sz w:val="24"/>
          <w:szCs w:val="24"/>
        </w:rPr>
        <w:t xml:space="preserve">information on length, bikeway types during the study period, and their associated years of implementation </w:t>
      </w:r>
      <w:commentRangeStart w:id="121"/>
      <w:r w:rsidR="00812336">
        <w:rPr>
          <w:rFonts w:ascii="Times New Roman" w:eastAsia="Times New Roman" w:hAnsi="Times New Roman" w:cs="Times New Roman"/>
          <w:sz w:val="24"/>
          <w:szCs w:val="24"/>
        </w:rPr>
        <w:t>A</w:t>
      </w:r>
      <w:commentRangeEnd w:id="121"/>
      <w:r w:rsidR="00AC2F73">
        <w:rPr>
          <w:rStyle w:val="CommentReference"/>
        </w:rPr>
        <w:commentReference w:id="121"/>
      </w:r>
      <w:r w:rsidR="00812336">
        <w:rPr>
          <w:rFonts w:ascii="Times New Roman" w:eastAsia="Times New Roman" w:hAnsi="Times New Roman" w:cs="Times New Roman"/>
          <w:sz w:val="24"/>
          <w:szCs w:val="24"/>
        </w:rPr>
        <w:t xml:space="preserve"> secondary analysis involved exploring bikeway installation/updates by road type </w:t>
      </w:r>
      <w:r w:rsidR="0014134D">
        <w:rPr>
          <w:rFonts w:ascii="Times New Roman" w:eastAsia="Times New Roman" w:hAnsi="Times New Roman" w:cs="Times New Roman"/>
          <w:sz w:val="24"/>
          <w:szCs w:val="24"/>
        </w:rPr>
        <w:t>(</w:t>
      </w:r>
      <w:r w:rsidR="00812336">
        <w:rPr>
          <w:rFonts w:ascii="Times New Roman" w:eastAsia="Times New Roman" w:hAnsi="Times New Roman" w:cs="Times New Roman"/>
          <w:sz w:val="24"/>
          <w:szCs w:val="24"/>
        </w:rPr>
        <w:t>classified as either arterial, collector, or local</w:t>
      </w:r>
      <w:r w:rsidR="0014134D">
        <w:rPr>
          <w:rFonts w:ascii="Times New Roman" w:eastAsia="Times New Roman" w:hAnsi="Times New Roman" w:cs="Times New Roman"/>
          <w:sz w:val="24"/>
          <w:szCs w:val="24"/>
        </w:rPr>
        <w:t>)</w:t>
      </w:r>
      <w:ins w:id="122" w:author="Meghan Winters" w:date="2024-06-21T13:48:00Z">
        <w:r>
          <w:rPr>
            <w:rFonts w:ascii="Times New Roman" w:eastAsia="Times New Roman" w:hAnsi="Times New Roman" w:cs="Times New Roman"/>
            <w:sz w:val="24"/>
            <w:szCs w:val="24"/>
          </w:rPr>
          <w:t xml:space="preserve">, </w:t>
        </w:r>
        <w:commentRangeStart w:id="123"/>
        <w:r>
          <w:rPr>
            <w:rFonts w:ascii="Times New Roman" w:eastAsia="Times New Roman" w:hAnsi="Times New Roman" w:cs="Times New Roman"/>
            <w:sz w:val="24"/>
            <w:szCs w:val="24"/>
          </w:rPr>
          <w:t xml:space="preserve">by </w:t>
        </w:r>
        <w:proofErr w:type="gramStart"/>
        <w:r>
          <w:rPr>
            <w:rFonts w:ascii="Times New Roman" w:eastAsia="Times New Roman" w:hAnsi="Times New Roman" w:cs="Times New Roman"/>
            <w:sz w:val="24"/>
            <w:szCs w:val="24"/>
          </w:rPr>
          <w:t>year?</w:t>
        </w:r>
      </w:ins>
      <w:r w:rsidR="00812336">
        <w:rPr>
          <w:rFonts w:ascii="Times New Roman" w:eastAsia="Times New Roman" w:hAnsi="Times New Roman" w:cs="Times New Roman"/>
          <w:sz w:val="24"/>
          <w:szCs w:val="24"/>
        </w:rPr>
        <w:t>.</w:t>
      </w:r>
      <w:proofErr w:type="gramEnd"/>
      <w:r w:rsidR="00812336">
        <w:rPr>
          <w:rFonts w:ascii="Times New Roman" w:eastAsia="Times New Roman" w:hAnsi="Times New Roman" w:cs="Times New Roman"/>
          <w:sz w:val="24"/>
          <w:szCs w:val="24"/>
        </w:rPr>
        <w:t xml:space="preserve"> </w:t>
      </w:r>
      <w:commentRangeEnd w:id="123"/>
      <w:r w:rsidR="00F17976">
        <w:rPr>
          <w:rStyle w:val="CommentReference"/>
        </w:rPr>
        <w:commentReference w:id="123"/>
      </w:r>
      <w:r w:rsidR="00812336">
        <w:rPr>
          <w:rFonts w:ascii="Times New Roman" w:eastAsia="Times New Roman" w:hAnsi="Times New Roman" w:cs="Times New Roman"/>
          <w:sz w:val="24"/>
          <w:szCs w:val="24"/>
        </w:rPr>
        <w:t xml:space="preserve">Finally, we mapped the segments identifying the location of new installations and infrastructure since 2020.The code used to perform </w:t>
      </w:r>
      <w:r w:rsidR="0014134D">
        <w:rPr>
          <w:rFonts w:ascii="Times New Roman" w:eastAsia="Times New Roman" w:hAnsi="Times New Roman" w:cs="Times New Roman"/>
          <w:sz w:val="24"/>
          <w:szCs w:val="24"/>
        </w:rPr>
        <w:t xml:space="preserve">these analyses </w:t>
      </w:r>
      <w:r w:rsidR="00812336">
        <w:rPr>
          <w:rFonts w:ascii="Times New Roman" w:eastAsia="Times New Roman" w:hAnsi="Times New Roman" w:cs="Times New Roman"/>
          <w:sz w:val="24"/>
          <w:szCs w:val="24"/>
        </w:rPr>
        <w:t xml:space="preserve">are available in the </w:t>
      </w:r>
      <w:r w:rsidR="00812336">
        <w:rPr>
          <w:rFonts w:ascii="Times New Roman" w:eastAsia="Times New Roman" w:hAnsi="Times New Roman" w:cs="Times New Roman"/>
          <w:b/>
          <w:i/>
          <w:sz w:val="24"/>
          <w:szCs w:val="24"/>
        </w:rPr>
        <w:t>Supplementary Files</w:t>
      </w:r>
      <w:r w:rsidR="00812336">
        <w:rPr>
          <w:rFonts w:ascii="Times New Roman" w:eastAsia="Times New Roman" w:hAnsi="Times New Roman" w:cs="Times New Roman"/>
          <w:sz w:val="24"/>
          <w:szCs w:val="24"/>
        </w:rPr>
        <w:t xml:space="preserve">. </w:t>
      </w:r>
    </w:p>
    <w:p w14:paraId="0000002E"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00000094" w14:textId="77777777" w:rsidR="003B416B" w:rsidRDefault="003B416B">
      <w:pPr>
        <w:rPr>
          <w:rFonts w:ascii="Times New Roman" w:eastAsia="Times New Roman" w:hAnsi="Times New Roman" w:cs="Times New Roman"/>
          <w:sz w:val="24"/>
          <w:szCs w:val="24"/>
        </w:rPr>
      </w:pPr>
    </w:p>
    <w:p w14:paraId="00000095" w14:textId="4F054C6C" w:rsidR="003B416B" w:rsidDel="0014134D" w:rsidRDefault="00000000">
      <w:pPr>
        <w:spacing w:after="0"/>
        <w:rPr>
          <w:del w:id="124" w:author="Colin Macarthur" w:date="2024-06-21T08:41:00Z"/>
          <w:rFonts w:ascii="Times New Roman" w:eastAsia="Times New Roman" w:hAnsi="Times New Roman" w:cs="Times New Roman"/>
          <w:b/>
          <w:i/>
          <w:sz w:val="24"/>
          <w:szCs w:val="24"/>
        </w:rPr>
      </w:pPr>
      <w:r>
        <w:rPr>
          <w:rFonts w:ascii="Times New Roman" w:eastAsia="Times New Roman" w:hAnsi="Times New Roman" w:cs="Times New Roman"/>
          <w:b/>
          <w:i/>
          <w:sz w:val="24"/>
          <w:szCs w:val="24"/>
        </w:rPr>
        <w:t>Eligibility and Inclusion</w:t>
      </w:r>
      <w:r w:rsidR="008D241C">
        <w:rPr>
          <w:rFonts w:ascii="Times New Roman" w:eastAsia="Times New Roman" w:hAnsi="Times New Roman" w:cs="Times New Roman"/>
          <w:b/>
          <w:i/>
          <w:sz w:val="24"/>
          <w:szCs w:val="24"/>
        </w:rPr>
        <w:t xml:space="preserve"> of Segments</w:t>
      </w:r>
      <w:del w:id="125" w:author="Colin Macarthur" w:date="2024-06-21T08:45:00Z">
        <w:r w:rsidDel="008D241C">
          <w:rPr>
            <w:rFonts w:ascii="Times New Roman" w:eastAsia="Times New Roman" w:hAnsi="Times New Roman" w:cs="Times New Roman"/>
            <w:b/>
            <w:i/>
            <w:sz w:val="24"/>
            <w:szCs w:val="24"/>
          </w:rPr>
          <w:delText>s</w:delText>
        </w:r>
      </w:del>
    </w:p>
    <w:p w14:paraId="00000096" w14:textId="77777777" w:rsidR="003B416B" w:rsidRDefault="003B416B" w:rsidP="00F17976">
      <w:pPr>
        <w:spacing w:after="0"/>
        <w:rPr>
          <w:rFonts w:ascii="Times New Roman" w:eastAsia="Times New Roman" w:hAnsi="Times New Roman" w:cs="Times New Roman"/>
          <w:sz w:val="24"/>
          <w:szCs w:val="24"/>
        </w:rPr>
      </w:pPr>
    </w:p>
    <w:p w14:paraId="00000099" w14:textId="7435D23E" w:rsidR="003B416B" w:rsidRPr="00C53EFE" w:rsidRDefault="00000000" w:rsidP="00C53EFE">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w:t>
      </w:r>
      <w:r>
        <w:rPr>
          <w:rFonts w:ascii="Times New Roman" w:eastAsia="Times New Roman" w:hAnsi="Times New Roman" w:cs="Times New Roman"/>
          <w:b/>
          <w:i/>
          <w:sz w:val="24"/>
          <w:szCs w:val="24"/>
        </w:rPr>
        <w:t>Figure 1</w:t>
      </w:r>
      <w:r>
        <w:rPr>
          <w:rFonts w:ascii="Times New Roman" w:eastAsia="Times New Roman" w:hAnsi="Times New Roman" w:cs="Times New Roman"/>
          <w:sz w:val="24"/>
          <w:szCs w:val="24"/>
        </w:rPr>
        <w:t>, from a total of</w:t>
      </w:r>
      <w:r w:rsidR="00C53EFE">
        <w:rPr>
          <w:rFonts w:ascii="Times New Roman" w:eastAsia="Times New Roman" w:hAnsi="Times New Roman" w:cs="Times New Roman"/>
          <w:sz w:val="24"/>
          <w:szCs w:val="24"/>
        </w:rPr>
        <w:t xml:space="preserve"> 341.7 km (</w:t>
      </w:r>
      <w:r>
        <w:rPr>
          <w:rFonts w:ascii="Times New Roman" w:eastAsia="Times New Roman" w:hAnsi="Times New Roman" w:cs="Times New Roman"/>
          <w:sz w:val="24"/>
          <w:szCs w:val="24"/>
        </w:rPr>
        <w:t xml:space="preserve"> 3,666 segments</w:t>
      </w:r>
      <w:r w:rsidR="00C53EF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Vancouver's cycling network</w:t>
      </w:r>
      <w:r w:rsidR="00C53E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251.6 km</w:t>
      </w:r>
      <w:r w:rsidR="00C53EFE">
        <w:rPr>
          <w:rFonts w:ascii="Times New Roman" w:eastAsia="Times New Roman" w:hAnsi="Times New Roman" w:cs="Times New Roman"/>
          <w:sz w:val="24"/>
          <w:szCs w:val="24"/>
        </w:rPr>
        <w:t xml:space="preserve"> (3,152 segments</w:t>
      </w:r>
      <w:r>
        <w:rPr>
          <w:rFonts w:ascii="Times New Roman" w:eastAsia="Times New Roman" w:hAnsi="Times New Roman" w:cs="Times New Roman"/>
          <w:sz w:val="24"/>
          <w:szCs w:val="24"/>
        </w:rPr>
        <w:t xml:space="preserve">) were extracted by filtering for local street bikeways </w:t>
      </w:r>
      <w:r>
        <w:rPr>
          <w:rFonts w:ascii="Times New Roman" w:eastAsia="Times New Roman" w:hAnsi="Times New Roman" w:cs="Times New Roman"/>
          <w:sz w:val="24"/>
          <w:szCs w:val="24"/>
        </w:rPr>
        <w:lastRenderedPageBreak/>
        <w:t>(Vancouver only), painted lanes, buffered lanes, and cycle tracks within the municipal data</w:t>
      </w:r>
      <w:r w:rsidR="00C53EFE">
        <w:rPr>
          <w:rFonts w:ascii="Times New Roman" w:eastAsia="Times New Roman" w:hAnsi="Times New Roman" w:cs="Times New Roman"/>
          <w:sz w:val="24"/>
          <w:szCs w:val="24"/>
        </w:rPr>
        <w:t xml:space="preserve">, and 3118 (247.1) remained after </w:t>
      </w:r>
      <w:r>
        <w:rPr>
          <w:rFonts w:ascii="Times New Roman" w:eastAsia="Times New Roman" w:hAnsi="Times New Roman" w:cs="Times New Roman"/>
          <w:sz w:val="24"/>
          <w:szCs w:val="24"/>
        </w:rPr>
        <w:t xml:space="preserve"> verifying infrastructure classification</w:t>
      </w:r>
      <w:r w:rsidR="00C53EFE">
        <w:rPr>
          <w:rFonts w:ascii="Times New Roman" w:eastAsia="Times New Roman" w:hAnsi="Times New Roman" w:cs="Times New Roman"/>
          <w:sz w:val="24"/>
          <w:szCs w:val="24"/>
        </w:rPr>
        <w:t xml:space="preserve">.   In Calgary from a total of 571.8 km (4,169 segments), 87.1 </w:t>
      </w:r>
      <w:r w:rsidR="00C53EFE" w:rsidRPr="00C53EFE">
        <w:rPr>
          <w:rFonts w:ascii="Times New Roman" w:eastAsia="Times New Roman" w:hAnsi="Times New Roman" w:cs="Times New Roman"/>
          <w:sz w:val="24"/>
          <w:szCs w:val="24"/>
        </w:rPr>
        <w:t>km (</w:t>
      </w:r>
      <w:r w:rsidR="0014134D" w:rsidRPr="00C53EFE">
        <w:rPr>
          <w:rFonts w:ascii="Times New Roman" w:eastAsia="Times New Roman" w:hAnsi="Times New Roman" w:cs="Times New Roman"/>
          <w:sz w:val="24"/>
          <w:szCs w:val="24"/>
        </w:rPr>
        <w:t>784</w:t>
      </w:r>
      <w:r w:rsidR="00C53EFE" w:rsidRPr="00C53EFE">
        <w:rPr>
          <w:rFonts w:ascii="Times New Roman" w:eastAsia="Times New Roman" w:hAnsi="Times New Roman" w:cs="Times New Roman"/>
          <w:sz w:val="24"/>
          <w:szCs w:val="24"/>
        </w:rPr>
        <w:t xml:space="preserve"> </w:t>
      </w:r>
      <w:proofErr w:type="spellStart"/>
      <w:r w:rsidR="00C53EFE" w:rsidRPr="00C53EFE">
        <w:rPr>
          <w:rFonts w:ascii="Times New Roman" w:eastAsia="Times New Roman" w:hAnsi="Times New Roman" w:cs="Times New Roman"/>
          <w:sz w:val="24"/>
          <w:szCs w:val="24"/>
        </w:rPr>
        <w:t>segements</w:t>
      </w:r>
      <w:proofErr w:type="spellEnd"/>
      <w:r w:rsidR="00C53EFE" w:rsidRPr="00C53EFE">
        <w:rPr>
          <w:rFonts w:ascii="Times New Roman" w:eastAsia="Times New Roman" w:hAnsi="Times New Roman" w:cs="Times New Roman"/>
          <w:sz w:val="24"/>
          <w:szCs w:val="24"/>
        </w:rPr>
        <w:t xml:space="preserve">)  </w:t>
      </w:r>
      <w:r w:rsidR="0014134D" w:rsidRPr="00C53EFE">
        <w:rPr>
          <w:rFonts w:ascii="Times New Roman" w:eastAsia="Times New Roman" w:hAnsi="Times New Roman" w:cs="Times New Roman"/>
          <w:sz w:val="24"/>
          <w:szCs w:val="24"/>
        </w:rPr>
        <w:t>met the eligibility criteria</w:t>
      </w:r>
      <w:r w:rsidR="00C53EFE" w:rsidRPr="00C53EFE">
        <w:rPr>
          <w:rFonts w:ascii="Times New Roman" w:eastAsia="Times New Roman" w:hAnsi="Times New Roman" w:cs="Times New Roman"/>
          <w:sz w:val="24"/>
          <w:szCs w:val="24"/>
        </w:rPr>
        <w:t xml:space="preserve"> and 85.5 km (752) remained after verification.  </w:t>
      </w:r>
      <w:commentRangeStart w:id="126"/>
      <w:r w:rsidR="00B828E6" w:rsidRPr="00C53EFE">
        <w:rPr>
          <w:rFonts w:ascii="Times New Roman" w:eastAsia="Times New Roman" w:hAnsi="Times New Roman" w:cs="Times New Roman"/>
          <w:sz w:val="24"/>
          <w:szCs w:val="24"/>
        </w:rPr>
        <w:t xml:space="preserve">Note, Calgary had Neighbourhood Greenways, which does not fit the defined Local Street Bikeways classification. </w:t>
      </w:r>
      <w:commentRangeEnd w:id="126"/>
      <w:r w:rsidR="00C53EFE" w:rsidRPr="00C53EFE">
        <w:rPr>
          <w:rStyle w:val="CommentReference"/>
        </w:rPr>
        <w:commentReference w:id="126"/>
      </w:r>
      <w:r w:rsidR="00C53EFE" w:rsidRPr="00C53EFE">
        <w:rPr>
          <w:rFonts w:ascii="Times New Roman" w:eastAsia="Times New Roman" w:hAnsi="Times New Roman" w:cs="Times New Roman"/>
          <w:sz w:val="24"/>
          <w:szCs w:val="24"/>
        </w:rPr>
        <w:t>Finally, of  a total of 755 km (1,323 segments,  205.3 km (</w:t>
      </w:r>
      <w:r w:rsidRPr="00C53EFE">
        <w:rPr>
          <w:rFonts w:ascii="Times New Roman" w:eastAsia="Times New Roman" w:hAnsi="Times New Roman" w:cs="Times New Roman"/>
          <w:sz w:val="24"/>
          <w:szCs w:val="24"/>
        </w:rPr>
        <w:t xml:space="preserve">331 segments </w:t>
      </w:r>
      <w:r w:rsidR="00C53EFE" w:rsidRPr="00C53EFE">
        <w:rPr>
          <w:rFonts w:ascii="Times New Roman" w:eastAsia="Times New Roman" w:hAnsi="Times New Roman" w:cs="Times New Roman"/>
          <w:sz w:val="24"/>
          <w:szCs w:val="24"/>
        </w:rPr>
        <w:t>)  and 204.3 km (</w:t>
      </w:r>
      <w:r w:rsidRPr="00C53EFE">
        <w:rPr>
          <w:rFonts w:ascii="Times New Roman" w:eastAsia="Times New Roman" w:hAnsi="Times New Roman" w:cs="Times New Roman"/>
          <w:sz w:val="24"/>
          <w:szCs w:val="24"/>
        </w:rPr>
        <w:t>326 segments</w:t>
      </w:r>
      <w:r w:rsidR="00C53EFE" w:rsidRPr="00C53EFE">
        <w:rPr>
          <w:rFonts w:ascii="Times New Roman" w:eastAsia="Times New Roman" w:hAnsi="Times New Roman" w:cs="Times New Roman"/>
          <w:sz w:val="24"/>
          <w:szCs w:val="24"/>
        </w:rPr>
        <w:t xml:space="preserve">) remained after verification. </w:t>
      </w:r>
      <w:r w:rsidR="00C66EEA" w:rsidRPr="00C53EFE">
        <w:rPr>
          <w:rFonts w:ascii="Times New Roman" w:eastAsia="Times New Roman" w:hAnsi="Times New Roman" w:cs="Times New Roman"/>
          <w:sz w:val="24"/>
          <w:szCs w:val="24"/>
        </w:rPr>
        <w:t>Toronto does not have Local Street Bikeways according to the Can-BICS definition.</w:t>
      </w:r>
    </w:p>
    <w:p w14:paraId="0000009A" w14:textId="77777777" w:rsidR="003B416B" w:rsidRDefault="00000000">
      <w:pPr>
        <w:jc w:val="center"/>
        <w:rPr>
          <w:rFonts w:ascii="Times New Roman" w:eastAsia="Times New Roman" w:hAnsi="Times New Roman" w:cs="Times New Roman"/>
          <w:sz w:val="24"/>
          <w:szCs w:val="24"/>
        </w:rPr>
      </w:pPr>
      <w:commentRangeStart w:id="127"/>
      <w:r>
        <w:rPr>
          <w:rFonts w:ascii="Times New Roman" w:eastAsia="Times New Roman" w:hAnsi="Times New Roman" w:cs="Times New Roman"/>
          <w:noProof/>
          <w:sz w:val="24"/>
          <w:szCs w:val="24"/>
        </w:rPr>
        <w:drawing>
          <wp:inline distT="0" distB="0" distL="0" distR="0" wp14:anchorId="181998E7" wp14:editId="78888C90">
            <wp:extent cx="4767707" cy="3519807"/>
            <wp:effectExtent l="0" t="0" r="0" b="0"/>
            <wp:docPr id="2123227798" name="image8.png"/>
            <wp:cNvGraphicFramePr/>
            <a:graphic xmlns:a="http://schemas.openxmlformats.org/drawingml/2006/main">
              <a:graphicData uri="http://schemas.openxmlformats.org/drawingml/2006/picture">
                <pic:pic xmlns:pic="http://schemas.openxmlformats.org/drawingml/2006/picture">
                  <pic:nvPicPr>
                    <pic:cNvPr id="2123227798" name="image8.png"/>
                    <pic:cNvPicPr preferRelativeResize="0"/>
                  </pic:nvPicPr>
                  <pic:blipFill>
                    <a:blip r:embed="rId14" cstate="print">
                      <a:extLst>
                        <a:ext uri="{28A0092B-C50C-407E-A947-70E740481C1C}">
                          <a14:useLocalDpi xmlns:a14="http://schemas.microsoft.com/office/drawing/2010/main"/>
                        </a:ext>
                      </a:extLst>
                    </a:blip>
                    <a:srcRect/>
                    <a:stretch>
                      <a:fillRect/>
                    </a:stretch>
                  </pic:blipFill>
                  <pic:spPr>
                    <a:xfrm>
                      <a:off x="0" y="0"/>
                      <a:ext cx="4767707" cy="3519807"/>
                    </a:xfrm>
                    <a:prstGeom prst="rect">
                      <a:avLst/>
                    </a:prstGeom>
                    <a:ln/>
                  </pic:spPr>
                </pic:pic>
              </a:graphicData>
            </a:graphic>
          </wp:inline>
        </w:drawing>
      </w:r>
      <w:commentRangeEnd w:id="127"/>
      <w:r w:rsidR="00C53EFE">
        <w:rPr>
          <w:rStyle w:val="CommentReference"/>
        </w:rPr>
        <w:commentReference w:id="127"/>
      </w:r>
    </w:p>
    <w:p w14:paraId="0000009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 Flow diagram of inclusion criteria for bikeway segments in Vancouver, Calgary, and Toronto</w:t>
      </w:r>
      <w:r>
        <w:rPr>
          <w:rFonts w:ascii="Times New Roman" w:eastAsia="Times New Roman" w:hAnsi="Times New Roman" w:cs="Times New Roman"/>
          <w:sz w:val="24"/>
          <w:szCs w:val="24"/>
        </w:rPr>
        <w:t>. This flowchart provides a high-level overview of the segment inclusions and exclusions for each municipality. Data from Calgary were specific to on-street routes only. For detailed flow diagrams specific to each municipality, please refer to the</w:t>
      </w:r>
      <w:r>
        <w:rPr>
          <w:rFonts w:ascii="Times New Roman" w:eastAsia="Times New Roman" w:hAnsi="Times New Roman" w:cs="Times New Roman"/>
          <w:i/>
          <w:sz w:val="24"/>
          <w:szCs w:val="24"/>
        </w:rPr>
        <w:t xml:space="preserve"> </w:t>
      </w:r>
      <w:r>
        <w:rPr>
          <w:rFonts w:ascii="Times New Roman" w:eastAsia="Times New Roman" w:hAnsi="Times New Roman" w:cs="Times New Roman"/>
          <w:b/>
          <w:i/>
          <w:sz w:val="24"/>
          <w:szCs w:val="24"/>
        </w:rPr>
        <w:t>Appendix</w:t>
      </w:r>
      <w:r>
        <w:rPr>
          <w:rFonts w:ascii="Times New Roman" w:eastAsia="Times New Roman" w:hAnsi="Times New Roman" w:cs="Times New Roman"/>
          <w:i/>
          <w:sz w:val="24"/>
          <w:szCs w:val="24"/>
        </w:rPr>
        <w:t>.</w:t>
      </w:r>
    </w:p>
    <w:p w14:paraId="0000009C" w14:textId="77777777" w:rsidR="003B416B" w:rsidRDefault="003B416B">
      <w:pPr>
        <w:rPr>
          <w:rFonts w:ascii="Times New Roman" w:eastAsia="Times New Roman" w:hAnsi="Times New Roman" w:cs="Times New Roman"/>
          <w:i/>
          <w:sz w:val="24"/>
          <w:szCs w:val="24"/>
        </w:rPr>
      </w:pPr>
    </w:p>
    <w:p w14:paraId="0000009D" w14:textId="734B058E" w:rsidR="003B416B" w:rsidRDefault="008D241C">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Verification of Installation and Upgrade Years</w:t>
      </w:r>
    </w:p>
    <w:p w14:paraId="0000009E" w14:textId="244218E5"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Installation years were verified for all segments, </w:t>
      </w:r>
      <w:r w:rsidR="008D241C">
        <w:rPr>
          <w:rFonts w:ascii="Times New Roman" w:eastAsia="Times New Roman" w:hAnsi="Times New Roman" w:cs="Times New Roman"/>
          <w:sz w:val="24"/>
          <w:szCs w:val="24"/>
        </w:rPr>
        <w:t xml:space="preserve">and showed </w:t>
      </w:r>
      <w:r>
        <w:rPr>
          <w:rFonts w:ascii="Times New Roman" w:eastAsia="Times New Roman" w:hAnsi="Times New Roman" w:cs="Times New Roman"/>
          <w:sz w:val="24"/>
          <w:szCs w:val="24"/>
        </w:rPr>
        <w:t xml:space="preserve">that 66% of included segments in Vancouver, 8% in Calgary, and 41% in Toronto had dedicated cycling infrastructure </w:t>
      </w:r>
      <w:r>
        <w:rPr>
          <w:rFonts w:ascii="Times New Roman" w:eastAsia="Times New Roman" w:hAnsi="Times New Roman" w:cs="Times New Roman"/>
          <w:sz w:val="24"/>
          <w:szCs w:val="24"/>
        </w:rPr>
        <w:lastRenderedPageBreak/>
        <w:t>established by 2009 or earlier. In Vancouver, among segments installed or updated during the study period</w:t>
      </w:r>
      <w:r w:rsidR="008D24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83.3% accurately matched the city's provided installation years, and 97.2% were within a ±1-year range. For Calgary, a smaller subset of segments 42.1% matched with the city's recorded installation years, and 62.7% were accurate within ±1 year. Finally, in Toronto, among 188 eligible segments, 74.5% accurately matched with the city's provided installation years, and 78.2% were accurate within a ±1-year span.</w:t>
      </w:r>
    </w:p>
    <w:p w14:paraId="0000009F" w14:textId="77777777"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 of Infrastructure</w:t>
      </w:r>
    </w:p>
    <w:p w14:paraId="000000A0" w14:textId="67BECBA8" w:rsidR="003B416B" w:rsidRDefault="00000000">
      <w:pPr>
        <w:spacing w:line="480" w:lineRule="auto"/>
        <w:ind w:firstLine="720"/>
        <w:rPr>
          <w:rFonts w:ascii="Times New Roman" w:eastAsia="Times New Roman" w:hAnsi="Times New Roman" w:cs="Times New Roman"/>
          <w:sz w:val="24"/>
          <w:szCs w:val="24"/>
        </w:rPr>
      </w:pPr>
      <w:commentRangeStart w:id="128"/>
      <w:commentRangeStart w:id="129"/>
      <w:r>
        <w:rPr>
          <w:rFonts w:ascii="Times New Roman" w:eastAsia="Times New Roman" w:hAnsi="Times New Roman" w:cs="Times New Roman"/>
          <w:sz w:val="24"/>
          <w:szCs w:val="24"/>
        </w:rPr>
        <w:t>For Vancouver, by December 2022 there were 41.2 km of painted infrastructure (</w:t>
      </w:r>
      <w:r>
        <w:rPr>
          <w:rFonts w:ascii="Times New Roman" w:eastAsia="Times New Roman" w:hAnsi="Times New Roman" w:cs="Times New Roman"/>
          <w:i/>
          <w:sz w:val="24"/>
          <w:szCs w:val="24"/>
        </w:rPr>
        <w:t>37.2 km painted lanes + 9.0 km buffered lanes</w:t>
      </w:r>
      <w:r>
        <w:rPr>
          <w:rFonts w:ascii="Times New Roman" w:eastAsia="Times New Roman" w:hAnsi="Times New Roman" w:cs="Times New Roman"/>
          <w:sz w:val="24"/>
          <w:szCs w:val="24"/>
        </w:rPr>
        <w:t>) and 30.6 km of cycle tracks following the verification of infrastructure classifications (</w:t>
      </w:r>
      <w:r>
        <w:rPr>
          <w:rFonts w:ascii="Times New Roman" w:eastAsia="Times New Roman" w:hAnsi="Times New Roman" w:cs="Times New Roman"/>
          <w:b/>
          <w:i/>
          <w:sz w:val="24"/>
          <w:szCs w:val="24"/>
        </w:rPr>
        <w:t>Appendix 1</w:t>
      </w:r>
      <w:r>
        <w:rPr>
          <w:rFonts w:ascii="Times New Roman" w:eastAsia="Times New Roman" w:hAnsi="Times New Roman" w:cs="Times New Roman"/>
          <w:sz w:val="24"/>
          <w:szCs w:val="24"/>
        </w:rPr>
        <w:t xml:space="preserve">). When contrasting these results with the original classifications (as provided by the city), the </w:t>
      </w:r>
      <w:r w:rsidR="00DC568A">
        <w:rPr>
          <w:rFonts w:ascii="Times New Roman" w:eastAsia="Times New Roman" w:hAnsi="Times New Roman" w:cs="Times New Roman"/>
          <w:sz w:val="24"/>
          <w:szCs w:val="24"/>
        </w:rPr>
        <w:t xml:space="preserve">verified </w:t>
      </w:r>
      <w:r>
        <w:rPr>
          <w:rFonts w:ascii="Times New Roman" w:eastAsia="Times New Roman" w:hAnsi="Times New Roman" w:cs="Times New Roman"/>
          <w:sz w:val="24"/>
          <w:szCs w:val="24"/>
        </w:rPr>
        <w:t>data had 3.2 km more cycle tracks and 2.4 km more painted infrastructure (</w:t>
      </w:r>
      <w:r>
        <w:rPr>
          <w:rFonts w:ascii="Times New Roman" w:eastAsia="Times New Roman" w:hAnsi="Times New Roman" w:cs="Times New Roman"/>
          <w:b/>
          <w:i/>
          <w:sz w:val="24"/>
          <w:szCs w:val="24"/>
        </w:rPr>
        <w:t>Table 1</w:t>
      </w:r>
      <w:r>
        <w:rPr>
          <w:rFonts w:ascii="Times New Roman" w:eastAsia="Times New Roman" w:hAnsi="Times New Roman" w:cs="Times New Roman"/>
          <w:sz w:val="24"/>
          <w:szCs w:val="24"/>
        </w:rPr>
        <w:t xml:space="preserve">). </w:t>
      </w:r>
      <w:commentRangeEnd w:id="128"/>
      <w:r w:rsidR="009F6B86">
        <w:rPr>
          <w:rStyle w:val="CommentReference"/>
        </w:rPr>
        <w:commentReference w:id="128"/>
      </w:r>
      <w:commentRangeEnd w:id="129"/>
      <w:r w:rsidR="007D7770">
        <w:rPr>
          <w:rStyle w:val="CommentReference"/>
        </w:rPr>
        <w:commentReference w:id="129"/>
      </w:r>
      <w:r>
        <w:rPr>
          <w:rFonts w:ascii="Times New Roman" w:eastAsia="Times New Roman" w:hAnsi="Times New Roman" w:cs="Times New Roman"/>
          <w:sz w:val="24"/>
          <w:szCs w:val="24"/>
        </w:rPr>
        <w:t>In Calgary, verified data for 2022 included 60.3 km of painted infrastructure (</w:t>
      </w:r>
      <w:r>
        <w:rPr>
          <w:rFonts w:ascii="Times New Roman" w:eastAsia="Times New Roman" w:hAnsi="Times New Roman" w:cs="Times New Roman"/>
          <w:i/>
          <w:sz w:val="24"/>
          <w:szCs w:val="24"/>
        </w:rPr>
        <w:t>55.5 km painted lanes + 4.8 km buffered lanes</w:t>
      </w:r>
      <w:r>
        <w:rPr>
          <w:rFonts w:ascii="Times New Roman" w:eastAsia="Times New Roman" w:hAnsi="Times New Roman" w:cs="Times New Roman"/>
          <w:sz w:val="24"/>
          <w:szCs w:val="24"/>
        </w:rPr>
        <w:t>) and 26.9 km cycle tracks. Accordingly, the verified data had 3.3 km more painted lanes and 4.8 km fewer protected lanes when compared to the administrative data. In Toronto, we found 151.4 km of painted infrastructure (</w:t>
      </w:r>
      <w:r>
        <w:rPr>
          <w:rFonts w:ascii="Times New Roman" w:eastAsia="Times New Roman" w:hAnsi="Times New Roman" w:cs="Times New Roman"/>
          <w:i/>
          <w:sz w:val="24"/>
          <w:szCs w:val="24"/>
        </w:rPr>
        <w:t>131.3 km painted lanes + 20 km buffered lanes</w:t>
      </w:r>
      <w:r>
        <w:rPr>
          <w:rFonts w:ascii="Times New Roman" w:eastAsia="Times New Roman" w:hAnsi="Times New Roman" w:cs="Times New Roman"/>
          <w:sz w:val="24"/>
          <w:szCs w:val="24"/>
        </w:rPr>
        <w:t xml:space="preserve">) and 73 km of cycle tracks, with 19.9 km more painted infrastructure and 0.9 km fewer cycle tracks compared </w:t>
      </w:r>
      <w:r w:rsidR="00DC568A">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 xml:space="preserve">municipal records. </w:t>
      </w:r>
    </w:p>
    <w:p w14:paraId="000000A1" w14:textId="2DEA2016" w:rsidR="003B416B" w:rsidRDefault="00000000">
      <w:pPr>
        <w:spacing w:after="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Trends in </w:t>
      </w:r>
      <w:r w:rsidR="003E183C">
        <w:rPr>
          <w:rFonts w:ascii="Times New Roman" w:eastAsia="Times New Roman" w:hAnsi="Times New Roman" w:cs="Times New Roman"/>
          <w:b/>
          <w:i/>
          <w:sz w:val="24"/>
          <w:szCs w:val="24"/>
        </w:rPr>
        <w:t xml:space="preserve">New and Upgraded </w:t>
      </w:r>
      <w:r>
        <w:rPr>
          <w:rFonts w:ascii="Times New Roman" w:eastAsia="Times New Roman" w:hAnsi="Times New Roman" w:cs="Times New Roman"/>
          <w:b/>
          <w:i/>
          <w:sz w:val="24"/>
          <w:szCs w:val="24"/>
        </w:rPr>
        <w:t>Infrastructure Installations</w:t>
      </w:r>
    </w:p>
    <w:p w14:paraId="000000A2" w14:textId="7902B4A9" w:rsidR="003B416B" w:rsidRDefault="00DC568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has been significant growth in dedicated on-street cycling networks since 2009 across all three cities. In 2009, Vancouver, Calgary, and Toronto had approximately 19 km, 1 km, and 18 km </w:t>
      </w:r>
      <w:r w:rsidR="009F6B86">
        <w:rPr>
          <w:rFonts w:ascii="Times New Roman" w:eastAsia="Times New Roman" w:hAnsi="Times New Roman" w:cs="Times New Roman"/>
          <w:sz w:val="24"/>
          <w:szCs w:val="24"/>
        </w:rPr>
        <w:t xml:space="preserve">of cycling infrastructure </w:t>
      </w:r>
      <w:r>
        <w:rPr>
          <w:rFonts w:ascii="Times New Roman" w:eastAsia="Times New Roman" w:hAnsi="Times New Roman" w:cs="Times New Roman"/>
          <w:sz w:val="24"/>
          <w:szCs w:val="24"/>
        </w:rPr>
        <w:t xml:space="preserve">per 1000 km of total roadway, respectively. Local street bikeways made up more than half of Vancouver’s cycling infrastructure at about 75 km per 1000 </w:t>
      </w:r>
      <w:proofErr w:type="spellStart"/>
      <w:r>
        <w:rPr>
          <w:rFonts w:ascii="Times New Roman" w:eastAsia="Times New Roman" w:hAnsi="Times New Roman" w:cs="Times New Roman"/>
          <w:sz w:val="24"/>
          <w:szCs w:val="24"/>
        </w:rPr>
        <w:lastRenderedPageBreak/>
        <w:t>cen</w:t>
      </w:r>
      <w:proofErr w:type="spellEnd"/>
      <w:r>
        <w:rPr>
          <w:rFonts w:ascii="Times New Roman" w:eastAsia="Times New Roman" w:hAnsi="Times New Roman" w:cs="Times New Roman"/>
          <w:sz w:val="24"/>
          <w:szCs w:val="24"/>
        </w:rPr>
        <w:t xml:space="preserve">-km of total roadway. By 2022, the dedicated on-street cycling </w:t>
      </w:r>
      <w:commentRangeStart w:id="130"/>
      <w:commentRangeStart w:id="131"/>
      <w:r>
        <w:rPr>
          <w:rFonts w:ascii="Times New Roman" w:eastAsia="Times New Roman" w:hAnsi="Times New Roman" w:cs="Times New Roman"/>
          <w:sz w:val="24"/>
          <w:szCs w:val="24"/>
        </w:rPr>
        <w:t>infrastructure in Vancouver had tripled</w:t>
      </w:r>
      <w:r w:rsidR="00035323">
        <w:rPr>
          <w:rFonts w:ascii="Times New Roman" w:eastAsia="Times New Roman" w:hAnsi="Times New Roman" w:cs="Times New Roman"/>
          <w:sz w:val="24"/>
          <w:szCs w:val="24"/>
        </w:rPr>
        <w:t xml:space="preserve"> </w:t>
      </w:r>
      <w:ins w:id="132" w:author="Meghan Winters" w:date="2024-06-21T16:23:00Z">
        <w:r w:rsidR="00035323">
          <w:rPr>
            <w:rFonts w:ascii="Times New Roman" w:eastAsia="Times New Roman" w:hAnsi="Times New Roman" w:cs="Times New Roman"/>
            <w:sz w:val="24"/>
            <w:szCs w:val="24"/>
          </w:rPr>
          <w:t xml:space="preserve">(from XX to XX), </w:t>
        </w:r>
      </w:ins>
      <w:r w:rsidR="00035323">
        <w:rPr>
          <w:rFonts w:ascii="Times New Roman" w:eastAsia="Times New Roman" w:hAnsi="Times New Roman" w:cs="Times New Roman"/>
          <w:sz w:val="24"/>
          <w:szCs w:val="24"/>
        </w:rPr>
        <w:t xml:space="preserve">a rate of similar growth to Toronto </w:t>
      </w:r>
      <w:ins w:id="133" w:author="Meghan Winters" w:date="2024-06-21T16:23:00Z">
        <w:r w:rsidR="00035323">
          <w:rPr>
            <w:rFonts w:ascii="Times New Roman" w:eastAsia="Times New Roman" w:hAnsi="Times New Roman" w:cs="Times New Roman"/>
            <w:sz w:val="24"/>
            <w:szCs w:val="24"/>
          </w:rPr>
          <w:t>(xx to xx). I</w:t>
        </w:r>
      </w:ins>
      <w:r>
        <w:rPr>
          <w:rFonts w:ascii="Times New Roman" w:eastAsia="Times New Roman" w:hAnsi="Times New Roman" w:cs="Times New Roman"/>
          <w:sz w:val="24"/>
          <w:szCs w:val="24"/>
        </w:rPr>
        <w:t>in Calgary</w:t>
      </w:r>
      <w:commentRangeEnd w:id="130"/>
      <w:r w:rsidR="00035323">
        <w:rPr>
          <w:rStyle w:val="CommentReference"/>
        </w:rPr>
        <w:commentReference w:id="130"/>
      </w:r>
      <w:commentRangeEnd w:id="131"/>
      <w:r w:rsidR="00AC2F73">
        <w:rPr>
          <w:rStyle w:val="CommentReference"/>
        </w:rPr>
        <w:commentReference w:id="131"/>
      </w:r>
      <w:r>
        <w:rPr>
          <w:rFonts w:ascii="Times New Roman" w:eastAsia="Times New Roman" w:hAnsi="Times New Roman" w:cs="Times New Roman"/>
          <w:sz w:val="24"/>
          <w:szCs w:val="24"/>
        </w:rPr>
        <w:t>, the cycling infrastructure had increased eleven-fold</w:t>
      </w:r>
      <w:ins w:id="134" w:author="Meghan Winters" w:date="2024-06-21T16:23:00Z">
        <w:r w:rsidR="00035323">
          <w:rPr>
            <w:rFonts w:ascii="Times New Roman" w:eastAsia="Times New Roman" w:hAnsi="Times New Roman" w:cs="Times New Roman"/>
            <w:sz w:val="24"/>
            <w:szCs w:val="24"/>
          </w:rPr>
          <w:t xml:space="preserve"> (xx to xx)</w:t>
        </w:r>
      </w:ins>
      <w:ins w:id="135" w:author="Meghan Winters" w:date="2024-06-21T16:24:00Z">
        <w:r w:rsidR="00035323">
          <w:rPr>
            <w:rFonts w:ascii="Times New Roman" w:eastAsia="Times New Roman" w:hAnsi="Times New Roman" w:cs="Times New Roman"/>
            <w:sz w:val="24"/>
            <w:szCs w:val="24"/>
          </w:rPr>
          <w:t xml:space="preserve">. </w:t>
        </w:r>
      </w:ins>
      <w:del w:id="136" w:author="Meghan Winters" w:date="2024-06-21T16:24:00Z">
        <w:r w:rsidDel="00035323">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In 2009, only 4% of Vancouver's dedicated </w:t>
      </w:r>
      <w:r w:rsidR="00035323">
        <w:rPr>
          <w:rFonts w:ascii="Times New Roman" w:eastAsia="Times New Roman" w:hAnsi="Times New Roman" w:cs="Times New Roman"/>
          <w:sz w:val="24"/>
          <w:szCs w:val="24"/>
        </w:rPr>
        <w:t xml:space="preserve">on-street </w:t>
      </w:r>
      <w:r>
        <w:rPr>
          <w:rFonts w:ascii="Times New Roman" w:eastAsia="Times New Roman" w:hAnsi="Times New Roman" w:cs="Times New Roman"/>
          <w:sz w:val="24"/>
          <w:szCs w:val="24"/>
        </w:rPr>
        <w:t>cycling facilities were cycle tracks and none existed in Calgary or Toronto</w:t>
      </w:r>
      <w:r w:rsidR="000F2DF0">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his changed </w:t>
      </w:r>
      <w:r w:rsidR="00035323">
        <w:rPr>
          <w:rFonts w:ascii="Times New Roman" w:eastAsia="Times New Roman" w:hAnsi="Times New Roman" w:cs="Times New Roman"/>
          <w:sz w:val="24"/>
          <w:szCs w:val="24"/>
        </w:rPr>
        <w:t xml:space="preserve">substantially </w:t>
      </w:r>
      <w:r>
        <w:rPr>
          <w:rFonts w:ascii="Times New Roman" w:eastAsia="Times New Roman" w:hAnsi="Times New Roman" w:cs="Times New Roman"/>
          <w:sz w:val="24"/>
          <w:szCs w:val="24"/>
        </w:rPr>
        <w:t>by the end of the study period, with cycle tracks constituting 39.7% of Vancouver's, 30.9% of Calgary's, and 32.5% of Toronto's dedicated on-street infrastructure (</w:t>
      </w:r>
      <w:r>
        <w:rPr>
          <w:rFonts w:ascii="Times New Roman" w:eastAsia="Times New Roman" w:hAnsi="Times New Roman" w:cs="Times New Roman"/>
          <w:b/>
          <w:i/>
          <w:sz w:val="24"/>
          <w:szCs w:val="24"/>
        </w:rPr>
        <w:t>Figure 2</w:t>
      </w:r>
      <w:r>
        <w:rPr>
          <w:rFonts w:ascii="Times New Roman" w:eastAsia="Times New Roman" w:hAnsi="Times New Roman" w:cs="Times New Roman"/>
          <w:sz w:val="24"/>
          <w:szCs w:val="24"/>
        </w:rPr>
        <w:t>). This increase in cycle tracks has partly been driven by upgrades of existing painted lane infrastructure</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This is particularly salient in Vancouver, which has seen decreases in painted lanes since 2016</w:t>
      </w:r>
      <w:r w:rsidR="000F2DF0">
        <w:rPr>
          <w:rFonts w:ascii="Times New Roman" w:eastAsia="Times New Roman" w:hAnsi="Times New Roman" w:cs="Times New Roman"/>
          <w:sz w:val="24"/>
          <w:szCs w:val="24"/>
        </w:rPr>
        <w:t xml:space="preserve">, as these routes are </w:t>
      </w:r>
      <w:r>
        <w:rPr>
          <w:rFonts w:ascii="Times New Roman" w:eastAsia="Times New Roman" w:hAnsi="Times New Roman" w:cs="Times New Roman"/>
          <w:sz w:val="24"/>
          <w:szCs w:val="24"/>
        </w:rPr>
        <w:t>upgrade</w:t>
      </w:r>
      <w:r w:rsidR="000F2DF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to infrastructure</w:t>
      </w:r>
      <w:r w:rsidR="00085300">
        <w:rPr>
          <w:rFonts w:ascii="Times New Roman" w:eastAsia="Times New Roman" w:hAnsi="Times New Roman" w:cs="Times New Roman"/>
          <w:sz w:val="24"/>
          <w:szCs w:val="24"/>
        </w:rPr>
        <w:t xml:space="preserve"> that physically separates cyclists from traffic</w:t>
      </w:r>
      <w:r>
        <w:rPr>
          <w:rFonts w:ascii="Times New Roman" w:eastAsia="Times New Roman" w:hAnsi="Times New Roman" w:cs="Times New Roman"/>
          <w:sz w:val="24"/>
          <w:szCs w:val="24"/>
        </w:rPr>
        <w:t>.</w:t>
      </w:r>
    </w:p>
    <w:p w14:paraId="000000A3" w14:textId="77777777" w:rsidR="003B416B" w:rsidRDefault="00000000">
      <w:pPr>
        <w:rPr>
          <w:rFonts w:ascii="Times New Roman" w:eastAsia="Times New Roman" w:hAnsi="Times New Roman" w:cs="Times New Roman"/>
          <w:sz w:val="24"/>
          <w:szCs w:val="24"/>
        </w:rPr>
      </w:pPr>
      <w:r>
        <w:br w:type="page"/>
      </w:r>
      <w:r>
        <w:rPr>
          <w:rFonts w:ascii="Times New Roman" w:eastAsia="Times New Roman" w:hAnsi="Times New Roman" w:cs="Times New Roman"/>
          <w:noProof/>
          <w:sz w:val="24"/>
          <w:szCs w:val="24"/>
        </w:rPr>
        <w:lastRenderedPageBreak/>
        <w:drawing>
          <wp:inline distT="0" distB="0" distL="0" distR="0" wp14:anchorId="3E9C4B95" wp14:editId="2985620E">
            <wp:extent cx="4944558" cy="7271408"/>
            <wp:effectExtent l="0" t="0" r="0" b="0"/>
            <wp:docPr id="2123227800" name="image1.png"/>
            <wp:cNvGraphicFramePr/>
            <a:graphic xmlns:a="http://schemas.openxmlformats.org/drawingml/2006/main">
              <a:graphicData uri="http://schemas.openxmlformats.org/drawingml/2006/picture">
                <pic:pic xmlns:pic="http://schemas.openxmlformats.org/drawingml/2006/picture">
                  <pic:nvPicPr>
                    <pic:cNvPr id="2123227800" name="image1.png"/>
                    <pic:cNvPicPr preferRelativeResize="0"/>
                  </pic:nvPicPr>
                  <pic:blipFill>
                    <a:blip r:embed="rId15" cstate="screen">
                      <a:extLst>
                        <a:ext uri="{28A0092B-C50C-407E-A947-70E740481C1C}">
                          <a14:useLocalDpi xmlns:a14="http://schemas.microsoft.com/office/drawing/2010/main"/>
                        </a:ext>
                      </a:extLst>
                    </a:blip>
                    <a:stretch>
                      <a:fillRect/>
                    </a:stretch>
                  </pic:blipFill>
                  <pic:spPr>
                    <a:xfrm>
                      <a:off x="0" y="0"/>
                      <a:ext cx="4944558" cy="7271408"/>
                    </a:xfrm>
                    <a:prstGeom prst="rect">
                      <a:avLst/>
                    </a:prstGeom>
                    <a:ln/>
                  </pic:spPr>
                </pic:pic>
              </a:graphicData>
            </a:graphic>
          </wp:inline>
        </w:drawing>
      </w:r>
    </w:p>
    <w:p w14:paraId="000000A4" w14:textId="77777777" w:rsidR="003B416B" w:rsidRDefault="00000000">
      <w:pPr>
        <w:rPr>
          <w:rFonts w:ascii="Times New Roman" w:eastAsia="Times New Roman" w:hAnsi="Times New Roman" w:cs="Times New Roman"/>
          <w:i/>
          <w:sz w:val="24"/>
          <w:szCs w:val="24"/>
        </w:rPr>
      </w:pPr>
      <w:commentRangeStart w:id="137"/>
      <w:commentRangeStart w:id="138"/>
      <w:r>
        <w:rPr>
          <w:rFonts w:ascii="Times New Roman" w:eastAsia="Times New Roman" w:hAnsi="Times New Roman" w:cs="Times New Roman"/>
          <w:b/>
          <w:i/>
          <w:sz w:val="24"/>
          <w:szCs w:val="24"/>
        </w:rPr>
        <w:t xml:space="preserve">Figure 2: </w:t>
      </w:r>
      <w:commentRangeEnd w:id="137"/>
      <w:r w:rsidR="00AD4B51">
        <w:rPr>
          <w:rStyle w:val="CommentReference"/>
        </w:rPr>
        <w:commentReference w:id="137"/>
      </w:r>
      <w:commentRangeEnd w:id="138"/>
      <w:r w:rsidR="007D7770">
        <w:rPr>
          <w:rStyle w:val="CommentReference"/>
        </w:rPr>
        <w:commentReference w:id="138"/>
      </w:r>
      <w:r>
        <w:rPr>
          <w:rFonts w:ascii="Times New Roman" w:eastAsia="Times New Roman" w:hAnsi="Times New Roman" w:cs="Times New Roman"/>
          <w:b/>
          <w:i/>
          <w:sz w:val="24"/>
          <w:szCs w:val="24"/>
        </w:rPr>
        <w:t xml:space="preserve">Changes in dedicated cycling infrastructure between 2009 and </w:t>
      </w:r>
      <w:commentRangeStart w:id="139"/>
      <w:commentRangeStart w:id="140"/>
      <w:r>
        <w:rPr>
          <w:rFonts w:ascii="Times New Roman" w:eastAsia="Times New Roman" w:hAnsi="Times New Roman" w:cs="Times New Roman"/>
          <w:b/>
          <w:i/>
          <w:sz w:val="24"/>
          <w:szCs w:val="24"/>
        </w:rPr>
        <w:t>2021</w:t>
      </w:r>
      <w:commentRangeEnd w:id="139"/>
      <w:r w:rsidR="00DC568A">
        <w:rPr>
          <w:rStyle w:val="CommentReference"/>
        </w:rPr>
        <w:commentReference w:id="139"/>
      </w:r>
      <w:commentRangeEnd w:id="140"/>
      <w:r w:rsidR="007D7770">
        <w:rPr>
          <w:rStyle w:val="CommentReference"/>
        </w:rPr>
        <w:commentReference w:id="140"/>
      </w:r>
      <w:r>
        <w:rPr>
          <w:rFonts w:ascii="Times New Roman" w:eastAsia="Times New Roman" w:hAnsi="Times New Roman" w:cs="Times New Roman"/>
          <w:b/>
          <w:i/>
          <w:sz w:val="24"/>
          <w:szCs w:val="24"/>
        </w:rPr>
        <w:t xml:space="preserve"> for Vancouver, Calgary, and Toronto based by infrastructure category</w:t>
      </w:r>
      <w:r>
        <w:rPr>
          <w:rFonts w:ascii="Times New Roman" w:eastAsia="Times New Roman" w:hAnsi="Times New Roman" w:cs="Times New Roman"/>
          <w:i/>
          <w:sz w:val="24"/>
          <w:szCs w:val="24"/>
        </w:rPr>
        <w:t xml:space="preserve">. Assessed using roadway centreline-km, with infrastructure classifications determined by the most protective element present along each road segment. </w:t>
      </w:r>
    </w:p>
    <w:p w14:paraId="000000A5" w14:textId="77777777" w:rsidR="003B416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3083BA5A" wp14:editId="7D0F8295">
            <wp:extent cx="4452934" cy="6679401"/>
            <wp:effectExtent l="0" t="0" r="5080" b="1270"/>
            <wp:docPr id="2123227799" name="image5.png"/>
            <wp:cNvGraphicFramePr/>
            <a:graphic xmlns:a="http://schemas.openxmlformats.org/drawingml/2006/main">
              <a:graphicData uri="http://schemas.openxmlformats.org/drawingml/2006/picture">
                <pic:pic xmlns:pic="http://schemas.openxmlformats.org/drawingml/2006/picture">
                  <pic:nvPicPr>
                    <pic:cNvPr id="2123227799" name="image5.png"/>
                    <pic:cNvPicPr preferRelativeResize="0"/>
                  </pic:nvPicPr>
                  <pic:blipFill>
                    <a:blip r:embed="rId16" cstate="screen">
                      <a:extLst>
                        <a:ext uri="{28A0092B-C50C-407E-A947-70E740481C1C}">
                          <a14:useLocalDpi xmlns:a14="http://schemas.microsoft.com/office/drawing/2010/main"/>
                        </a:ext>
                      </a:extLst>
                    </a:blip>
                    <a:stretch>
                      <a:fillRect/>
                    </a:stretch>
                  </pic:blipFill>
                  <pic:spPr>
                    <a:xfrm>
                      <a:off x="0" y="0"/>
                      <a:ext cx="4452934" cy="6679401"/>
                    </a:xfrm>
                    <a:prstGeom prst="rect">
                      <a:avLst/>
                    </a:prstGeom>
                    <a:ln/>
                  </pic:spPr>
                </pic:pic>
              </a:graphicData>
            </a:graphic>
          </wp:inline>
        </w:drawing>
      </w:r>
    </w:p>
    <w:p w14:paraId="000000A6"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3: Yearly net change in cycle route infrastructure by municipality, standardized per 1000 centerline-km of roadway. </w:t>
      </w:r>
      <w:r>
        <w:rPr>
          <w:rFonts w:ascii="Times New Roman" w:eastAsia="Times New Roman" w:hAnsi="Times New Roman" w:cs="Times New Roman"/>
          <w:i/>
          <w:sz w:val="24"/>
          <w:szCs w:val="24"/>
        </w:rPr>
        <w:t>The net change considers both the installation of new facilities, and the removal of existing infrastructure, such as when an existing facility is upgraded. Cycle route infrastructure is defined by the most protective element along a street centreline. This reflects the overall modifications made within each municipality over the course of the study period (2009-2022).</w:t>
      </w:r>
    </w:p>
    <w:p w14:paraId="000000A7" w14:textId="77777777" w:rsidR="003B416B" w:rsidRDefault="003B416B">
      <w:pPr>
        <w:rPr>
          <w:rFonts w:ascii="Times New Roman" w:eastAsia="Times New Roman" w:hAnsi="Times New Roman" w:cs="Times New Roman"/>
          <w:i/>
          <w:sz w:val="24"/>
          <w:szCs w:val="24"/>
        </w:rPr>
      </w:pPr>
    </w:p>
    <w:p w14:paraId="5615E4BE" w14:textId="06571854" w:rsidR="00AA4E71" w:rsidRDefault="00AA4E71" w:rsidP="00AA4E71">
      <w:pPr>
        <w:spacing w:after="0" w:line="480" w:lineRule="auto"/>
        <w:rPr>
          <w:ins w:id="141" w:author="Colin Macarthur" w:date="2024-06-21T09:03:00Z"/>
          <w:rFonts w:ascii="Times New Roman" w:eastAsia="Times New Roman" w:hAnsi="Times New Roman" w:cs="Times New Roman"/>
          <w:sz w:val="24"/>
          <w:szCs w:val="24"/>
        </w:rPr>
      </w:pPr>
      <w:commentRangeStart w:id="142"/>
      <w:commentRangeStart w:id="143"/>
      <w:ins w:id="144" w:author="Colin Macarthur" w:date="2024-06-21T09:03:00Z">
        <w:r>
          <w:rPr>
            <w:rFonts w:ascii="Times New Roman" w:eastAsia="Times New Roman" w:hAnsi="Times New Roman" w:cs="Times New Roman"/>
            <w:b/>
            <w:i/>
            <w:sz w:val="24"/>
            <w:szCs w:val="24"/>
          </w:rPr>
          <w:lastRenderedPageBreak/>
          <w:t>Impact of COVID-19 Pandemic on Infrastructure Installations</w:t>
        </w:r>
      </w:ins>
      <w:commentRangeEnd w:id="142"/>
      <w:r w:rsidR="002F30AD">
        <w:rPr>
          <w:rStyle w:val="CommentReference"/>
        </w:rPr>
        <w:commentReference w:id="142"/>
      </w:r>
      <w:commentRangeEnd w:id="143"/>
      <w:r w:rsidR="00D93FC2">
        <w:rPr>
          <w:rStyle w:val="CommentReference"/>
        </w:rPr>
        <w:commentReference w:id="143"/>
      </w:r>
    </w:p>
    <w:p w14:paraId="000000A8" w14:textId="27CB619B" w:rsidR="003B416B" w:rsidRDefault="00000000">
      <w:pPr>
        <w:spacing w:after="0" w:line="480" w:lineRule="auto"/>
        <w:rPr>
          <w:rFonts w:ascii="Times New Roman" w:eastAsia="Times New Roman" w:hAnsi="Times New Roman" w:cs="Times New Roman"/>
          <w:sz w:val="24"/>
          <w:szCs w:val="24"/>
        </w:rPr>
        <w:pPrChange w:id="145" w:author="Colin Macarthur" w:date="2024-06-21T09:03:00Z">
          <w:pPr>
            <w:spacing w:after="0" w:line="480" w:lineRule="auto"/>
            <w:ind w:firstLine="720"/>
          </w:pPr>
        </w:pPrChange>
      </w:pPr>
      <w:del w:id="146" w:author="Meghan Winters" w:date="2024-06-21T16:33:00Z">
        <w:r w:rsidDel="00C32BD7">
          <w:rPr>
            <w:rFonts w:ascii="Times New Roman" w:eastAsia="Times New Roman" w:hAnsi="Times New Roman" w:cs="Times New Roman"/>
            <w:sz w:val="24"/>
            <w:szCs w:val="24"/>
          </w:rPr>
          <w:delText xml:space="preserve"> Calgary and Toronto showed an upward trend</w:delText>
        </w:r>
      </w:del>
      <w:ins w:id="147" w:author="Colin Macarthur" w:date="2024-06-21T09:03:00Z">
        <w:del w:id="148" w:author="Meghan Winters" w:date="2024-06-21T16:33:00Z">
          <w:r w:rsidR="00EA1CF3" w:rsidDel="00C32BD7">
            <w:rPr>
              <w:rFonts w:ascii="Times New Roman" w:eastAsia="Times New Roman" w:hAnsi="Times New Roman" w:cs="Times New Roman"/>
              <w:sz w:val="24"/>
              <w:szCs w:val="24"/>
            </w:rPr>
            <w:delText>increase</w:delText>
          </w:r>
        </w:del>
      </w:ins>
      <w:del w:id="149" w:author="Meghan Winters" w:date="2024-06-21T16:33:00Z">
        <w:r w:rsidDel="00C32BD7">
          <w:rPr>
            <w:rFonts w:ascii="Times New Roman" w:eastAsia="Times New Roman" w:hAnsi="Times New Roman" w:cs="Times New Roman"/>
            <w:sz w:val="24"/>
            <w:szCs w:val="24"/>
          </w:rPr>
          <w:delText xml:space="preserve"> in the installation of dedicated on-street cycling infrastructure since </w:delText>
        </w:r>
      </w:del>
      <w:ins w:id="150" w:author="Colin Macarthur" w:date="2024-06-21T09:03:00Z">
        <w:del w:id="151" w:author="Meghan Winters" w:date="2024-06-21T16:33:00Z">
          <w:r w:rsidR="005F2BEC" w:rsidDel="00C32BD7">
            <w:rPr>
              <w:rFonts w:ascii="Times New Roman" w:eastAsia="Times New Roman" w:hAnsi="Times New Roman" w:cs="Times New Roman"/>
              <w:sz w:val="24"/>
              <w:szCs w:val="24"/>
            </w:rPr>
            <w:delText xml:space="preserve">from the onset of </w:delText>
          </w:r>
        </w:del>
      </w:ins>
      <w:del w:id="152" w:author="Meghan Winters" w:date="2024-06-21T16:33:00Z">
        <w:r w:rsidDel="00C32BD7">
          <w:rPr>
            <w:rFonts w:ascii="Times New Roman" w:eastAsia="Times New Roman" w:hAnsi="Times New Roman" w:cs="Times New Roman"/>
            <w:sz w:val="24"/>
            <w:szCs w:val="24"/>
          </w:rPr>
          <w:delText>the pandemic’s onset</w:delText>
        </w:r>
      </w:del>
      <w:r>
        <w:rPr>
          <w:rFonts w:ascii="Times New Roman" w:eastAsia="Times New Roman" w:hAnsi="Times New Roman" w:cs="Times New Roman"/>
          <w:sz w:val="24"/>
          <w:szCs w:val="24"/>
        </w:rPr>
        <w:t xml:space="preserve">. As illustrated in </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the growth in</w:t>
      </w:r>
      <w:ins w:id="153" w:author="Colin Macarthur" w:date="2024-06-21T09:04:00Z">
        <w:r w:rsidR="005F2BEC">
          <w:rPr>
            <w:rFonts w:ascii="Times New Roman" w:eastAsia="Times New Roman" w:hAnsi="Times New Roman" w:cs="Times New Roman"/>
            <w:sz w:val="24"/>
            <w:szCs w:val="24"/>
          </w:rPr>
          <w:t xml:space="preserve"> infrastructure in</w:t>
        </w:r>
      </w:ins>
      <w:r>
        <w:rPr>
          <w:rFonts w:ascii="Times New Roman" w:eastAsia="Times New Roman" w:hAnsi="Times New Roman" w:cs="Times New Roman"/>
          <w:sz w:val="24"/>
          <w:szCs w:val="24"/>
        </w:rPr>
        <w:t xml:space="preserve"> Toronto</w:t>
      </w:r>
      <w:del w:id="154" w:author="Colin Macarthur" w:date="2024-06-21T09:04:00Z">
        <w:r w:rsidDel="005F2BEC">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and Vancouver</w:t>
      </w:r>
      <w:del w:id="155" w:author="Colin Macarthur" w:date="2024-06-21T09:04:00Z">
        <w:r w:rsidDel="005F2BEC">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infrastructure </w:t>
      </w:r>
      <w:del w:id="156" w:author="Colin Macarthur" w:date="2024-06-21T09:04:00Z">
        <w:r w:rsidDel="005F2BEC">
          <w:rPr>
            <w:rFonts w:ascii="Times New Roman" w:eastAsia="Times New Roman" w:hAnsi="Times New Roman" w:cs="Times New Roman"/>
            <w:sz w:val="24"/>
            <w:szCs w:val="24"/>
          </w:rPr>
          <w:delText>was at it highest</w:delText>
        </w:r>
      </w:del>
      <w:ins w:id="157" w:author="Colin Macarthur" w:date="2024-06-21T09:04:00Z">
        <w:r w:rsidR="005F2BEC">
          <w:rPr>
            <w:rFonts w:ascii="Times New Roman" w:eastAsia="Times New Roman" w:hAnsi="Times New Roman" w:cs="Times New Roman"/>
            <w:sz w:val="24"/>
            <w:szCs w:val="24"/>
          </w:rPr>
          <w:t>peaked</w:t>
        </w:r>
      </w:ins>
      <w:r>
        <w:rPr>
          <w:rFonts w:ascii="Times New Roman" w:eastAsia="Times New Roman" w:hAnsi="Times New Roman" w:cs="Times New Roman"/>
          <w:sz w:val="24"/>
          <w:szCs w:val="24"/>
        </w:rPr>
        <w:t xml:space="preserve"> in 2020, with over 6</w:t>
      </w:r>
      <w:ins w:id="158" w:author="Colin Macarthur" w:date="2024-06-21T09:04:00Z">
        <w:r w:rsidR="005F2BEC">
          <w:rPr>
            <w:rFonts w:ascii="Times New Roman" w:eastAsia="Times New Roman" w:hAnsi="Times New Roman" w:cs="Times New Roman"/>
            <w:sz w:val="24"/>
            <w:szCs w:val="24"/>
          </w:rPr>
          <w:t xml:space="preserve"> km</w:t>
        </w:r>
      </w:ins>
      <w:r>
        <w:rPr>
          <w:rFonts w:ascii="Times New Roman" w:eastAsia="Times New Roman" w:hAnsi="Times New Roman" w:cs="Times New Roman"/>
          <w:sz w:val="24"/>
          <w:szCs w:val="24"/>
        </w:rPr>
        <w:t xml:space="preserve"> and 1 km of new infrastructure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roadway </w:t>
      </w:r>
      <w:ins w:id="159" w:author="Colin Macarthur" w:date="2024-06-21T09:04:00Z">
        <w:r w:rsidR="005F2BEC">
          <w:rPr>
            <w:rFonts w:ascii="Times New Roman" w:eastAsia="Times New Roman" w:hAnsi="Times New Roman" w:cs="Times New Roman"/>
            <w:sz w:val="24"/>
            <w:szCs w:val="24"/>
          </w:rPr>
          <w:t xml:space="preserve">installed </w:t>
        </w:r>
      </w:ins>
      <w:r>
        <w:rPr>
          <w:rFonts w:ascii="Times New Roman" w:eastAsia="Times New Roman" w:hAnsi="Times New Roman" w:cs="Times New Roman"/>
          <w:sz w:val="24"/>
          <w:szCs w:val="24"/>
        </w:rPr>
        <w:t xml:space="preserve">respectively, while Calgary’s peak occurred in 2021, with over 1 km of new infrastructure built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 of roadway. For Calgary and Toronto, this growth of</w:t>
      </w:r>
      <w:commentRangeStart w:id="160"/>
      <w:r>
        <w:rPr>
          <w:rFonts w:ascii="Times New Roman" w:eastAsia="Times New Roman" w:hAnsi="Times New Roman" w:cs="Times New Roman"/>
          <w:sz w:val="24"/>
          <w:szCs w:val="24"/>
        </w:rPr>
        <w:t xml:space="preserve"> on-street bikeways </w:t>
      </w:r>
      <w:commentRangeEnd w:id="160"/>
      <w:r w:rsidR="00F1613E">
        <w:rPr>
          <w:rStyle w:val="CommentReference"/>
        </w:rPr>
        <w:commentReference w:id="160"/>
      </w:r>
      <w:r>
        <w:rPr>
          <w:rFonts w:ascii="Times New Roman" w:eastAsia="Times New Roman" w:hAnsi="Times New Roman" w:cs="Times New Roman"/>
          <w:sz w:val="24"/>
          <w:szCs w:val="24"/>
        </w:rPr>
        <w:t xml:space="preserve">was primarily </w:t>
      </w:r>
      <w:del w:id="161" w:author="Colin Macarthur" w:date="2024-06-21T09:05:00Z">
        <w:r w:rsidDel="005F2BEC">
          <w:rPr>
            <w:rFonts w:ascii="Times New Roman" w:eastAsia="Times New Roman" w:hAnsi="Times New Roman" w:cs="Times New Roman"/>
            <w:sz w:val="24"/>
            <w:szCs w:val="24"/>
          </w:rPr>
          <w:delText xml:space="preserve">attributed </w:delText>
        </w:r>
      </w:del>
      <w:ins w:id="162" w:author="Colin Macarthur" w:date="2024-06-21T09:05:00Z">
        <w:r w:rsidR="005F2BEC">
          <w:rPr>
            <w:rFonts w:ascii="Times New Roman" w:eastAsia="Times New Roman" w:hAnsi="Times New Roman" w:cs="Times New Roman"/>
            <w:sz w:val="24"/>
            <w:szCs w:val="24"/>
          </w:rPr>
          <w:t xml:space="preserve">attributable </w:t>
        </w:r>
      </w:ins>
      <w:r>
        <w:rPr>
          <w:rFonts w:ascii="Times New Roman" w:eastAsia="Times New Roman" w:hAnsi="Times New Roman" w:cs="Times New Roman"/>
          <w:sz w:val="24"/>
          <w:szCs w:val="24"/>
        </w:rPr>
        <w:t>to the increase in cycle track</w:t>
      </w:r>
      <w:ins w:id="163" w:author="Meghan Winters" w:date="2024-06-21T16:33:00Z">
        <w:r w:rsidR="00C32BD7">
          <w:rPr>
            <w:rFonts w:ascii="Times New Roman" w:eastAsia="Times New Roman" w:hAnsi="Times New Roman" w:cs="Times New Roman"/>
            <w:sz w:val="24"/>
            <w:szCs w:val="24"/>
          </w:rPr>
          <w:t>s</w:t>
        </w:r>
      </w:ins>
      <w:del w:id="164" w:author="Meghan Winters" w:date="2024-06-21T16:33:00Z">
        <w:r w:rsidDel="00C32BD7">
          <w:rPr>
            <w:rFonts w:ascii="Times New Roman" w:eastAsia="Times New Roman" w:hAnsi="Times New Roman" w:cs="Times New Roman"/>
            <w:sz w:val="24"/>
            <w:szCs w:val="24"/>
          </w:rPr>
          <w:delText xml:space="preserve"> infrastructure, as depicted in </w:delText>
        </w:r>
      </w:del>
      <w:ins w:id="165" w:author="Meghan Winters" w:date="2024-06-21T16:33:00Z">
        <w:r w:rsidR="00C32BD7">
          <w:rPr>
            <w:rFonts w:ascii="Times New Roman" w:eastAsia="Times New Roman" w:hAnsi="Times New Roman" w:cs="Times New Roman"/>
            <w:sz w:val="24"/>
            <w:szCs w:val="24"/>
          </w:rPr>
          <w:t>(</w:t>
        </w:r>
      </w:ins>
      <w:r>
        <w:rPr>
          <w:rFonts w:ascii="Times New Roman" w:eastAsia="Times New Roman" w:hAnsi="Times New Roman" w:cs="Times New Roman"/>
          <w:b/>
          <w:i/>
          <w:sz w:val="24"/>
          <w:szCs w:val="24"/>
        </w:rPr>
        <w:t>Figures 2 and 3</w:t>
      </w:r>
      <w:ins w:id="166" w:author="Meghan Winters" w:date="2024-06-21T16:33:00Z">
        <w:r w:rsidR="00C32BD7">
          <w:rPr>
            <w:rFonts w:ascii="Times New Roman" w:eastAsia="Times New Roman" w:hAnsi="Times New Roman" w:cs="Times New Roman"/>
            <w:b/>
            <w:i/>
            <w:sz w:val="24"/>
            <w:szCs w:val="24"/>
          </w:rPr>
          <w:t>)</w:t>
        </w:r>
      </w:ins>
      <w:r>
        <w:rPr>
          <w:rFonts w:ascii="Times New Roman" w:eastAsia="Times New Roman" w:hAnsi="Times New Roman" w:cs="Times New Roman"/>
          <w:sz w:val="24"/>
          <w:szCs w:val="24"/>
        </w:rPr>
        <w:t xml:space="preserve">. </w:t>
      </w:r>
      <w:del w:id="167" w:author="Colin Macarthur" w:date="2024-06-21T09:06:00Z">
        <w:r w:rsidDel="005F2BEC">
          <w:rPr>
            <w:rFonts w:ascii="Times New Roman" w:eastAsia="Times New Roman" w:hAnsi="Times New Roman" w:cs="Times New Roman"/>
            <w:sz w:val="24"/>
            <w:szCs w:val="24"/>
          </w:rPr>
          <w:delText>It was also notable that Vancouver had over 6 km of new infrastructure per 1000 cen-km of roadway from 2012 to 2013 when including local street bikeways as it drastically fell below 3 km per 1000 cen-km of road.</w:delText>
        </w:r>
      </w:del>
    </w:p>
    <w:p w14:paraId="000000A9" w14:textId="19A23ED0"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del w:id="168" w:author="Meghan Winters" w:date="2024-06-21T16:27:00Z">
        <w:r w:rsidDel="00F1613E">
          <w:rPr>
            <w:rFonts w:ascii="Times New Roman" w:eastAsia="Times New Roman" w:hAnsi="Times New Roman" w:cs="Times New Roman"/>
            <w:sz w:val="24"/>
            <w:szCs w:val="24"/>
          </w:rPr>
          <w:delText>spatial depiction of each city’s infrastructure</w:delText>
        </w:r>
      </w:del>
      <w:ins w:id="169" w:author="Meghan Winters" w:date="2024-06-21T16:27:00Z">
        <w:r w:rsidR="00F1613E">
          <w:rPr>
            <w:rFonts w:ascii="Times New Roman" w:eastAsia="Times New Roman" w:hAnsi="Times New Roman" w:cs="Times New Roman"/>
            <w:sz w:val="24"/>
            <w:szCs w:val="24"/>
          </w:rPr>
          <w:t>map of infrastructure</w:t>
        </w:r>
      </w:ins>
      <w:ins w:id="170" w:author="Meghan Winters" w:date="2024-06-21T16:34:00Z">
        <w:r w:rsidR="003E2812">
          <w:rPr>
            <w:rFonts w:ascii="Times New Roman" w:eastAsia="Times New Roman" w:hAnsi="Times New Roman" w:cs="Times New Roman"/>
            <w:sz w:val="24"/>
            <w:szCs w:val="24"/>
          </w:rPr>
          <w:t xml:space="preserve"> – new and upgraded - </w:t>
        </w:r>
      </w:ins>
      <w:del w:id="171" w:author="Meghan Winters" w:date="2024-06-21T16:27:00Z">
        <w:r w:rsidDel="00F1613E">
          <w:rPr>
            <w:rFonts w:ascii="Times New Roman" w:eastAsia="Times New Roman" w:hAnsi="Times New Roman" w:cs="Times New Roman"/>
            <w:sz w:val="24"/>
            <w:szCs w:val="24"/>
          </w:rPr>
          <w:delText xml:space="preserve"> trends</w:delText>
        </w:r>
      </w:del>
      <w:r>
        <w:rPr>
          <w:rFonts w:ascii="Times New Roman" w:eastAsia="Times New Roman" w:hAnsi="Times New Roman" w:cs="Times New Roman"/>
          <w:sz w:val="24"/>
          <w:szCs w:val="24"/>
        </w:rPr>
        <w:t xml:space="preserve"> following the </w:t>
      </w:r>
      <w:del w:id="172" w:author="Colin Macarthur" w:date="2024-06-21T09:06:00Z">
        <w:r w:rsidDel="005F2BEC">
          <w:rPr>
            <w:rFonts w:ascii="Times New Roman" w:eastAsia="Times New Roman" w:hAnsi="Times New Roman" w:cs="Times New Roman"/>
            <w:sz w:val="24"/>
            <w:szCs w:val="24"/>
          </w:rPr>
          <w:delText xml:space="preserve">start </w:delText>
        </w:r>
      </w:del>
      <w:ins w:id="173" w:author="Colin Macarthur" w:date="2024-06-21T09:06:00Z">
        <w:r w:rsidR="005F2BEC">
          <w:rPr>
            <w:rFonts w:ascii="Times New Roman" w:eastAsia="Times New Roman" w:hAnsi="Times New Roman" w:cs="Times New Roman"/>
            <w:sz w:val="24"/>
            <w:szCs w:val="24"/>
          </w:rPr>
          <w:t xml:space="preserve">onset </w:t>
        </w:r>
      </w:ins>
      <w:r>
        <w:rPr>
          <w:rFonts w:ascii="Times New Roman" w:eastAsia="Times New Roman" w:hAnsi="Times New Roman" w:cs="Times New Roman"/>
          <w:sz w:val="24"/>
          <w:szCs w:val="24"/>
        </w:rPr>
        <w:t xml:space="preserve">of the pandemic is shown in </w:t>
      </w:r>
      <w:r>
        <w:rPr>
          <w:rFonts w:ascii="Times New Roman" w:eastAsia="Times New Roman" w:hAnsi="Times New Roman" w:cs="Times New Roman"/>
          <w:b/>
          <w:i/>
          <w:sz w:val="24"/>
          <w:szCs w:val="24"/>
        </w:rPr>
        <w:t>Figure 4</w:t>
      </w:r>
      <w:r>
        <w:rPr>
          <w:rFonts w:ascii="Times New Roman" w:eastAsia="Times New Roman" w:hAnsi="Times New Roman" w:cs="Times New Roman"/>
          <w:sz w:val="24"/>
          <w:szCs w:val="24"/>
        </w:rPr>
        <w:t>. In Vancouver, 4% of the existing infrastructure was upgraded and 8% was newly installed</w:t>
      </w:r>
      <w:del w:id="174" w:author="Meghan Winters" w:date="2024-06-21T16:34:00Z">
        <w:r w:rsidDel="003E2812">
          <w:rPr>
            <w:rFonts w:ascii="Times New Roman" w:eastAsia="Times New Roman" w:hAnsi="Times New Roman" w:cs="Times New Roman"/>
            <w:sz w:val="24"/>
            <w:szCs w:val="24"/>
          </w:rPr>
          <w:delText xml:space="preserve"> since the start of 2020</w:delText>
        </w:r>
      </w:del>
      <w:r>
        <w:rPr>
          <w:rFonts w:ascii="Times New Roman" w:eastAsia="Times New Roman" w:hAnsi="Times New Roman" w:cs="Times New Roman"/>
          <w:sz w:val="24"/>
          <w:szCs w:val="24"/>
        </w:rPr>
        <w:t xml:space="preserve">. Calgary </w:t>
      </w:r>
      <w:del w:id="175" w:author="Colin Macarthur" w:date="2024-06-21T09:06:00Z">
        <w:r w:rsidDel="005F2BEC">
          <w:rPr>
            <w:rFonts w:ascii="Times New Roman" w:eastAsia="Times New Roman" w:hAnsi="Times New Roman" w:cs="Times New Roman"/>
            <w:sz w:val="24"/>
            <w:szCs w:val="24"/>
          </w:rPr>
          <w:delText xml:space="preserve">saw </w:delText>
        </w:r>
      </w:del>
      <w:ins w:id="176" w:author="Colin Macarthur" w:date="2024-06-21T09:06:00Z">
        <w:r w:rsidR="005F2BEC">
          <w:rPr>
            <w:rFonts w:ascii="Times New Roman" w:eastAsia="Times New Roman" w:hAnsi="Times New Roman" w:cs="Times New Roman"/>
            <w:sz w:val="24"/>
            <w:szCs w:val="24"/>
          </w:rPr>
          <w:t xml:space="preserve">had </w:t>
        </w:r>
      </w:ins>
      <w:r>
        <w:rPr>
          <w:rFonts w:ascii="Times New Roman" w:eastAsia="Times New Roman" w:hAnsi="Times New Roman" w:cs="Times New Roman"/>
          <w:sz w:val="24"/>
          <w:szCs w:val="24"/>
        </w:rPr>
        <w:t xml:space="preserve">less than 1% </w:t>
      </w:r>
      <w:del w:id="177" w:author="Meghan Winters" w:date="2024-06-21T16:34:00Z">
        <w:r w:rsidDel="003E2812">
          <w:rPr>
            <w:rFonts w:ascii="Times New Roman" w:eastAsia="Times New Roman" w:hAnsi="Times New Roman" w:cs="Times New Roman"/>
            <w:sz w:val="24"/>
            <w:szCs w:val="24"/>
          </w:rPr>
          <w:delText xml:space="preserve">of infrastructure </w:delText>
        </w:r>
      </w:del>
      <w:r>
        <w:rPr>
          <w:rFonts w:ascii="Times New Roman" w:eastAsia="Times New Roman" w:hAnsi="Times New Roman" w:cs="Times New Roman"/>
          <w:sz w:val="24"/>
          <w:szCs w:val="24"/>
        </w:rPr>
        <w:t xml:space="preserve">upgraded, </w:t>
      </w:r>
      <w:del w:id="178" w:author="Colin Macarthur" w:date="2024-06-21T09:06:00Z">
        <w:r w:rsidDel="005F2BEC">
          <w:rPr>
            <w:rFonts w:ascii="Times New Roman" w:eastAsia="Times New Roman" w:hAnsi="Times New Roman" w:cs="Times New Roman"/>
            <w:sz w:val="24"/>
            <w:szCs w:val="24"/>
          </w:rPr>
          <w:delText>and instead</w:delText>
        </w:r>
      </w:del>
      <w:ins w:id="179" w:author="Colin Macarthur" w:date="2024-06-21T09:06:00Z">
        <w:r w:rsidR="005F2BEC">
          <w:rPr>
            <w:rFonts w:ascii="Times New Roman" w:eastAsia="Times New Roman" w:hAnsi="Times New Roman" w:cs="Times New Roman"/>
            <w:sz w:val="24"/>
            <w:szCs w:val="24"/>
          </w:rPr>
          <w:t>but</w:t>
        </w:r>
      </w:ins>
      <w:r>
        <w:rPr>
          <w:rFonts w:ascii="Times New Roman" w:eastAsia="Times New Roman" w:hAnsi="Times New Roman" w:cs="Times New Roman"/>
          <w:sz w:val="24"/>
          <w:szCs w:val="24"/>
        </w:rPr>
        <w:t xml:space="preserve"> had 23% </w:t>
      </w:r>
      <w:del w:id="180" w:author="Meghan Winters" w:date="2024-06-21T16:35:00Z">
        <w:r w:rsidDel="003E2812">
          <w:rPr>
            <w:rFonts w:ascii="Times New Roman" w:eastAsia="Times New Roman" w:hAnsi="Times New Roman" w:cs="Times New Roman"/>
            <w:sz w:val="24"/>
            <w:szCs w:val="24"/>
          </w:rPr>
          <w:delText>of its current infrastructure</w:delText>
        </w:r>
      </w:del>
      <w:ins w:id="181" w:author="Meghan Winters" w:date="2024-06-21T16:35:00Z">
        <w:r w:rsidR="003E2812">
          <w:rPr>
            <w:rFonts w:ascii="Times New Roman" w:eastAsia="Times New Roman" w:hAnsi="Times New Roman" w:cs="Times New Roman"/>
            <w:sz w:val="24"/>
            <w:szCs w:val="24"/>
          </w:rPr>
          <w:t>was</w:t>
        </w:r>
      </w:ins>
      <w:r>
        <w:rPr>
          <w:rFonts w:ascii="Times New Roman" w:eastAsia="Times New Roman" w:hAnsi="Times New Roman" w:cs="Times New Roman"/>
          <w:sz w:val="24"/>
          <w:szCs w:val="24"/>
        </w:rPr>
        <w:t xml:space="preserve"> newly installed</w:t>
      </w:r>
      <w:del w:id="182" w:author="Meghan Winters" w:date="2024-06-21T16:35:00Z">
        <w:r w:rsidDel="003E2812">
          <w:rPr>
            <w:rFonts w:ascii="Times New Roman" w:eastAsia="Times New Roman" w:hAnsi="Times New Roman" w:cs="Times New Roman"/>
            <w:sz w:val="24"/>
            <w:szCs w:val="24"/>
          </w:rPr>
          <w:delText xml:space="preserve"> since 2020</w:delText>
        </w:r>
      </w:del>
      <w:r>
        <w:rPr>
          <w:rFonts w:ascii="Times New Roman" w:eastAsia="Times New Roman" w:hAnsi="Times New Roman" w:cs="Times New Roman"/>
          <w:sz w:val="24"/>
          <w:szCs w:val="24"/>
        </w:rPr>
        <w:t xml:space="preserve">. Finally, in Toronto 9% </w:t>
      </w:r>
      <w:del w:id="183" w:author="Meghan Winters" w:date="2024-06-21T16:35:00Z">
        <w:r w:rsidDel="003E2812">
          <w:rPr>
            <w:rFonts w:ascii="Times New Roman" w:eastAsia="Times New Roman" w:hAnsi="Times New Roman" w:cs="Times New Roman"/>
            <w:sz w:val="24"/>
            <w:szCs w:val="24"/>
          </w:rPr>
          <w:delText xml:space="preserve">of current </w:delText>
        </w:r>
      </w:del>
      <w:r>
        <w:rPr>
          <w:rFonts w:ascii="Times New Roman" w:eastAsia="Times New Roman" w:hAnsi="Times New Roman" w:cs="Times New Roman"/>
          <w:sz w:val="24"/>
          <w:szCs w:val="24"/>
        </w:rPr>
        <w:t xml:space="preserve">infrastructure was upgraded </w:t>
      </w:r>
      <w:del w:id="184" w:author="Meghan Winters" w:date="2024-06-21T16:35:00Z">
        <w:r w:rsidDel="003E2812">
          <w:rPr>
            <w:rFonts w:ascii="Times New Roman" w:eastAsia="Times New Roman" w:hAnsi="Times New Roman" w:cs="Times New Roman"/>
            <w:sz w:val="24"/>
            <w:szCs w:val="24"/>
          </w:rPr>
          <w:delText xml:space="preserve">during this time </w:delText>
        </w:r>
      </w:del>
      <w:r>
        <w:rPr>
          <w:rFonts w:ascii="Times New Roman" w:eastAsia="Times New Roman" w:hAnsi="Times New Roman" w:cs="Times New Roman"/>
          <w:sz w:val="24"/>
          <w:szCs w:val="24"/>
        </w:rPr>
        <w:t xml:space="preserve">and 24% was newly installed. </w:t>
      </w:r>
    </w:p>
    <w:p w14:paraId="000000AA" w14:textId="13EB2D76"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secondary analysis was conducted to identify the type of roads that experienced the most </w:t>
      </w:r>
      <w:del w:id="185" w:author="Meghan Winters" w:date="2024-06-21T16:28:00Z">
        <w:r w:rsidDel="002F30AD">
          <w:rPr>
            <w:rFonts w:ascii="Times New Roman" w:eastAsia="Times New Roman" w:hAnsi="Times New Roman" w:cs="Times New Roman"/>
            <w:sz w:val="24"/>
            <w:szCs w:val="24"/>
          </w:rPr>
          <w:delText xml:space="preserve">significant </w:delText>
        </w:r>
      </w:del>
      <w:ins w:id="186" w:author="Meghan Winters" w:date="2024-06-21T16:28:00Z">
        <w:r w:rsidR="002F30AD">
          <w:rPr>
            <w:rFonts w:ascii="Times New Roman" w:eastAsia="Times New Roman" w:hAnsi="Times New Roman" w:cs="Times New Roman"/>
            <w:sz w:val="24"/>
            <w:szCs w:val="24"/>
          </w:rPr>
          <w:t xml:space="preserve">substantial </w:t>
        </w:r>
      </w:ins>
      <w:r>
        <w:rPr>
          <w:rFonts w:ascii="Times New Roman" w:eastAsia="Times New Roman" w:hAnsi="Times New Roman" w:cs="Times New Roman"/>
          <w:sz w:val="24"/>
          <w:szCs w:val="24"/>
        </w:rPr>
        <w:t xml:space="preserve">increase in infrastructure since the start of the pandemic. Much of this increase stemmed from the introduction of </w:t>
      </w:r>
      <w:del w:id="187" w:author="Meghan Winters" w:date="2024-06-21T16:35:00Z">
        <w:r w:rsidDel="003E2812">
          <w:rPr>
            <w:rFonts w:ascii="Times New Roman" w:eastAsia="Times New Roman" w:hAnsi="Times New Roman" w:cs="Times New Roman"/>
            <w:sz w:val="24"/>
            <w:szCs w:val="24"/>
          </w:rPr>
          <w:delText xml:space="preserve">cycling </w:delText>
        </w:r>
      </w:del>
      <w:commentRangeStart w:id="188"/>
      <w:ins w:id="189" w:author="Meghan Winters" w:date="2024-06-21T16:35:00Z">
        <w:r w:rsidR="003E2812">
          <w:rPr>
            <w:rFonts w:ascii="Times New Roman" w:eastAsia="Times New Roman" w:hAnsi="Times New Roman" w:cs="Times New Roman"/>
            <w:sz w:val="24"/>
            <w:szCs w:val="24"/>
          </w:rPr>
          <w:t>cycle</w:t>
        </w:r>
        <w:commentRangeEnd w:id="188"/>
        <w:r w:rsidR="009049BA">
          <w:rPr>
            <w:rStyle w:val="CommentReference"/>
          </w:rPr>
          <w:commentReference w:id="188"/>
        </w:r>
        <w:r w:rsidR="003E281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tracks on arterial roads. As seen in </w:t>
      </w:r>
      <w:r>
        <w:rPr>
          <w:rFonts w:ascii="Times New Roman" w:eastAsia="Times New Roman" w:hAnsi="Times New Roman" w:cs="Times New Roman"/>
          <w:b/>
          <w:sz w:val="24"/>
          <w:szCs w:val="24"/>
        </w:rPr>
        <w:t>Supplementary Figures</w:t>
      </w:r>
      <w:r>
        <w:rPr>
          <w:rFonts w:ascii="Times New Roman" w:eastAsia="Times New Roman" w:hAnsi="Times New Roman" w:cs="Times New Roman"/>
          <w:sz w:val="24"/>
          <w:szCs w:val="24"/>
        </w:rPr>
        <w:t xml:space="preserve"> 4 to 6, between 2019 to 2022,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for cycle tracks increased </w:t>
      </w:r>
      <w:del w:id="190" w:author="Colin Macarthur" w:date="2024-06-21T09:07:00Z">
        <w:r w:rsidDel="005F2BEC">
          <w:rPr>
            <w:rFonts w:ascii="Times New Roman" w:eastAsia="Times New Roman" w:hAnsi="Times New Roman" w:cs="Times New Roman"/>
            <w:sz w:val="24"/>
            <w:szCs w:val="24"/>
          </w:rPr>
          <w:delText xml:space="preserve">from </w:delText>
        </w:r>
      </w:del>
      <w:r>
        <w:rPr>
          <w:rFonts w:ascii="Times New Roman" w:eastAsia="Times New Roman" w:hAnsi="Times New Roman" w:cs="Times New Roman"/>
          <w:sz w:val="24"/>
          <w:szCs w:val="24"/>
        </w:rPr>
        <w:t xml:space="preserve">by about 45%, 83% and </w:t>
      </w:r>
      <w:del w:id="191" w:author="Colin Macarthur" w:date="2024-06-21T09:07:00Z">
        <w:r w:rsidDel="005F2BEC">
          <w:rPr>
            <w:rFonts w:ascii="Times New Roman" w:eastAsia="Times New Roman" w:hAnsi="Times New Roman" w:cs="Times New Roman"/>
            <w:sz w:val="24"/>
            <w:szCs w:val="24"/>
          </w:rPr>
          <w:delText>three times</w:delText>
        </w:r>
      </w:del>
      <w:ins w:id="192" w:author="Colin Macarthur" w:date="2024-06-21T09:07:00Z">
        <w:r w:rsidR="005F2BEC">
          <w:rPr>
            <w:rFonts w:ascii="Times New Roman" w:eastAsia="Times New Roman" w:hAnsi="Times New Roman" w:cs="Times New Roman"/>
            <w:sz w:val="24"/>
            <w:szCs w:val="24"/>
          </w:rPr>
          <w:t>300%</w:t>
        </w:r>
      </w:ins>
      <w:r>
        <w:rPr>
          <w:rFonts w:ascii="Times New Roman" w:eastAsia="Times New Roman" w:hAnsi="Times New Roman" w:cs="Times New Roman"/>
          <w:sz w:val="24"/>
          <w:szCs w:val="24"/>
        </w:rPr>
        <w:t xml:space="preserve"> in Vancouver, Calgary, and Toronto respectively. In contrast, less attention has been given to building protected facilities on collector roads in Vancouver and Calgary</w:t>
      </w:r>
      <w:ins w:id="193" w:author="Colin Macarthur" w:date="2024-06-21T09:08:00Z">
        <w:r w:rsidR="005F2BEC">
          <w:rPr>
            <w:rFonts w:ascii="Times New Roman" w:eastAsia="Times New Roman" w:hAnsi="Times New Roman" w:cs="Times New Roman"/>
            <w:sz w:val="24"/>
            <w:szCs w:val="24"/>
          </w:rPr>
          <w:t xml:space="preserve"> (</w:t>
        </w:r>
      </w:ins>
      <w:del w:id="194" w:author="Colin Macarthur" w:date="2024-06-21T09:08:00Z">
        <w:r w:rsidDel="005F2BEC">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which </w:t>
      </w:r>
      <w:del w:id="195" w:author="Colin Macarthur" w:date="2024-06-21T09:08:00Z">
        <w:r w:rsidDel="005F2BEC">
          <w:rPr>
            <w:rFonts w:ascii="Times New Roman" w:eastAsia="Times New Roman" w:hAnsi="Times New Roman" w:cs="Times New Roman"/>
            <w:sz w:val="24"/>
            <w:szCs w:val="24"/>
          </w:rPr>
          <w:delText>has seen less</w:delText>
        </w:r>
      </w:del>
      <w:ins w:id="196" w:author="Colin Macarthur" w:date="2024-06-21T09:08:00Z">
        <w:r w:rsidR="005F2BEC">
          <w:rPr>
            <w:rFonts w:ascii="Times New Roman" w:eastAsia="Times New Roman" w:hAnsi="Times New Roman" w:cs="Times New Roman"/>
            <w:sz w:val="24"/>
            <w:szCs w:val="24"/>
          </w:rPr>
          <w:t xml:space="preserve">showed lower </w:t>
        </w:r>
      </w:ins>
      <w:del w:id="197" w:author="Colin Macarthur" w:date="2024-06-21T09:08:00Z">
        <w:r w:rsidDel="005F2BEC">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than 40% increase in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 between 2019 to 2022 respectively</w:t>
      </w:r>
      <w:ins w:id="198" w:author="Colin Macarthur" w:date="2024-06-21T09:08:00Z">
        <w:r w:rsidR="005F2BE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and local roads in Vancouver and Toronto, with less than 10% of local roads being cycle tracks between 2019 to 2022. </w:t>
      </w:r>
      <w:commentRangeStart w:id="199"/>
      <w:commentRangeStart w:id="200"/>
      <w:commentRangeStart w:id="201"/>
      <w:commentRangeStart w:id="202"/>
      <w:r>
        <w:rPr>
          <w:rFonts w:ascii="Times New Roman" w:eastAsia="Times New Roman" w:hAnsi="Times New Roman" w:cs="Times New Roman"/>
          <w:sz w:val="24"/>
          <w:szCs w:val="24"/>
        </w:rPr>
        <w:t xml:space="preserve">These trends in collector and local roads were not only since the start of the pandemic, but throughout the entire study period.  </w:t>
      </w:r>
      <w:commentRangeEnd w:id="199"/>
      <w:r w:rsidR="002623FA">
        <w:rPr>
          <w:rStyle w:val="CommentReference"/>
        </w:rPr>
        <w:commentReference w:id="199"/>
      </w:r>
      <w:commentRangeEnd w:id="200"/>
      <w:r w:rsidR="00AC2F73">
        <w:rPr>
          <w:rStyle w:val="CommentReference"/>
        </w:rPr>
        <w:commentReference w:id="200"/>
      </w:r>
      <w:r>
        <w:rPr>
          <w:rFonts w:ascii="Times New Roman" w:eastAsia="Times New Roman" w:hAnsi="Times New Roman" w:cs="Times New Roman"/>
          <w:sz w:val="24"/>
          <w:szCs w:val="24"/>
        </w:rPr>
        <w:t xml:space="preserve">As a result, as seen in </w:t>
      </w: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Supplementary Figures 1 to 3</w:t>
      </w:r>
      <w:r>
        <w:rPr>
          <w:rFonts w:ascii="Times New Roman" w:eastAsia="Times New Roman" w:hAnsi="Times New Roman" w:cs="Times New Roman"/>
          <w:sz w:val="24"/>
          <w:szCs w:val="24"/>
        </w:rPr>
        <w:t xml:space="preserve">, the cycling infrastructure across cities </w:t>
      </w:r>
      <w:del w:id="203" w:author="Colin Macarthur" w:date="2024-06-21T09:09:00Z">
        <w:r w:rsidDel="005F2BEC">
          <w:rPr>
            <w:rFonts w:ascii="Times New Roman" w:eastAsia="Times New Roman" w:hAnsi="Times New Roman" w:cs="Times New Roman"/>
            <w:sz w:val="24"/>
            <w:szCs w:val="24"/>
          </w:rPr>
          <w:delText xml:space="preserve">did </w:delText>
        </w:r>
      </w:del>
      <w:ins w:id="204" w:author="Colin Macarthur" w:date="2024-06-21T09:09:00Z">
        <w:r w:rsidR="005F2BEC">
          <w:rPr>
            <w:rFonts w:ascii="Times New Roman" w:eastAsia="Times New Roman" w:hAnsi="Times New Roman" w:cs="Times New Roman"/>
            <w:sz w:val="24"/>
            <w:szCs w:val="24"/>
          </w:rPr>
          <w:t xml:space="preserve">does </w:t>
        </w:r>
      </w:ins>
      <w:r>
        <w:rPr>
          <w:rFonts w:ascii="Times New Roman" w:eastAsia="Times New Roman" w:hAnsi="Times New Roman" w:cs="Times New Roman"/>
          <w:sz w:val="24"/>
          <w:szCs w:val="24"/>
        </w:rPr>
        <w:t xml:space="preserve">not have segments entirely connected to form </w:t>
      </w:r>
      <w:ins w:id="205" w:author="Colin Macarthur" w:date="2024-06-21T09:09:00Z">
        <w:r w:rsidR="005F2BEC">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continuous route</w:t>
      </w:r>
      <w:del w:id="206" w:author="Colin Macarthur" w:date="2024-06-21T09:09:00Z">
        <w:r w:rsidDel="005F2BEC">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across the network.</w:t>
      </w:r>
      <w:commentRangeEnd w:id="201"/>
      <w:r w:rsidR="00B34A9A">
        <w:rPr>
          <w:rStyle w:val="CommentReference"/>
        </w:rPr>
        <w:commentReference w:id="201"/>
      </w:r>
      <w:commentRangeEnd w:id="202"/>
      <w:r w:rsidR="00AC2F73">
        <w:rPr>
          <w:rStyle w:val="CommentReference"/>
        </w:rPr>
        <w:commentReference w:id="202"/>
      </w:r>
    </w:p>
    <w:p w14:paraId="000000AB" w14:textId="77777777" w:rsidR="003B416B" w:rsidRDefault="003B416B">
      <w:pPr>
        <w:spacing w:line="480" w:lineRule="auto"/>
        <w:ind w:firstLine="720"/>
        <w:rPr>
          <w:rFonts w:ascii="Times New Roman" w:eastAsia="Times New Roman" w:hAnsi="Times New Roman" w:cs="Times New Roman"/>
          <w:sz w:val="24"/>
          <w:szCs w:val="24"/>
        </w:rPr>
      </w:pPr>
    </w:p>
    <w:p w14:paraId="000000AC" w14:textId="77777777" w:rsidR="003B416B" w:rsidRDefault="003B416B">
      <w:pPr>
        <w:rPr>
          <w:rFonts w:ascii="Times New Roman" w:eastAsia="Times New Roman" w:hAnsi="Times New Roman" w:cs="Times New Roman"/>
          <w:sz w:val="24"/>
          <w:szCs w:val="24"/>
        </w:rPr>
      </w:pPr>
    </w:p>
    <w:p w14:paraId="000000AD" w14:textId="77777777" w:rsidR="003B416B" w:rsidRDefault="003B416B">
      <w:pPr>
        <w:rPr>
          <w:rFonts w:ascii="Times New Roman" w:eastAsia="Times New Roman" w:hAnsi="Times New Roman" w:cs="Times New Roman"/>
          <w:i/>
          <w:sz w:val="24"/>
          <w:szCs w:val="24"/>
        </w:rPr>
      </w:pPr>
    </w:p>
    <w:p w14:paraId="000000AE" w14:textId="77777777" w:rsidR="003B416B"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7AFED863" wp14:editId="5711839E">
            <wp:extent cx="5943600" cy="6496190"/>
            <wp:effectExtent l="0" t="0" r="0" b="6350"/>
            <wp:docPr id="2123227802" name="image7.png"/>
            <wp:cNvGraphicFramePr/>
            <a:graphic xmlns:a="http://schemas.openxmlformats.org/drawingml/2006/main">
              <a:graphicData uri="http://schemas.openxmlformats.org/drawingml/2006/picture">
                <pic:pic xmlns:pic="http://schemas.openxmlformats.org/drawingml/2006/picture">
                  <pic:nvPicPr>
                    <pic:cNvPr id="2123227802" name="image7.png"/>
                    <pic:cNvPicPr preferRelativeResize="0"/>
                  </pic:nvPicPr>
                  <pic:blipFill>
                    <a:blip r:embed="rId17" cstate="screen">
                      <a:extLst>
                        <a:ext uri="{28A0092B-C50C-407E-A947-70E740481C1C}">
                          <a14:useLocalDpi xmlns:a14="http://schemas.microsoft.com/office/drawing/2010/main"/>
                        </a:ext>
                      </a:extLst>
                    </a:blip>
                    <a:srcRect/>
                    <a:stretch>
                      <a:fillRect/>
                    </a:stretch>
                  </pic:blipFill>
                  <pic:spPr>
                    <a:xfrm>
                      <a:off x="0" y="0"/>
                      <a:ext cx="5943600" cy="6496190"/>
                    </a:xfrm>
                    <a:prstGeom prst="rect">
                      <a:avLst/>
                    </a:prstGeom>
                    <a:ln/>
                  </pic:spPr>
                </pic:pic>
              </a:graphicData>
            </a:graphic>
          </wp:inline>
        </w:drawing>
      </w:r>
    </w:p>
    <w:p w14:paraId="000000AF"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Figure 4: Changes in Dedicated On-Street Infrastructure Since January 2020 for Vancouver, Calgary, and Toronto. </w:t>
      </w:r>
      <w:r>
        <w:rPr>
          <w:rFonts w:ascii="Times New Roman" w:eastAsia="Times New Roman" w:hAnsi="Times New Roman" w:cs="Times New Roman"/>
          <w:i/>
          <w:color w:val="333333"/>
          <w:sz w:val="24"/>
          <w:szCs w:val="24"/>
          <w:highlight w:val="white"/>
        </w:rPr>
        <w:t>Basemap from OpenStreetMap and Carto (Positron).</w:t>
      </w:r>
    </w:p>
    <w:p w14:paraId="000000B0" w14:textId="77777777" w:rsidR="003B416B" w:rsidRDefault="00000000">
      <w:pPr>
        <w:rPr>
          <w:rFonts w:ascii="Times New Roman" w:eastAsia="Times New Roman" w:hAnsi="Times New Roman" w:cs="Times New Roman"/>
          <w:b/>
          <w:sz w:val="24"/>
          <w:szCs w:val="24"/>
        </w:rPr>
      </w:pPr>
      <w:r>
        <w:br w:type="page"/>
      </w:r>
    </w:p>
    <w:p w14:paraId="000000B1" w14:textId="77777777" w:rsidR="003B416B" w:rsidRDefault="00000000">
      <w:pPr>
        <w:spacing w:after="0" w:line="480" w:lineRule="auto"/>
        <w:rPr>
          <w:rFonts w:ascii="Times New Roman" w:eastAsia="Times New Roman" w:hAnsi="Times New Roman" w:cs="Times New Roman"/>
          <w:b/>
          <w:sz w:val="24"/>
          <w:szCs w:val="24"/>
        </w:rPr>
      </w:pPr>
      <w:commentRangeStart w:id="207"/>
      <w:commentRangeStart w:id="208"/>
      <w:r>
        <w:rPr>
          <w:rFonts w:ascii="Times New Roman" w:eastAsia="Times New Roman" w:hAnsi="Times New Roman" w:cs="Times New Roman"/>
          <w:b/>
          <w:sz w:val="24"/>
          <w:szCs w:val="24"/>
        </w:rPr>
        <w:lastRenderedPageBreak/>
        <w:t>DISCUSSION</w:t>
      </w:r>
      <w:commentRangeEnd w:id="207"/>
      <w:r w:rsidR="00C33E31">
        <w:rPr>
          <w:rStyle w:val="CommentReference"/>
        </w:rPr>
        <w:commentReference w:id="207"/>
      </w:r>
      <w:commentRangeEnd w:id="208"/>
      <w:r w:rsidR="00C33E31">
        <w:rPr>
          <w:rStyle w:val="CommentReference"/>
        </w:rPr>
        <w:commentReference w:id="208"/>
      </w:r>
    </w:p>
    <w:p w14:paraId="5C5D0D7F" w14:textId="4C875CBA" w:rsidR="00DC2A12" w:rsidRDefault="00000000" w:rsidP="00DC2A1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study was to describe the </w:t>
      </w:r>
      <w:del w:id="209" w:author="Colin Macarthur" w:date="2024-06-21T09:09:00Z">
        <w:r w:rsidDel="005F2BEC">
          <w:rPr>
            <w:rFonts w:ascii="Times New Roman" w:eastAsia="Times New Roman" w:hAnsi="Times New Roman" w:cs="Times New Roman"/>
            <w:sz w:val="24"/>
            <w:szCs w:val="24"/>
          </w:rPr>
          <w:delText xml:space="preserve">overall </w:delText>
        </w:r>
      </w:del>
      <w:r>
        <w:rPr>
          <w:rFonts w:ascii="Times New Roman" w:eastAsia="Times New Roman" w:hAnsi="Times New Roman" w:cs="Times New Roman"/>
          <w:sz w:val="24"/>
          <w:szCs w:val="24"/>
        </w:rPr>
        <w:t>trends in the implementation of on-street cycling infrastructure across Vancouver, Calgary, and Toronto from 2009 to 2022</w:t>
      </w:r>
      <w:r w:rsidR="005F2B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standardized criteria for classifying cycling infrastructure and leveraging street view imagery services</w:t>
      </w:r>
      <w:r w:rsidR="005F2BEC">
        <w:rPr>
          <w:rFonts w:ascii="Times New Roman" w:eastAsia="Times New Roman" w:hAnsi="Times New Roman" w:cs="Times New Roman"/>
          <w:sz w:val="24"/>
          <w:szCs w:val="24"/>
        </w:rPr>
        <w:t xml:space="preserve">. </w:t>
      </w:r>
      <w:r w:rsidR="00DC2A12" w:rsidRPr="00DC2A12">
        <w:rPr>
          <w:rFonts w:ascii="Times New Roman" w:eastAsia="Times New Roman" w:hAnsi="Times New Roman" w:cs="Times New Roman"/>
          <w:sz w:val="24"/>
          <w:szCs w:val="24"/>
        </w:rPr>
        <w:t xml:space="preserve"> </w:t>
      </w:r>
      <w:r w:rsidR="00DC2A12">
        <w:rPr>
          <w:rFonts w:ascii="Times New Roman" w:eastAsia="Times New Roman" w:hAnsi="Times New Roman" w:cs="Times New Roman"/>
          <w:sz w:val="24"/>
          <w:szCs w:val="24"/>
        </w:rPr>
        <w:t>A consistent growth of the cycling network occurred in all three cities over the time period, with a shift towards protected cycling infrastructure. In addition to new installations, Toronto also prioritized the upgrading of existing infrastructure, with 9% of its current network of dedicated cycling routes being upgraded during this time, compared to 4% and less than 1% for Vancouver and Calgary, respectively.  More recently, the COVID-19 pandemic revealed a divergence in municipal responses, with over twice the rate of new cycling infrastructure installations in Toronto from the onset of the pandemic, compared with Vancouver and Calgary..</w:t>
      </w:r>
      <w:r w:rsidR="00DC2A12" w:rsidRPr="00DC2A12">
        <w:rPr>
          <w:rFonts w:ascii="Times New Roman" w:eastAsia="Times New Roman" w:hAnsi="Times New Roman" w:cs="Times New Roman"/>
          <w:sz w:val="24"/>
          <w:szCs w:val="24"/>
        </w:rPr>
        <w:t xml:space="preserve"> </w:t>
      </w:r>
      <w:r w:rsidR="00DC2A12">
        <w:rPr>
          <w:rFonts w:ascii="Times New Roman" w:eastAsia="Times New Roman" w:hAnsi="Times New Roman" w:cs="Times New Roman"/>
          <w:sz w:val="24"/>
          <w:szCs w:val="24"/>
        </w:rPr>
        <w:t xml:space="preserve">The increase in cycling infrastructure related to the pandemic found in our study has also been demonstrated in other cities around the world (46–49). Buehler and Pucher review of cycling research after COVID-19 (March 2020-January 2023) (50) and found that expansions or bikeway network improvements accelerated during the pandemic, with a focus on protected bike lanes, traffic calming, slow streets and car-free </w:t>
      </w:r>
      <w:commentRangeStart w:id="210"/>
      <w:r w:rsidR="00DC2A12">
        <w:rPr>
          <w:rFonts w:ascii="Times New Roman" w:eastAsia="Times New Roman" w:hAnsi="Times New Roman" w:cs="Times New Roman"/>
          <w:sz w:val="24"/>
          <w:szCs w:val="24"/>
        </w:rPr>
        <w:t>streets</w:t>
      </w:r>
      <w:commentRangeEnd w:id="210"/>
      <w:r w:rsidR="00DC2A12">
        <w:rPr>
          <w:rStyle w:val="CommentReference"/>
        </w:rPr>
        <w:commentReference w:id="210"/>
      </w:r>
      <w:r w:rsidR="00DC2A12">
        <w:rPr>
          <w:rFonts w:ascii="Times New Roman" w:eastAsia="Times New Roman" w:hAnsi="Times New Roman" w:cs="Times New Roman"/>
          <w:sz w:val="24"/>
          <w:szCs w:val="24"/>
        </w:rPr>
        <w:t>.</w:t>
      </w:r>
    </w:p>
    <w:p w14:paraId="6D3DD9FA" w14:textId="78DBADC8" w:rsidR="00DC2A12" w:rsidRDefault="00DC2A12">
      <w:pPr>
        <w:spacing w:after="0" w:line="480" w:lineRule="auto"/>
        <w:ind w:firstLine="720"/>
        <w:rPr>
          <w:rFonts w:ascii="Times New Roman" w:eastAsia="Times New Roman" w:hAnsi="Times New Roman" w:cs="Times New Roman"/>
          <w:sz w:val="24"/>
          <w:szCs w:val="24"/>
        </w:rPr>
      </w:pPr>
    </w:p>
    <w:p w14:paraId="000000B2" w14:textId="716FEE22"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note, was the </w:t>
      </w:r>
      <w:r w:rsidR="005F2BEC">
        <w:rPr>
          <w:rFonts w:ascii="Times New Roman" w:eastAsia="Times New Roman" w:hAnsi="Times New Roman" w:cs="Times New Roman"/>
          <w:sz w:val="24"/>
          <w:szCs w:val="24"/>
        </w:rPr>
        <w:t>lack of agreement</w:t>
      </w:r>
      <w:r>
        <w:rPr>
          <w:rFonts w:ascii="Times New Roman" w:eastAsia="Times New Roman" w:hAnsi="Times New Roman" w:cs="Times New Roman"/>
          <w:sz w:val="24"/>
          <w:szCs w:val="24"/>
        </w:rPr>
        <w:t xml:space="preserve"> </w:t>
      </w:r>
      <w:r w:rsidR="005F2BEC">
        <w:rPr>
          <w:rFonts w:ascii="Times New Roman" w:eastAsia="Times New Roman" w:hAnsi="Times New Roman" w:cs="Times New Roman"/>
          <w:sz w:val="24"/>
          <w:szCs w:val="24"/>
        </w:rPr>
        <w:t xml:space="preserve">between </w:t>
      </w:r>
      <w:r>
        <w:rPr>
          <w:rFonts w:ascii="Times New Roman" w:eastAsia="Times New Roman" w:hAnsi="Times New Roman" w:cs="Times New Roman"/>
          <w:sz w:val="24"/>
          <w:szCs w:val="24"/>
        </w:rPr>
        <w:t xml:space="preserve">municipal reports of </w:t>
      </w:r>
      <w:r w:rsidR="005F2BEC">
        <w:rPr>
          <w:rFonts w:ascii="Times New Roman" w:eastAsia="Times New Roman" w:hAnsi="Times New Roman" w:cs="Times New Roman"/>
          <w:sz w:val="24"/>
          <w:szCs w:val="24"/>
        </w:rPr>
        <w:t xml:space="preserve">installation </w:t>
      </w:r>
      <w:r>
        <w:rPr>
          <w:rFonts w:ascii="Times New Roman" w:eastAsia="Times New Roman" w:hAnsi="Times New Roman" w:cs="Times New Roman"/>
          <w:sz w:val="24"/>
          <w:szCs w:val="24"/>
        </w:rPr>
        <w:t xml:space="preserve">dates with the verified dates; 42% matching in Calgary, 75% in Toronto, and 83% in Vancouver.  </w:t>
      </w:r>
      <w:ins w:id="211" w:author="Linda Rothman" w:date="2024-06-25T12:53:00Z">
        <w:r w:rsidR="00DC2A12">
          <w:rPr>
            <w:rFonts w:ascii="Times New Roman" w:eastAsia="Times New Roman" w:hAnsi="Times New Roman" w:cs="Times New Roman"/>
            <w:sz w:val="24"/>
            <w:szCs w:val="24"/>
          </w:rPr>
          <w:t>Needs expansion</w:t>
        </w:r>
      </w:ins>
    </w:p>
    <w:p w14:paraId="000000B3" w14:textId="574D43D9"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commentRangeStart w:id="212"/>
      <w:commentRangeStart w:id="213"/>
      <w:r>
        <w:rPr>
          <w:rFonts w:ascii="Times New Roman" w:eastAsia="Times New Roman" w:hAnsi="Times New Roman" w:cs="Times New Roman"/>
          <w:sz w:val="24"/>
          <w:szCs w:val="24"/>
        </w:rPr>
        <w:t xml:space="preserve">In terms </w:t>
      </w:r>
      <w:commentRangeEnd w:id="212"/>
      <w:r w:rsidR="00C052E2">
        <w:rPr>
          <w:rStyle w:val="CommentReference"/>
        </w:rPr>
        <w:commentReference w:id="212"/>
      </w:r>
      <w:commentRangeEnd w:id="213"/>
      <w:r w:rsidR="00B8634C">
        <w:rPr>
          <w:rStyle w:val="CommentReference"/>
        </w:rPr>
        <w:commentReference w:id="213"/>
      </w:r>
      <w:r>
        <w:rPr>
          <w:rFonts w:ascii="Times New Roman" w:eastAsia="Times New Roman" w:hAnsi="Times New Roman" w:cs="Times New Roman"/>
          <w:sz w:val="24"/>
          <w:szCs w:val="24"/>
        </w:rPr>
        <w:t>of road type,</w:t>
      </w:r>
      <w:r w:rsidR="00DC2A12">
        <w:rPr>
          <w:rFonts w:ascii="Times New Roman" w:eastAsia="Times New Roman" w:hAnsi="Times New Roman" w:cs="Times New Roman"/>
          <w:sz w:val="24"/>
          <w:szCs w:val="24"/>
        </w:rPr>
        <w:t xml:space="preserve"> cycling </w:t>
      </w:r>
      <w:r w:rsidR="00C052E2">
        <w:rPr>
          <w:rFonts w:ascii="Times New Roman" w:eastAsia="Times New Roman" w:hAnsi="Times New Roman" w:cs="Times New Roman"/>
          <w:sz w:val="24"/>
          <w:szCs w:val="24"/>
        </w:rPr>
        <w:t xml:space="preserve">infrastructure in </w:t>
      </w:r>
      <w:r>
        <w:rPr>
          <w:rFonts w:ascii="Times New Roman" w:eastAsia="Times New Roman" w:hAnsi="Times New Roman" w:cs="Times New Roman"/>
          <w:sz w:val="24"/>
          <w:szCs w:val="24"/>
        </w:rPr>
        <w:t>Vancouver</w:t>
      </w:r>
      <w:r w:rsidR="00C052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was mostly on local roadways</w:t>
      </w:r>
      <w:r w:rsidR="00C052E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mostly local street bikeways</w:t>
      </w:r>
      <w:r w:rsidR="00C052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while </w:t>
      </w:r>
      <w:r w:rsidR="00C052E2">
        <w:rPr>
          <w:rFonts w:ascii="Times New Roman" w:eastAsia="Times New Roman" w:hAnsi="Times New Roman" w:cs="Times New Roman"/>
          <w:sz w:val="24"/>
          <w:szCs w:val="24"/>
        </w:rPr>
        <w:t xml:space="preserve">infrastructure in </w:t>
      </w:r>
      <w:r>
        <w:rPr>
          <w:rFonts w:ascii="Times New Roman" w:eastAsia="Times New Roman" w:hAnsi="Times New Roman" w:cs="Times New Roman"/>
          <w:sz w:val="24"/>
          <w:szCs w:val="24"/>
        </w:rPr>
        <w:t xml:space="preserve">Calgary </w:t>
      </w:r>
      <w:r w:rsidR="00C052E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relatively even across arterial, collector, and local roadways </w:t>
      </w:r>
      <w:r w:rsidR="00C052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with most cycling infrastructure in collector roadways </w:t>
      </w:r>
      <w:r>
        <w:rPr>
          <w:rFonts w:ascii="Times New Roman" w:eastAsia="Times New Roman" w:hAnsi="Times New Roman" w:cs="Times New Roman"/>
          <w:sz w:val="24"/>
          <w:szCs w:val="24"/>
        </w:rPr>
        <w:lastRenderedPageBreak/>
        <w:t>being painted lanes as compared to arterial and local roadways</w:t>
      </w:r>
      <w:r w:rsidR="00C052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Toronto had most of its infrastructure on arterial roadways with the majority being painted lanes and a large growth in cycle tracks after 2019. Overall, the expansion of on-street cycling routes over the past decade </w:t>
      </w:r>
      <w:proofErr w:type="gramStart"/>
      <w:r>
        <w:rPr>
          <w:rFonts w:ascii="Times New Roman" w:eastAsia="Times New Roman" w:hAnsi="Times New Roman" w:cs="Times New Roman"/>
          <w:sz w:val="24"/>
          <w:szCs w:val="24"/>
        </w:rPr>
        <w:t>is a reflection of</w:t>
      </w:r>
      <w:proofErr w:type="gramEnd"/>
      <w:r>
        <w:rPr>
          <w:rFonts w:ascii="Times New Roman" w:eastAsia="Times New Roman" w:hAnsi="Times New Roman" w:cs="Times New Roman"/>
          <w:sz w:val="24"/>
          <w:szCs w:val="24"/>
        </w:rPr>
        <w:t xml:space="preserve"> the growing popularity of cycling as a mode of transportation (44), and investments in infrastructure having played a key role in supporting this upward trend (45).</w:t>
      </w:r>
    </w:p>
    <w:p w14:paraId="16FEDD8E" w14:textId="46959811" w:rsidR="004158D3" w:rsidRDefault="00000000">
      <w:pPr>
        <w:spacing w:line="480" w:lineRule="auto"/>
        <w:rPr>
          <w:ins w:id="214" w:author="Colin Macarthur" w:date="2024-06-21T09:25: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del w:id="215" w:author="Linda Rothman" w:date="2024-06-25T12:54:00Z">
        <w:r w:rsidDel="00DC2A12">
          <w:rPr>
            <w:rFonts w:ascii="Times New Roman" w:eastAsia="Times New Roman" w:hAnsi="Times New Roman" w:cs="Times New Roman"/>
            <w:sz w:val="24"/>
            <w:szCs w:val="24"/>
          </w:rPr>
          <w:delText xml:space="preserve">The increase in </w:delText>
        </w:r>
      </w:del>
      <w:ins w:id="216" w:author="Colin Macarthur" w:date="2024-06-21T09:19:00Z">
        <w:del w:id="217" w:author="Linda Rothman" w:date="2024-06-25T12:54:00Z">
          <w:r w:rsidR="00C052E2" w:rsidDel="00DC2A12">
            <w:rPr>
              <w:rFonts w:ascii="Times New Roman" w:eastAsia="Times New Roman" w:hAnsi="Times New Roman" w:cs="Times New Roman"/>
              <w:sz w:val="24"/>
              <w:szCs w:val="24"/>
            </w:rPr>
            <w:delText xml:space="preserve">cycling </w:delText>
          </w:r>
        </w:del>
      </w:ins>
      <w:del w:id="218" w:author="Linda Rothman" w:date="2024-06-25T12:54:00Z">
        <w:r w:rsidDel="00DC2A12">
          <w:rPr>
            <w:rFonts w:ascii="Times New Roman" w:eastAsia="Times New Roman" w:hAnsi="Times New Roman" w:cs="Times New Roman"/>
            <w:sz w:val="24"/>
            <w:szCs w:val="24"/>
          </w:rPr>
          <w:delText>infrastructure changes since</w:delText>
        </w:r>
      </w:del>
      <w:ins w:id="219" w:author="Colin Macarthur" w:date="2024-06-21T09:19:00Z">
        <w:del w:id="220" w:author="Linda Rothman" w:date="2024-06-25T12:54:00Z">
          <w:r w:rsidR="00C052E2" w:rsidDel="00DC2A12">
            <w:rPr>
              <w:rFonts w:ascii="Times New Roman" w:eastAsia="Times New Roman" w:hAnsi="Times New Roman" w:cs="Times New Roman"/>
              <w:sz w:val="24"/>
              <w:szCs w:val="24"/>
            </w:rPr>
            <w:delText>related to</w:delText>
          </w:r>
        </w:del>
      </w:ins>
      <w:del w:id="221" w:author="Linda Rothman" w:date="2024-06-25T12:54:00Z">
        <w:r w:rsidDel="00DC2A12">
          <w:rPr>
            <w:rFonts w:ascii="Times New Roman" w:eastAsia="Times New Roman" w:hAnsi="Times New Roman" w:cs="Times New Roman"/>
            <w:sz w:val="24"/>
            <w:szCs w:val="24"/>
          </w:rPr>
          <w:delText xml:space="preserve"> the pandemic that this study found in several </w:delText>
        </w:r>
      </w:del>
      <w:ins w:id="222" w:author="Colin Macarthur" w:date="2024-06-21T09:21:00Z">
        <w:del w:id="223" w:author="Linda Rothman" w:date="2024-06-25T12:54:00Z">
          <w:r w:rsidR="00C052E2" w:rsidDel="00DC2A12">
            <w:rPr>
              <w:rFonts w:ascii="Times New Roman" w:eastAsia="Times New Roman" w:hAnsi="Times New Roman" w:cs="Times New Roman"/>
              <w:sz w:val="24"/>
              <w:szCs w:val="24"/>
            </w:rPr>
            <w:delText>our study has also been demonstrated in other cities around the world</w:delText>
          </w:r>
        </w:del>
      </w:ins>
      <w:del w:id="224" w:author="Linda Rothman" w:date="2024-06-25T12:54:00Z">
        <w:r w:rsidDel="00DC2A12">
          <w:rPr>
            <w:rFonts w:ascii="Times New Roman" w:eastAsia="Times New Roman" w:hAnsi="Times New Roman" w:cs="Times New Roman"/>
            <w:sz w:val="24"/>
            <w:szCs w:val="24"/>
          </w:rPr>
          <w:delText xml:space="preserve">Canadian cities reflect those of other cities worldwide. (46–49). Buehler and Pucher </w:delText>
        </w:r>
      </w:del>
      <w:ins w:id="225" w:author="Meghan Winters" w:date="2024-06-21T16:55:00Z">
        <w:del w:id="226" w:author="Linda Rothman" w:date="2024-06-25T12:54:00Z">
          <w:r w:rsidR="00B8634C" w:rsidDel="00DC2A12">
            <w:rPr>
              <w:rFonts w:ascii="Times New Roman" w:eastAsia="Times New Roman" w:hAnsi="Times New Roman" w:cs="Times New Roman"/>
              <w:sz w:val="24"/>
              <w:szCs w:val="24"/>
            </w:rPr>
            <w:delText xml:space="preserve">review of </w:delText>
          </w:r>
        </w:del>
      </w:ins>
      <w:del w:id="227" w:author="Linda Rothman" w:date="2024-06-25T12:54:00Z">
        <w:r w:rsidDel="00DC2A12">
          <w:rPr>
            <w:rFonts w:ascii="Times New Roman" w:eastAsia="Times New Roman" w:hAnsi="Times New Roman" w:cs="Times New Roman"/>
            <w:sz w:val="24"/>
            <w:szCs w:val="24"/>
          </w:rPr>
          <w:delText xml:space="preserve">conducted a review of 100 peer-reviewed journals and 12 reports, papers and datasets published post </w:delText>
        </w:r>
      </w:del>
      <w:ins w:id="228" w:author="Meghan Winters" w:date="2024-06-21T16:56:00Z">
        <w:del w:id="229" w:author="Linda Rothman" w:date="2024-06-25T12:54:00Z">
          <w:r w:rsidR="00B8634C" w:rsidDel="00DC2A12">
            <w:rPr>
              <w:rFonts w:ascii="Times New Roman" w:eastAsia="Times New Roman" w:hAnsi="Times New Roman" w:cs="Times New Roman"/>
              <w:sz w:val="24"/>
              <w:szCs w:val="24"/>
            </w:rPr>
            <w:delText xml:space="preserve">cycling research </w:delText>
          </w:r>
        </w:del>
      </w:ins>
      <w:ins w:id="230" w:author="Colin Macarthur" w:date="2024-06-21T09:20:00Z">
        <w:del w:id="231" w:author="Linda Rothman" w:date="2024-06-25T12:54:00Z">
          <w:r w:rsidR="00C052E2" w:rsidDel="00DC2A12">
            <w:rPr>
              <w:rFonts w:ascii="Times New Roman" w:eastAsia="Times New Roman" w:hAnsi="Times New Roman" w:cs="Times New Roman"/>
              <w:sz w:val="24"/>
              <w:szCs w:val="24"/>
            </w:rPr>
            <w:delText xml:space="preserve">after the </w:delText>
          </w:r>
        </w:del>
      </w:ins>
      <w:del w:id="232" w:author="Linda Rothman" w:date="2024-06-25T12:54:00Z">
        <w:r w:rsidDel="00DC2A12">
          <w:rPr>
            <w:rFonts w:ascii="Times New Roman" w:eastAsia="Times New Roman" w:hAnsi="Times New Roman" w:cs="Times New Roman"/>
            <w:sz w:val="24"/>
            <w:szCs w:val="24"/>
          </w:rPr>
          <w:delText xml:space="preserve">start of the COVID-19 pandemic (March 2020-January 2023) (50). They </w:delText>
        </w:r>
      </w:del>
      <w:ins w:id="233" w:author="Colin Macarthur" w:date="2024-06-21T09:20:00Z">
        <w:del w:id="234" w:author="Linda Rothman" w:date="2024-06-25T12:54:00Z">
          <w:r w:rsidR="00C052E2" w:rsidDel="00DC2A12">
            <w:rPr>
              <w:rFonts w:ascii="Times New Roman" w:eastAsia="Times New Roman" w:hAnsi="Times New Roman" w:cs="Times New Roman"/>
              <w:sz w:val="24"/>
              <w:szCs w:val="24"/>
            </w:rPr>
            <w:delText xml:space="preserve">and </w:delText>
          </w:r>
        </w:del>
      </w:ins>
      <w:del w:id="235" w:author="Linda Rothman" w:date="2024-06-25T12:54:00Z">
        <w:r w:rsidDel="00DC2A12">
          <w:rPr>
            <w:rFonts w:ascii="Times New Roman" w:eastAsia="Times New Roman" w:hAnsi="Times New Roman" w:cs="Times New Roman"/>
            <w:sz w:val="24"/>
            <w:szCs w:val="24"/>
          </w:rPr>
          <w:delText>found that most studies reported expansions or bikeway network improvements accelerated due to</w:delText>
        </w:r>
      </w:del>
      <w:ins w:id="236" w:author="Colin Macarthur" w:date="2024-06-21T09:23:00Z">
        <w:del w:id="237" w:author="Linda Rothman" w:date="2024-06-25T12:54:00Z">
          <w:r w:rsidR="00C052E2" w:rsidDel="00DC2A12">
            <w:rPr>
              <w:rFonts w:ascii="Times New Roman" w:eastAsia="Times New Roman" w:hAnsi="Times New Roman" w:cs="Times New Roman"/>
              <w:sz w:val="24"/>
              <w:szCs w:val="24"/>
            </w:rPr>
            <w:delText>during the</w:delText>
          </w:r>
        </w:del>
      </w:ins>
      <w:del w:id="238" w:author="Linda Rothman" w:date="2024-06-25T12:54:00Z">
        <w:r w:rsidDel="00DC2A12">
          <w:rPr>
            <w:rFonts w:ascii="Times New Roman" w:eastAsia="Times New Roman" w:hAnsi="Times New Roman" w:cs="Times New Roman"/>
            <w:sz w:val="24"/>
            <w:szCs w:val="24"/>
          </w:rPr>
          <w:delText xml:space="preserve"> COVID</w:delText>
        </w:r>
      </w:del>
      <w:ins w:id="239" w:author="Colin Macarthur" w:date="2024-06-21T09:23:00Z">
        <w:del w:id="240" w:author="Linda Rothman" w:date="2024-06-25T12:54:00Z">
          <w:r w:rsidR="00C052E2" w:rsidDel="00DC2A12">
            <w:rPr>
              <w:rFonts w:ascii="Times New Roman" w:eastAsia="Times New Roman" w:hAnsi="Times New Roman" w:cs="Times New Roman"/>
              <w:sz w:val="24"/>
              <w:szCs w:val="24"/>
            </w:rPr>
            <w:delText>pandemic</w:delText>
          </w:r>
        </w:del>
      </w:ins>
      <w:del w:id="241" w:author="Linda Rothman" w:date="2024-06-25T12:54:00Z">
        <w:r w:rsidDel="00DC2A12">
          <w:rPr>
            <w:rFonts w:ascii="Times New Roman" w:eastAsia="Times New Roman" w:hAnsi="Times New Roman" w:cs="Times New Roman"/>
            <w:sz w:val="24"/>
            <w:szCs w:val="24"/>
          </w:rPr>
          <w:delText xml:space="preserve">, with </w:delText>
        </w:r>
      </w:del>
      <w:ins w:id="242" w:author="Colin Macarthur" w:date="2024-06-21T09:23:00Z">
        <w:del w:id="243" w:author="Linda Rothman" w:date="2024-06-25T12:54:00Z">
          <w:r w:rsidR="00C052E2" w:rsidDel="00DC2A12">
            <w:rPr>
              <w:rFonts w:ascii="Times New Roman" w:eastAsia="Times New Roman" w:hAnsi="Times New Roman" w:cs="Times New Roman"/>
              <w:sz w:val="24"/>
              <w:szCs w:val="24"/>
            </w:rPr>
            <w:delText xml:space="preserve">a </w:delText>
          </w:r>
        </w:del>
      </w:ins>
      <w:del w:id="244" w:author="Linda Rothman" w:date="2024-06-25T12:54:00Z">
        <w:r w:rsidDel="00DC2A12">
          <w:rPr>
            <w:rFonts w:ascii="Times New Roman" w:eastAsia="Times New Roman" w:hAnsi="Times New Roman" w:cs="Times New Roman"/>
            <w:sz w:val="24"/>
            <w:szCs w:val="24"/>
          </w:rPr>
          <w:delText xml:space="preserve">focus on protected bike lanes, traffic calming, slow streets and car-free </w:delText>
        </w:r>
        <w:commentRangeStart w:id="245"/>
        <w:r w:rsidDel="00DC2A12">
          <w:rPr>
            <w:rFonts w:ascii="Times New Roman" w:eastAsia="Times New Roman" w:hAnsi="Times New Roman" w:cs="Times New Roman"/>
            <w:sz w:val="24"/>
            <w:szCs w:val="24"/>
          </w:rPr>
          <w:delText>streets</w:delText>
        </w:r>
        <w:commentRangeEnd w:id="245"/>
        <w:r w:rsidR="00B8634C" w:rsidDel="00DC2A12">
          <w:rPr>
            <w:rStyle w:val="CommentReference"/>
          </w:rPr>
          <w:commentReference w:id="245"/>
        </w:r>
        <w:r w:rsidDel="00DC2A12">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p>
    <w:p w14:paraId="000000B4" w14:textId="1DF28145" w:rsidR="003B416B" w:rsidDel="004158D3" w:rsidRDefault="00000000">
      <w:pPr>
        <w:spacing w:line="480" w:lineRule="auto"/>
        <w:ind w:firstLine="720"/>
        <w:rPr>
          <w:del w:id="246" w:author="Colin Macarthur" w:date="2024-06-21T09:25:00Z"/>
          <w:rFonts w:ascii="Times New Roman" w:eastAsia="Times New Roman" w:hAnsi="Times New Roman" w:cs="Times New Roman"/>
          <w:sz w:val="24"/>
          <w:szCs w:val="24"/>
        </w:rPr>
        <w:pPrChange w:id="247" w:author="Colin Macarthur" w:date="2024-06-21T11:12:00Z">
          <w:pPr>
            <w:spacing w:line="480" w:lineRule="auto"/>
          </w:pPr>
        </w:pPrChange>
      </w:pPr>
      <w:del w:id="248" w:author="Colin Macarthur" w:date="2024-06-21T09:24:00Z">
        <w:r w:rsidDel="004158D3">
          <w:rPr>
            <w:rFonts w:ascii="Times New Roman" w:eastAsia="Times New Roman" w:hAnsi="Times New Roman" w:cs="Times New Roman"/>
            <w:sz w:val="24"/>
            <w:szCs w:val="24"/>
          </w:rPr>
          <w:delText>Overall limitations of these studies were that they appeared to rely on municipal reports of installation interventions and although some may have mentioned increases in installation during the pandemic, they did not account for the potential of pre-existing trends in installation that may have begun before the start of the pandemic. This Canadian</w:delText>
        </w:r>
      </w:del>
      <w:ins w:id="249" w:author="Colin Macarthur" w:date="2024-06-21T09:24:00Z">
        <w:r w:rsidR="004158D3">
          <w:rPr>
            <w:rFonts w:ascii="Times New Roman" w:eastAsia="Times New Roman" w:hAnsi="Times New Roman" w:cs="Times New Roman"/>
            <w:sz w:val="24"/>
            <w:szCs w:val="24"/>
          </w:rPr>
          <w:t>Our</w:t>
        </w:r>
      </w:ins>
      <w:r>
        <w:rPr>
          <w:rFonts w:ascii="Times New Roman" w:eastAsia="Times New Roman" w:hAnsi="Times New Roman" w:cs="Times New Roman"/>
          <w:sz w:val="24"/>
          <w:szCs w:val="24"/>
        </w:rPr>
        <w:t xml:space="preserve"> study</w:t>
      </w:r>
      <w:ins w:id="250" w:author="Colin Macarthur" w:date="2024-06-21T11:13:00Z">
        <w:r w:rsidR="00E44EFD">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ins w:id="251" w:author="Colin Macarthur" w:date="2024-06-21T09:24:00Z">
        <w:r w:rsidR="004158D3">
          <w:rPr>
            <w:rFonts w:ascii="Times New Roman" w:eastAsia="Times New Roman" w:hAnsi="Times New Roman" w:cs="Times New Roman"/>
            <w:sz w:val="24"/>
            <w:szCs w:val="24"/>
          </w:rPr>
          <w:t xml:space="preserve">in the Canadian context </w:t>
        </w:r>
      </w:ins>
      <w:ins w:id="252" w:author="Colin Macarthur" w:date="2024-06-21T11:13:00Z">
        <w:r w:rsidR="00E44EFD">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offers valuable insights into cycling infrastructure implementation trends</w:t>
      </w:r>
      <w:del w:id="253" w:author="Colin Macarthur" w:date="2024-06-21T09:24:00Z">
        <w:r w:rsidDel="004158D3">
          <w:rPr>
            <w:rFonts w:ascii="Times New Roman" w:eastAsia="Times New Roman" w:hAnsi="Times New Roman" w:cs="Times New Roman"/>
            <w:sz w:val="24"/>
            <w:szCs w:val="24"/>
          </w:rPr>
          <w:delText xml:space="preserve"> specific to some large Canadian cities</w:delText>
        </w:r>
      </w:del>
      <w:r>
        <w:rPr>
          <w:rFonts w:ascii="Times New Roman" w:eastAsia="Times New Roman" w:hAnsi="Times New Roman" w:cs="Times New Roman"/>
          <w:sz w:val="24"/>
          <w:szCs w:val="24"/>
        </w:rPr>
        <w:t xml:space="preserve">, with key strengths including the use of standardized criteria for classifying infrastructure and an innovative visual approach to confirm changes over time, as opposed to relying on municipal reports </w:t>
      </w:r>
      <w:ins w:id="254" w:author="Colin Macarthur" w:date="2024-06-21T09:25:00Z">
        <w:r w:rsidR="004158D3">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which </w:t>
      </w:r>
      <w:del w:id="255" w:author="Colin Macarthur" w:date="2024-06-21T09:25:00Z">
        <w:r w:rsidDel="004158D3">
          <w:rPr>
            <w:rFonts w:ascii="Times New Roman" w:eastAsia="Times New Roman" w:hAnsi="Times New Roman" w:cs="Times New Roman"/>
            <w:sz w:val="24"/>
            <w:szCs w:val="24"/>
          </w:rPr>
          <w:delText xml:space="preserve">were frequently found to </w:delText>
        </w:r>
      </w:del>
      <w:ins w:id="256" w:author="Colin Macarthur" w:date="2024-06-21T09:25:00Z">
        <w:r w:rsidR="004158D3">
          <w:rPr>
            <w:rFonts w:ascii="Times New Roman" w:eastAsia="Times New Roman" w:hAnsi="Times New Roman" w:cs="Times New Roman"/>
            <w:sz w:val="24"/>
            <w:szCs w:val="24"/>
          </w:rPr>
          <w:t xml:space="preserve">may </w:t>
        </w:r>
      </w:ins>
      <w:r>
        <w:rPr>
          <w:rFonts w:ascii="Times New Roman" w:eastAsia="Times New Roman" w:hAnsi="Times New Roman" w:cs="Times New Roman"/>
          <w:sz w:val="24"/>
          <w:szCs w:val="24"/>
        </w:rPr>
        <w:t>be unreliable</w:t>
      </w:r>
      <w:ins w:id="257" w:author="Colin Macarthur" w:date="2024-06-21T09:25:00Z">
        <w:r w:rsidR="004158D3">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258" w:author="Colin Macarthur" w:date="2024-06-21T09:25:00Z">
        <w:r w:rsidDel="004158D3">
          <w:rPr>
            <w:rFonts w:ascii="Times New Roman" w:eastAsia="Times New Roman" w:hAnsi="Times New Roman" w:cs="Times New Roman"/>
            <w:sz w:val="24"/>
            <w:szCs w:val="24"/>
          </w:rPr>
          <w:delText xml:space="preserve">It may be that other cities and countries have more reliable municipal data, but for these cities in Canada, this was not found to be the case. This points to the need to assess the reliability of the data sources when conducting similar studies related to road infrastructure.  The incorporation of reliable data pertaining to infrastructure updates also ensures that infrastructure trends accurately reflect the changes in on-street cycling infrastructure. </w:delText>
        </w:r>
      </w:del>
    </w:p>
    <w:p w14:paraId="000000B5" w14:textId="56B48221" w:rsidR="003B416B" w:rsidRDefault="00000000">
      <w:pPr>
        <w:spacing w:line="480" w:lineRule="auto"/>
        <w:ind w:firstLine="720"/>
        <w:rPr>
          <w:rFonts w:ascii="Times New Roman" w:eastAsia="Times New Roman" w:hAnsi="Times New Roman" w:cs="Times New Roman"/>
          <w:sz w:val="24"/>
          <w:szCs w:val="24"/>
        </w:rPr>
        <w:pPrChange w:id="259" w:author="Colin Macarthur" w:date="2024-06-21T11:12:00Z">
          <w:pPr>
            <w:spacing w:after="0" w:line="480" w:lineRule="auto"/>
            <w:ind w:firstLine="720"/>
          </w:pPr>
        </w:pPrChange>
      </w:pPr>
      <w:del w:id="260" w:author="Colin Macarthur" w:date="2024-06-21T09:26:00Z">
        <w:r w:rsidDel="004158D3">
          <w:rPr>
            <w:rFonts w:ascii="Times New Roman" w:eastAsia="Times New Roman" w:hAnsi="Times New Roman" w:cs="Times New Roman"/>
            <w:sz w:val="24"/>
            <w:szCs w:val="24"/>
          </w:rPr>
          <w:delText>There were some limitations</w:delText>
        </w:r>
      </w:del>
      <w:ins w:id="261" w:author="Colin Macarthur" w:date="2024-06-21T09:26:00Z">
        <w:r w:rsidR="004158D3">
          <w:rPr>
            <w:rFonts w:ascii="Times New Roman" w:eastAsia="Times New Roman" w:hAnsi="Times New Roman" w:cs="Times New Roman"/>
            <w:sz w:val="24"/>
            <w:szCs w:val="24"/>
          </w:rPr>
          <w:t>Limitations</w:t>
        </w:r>
      </w:ins>
      <w:r>
        <w:rPr>
          <w:rFonts w:ascii="Times New Roman" w:eastAsia="Times New Roman" w:hAnsi="Times New Roman" w:cs="Times New Roman"/>
          <w:sz w:val="24"/>
          <w:szCs w:val="24"/>
        </w:rPr>
        <w:t xml:space="preserve"> </w:t>
      </w:r>
      <w:del w:id="262" w:author="Colin Macarthur" w:date="2024-06-21T09:26:00Z">
        <w:r w:rsidDel="004158D3">
          <w:rPr>
            <w:rFonts w:ascii="Times New Roman" w:eastAsia="Times New Roman" w:hAnsi="Times New Roman" w:cs="Times New Roman"/>
            <w:sz w:val="24"/>
            <w:szCs w:val="24"/>
          </w:rPr>
          <w:delText>to consider</w:delText>
        </w:r>
      </w:del>
      <w:ins w:id="263" w:author="Colin Macarthur" w:date="2024-06-21T09:26:00Z">
        <w:r w:rsidR="004158D3">
          <w:rPr>
            <w:rFonts w:ascii="Times New Roman" w:eastAsia="Times New Roman" w:hAnsi="Times New Roman" w:cs="Times New Roman"/>
            <w:sz w:val="24"/>
            <w:szCs w:val="24"/>
          </w:rPr>
          <w:t>of our study</w:t>
        </w:r>
      </w:ins>
      <w:r>
        <w:rPr>
          <w:rFonts w:ascii="Times New Roman" w:eastAsia="Times New Roman" w:hAnsi="Times New Roman" w:cs="Times New Roman"/>
          <w:sz w:val="24"/>
          <w:szCs w:val="24"/>
        </w:rPr>
        <w:t xml:space="preserve"> related to the classification of </w:t>
      </w:r>
      <w:del w:id="264" w:author="Colin Macarthur" w:date="2024-06-21T09:26:00Z">
        <w:r w:rsidDel="004158D3">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 xml:space="preserve">infrastructure </w:t>
      </w:r>
      <w:del w:id="265" w:author="Colin Macarthur" w:date="2024-06-21T09:26:00Z">
        <w:r w:rsidDel="004158D3">
          <w:rPr>
            <w:rFonts w:ascii="Times New Roman" w:eastAsia="Times New Roman" w:hAnsi="Times New Roman" w:cs="Times New Roman"/>
            <w:sz w:val="24"/>
            <w:szCs w:val="24"/>
          </w:rPr>
          <w:delText>as well as the</w:delText>
        </w:r>
      </w:del>
      <w:ins w:id="266" w:author="Colin Macarthur" w:date="2024-06-21T09:26:00Z">
        <w:r w:rsidR="004158D3">
          <w:rPr>
            <w:rFonts w:ascii="Times New Roman" w:eastAsia="Times New Roman" w:hAnsi="Times New Roman" w:cs="Times New Roman"/>
            <w:sz w:val="24"/>
            <w:szCs w:val="24"/>
          </w:rPr>
          <w:t>and</w:t>
        </w:r>
      </w:ins>
      <w:r>
        <w:rPr>
          <w:rFonts w:ascii="Times New Roman" w:eastAsia="Times New Roman" w:hAnsi="Times New Roman" w:cs="Times New Roman"/>
          <w:sz w:val="24"/>
          <w:szCs w:val="24"/>
        </w:rPr>
        <w:t xml:space="preserve"> data availability. By defining infrastructure based on the most protective infrastructure, some finer details regarding infrastructure modifications may have been overlooked. Additionally, the exclusion of temporary infrastructure could have resulted in some selection bias in terms of the areas of the cities where temporary versus permanent infrastructure were located and may have limited the study's ability to fully capture how municipalities promoted active transportation, particularly during the pandemic. However, this study </w:t>
      </w:r>
      <w:ins w:id="267" w:author="Colin Macarthur" w:date="2024-06-21T09:26:00Z">
        <w:r w:rsidR="004158D3">
          <w:rPr>
            <w:rFonts w:ascii="Times New Roman" w:eastAsia="Times New Roman" w:hAnsi="Times New Roman" w:cs="Times New Roman"/>
            <w:sz w:val="24"/>
            <w:szCs w:val="24"/>
          </w:rPr>
          <w:t xml:space="preserve">accurately </w:t>
        </w:r>
      </w:ins>
      <w:r>
        <w:rPr>
          <w:rFonts w:ascii="Times New Roman" w:eastAsia="Times New Roman" w:hAnsi="Times New Roman" w:cs="Times New Roman"/>
          <w:sz w:val="24"/>
          <w:szCs w:val="24"/>
        </w:rPr>
        <w:t xml:space="preserve">reflects the permanent infrastructure that each city has installed to promote longer term cycling, after the start of the pandemic.  Finally, </w:t>
      </w:r>
      <w:ins w:id="268" w:author="Colin Macarthur" w:date="2024-06-21T09:28:00Z">
        <w:r w:rsidR="004158D3">
          <w:rPr>
            <w:rFonts w:ascii="Times New Roman" w:eastAsia="Times New Roman" w:hAnsi="Times New Roman" w:cs="Times New Roman"/>
            <w:sz w:val="24"/>
            <w:szCs w:val="24"/>
          </w:rPr>
          <w:t xml:space="preserve">given that </w:t>
        </w:r>
      </w:ins>
      <w:del w:id="269" w:author="Colin Macarthur" w:date="2024-06-21T09:27:00Z">
        <w:r w:rsidDel="004158D3">
          <w:rPr>
            <w:rFonts w:ascii="Times New Roman" w:eastAsia="Times New Roman" w:hAnsi="Times New Roman" w:cs="Times New Roman"/>
            <w:sz w:val="24"/>
            <w:szCs w:val="24"/>
          </w:rPr>
          <w:delText xml:space="preserve">as </w:delText>
        </w:r>
      </w:del>
      <w:r>
        <w:rPr>
          <w:rFonts w:ascii="Times New Roman" w:eastAsia="Times New Roman" w:hAnsi="Times New Roman" w:cs="Times New Roman"/>
          <w:sz w:val="24"/>
          <w:szCs w:val="24"/>
        </w:rPr>
        <w:t xml:space="preserve">each city updates </w:t>
      </w:r>
      <w:del w:id="270" w:author="Colin Macarthur" w:date="2024-06-21T09:27:00Z">
        <w:r w:rsidDel="004158D3">
          <w:rPr>
            <w:rFonts w:ascii="Times New Roman" w:eastAsia="Times New Roman" w:hAnsi="Times New Roman" w:cs="Times New Roman"/>
            <w:sz w:val="24"/>
            <w:szCs w:val="24"/>
          </w:rPr>
          <w:delText xml:space="preserve">their </w:delText>
        </w:r>
      </w:del>
      <w:r>
        <w:rPr>
          <w:rFonts w:ascii="Times New Roman" w:eastAsia="Times New Roman" w:hAnsi="Times New Roman" w:cs="Times New Roman"/>
          <w:sz w:val="24"/>
          <w:szCs w:val="24"/>
        </w:rPr>
        <w:t xml:space="preserve">data at different </w:t>
      </w:r>
      <w:del w:id="271" w:author="Colin Macarthur" w:date="2024-06-21T09:27:00Z">
        <w:r w:rsidDel="004158D3">
          <w:rPr>
            <w:rFonts w:ascii="Times New Roman" w:eastAsia="Times New Roman" w:hAnsi="Times New Roman" w:cs="Times New Roman"/>
            <w:sz w:val="24"/>
            <w:szCs w:val="24"/>
          </w:rPr>
          <w:delText>periods in time</w:delText>
        </w:r>
      </w:del>
      <w:ins w:id="272" w:author="Colin Macarthur" w:date="2024-06-21T09:27:00Z">
        <w:r w:rsidR="004158D3">
          <w:rPr>
            <w:rFonts w:ascii="Times New Roman" w:eastAsia="Times New Roman" w:hAnsi="Times New Roman" w:cs="Times New Roman"/>
            <w:sz w:val="24"/>
            <w:szCs w:val="24"/>
          </w:rPr>
          <w:t>times,</w:t>
        </w:r>
      </w:ins>
      <w:r>
        <w:rPr>
          <w:rFonts w:ascii="Times New Roman" w:eastAsia="Times New Roman" w:hAnsi="Times New Roman" w:cs="Times New Roman"/>
          <w:sz w:val="24"/>
          <w:szCs w:val="24"/>
        </w:rPr>
        <w:t xml:space="preserve"> </w:t>
      </w:r>
      <w:del w:id="273" w:author="Colin Macarthur" w:date="2024-06-21T09:27:00Z">
        <w:r w:rsidDel="004158D3">
          <w:rPr>
            <w:rFonts w:ascii="Times New Roman" w:eastAsia="Times New Roman" w:hAnsi="Times New Roman" w:cs="Times New Roman"/>
            <w:sz w:val="24"/>
            <w:szCs w:val="24"/>
          </w:rPr>
          <w:delText xml:space="preserve">and </w:delText>
        </w:r>
      </w:del>
      <w:ins w:id="274" w:author="Colin Macarthur" w:date="2024-06-21T09:27:00Z">
        <w:r w:rsidR="004158D3">
          <w:rPr>
            <w:rFonts w:ascii="Times New Roman" w:eastAsia="Times New Roman" w:hAnsi="Times New Roman" w:cs="Times New Roman"/>
            <w:sz w:val="24"/>
            <w:szCs w:val="24"/>
          </w:rPr>
          <w:t xml:space="preserve">some </w:t>
        </w:r>
      </w:ins>
      <w:ins w:id="275" w:author="Colin Macarthur" w:date="2024-06-21T09:28:00Z">
        <w:r w:rsidR="004158D3">
          <w:rPr>
            <w:rFonts w:ascii="Times New Roman" w:eastAsia="Times New Roman" w:hAnsi="Times New Roman" w:cs="Times New Roman"/>
            <w:sz w:val="24"/>
            <w:szCs w:val="24"/>
          </w:rPr>
          <w:t xml:space="preserve">relevant </w:t>
        </w:r>
      </w:ins>
      <w:ins w:id="276" w:author="Colin Macarthur" w:date="2024-06-21T09:27:00Z">
        <w:r w:rsidR="004158D3">
          <w:rPr>
            <w:rFonts w:ascii="Times New Roman" w:eastAsia="Times New Roman" w:hAnsi="Times New Roman" w:cs="Times New Roman"/>
            <w:sz w:val="24"/>
            <w:szCs w:val="24"/>
          </w:rPr>
          <w:t xml:space="preserve">data </w:t>
        </w:r>
      </w:ins>
      <w:r>
        <w:rPr>
          <w:rFonts w:ascii="Times New Roman" w:eastAsia="Times New Roman" w:hAnsi="Times New Roman" w:cs="Times New Roman"/>
          <w:sz w:val="24"/>
          <w:szCs w:val="24"/>
        </w:rPr>
        <w:t xml:space="preserve">may </w:t>
      </w:r>
      <w:del w:id="277" w:author="Colin Macarthur" w:date="2024-06-21T09:27:00Z">
        <w:r w:rsidDel="004158D3">
          <w:rPr>
            <w:rFonts w:ascii="Times New Roman" w:eastAsia="Times New Roman" w:hAnsi="Times New Roman" w:cs="Times New Roman"/>
            <w:sz w:val="24"/>
            <w:szCs w:val="24"/>
          </w:rPr>
          <w:delText xml:space="preserve">have </w:delText>
        </w:r>
      </w:del>
      <w:r>
        <w:rPr>
          <w:rFonts w:ascii="Times New Roman" w:eastAsia="Times New Roman" w:hAnsi="Times New Roman" w:cs="Times New Roman"/>
          <w:sz w:val="24"/>
          <w:szCs w:val="24"/>
        </w:rPr>
        <w:t xml:space="preserve">not </w:t>
      </w:r>
      <w:ins w:id="278" w:author="Colin Macarthur" w:date="2024-06-21T09:28:00Z">
        <w:r w:rsidR="004158D3">
          <w:rPr>
            <w:rFonts w:ascii="Times New Roman" w:eastAsia="Times New Roman" w:hAnsi="Times New Roman" w:cs="Times New Roman"/>
            <w:sz w:val="24"/>
            <w:szCs w:val="24"/>
          </w:rPr>
          <w:t xml:space="preserve">have </w:t>
        </w:r>
      </w:ins>
      <w:r>
        <w:rPr>
          <w:rFonts w:ascii="Times New Roman" w:eastAsia="Times New Roman" w:hAnsi="Times New Roman" w:cs="Times New Roman"/>
          <w:sz w:val="24"/>
          <w:szCs w:val="24"/>
        </w:rPr>
        <w:t xml:space="preserve">been captured at the time of data acquisition in January and May of 2023, </w:t>
      </w:r>
      <w:ins w:id="279" w:author="Colin Macarthur" w:date="2024-06-21T09:28:00Z">
        <w:r w:rsidR="004158D3">
          <w:rPr>
            <w:rFonts w:ascii="Times New Roman" w:eastAsia="Times New Roman" w:hAnsi="Times New Roman" w:cs="Times New Roman"/>
            <w:sz w:val="24"/>
            <w:szCs w:val="24"/>
          </w:rPr>
          <w:t xml:space="preserve">thus </w:t>
        </w:r>
      </w:ins>
      <w:r>
        <w:rPr>
          <w:rFonts w:ascii="Times New Roman" w:eastAsia="Times New Roman" w:hAnsi="Times New Roman" w:cs="Times New Roman"/>
          <w:sz w:val="24"/>
          <w:szCs w:val="24"/>
        </w:rPr>
        <w:t xml:space="preserve">there </w:t>
      </w:r>
      <w:del w:id="280" w:author="Colin Macarthur" w:date="2024-06-21T09:28:00Z">
        <w:r w:rsidDel="004158D3">
          <w:rPr>
            <w:rFonts w:ascii="Times New Roman" w:eastAsia="Times New Roman" w:hAnsi="Times New Roman" w:cs="Times New Roman"/>
            <w:sz w:val="24"/>
            <w:szCs w:val="24"/>
          </w:rPr>
          <w:delText xml:space="preserve">was </w:delText>
        </w:r>
      </w:del>
      <w:ins w:id="281" w:author="Colin Macarthur" w:date="2024-06-21T09:28:00Z">
        <w:r w:rsidR="004158D3">
          <w:rPr>
            <w:rFonts w:ascii="Times New Roman" w:eastAsia="Times New Roman" w:hAnsi="Times New Roman" w:cs="Times New Roman"/>
            <w:sz w:val="24"/>
            <w:szCs w:val="24"/>
          </w:rPr>
          <w:t xml:space="preserve">is </w:t>
        </w:r>
      </w:ins>
      <w:del w:id="282" w:author="Colin Macarthur" w:date="2024-06-21T09:28:00Z">
        <w:r w:rsidDel="004158D3">
          <w:rPr>
            <w:rFonts w:ascii="Times New Roman" w:eastAsia="Times New Roman" w:hAnsi="Times New Roman" w:cs="Times New Roman"/>
            <w:sz w:val="24"/>
            <w:szCs w:val="24"/>
          </w:rPr>
          <w:delText xml:space="preserve">also </w:delText>
        </w:r>
      </w:del>
      <w:r>
        <w:rPr>
          <w:rFonts w:ascii="Times New Roman" w:eastAsia="Times New Roman" w:hAnsi="Times New Roman" w:cs="Times New Roman"/>
          <w:sz w:val="24"/>
          <w:szCs w:val="24"/>
        </w:rPr>
        <w:t xml:space="preserve">a possibility that </w:t>
      </w:r>
      <w:del w:id="283" w:author="Colin Macarthur" w:date="2024-06-21T09:29:00Z">
        <w:r w:rsidDel="004158D3">
          <w:rPr>
            <w:rFonts w:ascii="Times New Roman" w:eastAsia="Times New Roman" w:hAnsi="Times New Roman" w:cs="Times New Roman"/>
            <w:sz w:val="24"/>
            <w:szCs w:val="24"/>
          </w:rPr>
          <w:delText>the data</w:delText>
        </w:r>
      </w:del>
      <w:ins w:id="284" w:author="Colin Macarthur" w:date="2024-06-21T09:29:00Z">
        <w:r w:rsidR="004158D3">
          <w:rPr>
            <w:rFonts w:ascii="Times New Roman" w:eastAsia="Times New Roman" w:hAnsi="Times New Roman" w:cs="Times New Roman"/>
            <w:sz w:val="24"/>
            <w:szCs w:val="24"/>
          </w:rPr>
          <w:t>we</w:t>
        </w:r>
      </w:ins>
      <w:r>
        <w:rPr>
          <w:rFonts w:ascii="Times New Roman" w:eastAsia="Times New Roman" w:hAnsi="Times New Roman" w:cs="Times New Roman"/>
          <w:sz w:val="24"/>
          <w:szCs w:val="24"/>
        </w:rPr>
        <w:t xml:space="preserve"> did not fully capture all infrastructure from the start to end of 2022. This may </w:t>
      </w:r>
      <w:del w:id="285" w:author="Colin Macarthur" w:date="2024-06-21T09:29:00Z">
        <w:r w:rsidDel="004158D3">
          <w:rPr>
            <w:rFonts w:ascii="Times New Roman" w:eastAsia="Times New Roman" w:hAnsi="Times New Roman" w:cs="Times New Roman"/>
            <w:sz w:val="24"/>
            <w:szCs w:val="24"/>
          </w:rPr>
          <w:delText>be a potential reason of</w:delText>
        </w:r>
      </w:del>
      <w:ins w:id="286" w:author="Colin Macarthur" w:date="2024-06-21T09:29:00Z">
        <w:r w:rsidR="004158D3">
          <w:rPr>
            <w:rFonts w:ascii="Times New Roman" w:eastAsia="Times New Roman" w:hAnsi="Times New Roman" w:cs="Times New Roman"/>
            <w:sz w:val="24"/>
            <w:szCs w:val="24"/>
          </w:rPr>
          <w:t>explain</w:t>
        </w:r>
      </w:ins>
      <w:r>
        <w:rPr>
          <w:rFonts w:ascii="Times New Roman" w:eastAsia="Times New Roman" w:hAnsi="Times New Roman" w:cs="Times New Roman"/>
          <w:sz w:val="24"/>
          <w:szCs w:val="24"/>
        </w:rPr>
        <w:t xml:space="preserve"> the </w:t>
      </w:r>
      <w:del w:id="287" w:author="Colin Macarthur" w:date="2024-06-21T09:29:00Z">
        <w:r w:rsidDel="004158D3">
          <w:rPr>
            <w:rFonts w:ascii="Times New Roman" w:eastAsia="Times New Roman" w:hAnsi="Times New Roman" w:cs="Times New Roman"/>
            <w:sz w:val="24"/>
            <w:szCs w:val="24"/>
          </w:rPr>
          <w:delText xml:space="preserve">apparent </w:delText>
        </w:r>
      </w:del>
      <w:r>
        <w:rPr>
          <w:rFonts w:ascii="Times New Roman" w:eastAsia="Times New Roman" w:hAnsi="Times New Roman" w:cs="Times New Roman"/>
          <w:sz w:val="24"/>
          <w:szCs w:val="24"/>
        </w:rPr>
        <w:t xml:space="preserve">small changes in infrastructure from 2021 to 2022. </w:t>
      </w:r>
    </w:p>
    <w:p w14:paraId="000000B6" w14:textId="710DB706" w:rsidR="003B416B" w:rsidRDefault="00000000">
      <w:pPr>
        <w:spacing w:after="0" w:line="480" w:lineRule="auto"/>
        <w:ind w:firstLine="720"/>
        <w:rPr>
          <w:rFonts w:ascii="Times New Roman" w:eastAsia="Times New Roman" w:hAnsi="Times New Roman" w:cs="Times New Roman"/>
          <w:sz w:val="24"/>
          <w:szCs w:val="24"/>
        </w:rPr>
      </w:pPr>
      <w:commentRangeStart w:id="288"/>
      <w:commentRangeStart w:id="289"/>
      <w:r>
        <w:rPr>
          <w:rFonts w:ascii="Times New Roman" w:eastAsia="Times New Roman" w:hAnsi="Times New Roman" w:cs="Times New Roman"/>
          <w:sz w:val="24"/>
          <w:szCs w:val="24"/>
        </w:rPr>
        <w:lastRenderedPageBreak/>
        <w:t xml:space="preserve">It must be noted, that despite these apparent advances in cycling infrastructure installation, the adoption </w:t>
      </w:r>
      <w:commentRangeEnd w:id="288"/>
      <w:r w:rsidR="00CC4878">
        <w:rPr>
          <w:rStyle w:val="CommentReference"/>
        </w:rPr>
        <w:commentReference w:id="288"/>
      </w:r>
      <w:commentRangeEnd w:id="289"/>
      <w:r w:rsidR="00AC2F73">
        <w:rPr>
          <w:rStyle w:val="CommentReference"/>
        </w:rPr>
        <w:commentReference w:id="289"/>
      </w:r>
      <w:r>
        <w:rPr>
          <w:rFonts w:ascii="Times New Roman" w:eastAsia="Times New Roman" w:hAnsi="Times New Roman" w:cs="Times New Roman"/>
          <w:sz w:val="24"/>
          <w:szCs w:val="24"/>
        </w:rPr>
        <w:t>of cycling has not grown equally among all groups and not everyone has equal access to cycling infrastructure.  Lower income areas have been found to have poorer access to cycling infrastructure in parts of Canada. (51).  There are also notable differences by sex with ridership levels among females often lower than men (44) (52)</w:t>
      </w:r>
      <w:sdt>
        <w:sdtPr>
          <w:tag w:val="goog_rdk_5"/>
          <w:id w:val="-1173109560"/>
        </w:sdtPr>
        <w:sdtContent>
          <w:commentRangeStart w:id="290"/>
        </w:sdtContent>
      </w:sdt>
      <w:r>
        <w:rPr>
          <w:rFonts w:ascii="Times New Roman" w:eastAsia="Times New Roman" w:hAnsi="Times New Roman" w:cs="Times New Roman"/>
          <w:sz w:val="24"/>
          <w:szCs w:val="24"/>
        </w:rPr>
        <w:t xml:space="preserve">. </w:t>
      </w:r>
      <w:commentRangeEnd w:id="290"/>
      <w:r>
        <w:commentReference w:id="290"/>
      </w:r>
      <w:r>
        <w:rPr>
          <w:rFonts w:ascii="Times New Roman" w:eastAsia="Times New Roman" w:hAnsi="Times New Roman" w:cs="Times New Roman"/>
          <w:sz w:val="24"/>
          <w:szCs w:val="24"/>
        </w:rPr>
        <w:t xml:space="preserve"> Both survey and observational research in other countries have also found </w:t>
      </w:r>
      <w:ins w:id="291" w:author="Colin Macarthur" w:date="2024-06-21T09:30:00Z">
        <w:r w:rsidR="00D34C0C">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higher reported preference in women for off-street bikeways, cycle tracks and lower speed residential street bikeways and higher percentages of women cyclists on infrastructure separated from traffic and in low-speed area</w:t>
      </w:r>
      <w:ins w:id="292" w:author="Colin Macarthur" w:date="2024-06-21T09:30:00Z">
        <w:r w:rsidR="00D34C0C">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with either bike lanes or raised median separating rides from traffic (53–55). This emphasizes the need to invest in </w:t>
      </w:r>
      <w:ins w:id="293" w:author="Colin Macarthur" w:date="2024-06-21T09:30:00Z">
        <w:r w:rsidR="00D34C0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high comfort</w:t>
      </w:r>
      <w:ins w:id="294" w:author="Colin Macarthur" w:date="2024-06-21T09:30:00Z">
        <w:r w:rsidR="00D34C0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cycling </w:t>
      </w:r>
      <w:del w:id="295" w:author="Colin Macarthur" w:date="2024-06-21T09:30:00Z">
        <w:r w:rsidDel="00D34C0C">
          <w:rPr>
            <w:rFonts w:ascii="Times New Roman" w:eastAsia="Times New Roman" w:hAnsi="Times New Roman" w:cs="Times New Roman"/>
            <w:sz w:val="24"/>
            <w:szCs w:val="24"/>
          </w:rPr>
          <w:delText xml:space="preserve">facilities </w:delText>
        </w:r>
      </w:del>
      <w:ins w:id="296" w:author="Colin Macarthur" w:date="2024-06-21T09:30:00Z">
        <w:r w:rsidR="00D34C0C">
          <w:rPr>
            <w:rFonts w:ascii="Times New Roman" w:eastAsia="Times New Roman" w:hAnsi="Times New Roman" w:cs="Times New Roman"/>
            <w:sz w:val="24"/>
            <w:szCs w:val="24"/>
          </w:rPr>
          <w:t xml:space="preserve">infrastructure </w:t>
        </w:r>
      </w:ins>
      <w:r>
        <w:rPr>
          <w:rFonts w:ascii="Times New Roman" w:eastAsia="Times New Roman" w:hAnsi="Times New Roman" w:cs="Times New Roman"/>
          <w:sz w:val="24"/>
          <w:szCs w:val="24"/>
        </w:rPr>
        <w:t xml:space="preserve">to address these barriers to equitable cycling.  </w:t>
      </w:r>
    </w:p>
    <w:p w14:paraId="000000B7" w14:textId="7B73197E"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insights from this study also set the stage for more in-depth research into cycling infrastructure trends, particularly as they relate to equity and road safety. Identifying how municipalities have responded to existing gaps in cycling networks, particularly in relation to factors such as population density and neighbourhood marginalization, is important to promote healthy and equitable mobility for all. This detailed exploration </w:t>
      </w:r>
      <w:del w:id="297" w:author="Colin Macarthur" w:date="2024-06-21T09:36:00Z">
        <w:r w:rsidDel="00913F11">
          <w:rPr>
            <w:rFonts w:ascii="Times New Roman" w:eastAsia="Times New Roman" w:hAnsi="Times New Roman" w:cs="Times New Roman"/>
            <w:sz w:val="24"/>
            <w:szCs w:val="24"/>
          </w:rPr>
          <w:delText xml:space="preserve">may </w:delText>
        </w:r>
      </w:del>
      <w:ins w:id="298" w:author="Colin Macarthur" w:date="2024-06-21T09:36:00Z">
        <w:r w:rsidR="00913F11">
          <w:rPr>
            <w:rFonts w:ascii="Times New Roman" w:eastAsia="Times New Roman" w:hAnsi="Times New Roman" w:cs="Times New Roman"/>
            <w:sz w:val="24"/>
            <w:szCs w:val="24"/>
          </w:rPr>
          <w:t xml:space="preserve">helps </w:t>
        </w:r>
      </w:ins>
      <w:r>
        <w:rPr>
          <w:rFonts w:ascii="Times New Roman" w:eastAsia="Times New Roman" w:hAnsi="Times New Roman" w:cs="Times New Roman"/>
          <w:sz w:val="24"/>
          <w:szCs w:val="24"/>
        </w:rPr>
        <w:t xml:space="preserve">shed light on </w:t>
      </w:r>
      <w:del w:id="299" w:author="Colin Macarthur" w:date="2024-06-21T09:37:00Z">
        <w:r w:rsidDel="00913F11">
          <w:rPr>
            <w:rFonts w:ascii="Times New Roman" w:eastAsia="Times New Roman" w:hAnsi="Times New Roman" w:cs="Times New Roman"/>
            <w:sz w:val="24"/>
            <w:szCs w:val="24"/>
          </w:rPr>
          <w:delText xml:space="preserve">the prioritization of </w:delText>
        </w:r>
      </w:del>
      <w:r>
        <w:rPr>
          <w:rFonts w:ascii="Times New Roman" w:eastAsia="Times New Roman" w:hAnsi="Times New Roman" w:cs="Times New Roman"/>
          <w:sz w:val="24"/>
          <w:szCs w:val="24"/>
        </w:rPr>
        <w:t xml:space="preserve">these factors in urban planning and </w:t>
      </w:r>
      <w:ins w:id="300" w:author="Colin Macarthur" w:date="2024-06-21T09:37:00Z">
        <w:r w:rsidR="00913F11">
          <w:rPr>
            <w:rFonts w:ascii="Times New Roman" w:eastAsia="Times New Roman" w:hAnsi="Times New Roman" w:cs="Times New Roman"/>
            <w:sz w:val="24"/>
            <w:szCs w:val="24"/>
          </w:rPr>
          <w:t xml:space="preserve">may </w:t>
        </w:r>
      </w:ins>
      <w:r>
        <w:rPr>
          <w:rFonts w:ascii="Times New Roman" w:eastAsia="Times New Roman" w:hAnsi="Times New Roman" w:cs="Times New Roman"/>
          <w:sz w:val="24"/>
          <w:szCs w:val="24"/>
        </w:rPr>
        <w:t xml:space="preserve">contribute to a better understanding of how cycling infrastructure is </w:t>
      </w:r>
      <w:ins w:id="301" w:author="Colin Macarthur" w:date="2024-06-21T09:37:00Z">
        <w:r w:rsidR="00913F11">
          <w:rPr>
            <w:rFonts w:ascii="Times New Roman" w:eastAsia="Times New Roman" w:hAnsi="Times New Roman" w:cs="Times New Roman"/>
            <w:sz w:val="24"/>
            <w:szCs w:val="24"/>
          </w:rPr>
          <w:t xml:space="preserve">prioritized and </w:t>
        </w:r>
      </w:ins>
      <w:r>
        <w:rPr>
          <w:rFonts w:ascii="Times New Roman" w:eastAsia="Times New Roman" w:hAnsi="Times New Roman" w:cs="Times New Roman"/>
          <w:sz w:val="24"/>
          <w:szCs w:val="24"/>
        </w:rPr>
        <w:t>implemented across municipalities.</w:t>
      </w:r>
    </w:p>
    <w:p w14:paraId="000000B8"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CONCLUSIONS</w:t>
      </w:r>
    </w:p>
    <w:p w14:paraId="000000B9" w14:textId="6D2A970D"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this </w:t>
      </w:r>
      <w:del w:id="302" w:author="Colin Macarthur" w:date="2024-06-21T09:39:00Z">
        <w:r w:rsidDel="00913F11">
          <w:rPr>
            <w:rFonts w:ascii="Times New Roman" w:eastAsia="Times New Roman" w:hAnsi="Times New Roman" w:cs="Times New Roman"/>
            <w:sz w:val="24"/>
            <w:szCs w:val="24"/>
          </w:rPr>
          <w:delText xml:space="preserve">extensive </w:delText>
        </w:r>
      </w:del>
      <w:ins w:id="303" w:author="Colin Macarthur" w:date="2024-06-21T09:39:00Z">
        <w:r w:rsidR="00913F11">
          <w:rPr>
            <w:rFonts w:ascii="Times New Roman" w:eastAsia="Times New Roman" w:hAnsi="Times New Roman" w:cs="Times New Roman"/>
            <w:sz w:val="24"/>
            <w:szCs w:val="24"/>
          </w:rPr>
          <w:t xml:space="preserve">comprehensive </w:t>
        </w:r>
      </w:ins>
      <w:r>
        <w:rPr>
          <w:rFonts w:ascii="Times New Roman" w:eastAsia="Times New Roman" w:hAnsi="Times New Roman" w:cs="Times New Roman"/>
          <w:sz w:val="24"/>
          <w:szCs w:val="24"/>
        </w:rPr>
        <w:t xml:space="preserve">evaluation of on-street cycling infrastructure trends in Vancouver, Calgary, and Toronto from 2009 to 2022 provides insight into how municipalities have responded to an increased </w:t>
      </w:r>
      <w:del w:id="304" w:author="Colin Macarthur" w:date="2024-06-21T09:37:00Z">
        <w:r w:rsidDel="00913F11">
          <w:rPr>
            <w:rFonts w:ascii="Times New Roman" w:eastAsia="Times New Roman" w:hAnsi="Times New Roman" w:cs="Times New Roman"/>
            <w:sz w:val="24"/>
            <w:szCs w:val="24"/>
          </w:rPr>
          <w:delText xml:space="preserve">need </w:delText>
        </w:r>
      </w:del>
      <w:ins w:id="305" w:author="Colin Macarthur" w:date="2024-06-21T09:37:00Z">
        <w:r w:rsidR="00913F11">
          <w:rPr>
            <w:rFonts w:ascii="Times New Roman" w:eastAsia="Times New Roman" w:hAnsi="Times New Roman" w:cs="Times New Roman"/>
            <w:sz w:val="24"/>
            <w:szCs w:val="24"/>
          </w:rPr>
          <w:t xml:space="preserve">demand </w:t>
        </w:r>
      </w:ins>
      <w:r>
        <w:rPr>
          <w:rFonts w:ascii="Times New Roman" w:eastAsia="Times New Roman" w:hAnsi="Times New Roman" w:cs="Times New Roman"/>
          <w:sz w:val="24"/>
          <w:szCs w:val="24"/>
        </w:rPr>
        <w:t xml:space="preserve">for </w:t>
      </w:r>
      <w:del w:id="306" w:author="Colin Macarthur" w:date="2024-06-21T09:38:00Z">
        <w:r w:rsidDel="00913F11">
          <w:rPr>
            <w:rFonts w:ascii="Times New Roman" w:eastAsia="Times New Roman" w:hAnsi="Times New Roman" w:cs="Times New Roman"/>
            <w:sz w:val="24"/>
            <w:szCs w:val="24"/>
          </w:rPr>
          <w:delText>longer-term</w:delText>
        </w:r>
      </w:del>
      <w:ins w:id="307" w:author="Colin Macarthur" w:date="2024-06-21T09:38:00Z">
        <w:r w:rsidR="00913F11">
          <w:rPr>
            <w:rFonts w:ascii="Times New Roman" w:eastAsia="Times New Roman" w:hAnsi="Times New Roman" w:cs="Times New Roman"/>
            <w:sz w:val="24"/>
            <w:szCs w:val="24"/>
          </w:rPr>
          <w:t>permanent and safe</w:t>
        </w:r>
      </w:ins>
      <w:r>
        <w:rPr>
          <w:rFonts w:ascii="Times New Roman" w:eastAsia="Times New Roman" w:hAnsi="Times New Roman" w:cs="Times New Roman"/>
          <w:sz w:val="24"/>
          <w:szCs w:val="24"/>
        </w:rPr>
        <w:t xml:space="preserve"> </w:t>
      </w:r>
      <w:del w:id="308" w:author="Colin Macarthur" w:date="2024-06-21T09:38:00Z">
        <w:r w:rsidDel="00913F11">
          <w:rPr>
            <w:rFonts w:ascii="Times New Roman" w:eastAsia="Times New Roman" w:hAnsi="Times New Roman" w:cs="Times New Roman"/>
            <w:sz w:val="24"/>
            <w:szCs w:val="24"/>
          </w:rPr>
          <w:delText xml:space="preserve">safer </w:delText>
        </w:r>
      </w:del>
      <w:r>
        <w:rPr>
          <w:rFonts w:ascii="Times New Roman" w:eastAsia="Times New Roman" w:hAnsi="Times New Roman" w:cs="Times New Roman"/>
          <w:sz w:val="24"/>
          <w:szCs w:val="24"/>
        </w:rPr>
        <w:t xml:space="preserve">cycling infrastructure. </w:t>
      </w:r>
      <w:del w:id="309" w:author="Colin Macarthur" w:date="2024-06-21T09:39:00Z">
        <w:r w:rsidDel="00913F11">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The study </w:t>
      </w:r>
      <w:del w:id="310" w:author="Colin Macarthur" w:date="2024-06-21T09:39:00Z">
        <w:r w:rsidDel="00913F11">
          <w:rPr>
            <w:rFonts w:ascii="Times New Roman" w:eastAsia="Times New Roman" w:hAnsi="Times New Roman" w:cs="Times New Roman"/>
            <w:sz w:val="24"/>
            <w:szCs w:val="24"/>
          </w:rPr>
          <w:delText xml:space="preserve">reveals </w:delText>
        </w:r>
      </w:del>
      <w:ins w:id="311" w:author="Colin Macarthur" w:date="2024-06-21T09:39:00Z">
        <w:r w:rsidR="00913F11">
          <w:rPr>
            <w:rFonts w:ascii="Times New Roman" w:eastAsia="Times New Roman" w:hAnsi="Times New Roman" w:cs="Times New Roman"/>
            <w:sz w:val="24"/>
            <w:szCs w:val="24"/>
          </w:rPr>
          <w:t xml:space="preserve">shows </w:t>
        </w:r>
      </w:ins>
      <w:r>
        <w:rPr>
          <w:rFonts w:ascii="Times New Roman" w:eastAsia="Times New Roman" w:hAnsi="Times New Roman" w:cs="Times New Roman"/>
          <w:sz w:val="24"/>
          <w:szCs w:val="24"/>
        </w:rPr>
        <w:t xml:space="preserve">an expansion in dedicated cycling networks, particularly in the form of cycle tracks, </w:t>
      </w:r>
      <w:r>
        <w:rPr>
          <w:rFonts w:ascii="Times New Roman" w:eastAsia="Times New Roman" w:hAnsi="Times New Roman" w:cs="Times New Roman"/>
          <w:sz w:val="24"/>
          <w:szCs w:val="24"/>
        </w:rPr>
        <w:lastRenderedPageBreak/>
        <w:t xml:space="preserve">reflecting a conscious shift toward safer and more </w:t>
      </w:r>
      <w:del w:id="312" w:author="Colin Macarthur" w:date="2024-06-21T11:07:00Z">
        <w:r w:rsidDel="00354972">
          <w:rPr>
            <w:rFonts w:ascii="Times New Roman" w:eastAsia="Times New Roman" w:hAnsi="Times New Roman" w:cs="Times New Roman"/>
            <w:sz w:val="24"/>
            <w:szCs w:val="24"/>
          </w:rPr>
          <w:delText xml:space="preserve">comfortable </w:delText>
        </w:r>
      </w:del>
      <w:ins w:id="313" w:author="Colin Macarthur" w:date="2024-06-21T11:08:00Z">
        <w:r w:rsidR="0050619D">
          <w:rPr>
            <w:rFonts w:ascii="Times New Roman" w:eastAsia="Times New Roman" w:hAnsi="Times New Roman" w:cs="Times New Roman"/>
            <w:sz w:val="24"/>
            <w:szCs w:val="24"/>
          </w:rPr>
          <w:t>“comfortable”</w:t>
        </w:r>
      </w:ins>
      <w:ins w:id="314" w:author="Colin Macarthur" w:date="2024-06-21T11:07:00Z">
        <w:r w:rsidR="0035497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cycling facilities. The COVID-19 pandemic has notably spurred an upward trend in infrastructure development in response to changing mobility patterns and evolving public health needs</w:t>
      </w:r>
      <w:ins w:id="315" w:author="Colin Macarthur" w:date="2024-06-21T09:40:00Z">
        <w:r w:rsidR="00913F11">
          <w:rPr>
            <w:rFonts w:ascii="Times New Roman" w:eastAsia="Times New Roman" w:hAnsi="Times New Roman" w:cs="Times New Roman"/>
            <w:sz w:val="24"/>
            <w:szCs w:val="24"/>
          </w:rPr>
          <w:t xml:space="preserve">. </w:t>
        </w:r>
      </w:ins>
      <w:del w:id="316" w:author="Colin Macarthur" w:date="2024-06-21T09:40:00Z">
        <w:r w:rsidDel="00913F11">
          <w:rPr>
            <w:rFonts w:ascii="Times New Roman" w:eastAsia="Times New Roman" w:hAnsi="Times New Roman" w:cs="Times New Roman"/>
            <w:sz w:val="24"/>
            <w:szCs w:val="24"/>
          </w:rPr>
          <w:delText xml:space="preserve">, especially in Toronto with had more than twice the increase in cycling infrastructure as compared to Calgary and Vancouver. </w:delText>
        </w:r>
      </w:del>
      <w:r>
        <w:rPr>
          <w:rFonts w:ascii="Times New Roman" w:eastAsia="Times New Roman" w:hAnsi="Times New Roman" w:cs="Times New Roman"/>
          <w:sz w:val="24"/>
          <w:szCs w:val="24"/>
        </w:rPr>
        <w:t xml:space="preserve">These trends may </w:t>
      </w:r>
      <w:del w:id="317" w:author="Colin Macarthur" w:date="2024-06-21T09:40:00Z">
        <w:r w:rsidDel="00913F11">
          <w:rPr>
            <w:rFonts w:ascii="Times New Roman" w:eastAsia="Times New Roman" w:hAnsi="Times New Roman" w:cs="Times New Roman"/>
            <w:sz w:val="24"/>
            <w:szCs w:val="24"/>
          </w:rPr>
          <w:delText>have signified a</w:delText>
        </w:r>
      </w:del>
      <w:ins w:id="318" w:author="Colin Macarthur" w:date="2024-06-21T09:40:00Z">
        <w:r w:rsidR="00913F11">
          <w:rPr>
            <w:rFonts w:ascii="Times New Roman" w:eastAsia="Times New Roman" w:hAnsi="Times New Roman" w:cs="Times New Roman"/>
            <w:sz w:val="24"/>
            <w:szCs w:val="24"/>
          </w:rPr>
          <w:t>indicate a</w:t>
        </w:r>
      </w:ins>
      <w:r>
        <w:rPr>
          <w:rFonts w:ascii="Times New Roman" w:eastAsia="Times New Roman" w:hAnsi="Times New Roman" w:cs="Times New Roman"/>
          <w:sz w:val="24"/>
          <w:szCs w:val="24"/>
        </w:rPr>
        <w:t xml:space="preserve"> larger paradigm shift, reflecting eff</w:t>
      </w:r>
      <w:del w:id="319" w:author="Colin Macarthur" w:date="2024-06-21T09:40:00Z">
        <w:r w:rsidDel="00913F11">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orts to embrace active transportation and to rethink the design of urban centers (56). Discrepancies and misclassifications within municipal cycling network data and the poor reliability of infrastructure implementation dates points to the fact that these data </w:t>
      </w:r>
      <w:del w:id="320" w:author="Colin Macarthur" w:date="2024-06-21T09:41:00Z">
        <w:r w:rsidDel="00913F11">
          <w:rPr>
            <w:rFonts w:ascii="Times New Roman" w:eastAsia="Times New Roman" w:hAnsi="Times New Roman" w:cs="Times New Roman"/>
            <w:sz w:val="24"/>
            <w:szCs w:val="24"/>
          </w:rPr>
          <w:delText xml:space="preserve">were </w:delText>
        </w:r>
      </w:del>
      <w:ins w:id="321" w:author="Colin Macarthur" w:date="2024-06-21T09:41:00Z">
        <w:r w:rsidR="00913F11">
          <w:rPr>
            <w:rFonts w:ascii="Times New Roman" w:eastAsia="Times New Roman" w:hAnsi="Times New Roman" w:cs="Times New Roman"/>
            <w:sz w:val="24"/>
            <w:szCs w:val="24"/>
          </w:rPr>
          <w:t xml:space="preserve">are </w:t>
        </w:r>
      </w:ins>
      <w:r>
        <w:rPr>
          <w:rFonts w:ascii="Times New Roman" w:eastAsia="Times New Roman" w:hAnsi="Times New Roman" w:cs="Times New Roman"/>
          <w:sz w:val="24"/>
          <w:szCs w:val="24"/>
        </w:rPr>
        <w:t xml:space="preserve">not collected for the purpose of evaluation or research.  This underscores the need for </w:t>
      </w:r>
      <w:del w:id="322" w:author="Colin Macarthur" w:date="2024-06-21T09:41:00Z">
        <w:r w:rsidDel="00913F11">
          <w:rPr>
            <w:rFonts w:ascii="Times New Roman" w:eastAsia="Times New Roman" w:hAnsi="Times New Roman" w:cs="Times New Roman"/>
            <w:sz w:val="24"/>
            <w:szCs w:val="24"/>
          </w:rPr>
          <w:delText xml:space="preserve">an effort to introduce </w:delText>
        </w:r>
      </w:del>
      <w:r>
        <w:rPr>
          <w:rFonts w:ascii="Times New Roman" w:eastAsia="Times New Roman" w:hAnsi="Times New Roman" w:cs="Times New Roman"/>
          <w:sz w:val="24"/>
          <w:szCs w:val="24"/>
        </w:rPr>
        <w:t xml:space="preserve">standardized classifications for infrastructure and accurate implementation data to facilitate effective urban planning and policymaking. Despite some progress, the findings also point to a need for continued investment to address disconnected cycling networks, particularly as protected facilities were often less </w:t>
      </w:r>
      <w:del w:id="323" w:author="Colin Macarthur" w:date="2024-06-21T09:41:00Z">
        <w:r w:rsidDel="00913F11">
          <w:rPr>
            <w:rFonts w:ascii="Times New Roman" w:eastAsia="Times New Roman" w:hAnsi="Times New Roman" w:cs="Times New Roman"/>
            <w:sz w:val="24"/>
            <w:szCs w:val="24"/>
          </w:rPr>
          <w:delText xml:space="preserve">prioritized </w:delText>
        </w:r>
      </w:del>
      <w:ins w:id="324" w:author="Colin Macarthur" w:date="2024-06-21T09:41:00Z">
        <w:r w:rsidR="00913F11">
          <w:rPr>
            <w:rFonts w:ascii="Times New Roman" w:eastAsia="Times New Roman" w:hAnsi="Times New Roman" w:cs="Times New Roman"/>
            <w:sz w:val="24"/>
            <w:szCs w:val="24"/>
          </w:rPr>
          <w:t xml:space="preserve">common </w:t>
        </w:r>
      </w:ins>
      <w:r>
        <w:rPr>
          <w:rFonts w:ascii="Times New Roman" w:eastAsia="Times New Roman" w:hAnsi="Times New Roman" w:cs="Times New Roman"/>
          <w:sz w:val="24"/>
          <w:szCs w:val="24"/>
        </w:rPr>
        <w:t xml:space="preserve">along medium-traffic collector roads. By investing in more inclusive and connected cycling networks that align with the Vision Zero road safety plan, municipalities can foster safer, more sustainable, and resilient mobility in cities. </w:t>
      </w:r>
    </w:p>
    <w:p w14:paraId="000000BA" w14:textId="77777777" w:rsidR="003B416B" w:rsidRDefault="003B416B">
      <w:pPr>
        <w:spacing w:line="480" w:lineRule="auto"/>
        <w:rPr>
          <w:rFonts w:ascii="Times New Roman" w:eastAsia="Times New Roman" w:hAnsi="Times New Roman" w:cs="Times New Roman"/>
          <w:sz w:val="24"/>
          <w:szCs w:val="24"/>
        </w:rPr>
      </w:pPr>
    </w:p>
    <w:p w14:paraId="000000B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REFERENCES: </w:t>
      </w:r>
    </w:p>
    <w:p w14:paraId="000000BC" w14:textId="2953E2B4"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color w:val="000000"/>
          <w:sz w:val="24"/>
          <w:szCs w:val="24"/>
        </w:rPr>
        <w:tab/>
        <w:t xml:space="preserve">Gordon C. Economic Benefits of Active Transportation. In: Larouche R, ed. </w:t>
      </w:r>
      <w:r>
        <w:rPr>
          <w:rFonts w:ascii="Times New Roman" w:eastAsia="Times New Roman" w:hAnsi="Times New Roman" w:cs="Times New Roman"/>
          <w:i/>
          <w:color w:val="000000"/>
          <w:sz w:val="24"/>
          <w:szCs w:val="24"/>
        </w:rPr>
        <w:t>Children’s Active Transportation</w:t>
      </w:r>
      <w:r>
        <w:rPr>
          <w:rFonts w:ascii="Times New Roman" w:eastAsia="Times New Roman" w:hAnsi="Times New Roman" w:cs="Times New Roman"/>
          <w:color w:val="000000"/>
          <w:sz w:val="24"/>
          <w:szCs w:val="24"/>
        </w:rPr>
        <w:t>. Elsevier; 2018 (Accessed August 15, 2023):39–52.</w:t>
      </w:r>
      <w:ins w:id="325" w:author="Colin Macarthur" w:date="2024-06-21T09:47:00Z">
        <w:r w:rsidR="00561959">
          <w:rPr>
            <w:rFonts w:ascii="Times New Roman" w:eastAsia="Times New Roman" w:hAnsi="Times New Roman" w:cs="Times New Roman"/>
            <w:color w:val="000000"/>
            <w:sz w:val="24"/>
            <w:szCs w:val="24"/>
          </w:rPr>
          <w:t xml:space="preserve"> </w:t>
        </w:r>
      </w:ins>
      <w:r>
        <w:rPr>
          <w:rFonts w:ascii="Times New Roman" w:eastAsia="Times New Roman" w:hAnsi="Times New Roman" w:cs="Times New Roman"/>
          <w:color w:val="000000"/>
          <w:sz w:val="24"/>
          <w:szCs w:val="24"/>
        </w:rPr>
        <w:t>(https://www.sciencedirect.com/science/article/pii/B978012811931000003X). (Accessed August 15, 2023)</w:t>
      </w:r>
    </w:p>
    <w:p w14:paraId="000000BD"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r>
        <w:rPr>
          <w:rFonts w:ascii="Times New Roman" w:eastAsia="Times New Roman" w:hAnsi="Times New Roman" w:cs="Times New Roman"/>
          <w:color w:val="000000"/>
          <w:sz w:val="24"/>
          <w:szCs w:val="24"/>
        </w:rPr>
        <w:tab/>
        <w:t xml:space="preserve">Pucher J, Buehler R. Cycling towards a more sustainable transport future. </w:t>
      </w:r>
      <w:r>
        <w:rPr>
          <w:rFonts w:ascii="Times New Roman" w:eastAsia="Times New Roman" w:hAnsi="Times New Roman" w:cs="Times New Roman"/>
          <w:i/>
          <w:color w:val="000000"/>
          <w:sz w:val="24"/>
          <w:szCs w:val="24"/>
        </w:rPr>
        <w:t>Transport Reviews</w:t>
      </w:r>
      <w:r>
        <w:rPr>
          <w:rFonts w:ascii="Times New Roman" w:eastAsia="Times New Roman" w:hAnsi="Times New Roman" w:cs="Times New Roman"/>
          <w:color w:val="000000"/>
          <w:sz w:val="24"/>
          <w:szCs w:val="24"/>
        </w:rPr>
        <w:t xml:space="preserve"> [electronic article]. 2017;37(6):689–694. (https://doi.org/10.1080/01441647.2017.1340234). (Accessed August 15, 2023)</w:t>
      </w:r>
    </w:p>
    <w:p w14:paraId="000000BE"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color w:val="000000"/>
          <w:sz w:val="24"/>
          <w:szCs w:val="24"/>
        </w:rPr>
        <w:tab/>
        <w:t>Brand C, Dons E, Anaya-</w:t>
      </w:r>
      <w:proofErr w:type="spellStart"/>
      <w:r>
        <w:rPr>
          <w:rFonts w:ascii="Times New Roman" w:eastAsia="Times New Roman" w:hAnsi="Times New Roman" w:cs="Times New Roman"/>
          <w:color w:val="000000"/>
          <w:sz w:val="24"/>
          <w:szCs w:val="24"/>
        </w:rPr>
        <w:t>Boig</w:t>
      </w:r>
      <w:proofErr w:type="spellEnd"/>
      <w:r>
        <w:rPr>
          <w:rFonts w:ascii="Times New Roman" w:eastAsia="Times New Roman" w:hAnsi="Times New Roman" w:cs="Times New Roman"/>
          <w:color w:val="000000"/>
          <w:sz w:val="24"/>
          <w:szCs w:val="24"/>
        </w:rPr>
        <w:t xml:space="preserve"> E, et al. The climate change mitigation effects of daily active travel in cities. </w:t>
      </w:r>
      <w:r>
        <w:rPr>
          <w:rFonts w:ascii="Times New Roman" w:eastAsia="Times New Roman" w:hAnsi="Times New Roman" w:cs="Times New Roman"/>
          <w:i/>
          <w:color w:val="000000"/>
          <w:sz w:val="24"/>
          <w:szCs w:val="24"/>
        </w:rPr>
        <w:t>Transportation Research Part D: Transport and Environment</w:t>
      </w:r>
      <w:r>
        <w:rPr>
          <w:rFonts w:ascii="Times New Roman" w:eastAsia="Times New Roman" w:hAnsi="Times New Roman" w:cs="Times New Roman"/>
          <w:color w:val="000000"/>
          <w:sz w:val="24"/>
          <w:szCs w:val="24"/>
        </w:rPr>
        <w:t xml:space="preserve"> [electronic article]. 2021;93:102764. (https://www.sciencedirect.com/science/article/pii/S1361920921000687). (Accessed August 15, 2023)</w:t>
      </w:r>
    </w:p>
    <w:p w14:paraId="000000BF"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Pr>
          <w:rFonts w:ascii="Times New Roman" w:eastAsia="Times New Roman" w:hAnsi="Times New Roman" w:cs="Times New Roman"/>
          <w:color w:val="000000"/>
          <w:sz w:val="24"/>
          <w:szCs w:val="24"/>
        </w:rPr>
        <w:tab/>
        <w:t xml:space="preserve">Pucher J, Dill J, Handy S. Infrastructure, programs, and policies to increase bicycling: An international review. </w:t>
      </w:r>
      <w:r>
        <w:rPr>
          <w:rFonts w:ascii="Times New Roman" w:eastAsia="Times New Roman" w:hAnsi="Times New Roman" w:cs="Times New Roman"/>
          <w:i/>
          <w:color w:val="000000"/>
          <w:sz w:val="24"/>
          <w:szCs w:val="24"/>
        </w:rPr>
        <w:t>Preventive Medicine</w:t>
      </w:r>
      <w:r>
        <w:rPr>
          <w:rFonts w:ascii="Times New Roman" w:eastAsia="Times New Roman" w:hAnsi="Times New Roman" w:cs="Times New Roman"/>
          <w:color w:val="000000"/>
          <w:sz w:val="24"/>
          <w:szCs w:val="24"/>
        </w:rPr>
        <w:t xml:space="preserve"> [electronic article]. 2010;50:S106–S125. </w:t>
      </w:r>
      <w:r>
        <w:rPr>
          <w:rFonts w:ascii="Times New Roman" w:eastAsia="Times New Roman" w:hAnsi="Times New Roman" w:cs="Times New Roman"/>
          <w:color w:val="000000"/>
          <w:sz w:val="24"/>
          <w:szCs w:val="24"/>
        </w:rPr>
        <w:lastRenderedPageBreak/>
        <w:t>(https://www.sciencedirect.com/science/article/pii/S0091743509004344). (Accessed August 15, 2023)</w:t>
      </w:r>
    </w:p>
    <w:p w14:paraId="000000C0"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color w:val="000000"/>
          <w:sz w:val="24"/>
          <w:szCs w:val="24"/>
        </w:rPr>
        <w:tab/>
        <w:t xml:space="preserve">Pucher J, Buehler R. Sustainable Transport in Canadian Cities: Cycling Trends and Policies. </w:t>
      </w:r>
      <w:r>
        <w:rPr>
          <w:rFonts w:ascii="Times New Roman" w:eastAsia="Times New Roman" w:hAnsi="Times New Roman" w:cs="Times New Roman"/>
          <w:i/>
          <w:color w:val="000000"/>
          <w:sz w:val="24"/>
          <w:szCs w:val="24"/>
        </w:rPr>
        <w:t>Berkeley Planning Journal</w:t>
      </w:r>
      <w:r>
        <w:rPr>
          <w:rFonts w:ascii="Times New Roman" w:eastAsia="Times New Roman" w:hAnsi="Times New Roman" w:cs="Times New Roman"/>
          <w:color w:val="000000"/>
          <w:sz w:val="24"/>
          <w:szCs w:val="24"/>
        </w:rPr>
        <w:t xml:space="preserve"> [electronic article]. 2006;19(1). (https://escholarship.org/uc/item/0rr0t06s). (Accessed May 26, 2024)</w:t>
      </w:r>
    </w:p>
    <w:p w14:paraId="000000C1" w14:textId="77777777" w:rsidR="003B416B" w:rsidRPr="008A67C0"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lang w:val="fr-CA"/>
          <w:rPrChange w:id="326" w:author="Meghan Winters" w:date="2024-06-21T13:04:00Z">
            <w:rPr>
              <w:rFonts w:ascii="Times New Roman" w:eastAsia="Times New Roman" w:hAnsi="Times New Roman" w:cs="Times New Roman"/>
              <w:color w:val="000000"/>
              <w:sz w:val="24"/>
              <w:szCs w:val="24"/>
            </w:rPr>
          </w:rPrChange>
        </w:rPr>
      </w:pP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Aboelata</w:t>
      </w:r>
      <w:proofErr w:type="spellEnd"/>
      <w:r>
        <w:rPr>
          <w:rFonts w:ascii="Times New Roman" w:eastAsia="Times New Roman" w:hAnsi="Times New Roman" w:cs="Times New Roman"/>
          <w:color w:val="000000"/>
          <w:sz w:val="24"/>
          <w:szCs w:val="24"/>
        </w:rPr>
        <w:t xml:space="preserve"> M, Yanez E, Kharrazi R. Vision Zero: a health equity road map for getting to zero in every community. </w:t>
      </w:r>
      <w:r w:rsidRPr="008A67C0">
        <w:rPr>
          <w:rFonts w:ascii="Times New Roman" w:eastAsia="Times New Roman" w:hAnsi="Times New Roman" w:cs="Times New Roman"/>
          <w:i/>
          <w:color w:val="000000"/>
          <w:sz w:val="24"/>
          <w:szCs w:val="24"/>
          <w:lang w:val="fr-CA"/>
          <w:rPrChange w:id="327" w:author="Meghan Winters" w:date="2024-06-21T13:04:00Z">
            <w:rPr>
              <w:rFonts w:ascii="Times New Roman" w:eastAsia="Times New Roman" w:hAnsi="Times New Roman" w:cs="Times New Roman"/>
              <w:i/>
              <w:color w:val="000000"/>
              <w:sz w:val="24"/>
              <w:szCs w:val="24"/>
            </w:rPr>
          </w:rPrChange>
        </w:rPr>
        <w:t>Prevention Institute</w:t>
      </w:r>
      <w:r w:rsidRPr="008A67C0">
        <w:rPr>
          <w:rFonts w:ascii="Times New Roman" w:eastAsia="Times New Roman" w:hAnsi="Times New Roman" w:cs="Times New Roman"/>
          <w:color w:val="000000"/>
          <w:sz w:val="24"/>
          <w:szCs w:val="24"/>
          <w:lang w:val="fr-CA"/>
          <w:rPrChange w:id="328" w:author="Meghan Winters" w:date="2024-06-21T13:04:00Z">
            <w:rPr>
              <w:rFonts w:ascii="Times New Roman" w:eastAsia="Times New Roman" w:hAnsi="Times New Roman" w:cs="Times New Roman"/>
              <w:color w:val="000000"/>
              <w:sz w:val="24"/>
              <w:szCs w:val="24"/>
            </w:rPr>
          </w:rPrChange>
        </w:rPr>
        <w:t xml:space="preserve">. 2017;1–11. </w:t>
      </w:r>
    </w:p>
    <w:p w14:paraId="000000C2"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sidRPr="008A67C0">
        <w:rPr>
          <w:rFonts w:ascii="Times New Roman" w:eastAsia="Times New Roman" w:hAnsi="Times New Roman" w:cs="Times New Roman"/>
          <w:color w:val="000000"/>
          <w:sz w:val="24"/>
          <w:szCs w:val="24"/>
          <w:lang w:val="fr-CA"/>
          <w:rPrChange w:id="329" w:author="Meghan Winters" w:date="2024-06-21T13:04:00Z">
            <w:rPr>
              <w:rFonts w:ascii="Times New Roman" w:eastAsia="Times New Roman" w:hAnsi="Times New Roman" w:cs="Times New Roman"/>
              <w:color w:val="000000"/>
              <w:sz w:val="24"/>
              <w:szCs w:val="24"/>
            </w:rPr>
          </w:rPrChange>
        </w:rPr>
        <w:t xml:space="preserve">7. </w:t>
      </w:r>
      <w:r w:rsidRPr="008A67C0">
        <w:rPr>
          <w:rFonts w:ascii="Times New Roman" w:eastAsia="Times New Roman" w:hAnsi="Times New Roman" w:cs="Times New Roman"/>
          <w:color w:val="000000"/>
          <w:sz w:val="24"/>
          <w:szCs w:val="24"/>
          <w:lang w:val="fr-CA"/>
          <w:rPrChange w:id="330" w:author="Meghan Winters" w:date="2024-06-21T13:04:00Z">
            <w:rPr>
              <w:rFonts w:ascii="Times New Roman" w:eastAsia="Times New Roman" w:hAnsi="Times New Roman" w:cs="Times New Roman"/>
              <w:color w:val="000000"/>
              <w:sz w:val="24"/>
              <w:szCs w:val="24"/>
            </w:rPr>
          </w:rPrChange>
        </w:rPr>
        <w:tab/>
        <w:t xml:space="preserve">Parachute. Vision </w:t>
      </w:r>
      <w:proofErr w:type="spellStart"/>
      <w:r w:rsidRPr="008A67C0">
        <w:rPr>
          <w:rFonts w:ascii="Times New Roman" w:eastAsia="Times New Roman" w:hAnsi="Times New Roman" w:cs="Times New Roman"/>
          <w:color w:val="000000"/>
          <w:sz w:val="24"/>
          <w:szCs w:val="24"/>
          <w:lang w:val="fr-CA"/>
          <w:rPrChange w:id="331" w:author="Meghan Winters" w:date="2024-06-21T13:04:00Z">
            <w:rPr>
              <w:rFonts w:ascii="Times New Roman" w:eastAsia="Times New Roman" w:hAnsi="Times New Roman" w:cs="Times New Roman"/>
              <w:color w:val="000000"/>
              <w:sz w:val="24"/>
              <w:szCs w:val="24"/>
            </w:rPr>
          </w:rPrChange>
        </w:rPr>
        <w:t>Zero</w:t>
      </w:r>
      <w:proofErr w:type="spellEnd"/>
      <w:r w:rsidRPr="008A67C0">
        <w:rPr>
          <w:rFonts w:ascii="Times New Roman" w:eastAsia="Times New Roman" w:hAnsi="Times New Roman" w:cs="Times New Roman"/>
          <w:color w:val="000000"/>
          <w:sz w:val="24"/>
          <w:szCs w:val="24"/>
          <w:lang w:val="fr-CA"/>
          <w:rPrChange w:id="332" w:author="Meghan Winters" w:date="2024-06-21T13:04:00Z">
            <w:rPr>
              <w:rFonts w:ascii="Times New Roman" w:eastAsia="Times New Roman" w:hAnsi="Times New Roman" w:cs="Times New Roman"/>
              <w:color w:val="000000"/>
              <w:sz w:val="24"/>
              <w:szCs w:val="24"/>
            </w:rPr>
          </w:rPrChange>
        </w:rPr>
        <w:t xml:space="preserve"> </w:t>
      </w:r>
      <w:proofErr w:type="spellStart"/>
      <w:r w:rsidRPr="008A67C0">
        <w:rPr>
          <w:rFonts w:ascii="Times New Roman" w:eastAsia="Times New Roman" w:hAnsi="Times New Roman" w:cs="Times New Roman"/>
          <w:color w:val="000000"/>
          <w:sz w:val="24"/>
          <w:szCs w:val="24"/>
          <w:lang w:val="fr-CA"/>
          <w:rPrChange w:id="333" w:author="Meghan Winters" w:date="2024-06-21T13:04:00Z">
            <w:rPr>
              <w:rFonts w:ascii="Times New Roman" w:eastAsia="Times New Roman" w:hAnsi="Times New Roman" w:cs="Times New Roman"/>
              <w:color w:val="000000"/>
              <w:sz w:val="24"/>
              <w:szCs w:val="24"/>
            </w:rPr>
          </w:rPrChange>
        </w:rPr>
        <w:t>map</w:t>
      </w:r>
      <w:proofErr w:type="spellEnd"/>
      <w:r w:rsidRPr="008A67C0">
        <w:rPr>
          <w:rFonts w:ascii="Times New Roman" w:eastAsia="Times New Roman" w:hAnsi="Times New Roman" w:cs="Times New Roman"/>
          <w:color w:val="000000"/>
          <w:sz w:val="24"/>
          <w:szCs w:val="24"/>
          <w:lang w:val="fr-CA"/>
          <w:rPrChange w:id="334" w:author="Meghan Winters" w:date="2024-06-21T13:04:00Z">
            <w:rPr>
              <w:rFonts w:ascii="Times New Roman" w:eastAsia="Times New Roman" w:hAnsi="Times New Roman" w:cs="Times New Roman"/>
              <w:color w:val="000000"/>
              <w:sz w:val="24"/>
              <w:szCs w:val="24"/>
            </w:rPr>
          </w:rPrChange>
        </w:rPr>
        <w:t xml:space="preserve"> – Parachute. 2023;(https://parachute.ca/en/program/vision-zero/vision-zero-map/). </w:t>
      </w:r>
      <w:r>
        <w:rPr>
          <w:rFonts w:ascii="Times New Roman" w:eastAsia="Times New Roman" w:hAnsi="Times New Roman" w:cs="Times New Roman"/>
          <w:color w:val="000000"/>
          <w:sz w:val="24"/>
          <w:szCs w:val="24"/>
        </w:rPr>
        <w:t>(Accessed May 26, 2024)</w:t>
      </w:r>
    </w:p>
    <w:p w14:paraId="000000C3"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Pr>
          <w:rFonts w:ascii="Times New Roman" w:eastAsia="Times New Roman" w:hAnsi="Times New Roman" w:cs="Times New Roman"/>
          <w:color w:val="000000"/>
          <w:sz w:val="24"/>
          <w:szCs w:val="24"/>
        </w:rPr>
        <w:tab/>
        <w:t xml:space="preserve">Belin M-Å, </w:t>
      </w:r>
      <w:proofErr w:type="spellStart"/>
      <w:r>
        <w:rPr>
          <w:rFonts w:ascii="Times New Roman" w:eastAsia="Times New Roman" w:hAnsi="Times New Roman" w:cs="Times New Roman"/>
          <w:color w:val="000000"/>
          <w:sz w:val="24"/>
          <w:szCs w:val="24"/>
        </w:rPr>
        <w:t>Tillgren</w:t>
      </w:r>
      <w:proofErr w:type="spellEnd"/>
      <w:r>
        <w:rPr>
          <w:rFonts w:ascii="Times New Roman" w:eastAsia="Times New Roman" w:hAnsi="Times New Roman" w:cs="Times New Roman"/>
          <w:color w:val="000000"/>
          <w:sz w:val="24"/>
          <w:szCs w:val="24"/>
        </w:rPr>
        <w:t xml:space="preserve"> P, </w:t>
      </w:r>
      <w:proofErr w:type="spellStart"/>
      <w:r>
        <w:rPr>
          <w:rFonts w:ascii="Times New Roman" w:eastAsia="Times New Roman" w:hAnsi="Times New Roman" w:cs="Times New Roman"/>
          <w:color w:val="000000"/>
          <w:sz w:val="24"/>
          <w:szCs w:val="24"/>
        </w:rPr>
        <w:t>Vedung</w:t>
      </w:r>
      <w:proofErr w:type="spellEnd"/>
      <w:r>
        <w:rPr>
          <w:rFonts w:ascii="Times New Roman" w:eastAsia="Times New Roman" w:hAnsi="Times New Roman" w:cs="Times New Roman"/>
          <w:color w:val="000000"/>
          <w:sz w:val="24"/>
          <w:szCs w:val="24"/>
        </w:rPr>
        <w:t xml:space="preserve"> E. Vision Zero – a road safety policy innovation. </w:t>
      </w:r>
      <w:r>
        <w:rPr>
          <w:rFonts w:ascii="Times New Roman" w:eastAsia="Times New Roman" w:hAnsi="Times New Roman" w:cs="Times New Roman"/>
          <w:i/>
          <w:color w:val="000000"/>
          <w:sz w:val="24"/>
          <w:szCs w:val="24"/>
        </w:rPr>
        <w:t>International Journal of Injury Control and Safety Promotion</w:t>
      </w:r>
      <w:r>
        <w:rPr>
          <w:rFonts w:ascii="Times New Roman" w:eastAsia="Times New Roman" w:hAnsi="Times New Roman" w:cs="Times New Roman"/>
          <w:color w:val="000000"/>
          <w:sz w:val="24"/>
          <w:szCs w:val="24"/>
        </w:rPr>
        <w:t xml:space="preserve">. 2012;19(2):171–179. </w:t>
      </w:r>
    </w:p>
    <w:p w14:paraId="000000C4"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r>
        <w:rPr>
          <w:rFonts w:ascii="Times New Roman" w:eastAsia="Times New Roman" w:hAnsi="Times New Roman" w:cs="Times New Roman"/>
          <w:color w:val="000000"/>
          <w:sz w:val="24"/>
          <w:szCs w:val="24"/>
        </w:rPr>
        <w:tab/>
        <w:t xml:space="preserve">Stephanie </w:t>
      </w:r>
      <w:proofErr w:type="spellStart"/>
      <w:r>
        <w:rPr>
          <w:rFonts w:ascii="Times New Roman" w:eastAsia="Times New Roman" w:hAnsi="Times New Roman" w:cs="Times New Roman"/>
          <w:color w:val="000000"/>
          <w:sz w:val="24"/>
          <w:szCs w:val="24"/>
        </w:rPr>
        <w:t>Cowle</w:t>
      </w:r>
      <w:proofErr w:type="spellEnd"/>
      <w:r>
        <w:rPr>
          <w:rFonts w:ascii="Times New Roman" w:eastAsia="Times New Roman" w:hAnsi="Times New Roman" w:cs="Times New Roman"/>
          <w:color w:val="000000"/>
          <w:sz w:val="24"/>
          <w:szCs w:val="24"/>
        </w:rPr>
        <w:t xml:space="preserve">, Pamela </w:t>
      </w:r>
      <w:proofErr w:type="spellStart"/>
      <w:r>
        <w:rPr>
          <w:rFonts w:ascii="Times New Roman" w:eastAsia="Times New Roman" w:hAnsi="Times New Roman" w:cs="Times New Roman"/>
          <w:color w:val="000000"/>
          <w:sz w:val="24"/>
          <w:szCs w:val="24"/>
        </w:rPr>
        <w:t>Fuselli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Fahra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Rajabali</w:t>
      </w:r>
      <w:proofErr w:type="spellEnd"/>
      <w:r>
        <w:rPr>
          <w:rFonts w:ascii="Times New Roman" w:eastAsia="Times New Roman" w:hAnsi="Times New Roman" w:cs="Times New Roman"/>
          <w:color w:val="000000"/>
          <w:sz w:val="24"/>
          <w:szCs w:val="24"/>
        </w:rPr>
        <w:t>, et al. The Cost of Transport Injuries in Canada. Sudbury, Ontario: 2022:7.(https://carsp.ca/en/presentations-and-papers/carsp-hybrid-conference-sudbury-2022/the-cost-of-transport-injuries-in-canada-2/)</w:t>
      </w:r>
    </w:p>
    <w:p w14:paraId="000000C5"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w:t>
      </w:r>
      <w:r>
        <w:rPr>
          <w:rFonts w:ascii="Times New Roman" w:eastAsia="Times New Roman" w:hAnsi="Times New Roman" w:cs="Times New Roman"/>
          <w:color w:val="000000"/>
          <w:sz w:val="24"/>
          <w:szCs w:val="24"/>
        </w:rPr>
        <w:tab/>
        <w:t>Toronto Police Service. Cyclists KSI Collisions. 2023;(https://data.torontopolice.on.ca/pages/cyclists). (Accessed May 26, 2024)</w:t>
      </w:r>
    </w:p>
    <w:p w14:paraId="000000C6"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w:t>
      </w:r>
      <w:r>
        <w:rPr>
          <w:rFonts w:ascii="Times New Roman" w:eastAsia="Times New Roman" w:hAnsi="Times New Roman" w:cs="Times New Roman"/>
          <w:color w:val="000000"/>
          <w:sz w:val="24"/>
          <w:szCs w:val="24"/>
        </w:rPr>
        <w:tab/>
        <w:t>Toronto (Ont.), Health TP. Road to health: improving walking and cycling in Toronto. 2012.</w:t>
      </w:r>
    </w:p>
    <w:p w14:paraId="000000C7"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12. </w:t>
      </w:r>
      <w:r>
        <w:rPr>
          <w:rFonts w:ascii="Times New Roman" w:eastAsia="Times New Roman" w:hAnsi="Times New Roman" w:cs="Times New Roman"/>
          <w:color w:val="000000"/>
          <w:sz w:val="24"/>
          <w:szCs w:val="24"/>
        </w:rPr>
        <w:tab/>
        <w:t xml:space="preserve">Parachute. Cost of Injury in Canada The highest costs: Falls and transport. </w:t>
      </w:r>
      <w:r w:rsidRPr="008A67C0">
        <w:rPr>
          <w:rFonts w:ascii="Times New Roman" w:eastAsia="Times New Roman" w:hAnsi="Times New Roman" w:cs="Times New Roman"/>
          <w:i/>
          <w:color w:val="000000"/>
          <w:sz w:val="24"/>
          <w:szCs w:val="24"/>
          <w:lang w:val="fr-CA"/>
          <w:rPrChange w:id="335" w:author="Meghan Winters" w:date="2024-06-21T13:04:00Z">
            <w:rPr>
              <w:rFonts w:ascii="Times New Roman" w:eastAsia="Times New Roman" w:hAnsi="Times New Roman" w:cs="Times New Roman"/>
              <w:i/>
              <w:color w:val="000000"/>
              <w:sz w:val="24"/>
              <w:szCs w:val="24"/>
            </w:rPr>
          </w:rPrChange>
        </w:rPr>
        <w:t>Parachute</w:t>
      </w:r>
      <w:r w:rsidRPr="008A67C0">
        <w:rPr>
          <w:rFonts w:ascii="Times New Roman" w:eastAsia="Times New Roman" w:hAnsi="Times New Roman" w:cs="Times New Roman"/>
          <w:color w:val="000000"/>
          <w:sz w:val="24"/>
          <w:szCs w:val="24"/>
          <w:lang w:val="fr-CA"/>
          <w:rPrChange w:id="336" w:author="Meghan Winters" w:date="2024-06-21T13:04:00Z">
            <w:rPr>
              <w:rFonts w:ascii="Times New Roman" w:eastAsia="Times New Roman" w:hAnsi="Times New Roman" w:cs="Times New Roman"/>
              <w:color w:val="000000"/>
              <w:sz w:val="24"/>
              <w:szCs w:val="24"/>
            </w:rPr>
          </w:rPrChange>
        </w:rPr>
        <w:t xml:space="preserve">. 2022;(https://parachute.ca/en/professional-resource/cost-of-injury-in-canada/the-highest-costs-falls-and-transport/). </w:t>
      </w:r>
      <w:r>
        <w:rPr>
          <w:rFonts w:ascii="Times New Roman" w:eastAsia="Times New Roman" w:hAnsi="Times New Roman" w:cs="Times New Roman"/>
          <w:color w:val="000000"/>
          <w:sz w:val="24"/>
          <w:szCs w:val="24"/>
        </w:rPr>
        <w:t>(Accessed June 12, 2024)</w:t>
      </w:r>
    </w:p>
    <w:p w14:paraId="000000C8"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13. </w:t>
      </w:r>
      <w:r>
        <w:rPr>
          <w:rFonts w:ascii="Times New Roman" w:eastAsia="Times New Roman" w:hAnsi="Times New Roman" w:cs="Times New Roman"/>
          <w:color w:val="000000"/>
          <w:sz w:val="24"/>
          <w:szCs w:val="24"/>
        </w:rPr>
        <w:tab/>
        <w:t>Doran A, El-</w:t>
      </w:r>
      <w:proofErr w:type="spellStart"/>
      <w:r>
        <w:rPr>
          <w:rFonts w:ascii="Times New Roman" w:eastAsia="Times New Roman" w:hAnsi="Times New Roman" w:cs="Times New Roman"/>
          <w:color w:val="000000"/>
          <w:sz w:val="24"/>
          <w:szCs w:val="24"/>
        </w:rPr>
        <w:t>Geneidy</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Manaugh</w:t>
      </w:r>
      <w:proofErr w:type="spellEnd"/>
      <w:r>
        <w:rPr>
          <w:rFonts w:ascii="Times New Roman" w:eastAsia="Times New Roman" w:hAnsi="Times New Roman" w:cs="Times New Roman"/>
          <w:color w:val="000000"/>
          <w:sz w:val="24"/>
          <w:szCs w:val="24"/>
        </w:rPr>
        <w:t xml:space="preserve"> K. The pursuit of cycling equity: A review of Canadian transport plans. </w:t>
      </w:r>
      <w:r>
        <w:rPr>
          <w:rFonts w:ascii="Times New Roman" w:eastAsia="Times New Roman" w:hAnsi="Times New Roman" w:cs="Times New Roman"/>
          <w:i/>
          <w:color w:val="000000"/>
          <w:sz w:val="24"/>
          <w:szCs w:val="24"/>
        </w:rPr>
        <w:t>Journal of Transport Geography</w:t>
      </w:r>
      <w:r>
        <w:rPr>
          <w:rFonts w:ascii="Times New Roman" w:eastAsia="Times New Roman" w:hAnsi="Times New Roman" w:cs="Times New Roman"/>
          <w:color w:val="000000"/>
          <w:sz w:val="24"/>
          <w:szCs w:val="24"/>
        </w:rPr>
        <w:t xml:space="preserve"> [electronic article]. 2021;90:102927. (https://www.sciencedirect.com/science/article/pii/S0966692320310048). (Accessed August 15, 2023)</w:t>
      </w:r>
    </w:p>
    <w:p w14:paraId="000000C9"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14. </w:t>
      </w:r>
      <w:r>
        <w:rPr>
          <w:rFonts w:ascii="Times New Roman" w:eastAsia="Times New Roman" w:hAnsi="Times New Roman" w:cs="Times New Roman"/>
          <w:color w:val="000000"/>
          <w:sz w:val="24"/>
          <w:szCs w:val="24"/>
        </w:rPr>
        <w:tab/>
        <w:t xml:space="preserve">Batomen B, Cloutier M-S, Palm M, et al. Frequent public transit users views and attitudes toward cycling in Canada in the context of the COVID-19 pandemic. </w:t>
      </w:r>
      <w:r>
        <w:rPr>
          <w:rFonts w:ascii="Times New Roman" w:eastAsia="Times New Roman" w:hAnsi="Times New Roman" w:cs="Times New Roman"/>
          <w:i/>
          <w:color w:val="000000"/>
          <w:sz w:val="24"/>
          <w:szCs w:val="24"/>
        </w:rPr>
        <w:t>Multimodal Transportation</w:t>
      </w:r>
      <w:r>
        <w:rPr>
          <w:rFonts w:ascii="Times New Roman" w:eastAsia="Times New Roman" w:hAnsi="Times New Roman" w:cs="Times New Roman"/>
          <w:color w:val="000000"/>
          <w:sz w:val="24"/>
          <w:szCs w:val="24"/>
        </w:rPr>
        <w:t xml:space="preserve">. 2023;2(2):100067. </w:t>
      </w:r>
    </w:p>
    <w:p w14:paraId="000000CA"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15. </w:t>
      </w:r>
      <w:r>
        <w:rPr>
          <w:rFonts w:ascii="Times New Roman" w:eastAsia="Times New Roman" w:hAnsi="Times New Roman" w:cs="Times New Roman"/>
          <w:color w:val="000000"/>
          <w:sz w:val="24"/>
          <w:szCs w:val="24"/>
        </w:rPr>
        <w:tab/>
        <w:t xml:space="preserve">Winters M, Zanotto M, Butler G. At-a-glance - The Canadian Bikeway Comfort and Safety (Can-BICS) Classification System: a common naming convention for cycling infrastructure. </w:t>
      </w:r>
      <w:r>
        <w:rPr>
          <w:rFonts w:ascii="Times New Roman" w:eastAsia="Times New Roman" w:hAnsi="Times New Roman" w:cs="Times New Roman"/>
          <w:i/>
          <w:color w:val="000000"/>
          <w:sz w:val="24"/>
          <w:szCs w:val="24"/>
        </w:rPr>
        <w:t xml:space="preserve">Health </w:t>
      </w:r>
      <w:proofErr w:type="spellStart"/>
      <w:r>
        <w:rPr>
          <w:rFonts w:ascii="Times New Roman" w:eastAsia="Times New Roman" w:hAnsi="Times New Roman" w:cs="Times New Roman"/>
          <w:i/>
          <w:color w:val="000000"/>
          <w:sz w:val="24"/>
          <w:szCs w:val="24"/>
        </w:rPr>
        <w:t>Promot</w:t>
      </w:r>
      <w:proofErr w:type="spellEnd"/>
      <w:r>
        <w:rPr>
          <w:rFonts w:ascii="Times New Roman" w:eastAsia="Times New Roman" w:hAnsi="Times New Roman" w:cs="Times New Roman"/>
          <w:i/>
          <w:color w:val="000000"/>
          <w:sz w:val="24"/>
          <w:szCs w:val="24"/>
        </w:rPr>
        <w:t xml:space="preserve"> Chronic Dis Prev Can</w:t>
      </w:r>
      <w:r>
        <w:rPr>
          <w:rFonts w:ascii="Times New Roman" w:eastAsia="Times New Roman" w:hAnsi="Times New Roman" w:cs="Times New Roman"/>
          <w:color w:val="000000"/>
          <w:sz w:val="24"/>
          <w:szCs w:val="24"/>
        </w:rPr>
        <w:t xml:space="preserve"> [electronic article]. 2020;40(9):288–293. (https://www.ncbi.nlm.nih.gov/pmc/articles/PMC7534561/). (Accessed August 10, 2023)</w:t>
      </w:r>
    </w:p>
    <w:p w14:paraId="000000CB"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16. </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Gössling</w:t>
      </w:r>
      <w:proofErr w:type="spellEnd"/>
      <w:r>
        <w:rPr>
          <w:rFonts w:ascii="Times New Roman" w:eastAsia="Times New Roman" w:hAnsi="Times New Roman" w:cs="Times New Roman"/>
          <w:color w:val="000000"/>
          <w:sz w:val="24"/>
          <w:szCs w:val="24"/>
        </w:rPr>
        <w:t xml:space="preserve"> S, McRae S. Subjectively safe cycling infrastructure: New insights for urban designs. </w:t>
      </w:r>
      <w:r>
        <w:rPr>
          <w:rFonts w:ascii="Times New Roman" w:eastAsia="Times New Roman" w:hAnsi="Times New Roman" w:cs="Times New Roman"/>
          <w:i/>
          <w:color w:val="000000"/>
          <w:sz w:val="24"/>
          <w:szCs w:val="24"/>
        </w:rPr>
        <w:t>Journal of Transport Geography</w:t>
      </w:r>
      <w:r>
        <w:rPr>
          <w:rFonts w:ascii="Times New Roman" w:eastAsia="Times New Roman" w:hAnsi="Times New Roman" w:cs="Times New Roman"/>
          <w:color w:val="000000"/>
          <w:sz w:val="24"/>
          <w:szCs w:val="24"/>
        </w:rPr>
        <w:t xml:space="preserve"> [electronic article]. 2022;101:103340. (https://www.sciencedirect.com/science/article/pii/S0966692322000631). (Accessed August 15, 2023)</w:t>
      </w:r>
    </w:p>
    <w:p w14:paraId="000000CC"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17. </w:t>
      </w:r>
      <w:r>
        <w:rPr>
          <w:rFonts w:ascii="Times New Roman" w:eastAsia="Times New Roman" w:hAnsi="Times New Roman" w:cs="Times New Roman"/>
          <w:color w:val="000000"/>
          <w:sz w:val="24"/>
          <w:szCs w:val="24"/>
        </w:rPr>
        <w:tab/>
        <w:t xml:space="preserve">Fischer J, Winters M. COVID-19 street reallocation in mid-sized Canadian cities: socio-spatial equity patterns. </w:t>
      </w:r>
      <w:r>
        <w:rPr>
          <w:rFonts w:ascii="Times New Roman" w:eastAsia="Times New Roman" w:hAnsi="Times New Roman" w:cs="Times New Roman"/>
          <w:i/>
          <w:color w:val="000000"/>
          <w:sz w:val="24"/>
          <w:szCs w:val="24"/>
        </w:rPr>
        <w:t>Can J Public Health</w:t>
      </w:r>
      <w:r>
        <w:rPr>
          <w:rFonts w:ascii="Times New Roman" w:eastAsia="Times New Roman" w:hAnsi="Times New Roman" w:cs="Times New Roman"/>
          <w:color w:val="000000"/>
          <w:sz w:val="24"/>
          <w:szCs w:val="24"/>
        </w:rPr>
        <w:t xml:space="preserve"> [electronic article]. 2021;112(3):376–390. (https://doi.org/10.17269/s41997-020-00467-3). (Accessed August 15, 2023)</w:t>
      </w:r>
    </w:p>
    <w:p w14:paraId="000000CD"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18. </w:t>
      </w:r>
      <w:r>
        <w:rPr>
          <w:rFonts w:ascii="Times New Roman" w:eastAsia="Times New Roman" w:hAnsi="Times New Roman" w:cs="Times New Roman"/>
          <w:color w:val="000000"/>
          <w:sz w:val="24"/>
          <w:szCs w:val="24"/>
        </w:rPr>
        <w:tab/>
        <w:t>CIHI. Injury and Trauma Emergency Department and Hospitalization Statistics, 2020–2021. 2022;(https://www.cihi.ca/sites/default/files/document/injury-trauma-emergency-dept-hospitalizations-2020-2021-data-tables-en.xlsx). (Accessed April 26, 2023)</w:t>
      </w:r>
    </w:p>
    <w:p w14:paraId="000000CE"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19. </w:t>
      </w:r>
      <w:r>
        <w:rPr>
          <w:rFonts w:ascii="Times New Roman" w:eastAsia="Times New Roman" w:hAnsi="Times New Roman" w:cs="Times New Roman"/>
          <w:color w:val="000000"/>
          <w:sz w:val="24"/>
          <w:szCs w:val="24"/>
        </w:rPr>
        <w:tab/>
        <w:t>Canadian Institute for Health Information (CIHI). National Ambulatory Care Reporting System metadata (NACRS). 2023;(www.cihi.ca/en/national-ambulatory-care-reporting-system-metadata-nacrs). (Accessed April 27, 2023)</w:t>
      </w:r>
    </w:p>
    <w:p w14:paraId="000000CF"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20. </w:t>
      </w:r>
      <w:r>
        <w:rPr>
          <w:rFonts w:ascii="Times New Roman" w:eastAsia="Times New Roman" w:hAnsi="Times New Roman" w:cs="Times New Roman"/>
          <w:color w:val="000000"/>
          <w:sz w:val="24"/>
          <w:szCs w:val="24"/>
        </w:rPr>
        <w:tab/>
        <w:t xml:space="preserve">Batomen B, Macpherson A, Lewis J, et al. Vulnerable road user injury trends following the COVID-19 pandemic in Toronto, Canada: An interrupted time series analysis. </w:t>
      </w:r>
      <w:r>
        <w:rPr>
          <w:rFonts w:ascii="Times New Roman" w:eastAsia="Times New Roman" w:hAnsi="Times New Roman" w:cs="Times New Roman"/>
          <w:i/>
          <w:color w:val="000000"/>
          <w:sz w:val="24"/>
          <w:szCs w:val="24"/>
        </w:rPr>
        <w:t>Journal of Safety Research</w:t>
      </w:r>
      <w:r>
        <w:rPr>
          <w:rFonts w:ascii="Times New Roman" w:eastAsia="Times New Roman" w:hAnsi="Times New Roman" w:cs="Times New Roman"/>
          <w:color w:val="000000"/>
          <w:sz w:val="24"/>
          <w:szCs w:val="24"/>
        </w:rPr>
        <w:t xml:space="preserve">. 2024;89:152–159. </w:t>
      </w:r>
    </w:p>
    <w:p w14:paraId="000000D0"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sidRPr="008A67C0">
        <w:rPr>
          <w:rFonts w:ascii="Times New Roman" w:eastAsia="Times New Roman" w:hAnsi="Times New Roman" w:cs="Times New Roman"/>
          <w:color w:val="000000"/>
          <w:sz w:val="24"/>
          <w:szCs w:val="24"/>
          <w:lang w:val="fr-CA"/>
          <w:rPrChange w:id="337" w:author="Meghan Winters" w:date="2024-06-21T13:04:00Z">
            <w:rPr>
              <w:rFonts w:ascii="Times New Roman" w:eastAsia="Times New Roman" w:hAnsi="Times New Roman" w:cs="Times New Roman"/>
              <w:color w:val="000000"/>
              <w:sz w:val="24"/>
              <w:szCs w:val="24"/>
            </w:rPr>
          </w:rPrChange>
        </w:rPr>
        <w:t xml:space="preserve">21. </w:t>
      </w:r>
      <w:r w:rsidRPr="008A67C0">
        <w:rPr>
          <w:rFonts w:ascii="Times New Roman" w:eastAsia="Times New Roman" w:hAnsi="Times New Roman" w:cs="Times New Roman"/>
          <w:color w:val="000000"/>
          <w:sz w:val="24"/>
          <w:szCs w:val="24"/>
          <w:lang w:val="fr-CA"/>
          <w:rPrChange w:id="338" w:author="Meghan Winters" w:date="2024-06-21T13:04:00Z">
            <w:rPr>
              <w:rFonts w:ascii="Times New Roman" w:eastAsia="Times New Roman" w:hAnsi="Times New Roman" w:cs="Times New Roman"/>
              <w:color w:val="000000"/>
              <w:sz w:val="24"/>
              <w:szCs w:val="24"/>
            </w:rPr>
          </w:rPrChange>
        </w:rPr>
        <w:tab/>
        <w:t xml:space="preserve">Batomen B, Cloutier M-S, Palm M, et al. </w:t>
      </w:r>
      <w:r>
        <w:rPr>
          <w:rFonts w:ascii="Times New Roman" w:eastAsia="Times New Roman" w:hAnsi="Times New Roman" w:cs="Times New Roman"/>
          <w:color w:val="000000"/>
          <w:sz w:val="24"/>
          <w:szCs w:val="24"/>
        </w:rPr>
        <w:t xml:space="preserve">Frequent public transit users views and attitudes toward cycling in Canada in the context of the COVID-19 pandemic. </w:t>
      </w:r>
      <w:r>
        <w:rPr>
          <w:rFonts w:ascii="Times New Roman" w:eastAsia="Times New Roman" w:hAnsi="Times New Roman" w:cs="Times New Roman"/>
          <w:i/>
          <w:color w:val="000000"/>
          <w:sz w:val="24"/>
          <w:szCs w:val="24"/>
        </w:rPr>
        <w:t>Multimodal Transportation</w:t>
      </w:r>
      <w:r>
        <w:rPr>
          <w:rFonts w:ascii="Times New Roman" w:eastAsia="Times New Roman" w:hAnsi="Times New Roman" w:cs="Times New Roman"/>
          <w:color w:val="000000"/>
          <w:sz w:val="24"/>
          <w:szCs w:val="24"/>
        </w:rPr>
        <w:t xml:space="preserve"> [electronic article]. 2023;2(2):100067. (https://www.sciencedirect.com/science/article/pii/S2772586322000673). (Accessed April 28, 2023)</w:t>
      </w:r>
    </w:p>
    <w:p w14:paraId="000000D1"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22. </w:t>
      </w:r>
      <w:r>
        <w:rPr>
          <w:rFonts w:ascii="Times New Roman" w:eastAsia="Times New Roman" w:hAnsi="Times New Roman" w:cs="Times New Roman"/>
          <w:color w:val="000000"/>
          <w:sz w:val="24"/>
          <w:szCs w:val="24"/>
        </w:rPr>
        <w:tab/>
        <w:t xml:space="preserve">Ferster C, Fischer J, Manaugh K, et al. Using OpenStreetMap to inventory bicycle infrastructure: A comparison with open data from cities. </w:t>
      </w:r>
      <w:r>
        <w:rPr>
          <w:rFonts w:ascii="Times New Roman" w:eastAsia="Times New Roman" w:hAnsi="Times New Roman" w:cs="Times New Roman"/>
          <w:i/>
          <w:color w:val="000000"/>
          <w:sz w:val="24"/>
          <w:szCs w:val="24"/>
        </w:rPr>
        <w:t>International Journal of Sustainable Transportation</w:t>
      </w:r>
      <w:r>
        <w:rPr>
          <w:rFonts w:ascii="Times New Roman" w:eastAsia="Times New Roman" w:hAnsi="Times New Roman" w:cs="Times New Roman"/>
          <w:color w:val="000000"/>
          <w:sz w:val="24"/>
          <w:szCs w:val="24"/>
        </w:rPr>
        <w:t xml:space="preserve">. 2020;14(1):64–73. </w:t>
      </w:r>
    </w:p>
    <w:p w14:paraId="000000D2"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23. </w:t>
      </w:r>
      <w:r>
        <w:rPr>
          <w:rFonts w:ascii="Times New Roman" w:eastAsia="Times New Roman" w:hAnsi="Times New Roman" w:cs="Times New Roman"/>
          <w:color w:val="000000"/>
          <w:sz w:val="24"/>
          <w:szCs w:val="24"/>
        </w:rPr>
        <w:tab/>
        <w:t xml:space="preserve">Ferster C, Nelson T, Manaugh K, et al. Developing a national dataset of bicycle infrastructure for Canada using open data sources. </w:t>
      </w:r>
      <w:r>
        <w:rPr>
          <w:rFonts w:ascii="Times New Roman" w:eastAsia="Times New Roman" w:hAnsi="Times New Roman" w:cs="Times New Roman"/>
          <w:i/>
          <w:color w:val="000000"/>
          <w:sz w:val="24"/>
          <w:szCs w:val="24"/>
        </w:rPr>
        <w:t>Environment and Planning B: Urban Analytics and City Science</w:t>
      </w:r>
      <w:r>
        <w:rPr>
          <w:rFonts w:ascii="Times New Roman" w:eastAsia="Times New Roman" w:hAnsi="Times New Roman" w:cs="Times New Roman"/>
          <w:color w:val="000000"/>
          <w:sz w:val="24"/>
          <w:szCs w:val="24"/>
        </w:rPr>
        <w:t xml:space="preserve">. 2023;50(9):2543–2559. </w:t>
      </w:r>
    </w:p>
    <w:p w14:paraId="000000D3"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24. </w:t>
      </w:r>
      <w:r>
        <w:rPr>
          <w:rFonts w:ascii="Times New Roman" w:eastAsia="Times New Roman" w:hAnsi="Times New Roman" w:cs="Times New Roman"/>
          <w:color w:val="000000"/>
          <w:sz w:val="24"/>
          <w:szCs w:val="24"/>
        </w:rPr>
        <w:tab/>
        <w:t xml:space="preserve">Winters M, Beairsto J, Ferster C, et al. The Canadian Bikeway Comfort and Safety metrics (Can-BICS): National measures of the bicycling environment for use in research and policy. </w:t>
      </w:r>
      <w:r>
        <w:rPr>
          <w:rFonts w:ascii="Times New Roman" w:eastAsia="Times New Roman" w:hAnsi="Times New Roman" w:cs="Times New Roman"/>
          <w:i/>
          <w:color w:val="000000"/>
          <w:sz w:val="24"/>
          <w:szCs w:val="24"/>
        </w:rPr>
        <w:t>Health reports</w:t>
      </w:r>
      <w:r>
        <w:rPr>
          <w:rFonts w:ascii="Times New Roman" w:eastAsia="Times New Roman" w:hAnsi="Times New Roman" w:cs="Times New Roman"/>
          <w:color w:val="000000"/>
          <w:sz w:val="24"/>
          <w:szCs w:val="24"/>
        </w:rPr>
        <w:t xml:space="preserve">. 2022;33(10):3–13. </w:t>
      </w:r>
    </w:p>
    <w:p w14:paraId="000000D4"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25. </w:t>
      </w:r>
      <w:r>
        <w:rPr>
          <w:rFonts w:ascii="Times New Roman" w:eastAsia="Times New Roman" w:hAnsi="Times New Roman" w:cs="Times New Roman"/>
          <w:color w:val="000000"/>
          <w:sz w:val="24"/>
          <w:szCs w:val="24"/>
        </w:rPr>
        <w:tab/>
        <w:t xml:space="preserve">Nelson T, Ferster C, Laberee K, et al. Crowdsourced data for bicycling research and practice. </w:t>
      </w:r>
      <w:r>
        <w:rPr>
          <w:rFonts w:ascii="Times New Roman" w:eastAsia="Times New Roman" w:hAnsi="Times New Roman" w:cs="Times New Roman"/>
          <w:i/>
          <w:color w:val="000000"/>
          <w:sz w:val="24"/>
          <w:szCs w:val="24"/>
        </w:rPr>
        <w:t>Transport Reviews</w:t>
      </w:r>
      <w:r>
        <w:rPr>
          <w:rFonts w:ascii="Times New Roman" w:eastAsia="Times New Roman" w:hAnsi="Times New Roman" w:cs="Times New Roman"/>
          <w:color w:val="000000"/>
          <w:sz w:val="24"/>
          <w:szCs w:val="24"/>
        </w:rPr>
        <w:t xml:space="preserve">. 2021;41(1):97–114. </w:t>
      </w:r>
    </w:p>
    <w:p w14:paraId="000000D5"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26. </w:t>
      </w:r>
      <w:r>
        <w:rPr>
          <w:rFonts w:ascii="Times New Roman" w:eastAsia="Times New Roman" w:hAnsi="Times New Roman" w:cs="Times New Roman"/>
          <w:color w:val="000000"/>
          <w:sz w:val="24"/>
          <w:szCs w:val="24"/>
        </w:rPr>
        <w:tab/>
        <w:t xml:space="preserve">Teschke K, Harris MA, Reynolds CCO, et al. Route Infrastructure and the Risk of Injuries to Bicyclists: A Case-Crossover Study. </w:t>
      </w:r>
      <w:r>
        <w:rPr>
          <w:rFonts w:ascii="Times New Roman" w:eastAsia="Times New Roman" w:hAnsi="Times New Roman" w:cs="Times New Roman"/>
          <w:i/>
          <w:color w:val="000000"/>
          <w:sz w:val="24"/>
          <w:szCs w:val="24"/>
        </w:rPr>
        <w:t>Am J Public Health</w:t>
      </w:r>
      <w:r>
        <w:rPr>
          <w:rFonts w:ascii="Times New Roman" w:eastAsia="Times New Roman" w:hAnsi="Times New Roman" w:cs="Times New Roman"/>
          <w:color w:val="000000"/>
          <w:sz w:val="24"/>
          <w:szCs w:val="24"/>
        </w:rPr>
        <w:t xml:space="preserve">. 2012;102(12):2336–2343. </w:t>
      </w:r>
    </w:p>
    <w:p w14:paraId="000000D6"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27. </w:t>
      </w:r>
      <w:r>
        <w:rPr>
          <w:rFonts w:ascii="Times New Roman" w:eastAsia="Times New Roman" w:hAnsi="Times New Roman" w:cs="Times New Roman"/>
          <w:color w:val="000000"/>
          <w:sz w:val="24"/>
          <w:szCs w:val="24"/>
        </w:rPr>
        <w:tab/>
        <w:t xml:space="preserve">Boss D, Nelson T, Winters M. Monitoring city wide patterns of cycling safety. </w:t>
      </w:r>
      <w:r>
        <w:rPr>
          <w:rFonts w:ascii="Times New Roman" w:eastAsia="Times New Roman" w:hAnsi="Times New Roman" w:cs="Times New Roman"/>
          <w:i/>
          <w:color w:val="000000"/>
          <w:sz w:val="24"/>
          <w:szCs w:val="24"/>
        </w:rPr>
        <w:t>Accident Analysis &amp; Prevention</w:t>
      </w:r>
      <w:r>
        <w:rPr>
          <w:rFonts w:ascii="Times New Roman" w:eastAsia="Times New Roman" w:hAnsi="Times New Roman" w:cs="Times New Roman"/>
          <w:color w:val="000000"/>
          <w:sz w:val="24"/>
          <w:szCs w:val="24"/>
        </w:rPr>
        <w:t xml:space="preserve">. 2018;111:101–108. </w:t>
      </w:r>
    </w:p>
    <w:p w14:paraId="000000D7"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28. </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Ravensbergen</w:t>
      </w:r>
      <w:proofErr w:type="spellEnd"/>
      <w:r>
        <w:rPr>
          <w:rFonts w:ascii="Times New Roman" w:eastAsia="Times New Roman" w:hAnsi="Times New Roman" w:cs="Times New Roman"/>
          <w:color w:val="000000"/>
          <w:sz w:val="24"/>
          <w:szCs w:val="24"/>
        </w:rPr>
        <w:t xml:space="preserve"> L, </w:t>
      </w:r>
      <w:proofErr w:type="spellStart"/>
      <w:r>
        <w:rPr>
          <w:rFonts w:ascii="Times New Roman" w:eastAsia="Times New Roman" w:hAnsi="Times New Roman" w:cs="Times New Roman"/>
          <w:color w:val="000000"/>
          <w:sz w:val="24"/>
          <w:szCs w:val="24"/>
        </w:rPr>
        <w:t>Buliung</w:t>
      </w:r>
      <w:proofErr w:type="spellEnd"/>
      <w:r>
        <w:rPr>
          <w:rFonts w:ascii="Times New Roman" w:eastAsia="Times New Roman" w:hAnsi="Times New Roman" w:cs="Times New Roman"/>
          <w:color w:val="000000"/>
          <w:sz w:val="24"/>
          <w:szCs w:val="24"/>
        </w:rPr>
        <w:t xml:space="preserve"> R, </w:t>
      </w:r>
      <w:proofErr w:type="spellStart"/>
      <w:r>
        <w:rPr>
          <w:rFonts w:ascii="Times New Roman" w:eastAsia="Times New Roman" w:hAnsi="Times New Roman" w:cs="Times New Roman"/>
          <w:color w:val="000000"/>
          <w:sz w:val="24"/>
          <w:szCs w:val="24"/>
        </w:rPr>
        <w:t>Laliberté</w:t>
      </w:r>
      <w:proofErr w:type="spellEnd"/>
      <w:r>
        <w:rPr>
          <w:rFonts w:ascii="Times New Roman" w:eastAsia="Times New Roman" w:hAnsi="Times New Roman" w:cs="Times New Roman"/>
          <w:color w:val="000000"/>
          <w:sz w:val="24"/>
          <w:szCs w:val="24"/>
        </w:rPr>
        <w:t xml:space="preserve"> N. Fear of cycling: Social, spatial, and temporal dimensions. </w:t>
      </w:r>
      <w:r>
        <w:rPr>
          <w:rFonts w:ascii="Times New Roman" w:eastAsia="Times New Roman" w:hAnsi="Times New Roman" w:cs="Times New Roman"/>
          <w:i/>
          <w:color w:val="000000"/>
          <w:sz w:val="24"/>
          <w:szCs w:val="24"/>
        </w:rPr>
        <w:t>Journal of Transport Geography</w:t>
      </w:r>
      <w:r>
        <w:rPr>
          <w:rFonts w:ascii="Times New Roman" w:eastAsia="Times New Roman" w:hAnsi="Times New Roman" w:cs="Times New Roman"/>
          <w:color w:val="000000"/>
          <w:sz w:val="24"/>
          <w:szCs w:val="24"/>
        </w:rPr>
        <w:t xml:space="preserve">. 2020;87:102813. </w:t>
      </w:r>
    </w:p>
    <w:p w14:paraId="000000D8"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29. </w:t>
      </w:r>
      <w:r>
        <w:rPr>
          <w:rFonts w:ascii="Times New Roman" w:eastAsia="Times New Roman" w:hAnsi="Times New Roman" w:cs="Times New Roman"/>
          <w:color w:val="000000"/>
          <w:sz w:val="24"/>
          <w:szCs w:val="24"/>
        </w:rPr>
        <w:tab/>
      </w:r>
      <w:r w:rsidRPr="008A67C0">
        <w:rPr>
          <w:rFonts w:ascii="Times New Roman" w:eastAsia="Times New Roman" w:hAnsi="Times New Roman" w:cs="Times New Roman"/>
          <w:color w:val="000000"/>
          <w:sz w:val="24"/>
          <w:szCs w:val="24"/>
          <w:lang w:val="fr-CA"/>
          <w:rPrChange w:id="339" w:author="Meghan Winters" w:date="2024-06-21T13:04:00Z">
            <w:rPr>
              <w:rFonts w:ascii="Times New Roman" w:eastAsia="Times New Roman" w:hAnsi="Times New Roman" w:cs="Times New Roman"/>
              <w:color w:val="000000"/>
              <w:sz w:val="24"/>
              <w:szCs w:val="24"/>
            </w:rPr>
          </w:rPrChange>
        </w:rPr>
        <w:t xml:space="preserve">Zhao Q, Winters M, Nelson T, et al. </w:t>
      </w:r>
      <w:r>
        <w:rPr>
          <w:rFonts w:ascii="Times New Roman" w:eastAsia="Times New Roman" w:hAnsi="Times New Roman" w:cs="Times New Roman"/>
          <w:color w:val="000000"/>
          <w:sz w:val="24"/>
          <w:szCs w:val="24"/>
        </w:rPr>
        <w:t xml:space="preserve">Who has access to cycling infrastructure in Canada? A social equity analysis. </w:t>
      </w:r>
      <w:r>
        <w:rPr>
          <w:rFonts w:ascii="Times New Roman" w:eastAsia="Times New Roman" w:hAnsi="Times New Roman" w:cs="Times New Roman"/>
          <w:i/>
          <w:color w:val="000000"/>
          <w:sz w:val="24"/>
          <w:szCs w:val="24"/>
        </w:rPr>
        <w:t>Computers, Environment and Urban Systems</w:t>
      </w:r>
      <w:r>
        <w:rPr>
          <w:rFonts w:ascii="Times New Roman" w:eastAsia="Times New Roman" w:hAnsi="Times New Roman" w:cs="Times New Roman"/>
          <w:color w:val="000000"/>
          <w:sz w:val="24"/>
          <w:szCs w:val="24"/>
        </w:rPr>
        <w:t xml:space="preserve">. 2024;110:102109. </w:t>
      </w:r>
    </w:p>
    <w:p w14:paraId="000000D9"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30. </w:t>
      </w:r>
      <w:r>
        <w:rPr>
          <w:rFonts w:ascii="Times New Roman" w:eastAsia="Times New Roman" w:hAnsi="Times New Roman" w:cs="Times New Roman"/>
          <w:color w:val="000000"/>
          <w:sz w:val="24"/>
          <w:szCs w:val="24"/>
        </w:rPr>
        <w:tab/>
        <w:t xml:space="preserve">Winters M, Branion-Calles M, Therrien S, et al. Impacts of Bicycle Infrastructure in Mid-Sized Cities (IBIMS): protocol for a natural experiment study in three Canadian cities. </w:t>
      </w:r>
      <w:r>
        <w:rPr>
          <w:rFonts w:ascii="Times New Roman" w:eastAsia="Times New Roman" w:hAnsi="Times New Roman" w:cs="Times New Roman"/>
          <w:i/>
          <w:color w:val="000000"/>
          <w:sz w:val="24"/>
          <w:szCs w:val="24"/>
        </w:rPr>
        <w:t>BMJ Open</w:t>
      </w:r>
      <w:r>
        <w:rPr>
          <w:rFonts w:ascii="Times New Roman" w:eastAsia="Times New Roman" w:hAnsi="Times New Roman" w:cs="Times New Roman"/>
          <w:color w:val="000000"/>
          <w:sz w:val="24"/>
          <w:szCs w:val="24"/>
        </w:rPr>
        <w:t xml:space="preserve">. 2018;8(1):e019130. </w:t>
      </w:r>
    </w:p>
    <w:p w14:paraId="000000DA"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31. </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Tabascio</w:t>
      </w:r>
      <w:proofErr w:type="spellEnd"/>
      <w:r>
        <w:rPr>
          <w:rFonts w:ascii="Times New Roman" w:eastAsia="Times New Roman" w:hAnsi="Times New Roman" w:cs="Times New Roman"/>
          <w:color w:val="000000"/>
          <w:sz w:val="24"/>
          <w:szCs w:val="24"/>
        </w:rPr>
        <w:t xml:space="preserve"> A, </w:t>
      </w:r>
      <w:proofErr w:type="spellStart"/>
      <w:r>
        <w:rPr>
          <w:rFonts w:ascii="Times New Roman" w:eastAsia="Times New Roman" w:hAnsi="Times New Roman" w:cs="Times New Roman"/>
          <w:color w:val="000000"/>
          <w:sz w:val="24"/>
          <w:szCs w:val="24"/>
        </w:rPr>
        <w:t>Tiznado</w:t>
      </w:r>
      <w:proofErr w:type="spellEnd"/>
      <w:r>
        <w:rPr>
          <w:rFonts w:ascii="Times New Roman" w:eastAsia="Times New Roman" w:hAnsi="Times New Roman" w:cs="Times New Roman"/>
          <w:color w:val="000000"/>
          <w:sz w:val="24"/>
          <w:szCs w:val="24"/>
        </w:rPr>
        <w:t xml:space="preserve">-Aitken I, Harris D, et al. Assessing the potential of cycling growth in Toronto, Canada. </w:t>
      </w:r>
      <w:r>
        <w:rPr>
          <w:rFonts w:ascii="Times New Roman" w:eastAsia="Times New Roman" w:hAnsi="Times New Roman" w:cs="Times New Roman"/>
          <w:i/>
          <w:color w:val="000000"/>
          <w:sz w:val="24"/>
          <w:szCs w:val="24"/>
        </w:rPr>
        <w:t>International Journal of Sustainable Transportation</w:t>
      </w:r>
      <w:r>
        <w:rPr>
          <w:rFonts w:ascii="Times New Roman" w:eastAsia="Times New Roman" w:hAnsi="Times New Roman" w:cs="Times New Roman"/>
          <w:color w:val="000000"/>
          <w:sz w:val="24"/>
          <w:szCs w:val="24"/>
        </w:rPr>
        <w:t xml:space="preserve">. 2023;17(12):1370–1383. </w:t>
      </w:r>
    </w:p>
    <w:p w14:paraId="000000DB"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32. </w:t>
      </w:r>
      <w:r>
        <w:rPr>
          <w:rFonts w:ascii="Times New Roman" w:eastAsia="Times New Roman" w:hAnsi="Times New Roman" w:cs="Times New Roman"/>
          <w:color w:val="000000"/>
          <w:sz w:val="24"/>
          <w:szCs w:val="24"/>
        </w:rPr>
        <w:tab/>
        <w:t xml:space="preserve">Branion-Calles M, Nelson T, Fuller D, et al. Associations between individual characteristics, availability of bicycle infrastructure, and city-wide safety perceptions of bicycling: A cross-sectional survey of bicyclists in 6 Canadian and U.S. cities. </w:t>
      </w:r>
      <w:r>
        <w:rPr>
          <w:rFonts w:ascii="Times New Roman" w:eastAsia="Times New Roman" w:hAnsi="Times New Roman" w:cs="Times New Roman"/>
          <w:i/>
          <w:color w:val="000000"/>
          <w:sz w:val="24"/>
          <w:szCs w:val="24"/>
        </w:rPr>
        <w:t>Transportation Research Part A: Policy and Practice</w:t>
      </w:r>
      <w:r>
        <w:rPr>
          <w:rFonts w:ascii="Times New Roman" w:eastAsia="Times New Roman" w:hAnsi="Times New Roman" w:cs="Times New Roman"/>
          <w:color w:val="000000"/>
          <w:sz w:val="24"/>
          <w:szCs w:val="24"/>
        </w:rPr>
        <w:t xml:space="preserve">. 2019;123:229–239. </w:t>
      </w:r>
    </w:p>
    <w:p w14:paraId="000000DC"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33. </w:t>
      </w:r>
      <w:r>
        <w:rPr>
          <w:rFonts w:ascii="Times New Roman" w:eastAsia="Times New Roman" w:hAnsi="Times New Roman" w:cs="Times New Roman"/>
          <w:color w:val="000000"/>
          <w:sz w:val="24"/>
          <w:szCs w:val="24"/>
        </w:rPr>
        <w:tab/>
        <w:t xml:space="preserve">Berghoefer FL, Vollrath M. Prefer what you like? Evaluation and preference of cycling infrastructures in a bicycle simulator. </w:t>
      </w:r>
      <w:r>
        <w:rPr>
          <w:rFonts w:ascii="Times New Roman" w:eastAsia="Times New Roman" w:hAnsi="Times New Roman" w:cs="Times New Roman"/>
          <w:i/>
          <w:color w:val="000000"/>
          <w:sz w:val="24"/>
          <w:szCs w:val="24"/>
        </w:rPr>
        <w:t>Journal of Safety Research</w:t>
      </w:r>
      <w:r>
        <w:rPr>
          <w:rFonts w:ascii="Times New Roman" w:eastAsia="Times New Roman" w:hAnsi="Times New Roman" w:cs="Times New Roman"/>
          <w:color w:val="000000"/>
          <w:sz w:val="24"/>
          <w:szCs w:val="24"/>
        </w:rPr>
        <w:t xml:space="preserve">. 2023;87:157–167. </w:t>
      </w:r>
    </w:p>
    <w:p w14:paraId="000000DD"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34. </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Assunçao</w:t>
      </w:r>
      <w:proofErr w:type="spellEnd"/>
      <w:r>
        <w:rPr>
          <w:rFonts w:ascii="Times New Roman" w:eastAsia="Times New Roman" w:hAnsi="Times New Roman" w:cs="Times New Roman"/>
          <w:color w:val="000000"/>
          <w:sz w:val="24"/>
          <w:szCs w:val="24"/>
        </w:rPr>
        <w:t xml:space="preserve">-Denis M-È, Tomalty R. Increasing cycling for transportation in Canadian communities: Understanding what works. </w:t>
      </w:r>
      <w:r>
        <w:rPr>
          <w:rFonts w:ascii="Times New Roman" w:eastAsia="Times New Roman" w:hAnsi="Times New Roman" w:cs="Times New Roman"/>
          <w:i/>
          <w:color w:val="000000"/>
          <w:sz w:val="24"/>
          <w:szCs w:val="24"/>
        </w:rPr>
        <w:t>Transportation Research Part A: Policy and Practice</w:t>
      </w:r>
      <w:r>
        <w:rPr>
          <w:rFonts w:ascii="Times New Roman" w:eastAsia="Times New Roman" w:hAnsi="Times New Roman" w:cs="Times New Roman"/>
          <w:color w:val="000000"/>
          <w:sz w:val="24"/>
          <w:szCs w:val="24"/>
        </w:rPr>
        <w:t xml:space="preserve">. 2019;123:288–304. </w:t>
      </w:r>
    </w:p>
    <w:p w14:paraId="000000DE"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35. </w:t>
      </w:r>
      <w:r>
        <w:rPr>
          <w:rFonts w:ascii="Times New Roman" w:eastAsia="Times New Roman" w:hAnsi="Times New Roman" w:cs="Times New Roman"/>
          <w:color w:val="000000"/>
          <w:sz w:val="24"/>
          <w:szCs w:val="24"/>
        </w:rPr>
        <w:tab/>
        <w:t xml:space="preserve">Orvin MM, Fatmi MR, Chowdhury S. Taking another look at cycling demand modeling: A comparison between two cities in Canada and New Zealand. </w:t>
      </w:r>
      <w:r>
        <w:rPr>
          <w:rFonts w:ascii="Times New Roman" w:eastAsia="Times New Roman" w:hAnsi="Times New Roman" w:cs="Times New Roman"/>
          <w:i/>
          <w:color w:val="000000"/>
          <w:sz w:val="24"/>
          <w:szCs w:val="24"/>
        </w:rPr>
        <w:t>Journal of Transport Geography</w:t>
      </w:r>
      <w:r>
        <w:rPr>
          <w:rFonts w:ascii="Times New Roman" w:eastAsia="Times New Roman" w:hAnsi="Times New Roman" w:cs="Times New Roman"/>
          <w:color w:val="000000"/>
          <w:sz w:val="24"/>
          <w:szCs w:val="24"/>
        </w:rPr>
        <w:t xml:space="preserve">. 2021;97:103220. </w:t>
      </w:r>
    </w:p>
    <w:p w14:paraId="000000DF"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36. </w:t>
      </w:r>
      <w:r>
        <w:rPr>
          <w:rFonts w:ascii="Times New Roman" w:eastAsia="Times New Roman" w:hAnsi="Times New Roman" w:cs="Times New Roman"/>
          <w:color w:val="000000"/>
          <w:sz w:val="24"/>
          <w:szCs w:val="24"/>
        </w:rPr>
        <w:tab/>
        <w:t>Toronto Transportation Services. Cycling Network - Open Data. 2023;(https://open.toronto.ca/dataset/)</w:t>
      </w:r>
    </w:p>
    <w:p w14:paraId="000000E0"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37. </w:t>
      </w:r>
      <w:r>
        <w:rPr>
          <w:rFonts w:ascii="Times New Roman" w:eastAsia="Times New Roman" w:hAnsi="Times New Roman" w:cs="Times New Roman"/>
          <w:color w:val="000000"/>
          <w:sz w:val="24"/>
          <w:szCs w:val="24"/>
        </w:rPr>
        <w:tab/>
        <w:t>City of Vancouver Engineering Services. Bikeways - Open Data Portal. (https://opendata.vancouver.ca/explore/dataset/bikeways/information)</w:t>
      </w:r>
    </w:p>
    <w:p w14:paraId="000000E1"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38. </w:t>
      </w:r>
      <w:r>
        <w:rPr>
          <w:rFonts w:ascii="Times New Roman" w:eastAsia="Times New Roman" w:hAnsi="Times New Roman" w:cs="Times New Roman"/>
          <w:color w:val="000000"/>
          <w:sz w:val="24"/>
          <w:szCs w:val="24"/>
        </w:rPr>
        <w:tab/>
        <w:t xml:space="preserve">City of Calgary Cap Priorities and </w:t>
      </w:r>
      <w:proofErr w:type="spellStart"/>
      <w:r>
        <w:rPr>
          <w:rFonts w:ascii="Times New Roman" w:eastAsia="Times New Roman" w:hAnsi="Times New Roman" w:cs="Times New Roman"/>
          <w:color w:val="000000"/>
          <w:sz w:val="24"/>
          <w:szCs w:val="24"/>
        </w:rPr>
        <w:t>Invstmnt</w:t>
      </w:r>
      <w:proofErr w:type="spellEnd"/>
      <w:r>
        <w:rPr>
          <w:rFonts w:ascii="Times New Roman" w:eastAsia="Times New Roman" w:hAnsi="Times New Roman" w:cs="Times New Roman"/>
          <w:color w:val="000000"/>
          <w:sz w:val="24"/>
          <w:szCs w:val="24"/>
        </w:rPr>
        <w:t>. Calgary Bikeways | Open Calgary. (https://data.calgary.ca/Transportation-Transit/Calgary-Bikeways/jjqk-9b73). (Accessed August 10, 2023)</w:t>
      </w:r>
    </w:p>
    <w:p w14:paraId="000000E2"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39. </w:t>
      </w:r>
      <w:r>
        <w:rPr>
          <w:rFonts w:ascii="Times New Roman" w:eastAsia="Times New Roman" w:hAnsi="Times New Roman" w:cs="Times New Roman"/>
          <w:color w:val="000000"/>
          <w:sz w:val="24"/>
          <w:szCs w:val="24"/>
        </w:rPr>
        <w:tab/>
        <w:t xml:space="preserve">Nolan J, Sinclair J, Savage J. Are bicycle lanes effective? The relationship between passing distance and road characteristics. </w:t>
      </w:r>
      <w:r>
        <w:rPr>
          <w:rFonts w:ascii="Times New Roman" w:eastAsia="Times New Roman" w:hAnsi="Times New Roman" w:cs="Times New Roman"/>
          <w:i/>
          <w:color w:val="000000"/>
          <w:sz w:val="24"/>
          <w:szCs w:val="24"/>
        </w:rPr>
        <w:t>Accident Analysis &amp; Prevention</w:t>
      </w:r>
      <w:r>
        <w:rPr>
          <w:rFonts w:ascii="Times New Roman" w:eastAsia="Times New Roman" w:hAnsi="Times New Roman" w:cs="Times New Roman"/>
          <w:color w:val="000000"/>
          <w:sz w:val="24"/>
          <w:szCs w:val="24"/>
        </w:rPr>
        <w:t xml:space="preserve"> [electronic article]. 2021;159:106184. (https://www.sciencedirect.com/science/article/pii/S0001457521002153). (Accessed August 13, 2023)</w:t>
      </w:r>
    </w:p>
    <w:p w14:paraId="000000E3"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40. </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Pebesma</w:t>
      </w:r>
      <w:proofErr w:type="spellEnd"/>
      <w:r>
        <w:rPr>
          <w:rFonts w:ascii="Times New Roman" w:eastAsia="Times New Roman" w:hAnsi="Times New Roman" w:cs="Times New Roman"/>
          <w:color w:val="000000"/>
          <w:sz w:val="24"/>
          <w:szCs w:val="24"/>
        </w:rPr>
        <w:t xml:space="preserve"> E, </w:t>
      </w:r>
      <w:proofErr w:type="spellStart"/>
      <w:r>
        <w:rPr>
          <w:rFonts w:ascii="Times New Roman" w:eastAsia="Times New Roman" w:hAnsi="Times New Roman" w:cs="Times New Roman"/>
          <w:color w:val="000000"/>
          <w:sz w:val="24"/>
          <w:szCs w:val="24"/>
        </w:rPr>
        <w:t>Bivand</w:t>
      </w:r>
      <w:proofErr w:type="spellEnd"/>
      <w:r>
        <w:rPr>
          <w:rFonts w:ascii="Times New Roman" w:eastAsia="Times New Roman" w:hAnsi="Times New Roman" w:cs="Times New Roman"/>
          <w:color w:val="000000"/>
          <w:sz w:val="24"/>
          <w:szCs w:val="24"/>
        </w:rPr>
        <w:t xml:space="preserve"> R, Racine E, et al. sf: Simple Features for R. 2024;(https://cran.r-project.org/package=sf). (Accessed May 16, 2024)</w:t>
      </w:r>
    </w:p>
    <w:p w14:paraId="000000E4"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41. </w:t>
      </w:r>
      <w:r>
        <w:rPr>
          <w:rFonts w:ascii="Times New Roman" w:eastAsia="Times New Roman" w:hAnsi="Times New Roman" w:cs="Times New Roman"/>
          <w:color w:val="000000"/>
          <w:sz w:val="24"/>
          <w:szCs w:val="24"/>
        </w:rPr>
        <w:tab/>
        <w:t>R Core Team. R: A language and environment for statistical computing. 2022;(https://www.R-project.org/)</w:t>
      </w:r>
    </w:p>
    <w:p w14:paraId="000000E5"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42. </w:t>
      </w:r>
      <w:r>
        <w:rPr>
          <w:rFonts w:ascii="Times New Roman" w:eastAsia="Times New Roman" w:hAnsi="Times New Roman" w:cs="Times New Roman"/>
          <w:color w:val="000000"/>
          <w:sz w:val="24"/>
          <w:szCs w:val="24"/>
        </w:rPr>
        <w:tab/>
        <w:t>ArcGIS Pro Mapping Software. Version 3.1.2. 2023;(https://www.esri.com/en-us/home)</w:t>
      </w:r>
    </w:p>
    <w:p w14:paraId="000000E6"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43. </w:t>
      </w:r>
      <w:r>
        <w:rPr>
          <w:rFonts w:ascii="Times New Roman" w:eastAsia="Times New Roman" w:hAnsi="Times New Roman" w:cs="Times New Roman"/>
          <w:color w:val="000000"/>
          <w:sz w:val="24"/>
          <w:szCs w:val="24"/>
        </w:rPr>
        <w:tab/>
        <w:t>Government of Canada SC. Census Profile, 2021 Census of Population. 2022;(https://www12.statcan.gc.ca/census-recensement/2021/dp-pd/prof/index.cfm?Lang=E). (Accessed August 10, 2023)</w:t>
      </w:r>
    </w:p>
    <w:p w14:paraId="000000E7"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44. </w:t>
      </w:r>
      <w:r>
        <w:rPr>
          <w:rFonts w:ascii="Times New Roman" w:eastAsia="Times New Roman" w:hAnsi="Times New Roman" w:cs="Times New Roman"/>
          <w:color w:val="000000"/>
          <w:sz w:val="24"/>
          <w:szCs w:val="24"/>
        </w:rPr>
        <w:tab/>
        <w:t xml:space="preserve">Pucher J, Buehler R, Seinen M. Bicycling renaissance in North America? An update and re-appraisal of cycling trends and policies. </w:t>
      </w:r>
      <w:r>
        <w:rPr>
          <w:rFonts w:ascii="Times New Roman" w:eastAsia="Times New Roman" w:hAnsi="Times New Roman" w:cs="Times New Roman"/>
          <w:i/>
          <w:color w:val="000000"/>
          <w:sz w:val="24"/>
          <w:szCs w:val="24"/>
        </w:rPr>
        <w:t>Transportation Research Part A: Policy and Practice</w:t>
      </w:r>
      <w:r>
        <w:rPr>
          <w:rFonts w:ascii="Times New Roman" w:eastAsia="Times New Roman" w:hAnsi="Times New Roman" w:cs="Times New Roman"/>
          <w:color w:val="000000"/>
          <w:sz w:val="24"/>
          <w:szCs w:val="24"/>
        </w:rPr>
        <w:t xml:space="preserve"> [electronic article]. 2011;45(6):451–475. (https://www.sciencedirect.com/science/article/pii/S0965856411000474). (Accessed August 17, 2023)</w:t>
      </w:r>
    </w:p>
    <w:p w14:paraId="000000E8"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45. </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Mölenberg</w:t>
      </w:r>
      <w:proofErr w:type="spellEnd"/>
      <w:r>
        <w:rPr>
          <w:rFonts w:ascii="Times New Roman" w:eastAsia="Times New Roman" w:hAnsi="Times New Roman" w:cs="Times New Roman"/>
          <w:color w:val="000000"/>
          <w:sz w:val="24"/>
          <w:szCs w:val="24"/>
        </w:rPr>
        <w:t xml:space="preserve"> FJM, </w:t>
      </w:r>
      <w:proofErr w:type="spellStart"/>
      <w:r>
        <w:rPr>
          <w:rFonts w:ascii="Times New Roman" w:eastAsia="Times New Roman" w:hAnsi="Times New Roman" w:cs="Times New Roman"/>
          <w:color w:val="000000"/>
          <w:sz w:val="24"/>
          <w:szCs w:val="24"/>
        </w:rPr>
        <w:t>Panter</w:t>
      </w:r>
      <w:proofErr w:type="spellEnd"/>
      <w:r>
        <w:rPr>
          <w:rFonts w:ascii="Times New Roman" w:eastAsia="Times New Roman" w:hAnsi="Times New Roman" w:cs="Times New Roman"/>
          <w:color w:val="000000"/>
          <w:sz w:val="24"/>
          <w:szCs w:val="24"/>
        </w:rPr>
        <w:t xml:space="preserve"> J, Burdorf A, et al. A systematic review of the effect of infrastructural interventions to promote cycling: strengthening causal inference from observational data. </w:t>
      </w:r>
      <w:r>
        <w:rPr>
          <w:rFonts w:ascii="Times New Roman" w:eastAsia="Times New Roman" w:hAnsi="Times New Roman" w:cs="Times New Roman"/>
          <w:i/>
          <w:color w:val="000000"/>
          <w:sz w:val="24"/>
          <w:szCs w:val="24"/>
        </w:rPr>
        <w:t>International Journal of Behavioral Nutrition and Physical Activity</w:t>
      </w:r>
      <w:r>
        <w:rPr>
          <w:rFonts w:ascii="Times New Roman" w:eastAsia="Times New Roman" w:hAnsi="Times New Roman" w:cs="Times New Roman"/>
          <w:color w:val="000000"/>
          <w:sz w:val="24"/>
          <w:szCs w:val="24"/>
        </w:rPr>
        <w:t xml:space="preserve"> [electronic article]. 2019;16(1):93. (https://doi.org/10.1186/s12966-019-0850-1). (Accessed August 17, 2023)</w:t>
      </w:r>
    </w:p>
    <w:p w14:paraId="000000E9"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46. </w:t>
      </w:r>
      <w:r>
        <w:rPr>
          <w:rFonts w:ascii="Times New Roman" w:eastAsia="Times New Roman" w:hAnsi="Times New Roman" w:cs="Times New Roman"/>
          <w:color w:val="000000"/>
          <w:sz w:val="24"/>
          <w:szCs w:val="24"/>
        </w:rPr>
        <w:tab/>
        <w:t xml:space="preserve">Kraus S, Koch N. Provisional COVID-19 infrastructure induces large, rapid increases in cycling. </w:t>
      </w:r>
      <w:r>
        <w:rPr>
          <w:rFonts w:ascii="Times New Roman" w:eastAsia="Times New Roman" w:hAnsi="Times New Roman" w:cs="Times New Roman"/>
          <w:i/>
          <w:color w:val="000000"/>
          <w:sz w:val="24"/>
          <w:szCs w:val="24"/>
        </w:rPr>
        <w:t>Proc. Natl. Acad. Sci. U.S.A.</w:t>
      </w:r>
      <w:r>
        <w:rPr>
          <w:rFonts w:ascii="Times New Roman" w:eastAsia="Times New Roman" w:hAnsi="Times New Roman" w:cs="Times New Roman"/>
          <w:color w:val="000000"/>
          <w:sz w:val="24"/>
          <w:szCs w:val="24"/>
        </w:rPr>
        <w:t xml:space="preserve"> 2021;118(15):e2024399118. </w:t>
      </w:r>
    </w:p>
    <w:p w14:paraId="000000EA"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47. </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Sunio</w:t>
      </w:r>
      <w:proofErr w:type="spellEnd"/>
      <w:r>
        <w:rPr>
          <w:rFonts w:ascii="Times New Roman" w:eastAsia="Times New Roman" w:hAnsi="Times New Roman" w:cs="Times New Roman"/>
          <w:color w:val="000000"/>
          <w:sz w:val="24"/>
          <w:szCs w:val="24"/>
        </w:rPr>
        <w:t xml:space="preserve"> V, Mateo-</w:t>
      </w:r>
      <w:proofErr w:type="spellStart"/>
      <w:r>
        <w:rPr>
          <w:rFonts w:ascii="Times New Roman" w:eastAsia="Times New Roman" w:hAnsi="Times New Roman" w:cs="Times New Roman"/>
          <w:color w:val="000000"/>
          <w:sz w:val="24"/>
          <w:szCs w:val="24"/>
        </w:rPr>
        <w:t>Babiano</w:t>
      </w:r>
      <w:proofErr w:type="spellEnd"/>
      <w:r>
        <w:rPr>
          <w:rFonts w:ascii="Times New Roman" w:eastAsia="Times New Roman" w:hAnsi="Times New Roman" w:cs="Times New Roman"/>
          <w:color w:val="000000"/>
          <w:sz w:val="24"/>
          <w:szCs w:val="24"/>
        </w:rPr>
        <w:t xml:space="preserve"> I. Pandemics as ‘windows of opportunity’: Transitioning towards more sustainable and resilient transport systems. </w:t>
      </w:r>
      <w:r>
        <w:rPr>
          <w:rFonts w:ascii="Times New Roman" w:eastAsia="Times New Roman" w:hAnsi="Times New Roman" w:cs="Times New Roman"/>
          <w:i/>
          <w:color w:val="000000"/>
          <w:sz w:val="24"/>
          <w:szCs w:val="24"/>
        </w:rPr>
        <w:t>Transport policy</w:t>
      </w:r>
      <w:r>
        <w:rPr>
          <w:rFonts w:ascii="Times New Roman" w:eastAsia="Times New Roman" w:hAnsi="Times New Roman" w:cs="Times New Roman"/>
          <w:color w:val="000000"/>
          <w:sz w:val="24"/>
          <w:szCs w:val="24"/>
        </w:rPr>
        <w:t xml:space="preserve">. 2022;116:175–187. </w:t>
      </w:r>
    </w:p>
    <w:p w14:paraId="000000EB"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48. </w:t>
      </w:r>
      <w:r>
        <w:rPr>
          <w:rFonts w:ascii="Times New Roman" w:eastAsia="Times New Roman" w:hAnsi="Times New Roman" w:cs="Times New Roman"/>
          <w:color w:val="000000"/>
          <w:sz w:val="24"/>
          <w:szCs w:val="24"/>
        </w:rPr>
        <w:tab/>
        <w:t xml:space="preserve">Rérat P, Haldimann L, Widmer H. Cycling in the era of Covid-19: The effects of the pandemic and pop-up cycle lanes on cycling practices. </w:t>
      </w:r>
      <w:r>
        <w:rPr>
          <w:rFonts w:ascii="Times New Roman" w:eastAsia="Times New Roman" w:hAnsi="Times New Roman" w:cs="Times New Roman"/>
          <w:i/>
          <w:color w:val="000000"/>
          <w:sz w:val="24"/>
          <w:szCs w:val="24"/>
        </w:rPr>
        <w:t>Transportation research interdisciplinary perspectives</w:t>
      </w:r>
      <w:r>
        <w:rPr>
          <w:rFonts w:ascii="Times New Roman" w:eastAsia="Times New Roman" w:hAnsi="Times New Roman" w:cs="Times New Roman"/>
          <w:color w:val="000000"/>
          <w:sz w:val="24"/>
          <w:szCs w:val="24"/>
        </w:rPr>
        <w:t xml:space="preserve">. 2022;15:100677. </w:t>
      </w:r>
    </w:p>
    <w:p w14:paraId="000000EC"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49. </w:t>
      </w:r>
      <w:r>
        <w:rPr>
          <w:rFonts w:ascii="Times New Roman" w:eastAsia="Times New Roman" w:hAnsi="Times New Roman" w:cs="Times New Roman"/>
          <w:color w:val="000000"/>
          <w:sz w:val="24"/>
          <w:szCs w:val="24"/>
        </w:rPr>
        <w:tab/>
        <w:t xml:space="preserve">Buehler R, Pucher J. Cycling through the COVID-19 Pandemic to a More Sustainable Transport Future: Evidence from Case Studies of 14 Large Bicycle-Friendly Cities in Europe and North America. </w:t>
      </w:r>
      <w:r>
        <w:rPr>
          <w:rFonts w:ascii="Times New Roman" w:eastAsia="Times New Roman" w:hAnsi="Times New Roman" w:cs="Times New Roman"/>
          <w:i/>
          <w:color w:val="000000"/>
          <w:sz w:val="24"/>
          <w:szCs w:val="24"/>
        </w:rPr>
        <w:t>Sustainability</w:t>
      </w:r>
      <w:r>
        <w:rPr>
          <w:rFonts w:ascii="Times New Roman" w:eastAsia="Times New Roman" w:hAnsi="Times New Roman" w:cs="Times New Roman"/>
          <w:color w:val="000000"/>
          <w:sz w:val="24"/>
          <w:szCs w:val="24"/>
        </w:rPr>
        <w:t xml:space="preserve"> [electronic article]. 2022;14(12):7293. (https://www.mdpi.com/2071-1050/14/12/7293). (Accessed August 17, 2023)</w:t>
      </w:r>
    </w:p>
    <w:p w14:paraId="000000ED"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50. </w:t>
      </w:r>
      <w:r>
        <w:rPr>
          <w:rFonts w:ascii="Times New Roman" w:eastAsia="Times New Roman" w:hAnsi="Times New Roman" w:cs="Times New Roman"/>
          <w:color w:val="000000"/>
          <w:sz w:val="24"/>
          <w:szCs w:val="24"/>
        </w:rPr>
        <w:tab/>
        <w:t xml:space="preserve">Buehler R, Pucher J. COVID-19 and cycling: a review of the literature on changes in cycling levels and government policies from 2019 to 2022. </w:t>
      </w:r>
      <w:r>
        <w:rPr>
          <w:rFonts w:ascii="Times New Roman" w:eastAsia="Times New Roman" w:hAnsi="Times New Roman" w:cs="Times New Roman"/>
          <w:i/>
          <w:color w:val="000000"/>
          <w:sz w:val="24"/>
          <w:szCs w:val="24"/>
        </w:rPr>
        <w:t>Transport Reviews</w:t>
      </w:r>
      <w:r>
        <w:rPr>
          <w:rFonts w:ascii="Times New Roman" w:eastAsia="Times New Roman" w:hAnsi="Times New Roman" w:cs="Times New Roman"/>
          <w:color w:val="000000"/>
          <w:sz w:val="24"/>
          <w:szCs w:val="24"/>
        </w:rPr>
        <w:t xml:space="preserve">. 2024;44(2):299–344. </w:t>
      </w:r>
    </w:p>
    <w:p w14:paraId="000000EE"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51. </w:t>
      </w:r>
      <w:r>
        <w:rPr>
          <w:rFonts w:ascii="Times New Roman" w:eastAsia="Times New Roman" w:hAnsi="Times New Roman" w:cs="Times New Roman"/>
          <w:color w:val="000000"/>
          <w:sz w:val="24"/>
          <w:szCs w:val="24"/>
        </w:rPr>
        <w:tab/>
        <w:t xml:space="preserve">Winters M, Fischer J, Nelson T, et al. Equity in Spatial Access to Bicycling Infrastructure in Mid-Sized Canadian Cities. </w:t>
      </w:r>
      <w:r>
        <w:rPr>
          <w:rFonts w:ascii="Times New Roman" w:eastAsia="Times New Roman" w:hAnsi="Times New Roman" w:cs="Times New Roman"/>
          <w:i/>
          <w:color w:val="000000"/>
          <w:sz w:val="24"/>
          <w:szCs w:val="24"/>
        </w:rPr>
        <w:t>Transportation Research Record</w:t>
      </w:r>
      <w:r>
        <w:rPr>
          <w:rFonts w:ascii="Times New Roman" w:eastAsia="Times New Roman" w:hAnsi="Times New Roman" w:cs="Times New Roman"/>
          <w:color w:val="000000"/>
          <w:sz w:val="24"/>
          <w:szCs w:val="24"/>
        </w:rPr>
        <w:t xml:space="preserve">. 2018;2672(36):24–32. </w:t>
      </w:r>
    </w:p>
    <w:p w14:paraId="000000EF"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52. </w:t>
      </w:r>
      <w:r>
        <w:rPr>
          <w:rFonts w:ascii="Times New Roman" w:eastAsia="Times New Roman" w:hAnsi="Times New Roman" w:cs="Times New Roman"/>
          <w:color w:val="000000"/>
          <w:sz w:val="24"/>
          <w:szCs w:val="24"/>
        </w:rPr>
        <w:tab/>
        <w:t xml:space="preserve">Teschke K, Chinn A, Brauer M. Proximity to four bikeway types and neighborhood-level cycling mode share of male and female commuters. </w:t>
      </w:r>
      <w:r>
        <w:rPr>
          <w:rFonts w:ascii="Times New Roman" w:eastAsia="Times New Roman" w:hAnsi="Times New Roman" w:cs="Times New Roman"/>
          <w:i/>
          <w:color w:val="000000"/>
          <w:sz w:val="24"/>
          <w:szCs w:val="24"/>
        </w:rPr>
        <w:t>Journal of transport and land use</w:t>
      </w:r>
      <w:r>
        <w:rPr>
          <w:rFonts w:ascii="Times New Roman" w:eastAsia="Times New Roman" w:hAnsi="Times New Roman" w:cs="Times New Roman"/>
          <w:color w:val="000000"/>
          <w:sz w:val="24"/>
          <w:szCs w:val="24"/>
        </w:rPr>
        <w:t xml:space="preserve">. 2017;10(1):695–713. </w:t>
      </w:r>
    </w:p>
    <w:p w14:paraId="000000F0"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53. </w:t>
      </w:r>
      <w:r>
        <w:rPr>
          <w:rFonts w:ascii="Times New Roman" w:eastAsia="Times New Roman" w:hAnsi="Times New Roman" w:cs="Times New Roman"/>
          <w:color w:val="000000"/>
          <w:sz w:val="24"/>
          <w:szCs w:val="24"/>
        </w:rPr>
        <w:tab/>
        <w:t xml:space="preserve">Debnath AK, Haworth N, Heesch KC. Women cycling in Queensland: Results from an observational study. </w:t>
      </w:r>
      <w:r>
        <w:rPr>
          <w:rFonts w:ascii="Times New Roman" w:eastAsia="Times New Roman" w:hAnsi="Times New Roman" w:cs="Times New Roman"/>
          <w:i/>
          <w:color w:val="000000"/>
          <w:sz w:val="24"/>
          <w:szCs w:val="24"/>
        </w:rPr>
        <w:t>Accident Analysis &amp; Prevention</w:t>
      </w:r>
      <w:r>
        <w:rPr>
          <w:rFonts w:ascii="Times New Roman" w:eastAsia="Times New Roman" w:hAnsi="Times New Roman" w:cs="Times New Roman"/>
          <w:color w:val="000000"/>
          <w:sz w:val="24"/>
          <w:szCs w:val="24"/>
        </w:rPr>
        <w:t xml:space="preserve">. 2021;151:105980. </w:t>
      </w:r>
    </w:p>
    <w:p w14:paraId="000000F1"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54. </w:t>
      </w:r>
      <w:r>
        <w:rPr>
          <w:rFonts w:ascii="Times New Roman" w:eastAsia="Times New Roman" w:hAnsi="Times New Roman" w:cs="Times New Roman"/>
          <w:color w:val="000000"/>
          <w:sz w:val="24"/>
          <w:szCs w:val="24"/>
        </w:rPr>
        <w:tab/>
        <w:t xml:space="preserve">Garrard J, Rose G, Lo SK. Promoting transportation cycling for women: the role of bicycle infrastructure. </w:t>
      </w:r>
      <w:r>
        <w:rPr>
          <w:rFonts w:ascii="Times New Roman" w:eastAsia="Times New Roman" w:hAnsi="Times New Roman" w:cs="Times New Roman"/>
          <w:i/>
          <w:color w:val="000000"/>
          <w:sz w:val="24"/>
          <w:szCs w:val="24"/>
        </w:rPr>
        <w:t>Preventive medicine</w:t>
      </w:r>
      <w:r>
        <w:rPr>
          <w:rFonts w:ascii="Times New Roman" w:eastAsia="Times New Roman" w:hAnsi="Times New Roman" w:cs="Times New Roman"/>
          <w:color w:val="000000"/>
          <w:sz w:val="24"/>
          <w:szCs w:val="24"/>
        </w:rPr>
        <w:t xml:space="preserve">. 2008;46(1):55–59. </w:t>
      </w:r>
    </w:p>
    <w:p w14:paraId="000000F2"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55. </w:t>
      </w:r>
      <w:r>
        <w:rPr>
          <w:rFonts w:ascii="Times New Roman" w:eastAsia="Times New Roman" w:hAnsi="Times New Roman" w:cs="Times New Roman"/>
          <w:color w:val="000000"/>
          <w:sz w:val="24"/>
          <w:szCs w:val="24"/>
        </w:rPr>
        <w:tab/>
        <w:t xml:space="preserve">Aldred R, Elliott B, Woodcock J, et al. Cycling provision separated from motor traffic: a systematic review exploring whether stated preferences vary by gender and age. </w:t>
      </w:r>
      <w:r>
        <w:rPr>
          <w:rFonts w:ascii="Times New Roman" w:eastAsia="Times New Roman" w:hAnsi="Times New Roman" w:cs="Times New Roman"/>
          <w:i/>
          <w:color w:val="000000"/>
          <w:sz w:val="24"/>
          <w:szCs w:val="24"/>
        </w:rPr>
        <w:t>Transport Reviews</w:t>
      </w:r>
      <w:r>
        <w:rPr>
          <w:rFonts w:ascii="Times New Roman" w:eastAsia="Times New Roman" w:hAnsi="Times New Roman" w:cs="Times New Roman"/>
          <w:color w:val="000000"/>
          <w:sz w:val="24"/>
          <w:szCs w:val="24"/>
        </w:rPr>
        <w:t xml:space="preserve">. 2017;37(1):29–55. </w:t>
      </w:r>
    </w:p>
    <w:p w14:paraId="000000F3" w14:textId="77777777" w:rsidR="003B416B" w:rsidRDefault="00000000">
      <w:pPr>
        <w:pBdr>
          <w:top w:val="nil"/>
          <w:left w:val="nil"/>
          <w:bottom w:val="nil"/>
          <w:right w:val="nil"/>
          <w:between w:val="nil"/>
        </w:pBdr>
        <w:tabs>
          <w:tab w:val="left" w:pos="384"/>
        </w:tabs>
        <w:spacing w:after="240" w:line="240" w:lineRule="auto"/>
        <w:ind w:left="384" w:hanging="384"/>
        <w:rPr>
          <w:rFonts w:ascii="Times New Roman" w:eastAsia="Times New Roman" w:hAnsi="Times New Roman" w:cs="Times New Roman"/>
          <w:color w:val="000000"/>
          <w:sz w:val="24"/>
          <w:szCs w:val="24"/>
        </w:rPr>
        <w:sectPr w:rsidR="003B416B">
          <w:pgSz w:w="12240" w:h="15840"/>
          <w:pgMar w:top="1440" w:right="1440" w:bottom="1440" w:left="1440" w:header="708" w:footer="708" w:gutter="0"/>
          <w:cols w:space="720"/>
        </w:sectPr>
      </w:pPr>
      <w:r>
        <w:rPr>
          <w:rFonts w:ascii="Times New Roman" w:eastAsia="Times New Roman" w:hAnsi="Times New Roman" w:cs="Times New Roman"/>
          <w:color w:val="000000"/>
          <w:sz w:val="24"/>
          <w:szCs w:val="24"/>
        </w:rPr>
        <w:t xml:space="preserve">56. </w:t>
      </w:r>
      <w:r>
        <w:rPr>
          <w:rFonts w:ascii="Times New Roman" w:eastAsia="Times New Roman" w:hAnsi="Times New Roman" w:cs="Times New Roman"/>
          <w:color w:val="000000"/>
          <w:sz w:val="24"/>
          <w:szCs w:val="24"/>
        </w:rPr>
        <w:tab/>
        <w:t xml:space="preserve">Nikitas A, </w:t>
      </w:r>
      <w:proofErr w:type="spellStart"/>
      <w:r>
        <w:rPr>
          <w:rFonts w:ascii="Times New Roman" w:eastAsia="Times New Roman" w:hAnsi="Times New Roman" w:cs="Times New Roman"/>
          <w:color w:val="000000"/>
          <w:sz w:val="24"/>
          <w:szCs w:val="24"/>
        </w:rPr>
        <w:t>Tsigdinos</w:t>
      </w:r>
      <w:proofErr w:type="spellEnd"/>
      <w:r>
        <w:rPr>
          <w:rFonts w:ascii="Times New Roman" w:eastAsia="Times New Roman" w:hAnsi="Times New Roman" w:cs="Times New Roman"/>
          <w:color w:val="000000"/>
          <w:sz w:val="24"/>
          <w:szCs w:val="24"/>
        </w:rPr>
        <w:t xml:space="preserve"> S, </w:t>
      </w:r>
      <w:proofErr w:type="spellStart"/>
      <w:r>
        <w:rPr>
          <w:rFonts w:ascii="Times New Roman" w:eastAsia="Times New Roman" w:hAnsi="Times New Roman" w:cs="Times New Roman"/>
          <w:color w:val="000000"/>
          <w:sz w:val="24"/>
          <w:szCs w:val="24"/>
        </w:rPr>
        <w:t>Karolemeas</w:t>
      </w:r>
      <w:proofErr w:type="spellEnd"/>
      <w:r>
        <w:rPr>
          <w:rFonts w:ascii="Times New Roman" w:eastAsia="Times New Roman" w:hAnsi="Times New Roman" w:cs="Times New Roman"/>
          <w:color w:val="000000"/>
          <w:sz w:val="24"/>
          <w:szCs w:val="24"/>
        </w:rPr>
        <w:t xml:space="preserve"> C, et al. Cycling in the Era of COVID-19: Lessons Learnt and Best Practice Policy Recommendations for a More Bike-Centric Future. </w:t>
      </w:r>
      <w:r>
        <w:rPr>
          <w:rFonts w:ascii="Times New Roman" w:eastAsia="Times New Roman" w:hAnsi="Times New Roman" w:cs="Times New Roman"/>
          <w:i/>
          <w:color w:val="000000"/>
          <w:sz w:val="24"/>
          <w:szCs w:val="24"/>
        </w:rPr>
        <w:t>Sustainability</w:t>
      </w:r>
      <w:r>
        <w:rPr>
          <w:rFonts w:ascii="Times New Roman" w:eastAsia="Times New Roman" w:hAnsi="Times New Roman" w:cs="Times New Roman"/>
          <w:color w:val="000000"/>
          <w:sz w:val="24"/>
          <w:szCs w:val="24"/>
        </w:rPr>
        <w:t xml:space="preserve"> [electronic article]. 2021;13(9):4620. (https://www.mdpi.com/2071-1050/13/9/4620). (Accessed August 17, 2023)</w:t>
      </w:r>
    </w:p>
    <w:p w14:paraId="000000F4"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1 – SUPPLEMENTARY RESULTS</w:t>
      </w:r>
    </w:p>
    <w:p w14:paraId="000000F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75BC8B" wp14:editId="55F3170B">
            <wp:extent cx="7456638" cy="5255806"/>
            <wp:effectExtent l="0" t="0" r="0" b="2540"/>
            <wp:docPr id="2123227801" name="image12.png"/>
            <wp:cNvGraphicFramePr/>
            <a:graphic xmlns:a="http://schemas.openxmlformats.org/drawingml/2006/main">
              <a:graphicData uri="http://schemas.openxmlformats.org/drawingml/2006/picture">
                <pic:pic xmlns:pic="http://schemas.openxmlformats.org/drawingml/2006/picture">
                  <pic:nvPicPr>
                    <pic:cNvPr id="2123227801" name="image12.png"/>
                    <pic:cNvPicPr preferRelativeResize="0"/>
                  </pic:nvPicPr>
                  <pic:blipFill>
                    <a:blip r:embed="rId18" cstate="screen">
                      <a:extLst>
                        <a:ext uri="{28A0092B-C50C-407E-A947-70E740481C1C}">
                          <a14:useLocalDpi xmlns:a14="http://schemas.microsoft.com/office/drawing/2010/main"/>
                        </a:ext>
                      </a:extLst>
                    </a:blip>
                    <a:srcRect/>
                    <a:stretch>
                      <a:fillRect/>
                    </a:stretch>
                  </pic:blipFill>
                  <pic:spPr>
                    <a:xfrm>
                      <a:off x="0" y="0"/>
                      <a:ext cx="7456638" cy="5255806"/>
                    </a:xfrm>
                    <a:prstGeom prst="rect">
                      <a:avLst/>
                    </a:prstGeom>
                    <a:ln/>
                  </pic:spPr>
                </pic:pic>
              </a:graphicData>
            </a:graphic>
          </wp:inline>
        </w:drawing>
      </w:r>
    </w:p>
    <w:p w14:paraId="000000F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1: Enlarged Map. Changes in Dedicated On-Street Infrastructure Between 2020-2021 for the Municipality of Vancouver, CA. </w:t>
      </w:r>
      <w:r>
        <w:rPr>
          <w:rFonts w:ascii="Times New Roman" w:eastAsia="Times New Roman" w:hAnsi="Times New Roman" w:cs="Times New Roman"/>
          <w:i/>
          <w:sz w:val="24"/>
          <w:szCs w:val="24"/>
        </w:rPr>
        <w:t>New installations of dedicated infrastructure are denoted in green, upgrades from a previous dedicated infrastructure type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7"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06A28D55" wp14:editId="69C7E83F">
            <wp:extent cx="6807920" cy="5764424"/>
            <wp:effectExtent l="0" t="0" r="0" b="1905"/>
            <wp:docPr id="2123227804" name="image4.png"/>
            <wp:cNvGraphicFramePr/>
            <a:graphic xmlns:a="http://schemas.openxmlformats.org/drawingml/2006/main">
              <a:graphicData uri="http://schemas.openxmlformats.org/drawingml/2006/picture">
                <pic:pic xmlns:pic="http://schemas.openxmlformats.org/drawingml/2006/picture">
                  <pic:nvPicPr>
                    <pic:cNvPr id="2123227804" name="image4.png"/>
                    <pic:cNvPicPr preferRelativeResize="0"/>
                  </pic:nvPicPr>
                  <pic:blipFill>
                    <a:blip r:embed="rId19" cstate="screen">
                      <a:extLst>
                        <a:ext uri="{28A0092B-C50C-407E-A947-70E740481C1C}">
                          <a14:useLocalDpi xmlns:a14="http://schemas.microsoft.com/office/drawing/2010/main"/>
                        </a:ext>
                      </a:extLst>
                    </a:blip>
                    <a:srcRect/>
                    <a:stretch>
                      <a:fillRect/>
                    </a:stretch>
                  </pic:blipFill>
                  <pic:spPr>
                    <a:xfrm>
                      <a:off x="0" y="0"/>
                      <a:ext cx="6807920" cy="5764424"/>
                    </a:xfrm>
                    <a:prstGeom prst="rect">
                      <a:avLst/>
                    </a:prstGeom>
                    <a:ln/>
                  </pic:spPr>
                </pic:pic>
              </a:graphicData>
            </a:graphic>
          </wp:inline>
        </w:drawing>
      </w:r>
    </w:p>
    <w:p w14:paraId="000000F8"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2: Enlarged Map. Changes in Dedicated On-Street Infrastructure Between 2020-2022 for the Municipality of Calgary,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9"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248C7B6A" wp14:editId="35259E44">
            <wp:extent cx="9144000" cy="5575254"/>
            <wp:effectExtent l="0" t="0" r="0" b="635"/>
            <wp:docPr id="2123227803" name="image2.png"/>
            <wp:cNvGraphicFramePr/>
            <a:graphic xmlns:a="http://schemas.openxmlformats.org/drawingml/2006/main">
              <a:graphicData uri="http://schemas.openxmlformats.org/drawingml/2006/picture">
                <pic:pic xmlns:pic="http://schemas.openxmlformats.org/drawingml/2006/picture">
                  <pic:nvPicPr>
                    <pic:cNvPr id="2123227803" name="image2.png"/>
                    <pic:cNvPicPr preferRelativeResize="0"/>
                  </pic:nvPicPr>
                  <pic:blipFill>
                    <a:blip r:embed="rId20" cstate="screen">
                      <a:extLst>
                        <a:ext uri="{28A0092B-C50C-407E-A947-70E740481C1C}">
                          <a14:useLocalDpi xmlns:a14="http://schemas.microsoft.com/office/drawing/2010/main"/>
                        </a:ext>
                      </a:extLst>
                    </a:blip>
                    <a:srcRect/>
                    <a:stretch>
                      <a:fillRect/>
                    </a:stretch>
                  </pic:blipFill>
                  <pic:spPr>
                    <a:xfrm>
                      <a:off x="0" y="0"/>
                      <a:ext cx="9144000" cy="5575254"/>
                    </a:xfrm>
                    <a:prstGeom prst="rect">
                      <a:avLst/>
                    </a:prstGeom>
                    <a:ln/>
                  </pic:spPr>
                </pic:pic>
              </a:graphicData>
            </a:graphic>
          </wp:inline>
        </w:drawing>
      </w:r>
    </w:p>
    <w:p w14:paraId="000000FA"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3: Enlarged Map. Changes in Dedicated On-Street Infrastructure Between 2020-2022 for the Municipality of Toronto,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tbl>
      <w:tblPr>
        <w:tblStyle w:val="a0"/>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6"/>
        <w:gridCol w:w="849"/>
        <w:gridCol w:w="800"/>
        <w:gridCol w:w="849"/>
        <w:gridCol w:w="1035"/>
        <w:gridCol w:w="950"/>
        <w:gridCol w:w="849"/>
        <w:gridCol w:w="800"/>
        <w:gridCol w:w="849"/>
        <w:gridCol w:w="1035"/>
        <w:gridCol w:w="950"/>
        <w:gridCol w:w="915"/>
        <w:gridCol w:w="849"/>
        <w:gridCol w:w="849"/>
        <w:gridCol w:w="1035"/>
        <w:gridCol w:w="950"/>
      </w:tblGrid>
      <w:tr w:rsidR="003B416B" w14:paraId="11D1DF17" w14:textId="77777777">
        <w:tc>
          <w:tcPr>
            <w:tcW w:w="826" w:type="dxa"/>
            <w:vMerge w:val="restart"/>
            <w:shd w:val="clear" w:color="auto" w:fill="2F5496"/>
          </w:tcPr>
          <w:p w14:paraId="000000FB" w14:textId="77777777" w:rsidR="003B416B" w:rsidRDefault="003B416B">
            <w:pPr>
              <w:rPr>
                <w:rFonts w:ascii="Times New Roman" w:eastAsia="Times New Roman" w:hAnsi="Times New Roman" w:cs="Times New Roman"/>
                <w:b/>
                <w:color w:val="FFFFFF"/>
                <w:sz w:val="24"/>
                <w:szCs w:val="24"/>
              </w:rPr>
            </w:pPr>
          </w:p>
        </w:tc>
        <w:tc>
          <w:tcPr>
            <w:tcW w:w="13564" w:type="dxa"/>
            <w:gridSpan w:val="15"/>
            <w:shd w:val="clear" w:color="auto" w:fill="2F5496"/>
          </w:tcPr>
          <w:p w14:paraId="000000FC"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Total Length of Roadways with Dedicated Cycling Infrastructure by Year (2009-2022)</w:t>
            </w:r>
          </w:p>
          <w:p w14:paraId="000000FD"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i/>
                <w:color w:val="FFFFFF"/>
                <w:sz w:val="24"/>
                <w:szCs w:val="24"/>
              </w:rPr>
              <w:t xml:space="preserve">Measured by centreline-km of roadway </w:t>
            </w:r>
          </w:p>
        </w:tc>
      </w:tr>
      <w:tr w:rsidR="003B416B" w14:paraId="3B682D7A" w14:textId="77777777">
        <w:tc>
          <w:tcPr>
            <w:tcW w:w="826" w:type="dxa"/>
            <w:vMerge/>
            <w:shd w:val="clear" w:color="auto" w:fill="2F5496"/>
          </w:tcPr>
          <w:p w14:paraId="0000010C" w14:textId="77777777" w:rsidR="003B416B" w:rsidRDefault="003B416B">
            <w:pPr>
              <w:widowControl w:val="0"/>
              <w:pBdr>
                <w:top w:val="nil"/>
                <w:left w:val="nil"/>
                <w:bottom w:val="nil"/>
                <w:right w:val="nil"/>
                <w:between w:val="nil"/>
              </w:pBdr>
              <w:spacing w:line="276" w:lineRule="auto"/>
              <w:rPr>
                <w:rFonts w:ascii="Times New Roman" w:eastAsia="Times New Roman" w:hAnsi="Times New Roman" w:cs="Times New Roman"/>
                <w:b/>
                <w:color w:val="FFFFFF"/>
                <w:sz w:val="24"/>
                <w:szCs w:val="24"/>
              </w:rPr>
            </w:pPr>
          </w:p>
        </w:tc>
        <w:tc>
          <w:tcPr>
            <w:tcW w:w="4483" w:type="dxa"/>
            <w:gridSpan w:val="5"/>
            <w:shd w:val="clear" w:color="auto" w:fill="2F5496"/>
          </w:tcPr>
          <w:p w14:paraId="0000010D"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3533" w:type="dxa"/>
            <w:gridSpan w:val="4"/>
            <w:shd w:val="clear" w:color="auto" w:fill="2F5496"/>
          </w:tcPr>
          <w:p w14:paraId="00000112"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950" w:type="dxa"/>
            <w:shd w:val="clear" w:color="auto" w:fill="2F5496"/>
          </w:tcPr>
          <w:p w14:paraId="00000116" w14:textId="77777777" w:rsidR="003B416B" w:rsidRDefault="003B416B">
            <w:pPr>
              <w:rPr>
                <w:rFonts w:ascii="Times New Roman" w:eastAsia="Times New Roman" w:hAnsi="Times New Roman" w:cs="Times New Roman"/>
                <w:b/>
                <w:color w:val="FFFFFF"/>
                <w:sz w:val="24"/>
                <w:szCs w:val="24"/>
              </w:rPr>
            </w:pPr>
          </w:p>
        </w:tc>
        <w:tc>
          <w:tcPr>
            <w:tcW w:w="3648" w:type="dxa"/>
            <w:gridSpan w:val="4"/>
            <w:shd w:val="clear" w:color="auto" w:fill="2F5496"/>
          </w:tcPr>
          <w:p w14:paraId="00000117"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c>
          <w:tcPr>
            <w:tcW w:w="950" w:type="dxa"/>
            <w:shd w:val="clear" w:color="auto" w:fill="2F5496"/>
          </w:tcPr>
          <w:p w14:paraId="0000011B" w14:textId="77777777" w:rsidR="003B416B" w:rsidRDefault="003B416B">
            <w:pPr>
              <w:rPr>
                <w:rFonts w:ascii="Times New Roman" w:eastAsia="Times New Roman" w:hAnsi="Times New Roman" w:cs="Times New Roman"/>
                <w:b/>
                <w:color w:val="FFFFFF"/>
                <w:sz w:val="24"/>
                <w:szCs w:val="24"/>
              </w:rPr>
            </w:pPr>
          </w:p>
        </w:tc>
      </w:tr>
      <w:tr w:rsidR="003B416B" w14:paraId="26A57D09" w14:textId="77777777">
        <w:tc>
          <w:tcPr>
            <w:tcW w:w="826" w:type="dxa"/>
            <w:shd w:val="clear" w:color="auto" w:fill="B4C6E7"/>
          </w:tcPr>
          <w:p w14:paraId="0000011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c>
          <w:tcPr>
            <w:tcW w:w="849" w:type="dxa"/>
            <w:shd w:val="clear" w:color="auto" w:fill="B4C6E7"/>
          </w:tcPr>
          <w:p w14:paraId="0000011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1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1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0" w14:textId="77777777" w:rsidR="003B416B" w:rsidRDefault="00000000">
            <w:pPr>
              <w:rPr>
                <w:rFonts w:ascii="Times New Roman" w:eastAsia="Times New Roman" w:hAnsi="Times New Roman" w:cs="Times New Roman"/>
                <w:b/>
                <w:sz w:val="24"/>
                <w:szCs w:val="24"/>
              </w:rPr>
            </w:pPr>
            <w:r w:rsidRPr="00A663BB">
              <w:rPr>
                <w:rFonts w:ascii="Times New Roman" w:eastAsia="Times New Roman" w:hAnsi="Times New Roman" w:cs="Times New Roman"/>
                <w:b/>
                <w:rPrChange w:id="340" w:author="Richard Wen" w:date="2024-07-24T14:50:00Z">
                  <w:rPr>
                    <w:rFonts w:ascii="Times New Roman" w:eastAsia="Times New Roman" w:hAnsi="Times New Roman" w:cs="Times New Roman"/>
                    <w:b/>
                    <w:sz w:val="24"/>
                    <w:szCs w:val="24"/>
                  </w:rPr>
                </w:rPrChange>
              </w:rPr>
              <w:t>TOTAL</w:t>
            </w:r>
          </w:p>
        </w:tc>
        <w:tc>
          <w:tcPr>
            <w:tcW w:w="950" w:type="dxa"/>
            <w:tcBorders>
              <w:bottom w:val="single" w:sz="4" w:space="0" w:color="000000"/>
            </w:tcBorders>
            <w:shd w:val="clear" w:color="auto" w:fill="B4C6E7"/>
          </w:tcPr>
          <w:p w14:paraId="0000012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849" w:type="dxa"/>
            <w:shd w:val="clear" w:color="auto" w:fill="B4C6E7"/>
          </w:tcPr>
          <w:p w14:paraId="0000012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2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5" w14:textId="77777777" w:rsidR="003B416B" w:rsidRDefault="00000000">
            <w:pPr>
              <w:rPr>
                <w:rFonts w:ascii="Times New Roman" w:eastAsia="Times New Roman" w:hAnsi="Times New Roman" w:cs="Times New Roman"/>
                <w:b/>
                <w:sz w:val="24"/>
                <w:szCs w:val="24"/>
              </w:rPr>
            </w:pPr>
            <w:r w:rsidRPr="00A663BB">
              <w:rPr>
                <w:rFonts w:ascii="Times New Roman" w:eastAsia="Times New Roman" w:hAnsi="Times New Roman" w:cs="Times New Roman"/>
                <w:b/>
                <w:rPrChange w:id="341" w:author="Richard Wen" w:date="2024-07-24T14:50:00Z">
                  <w:rPr>
                    <w:rFonts w:ascii="Times New Roman" w:eastAsia="Times New Roman" w:hAnsi="Times New Roman" w:cs="Times New Roman"/>
                    <w:b/>
                    <w:sz w:val="24"/>
                    <w:szCs w:val="24"/>
                  </w:rPr>
                </w:rPrChange>
              </w:rPr>
              <w:t>TOTAL</w:t>
            </w:r>
          </w:p>
        </w:tc>
        <w:tc>
          <w:tcPr>
            <w:tcW w:w="950" w:type="dxa"/>
            <w:tcBorders>
              <w:bottom w:val="single" w:sz="4" w:space="0" w:color="000000"/>
            </w:tcBorders>
            <w:shd w:val="clear" w:color="auto" w:fill="B4C6E7"/>
          </w:tcPr>
          <w:p w14:paraId="0000012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915" w:type="dxa"/>
            <w:shd w:val="clear" w:color="auto" w:fill="B4C6E7"/>
          </w:tcPr>
          <w:p w14:paraId="0000012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49" w:type="dxa"/>
            <w:shd w:val="clear" w:color="auto" w:fill="B4C6E7"/>
          </w:tcPr>
          <w:p w14:paraId="0000012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A" w14:textId="77777777" w:rsidR="003B416B" w:rsidRDefault="00000000">
            <w:pPr>
              <w:rPr>
                <w:rFonts w:ascii="Times New Roman" w:eastAsia="Times New Roman" w:hAnsi="Times New Roman" w:cs="Times New Roman"/>
                <w:b/>
                <w:sz w:val="24"/>
                <w:szCs w:val="24"/>
              </w:rPr>
            </w:pPr>
            <w:r w:rsidRPr="00A663BB">
              <w:rPr>
                <w:rFonts w:ascii="Times New Roman" w:eastAsia="Times New Roman" w:hAnsi="Times New Roman" w:cs="Times New Roman"/>
                <w:b/>
                <w:rPrChange w:id="342" w:author="Richard Wen" w:date="2024-07-24T14:50:00Z">
                  <w:rPr>
                    <w:rFonts w:ascii="Times New Roman" w:eastAsia="Times New Roman" w:hAnsi="Times New Roman" w:cs="Times New Roman"/>
                    <w:b/>
                    <w:sz w:val="24"/>
                    <w:szCs w:val="24"/>
                  </w:rPr>
                </w:rPrChange>
              </w:rPr>
              <w:t>TOTAL</w:t>
            </w:r>
          </w:p>
        </w:tc>
        <w:tc>
          <w:tcPr>
            <w:tcW w:w="950" w:type="dxa"/>
            <w:tcBorders>
              <w:bottom w:val="single" w:sz="4" w:space="0" w:color="000000"/>
            </w:tcBorders>
            <w:shd w:val="clear" w:color="auto" w:fill="B4C6E7"/>
          </w:tcPr>
          <w:p w14:paraId="0000012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r>
      <w:tr w:rsidR="003B416B" w14:paraId="35BA8256" w14:textId="77777777">
        <w:tc>
          <w:tcPr>
            <w:tcW w:w="826" w:type="dxa"/>
            <w:vAlign w:val="bottom"/>
          </w:tcPr>
          <w:p w14:paraId="0000012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2009</w:t>
            </w:r>
          </w:p>
        </w:tc>
        <w:tc>
          <w:tcPr>
            <w:tcW w:w="849" w:type="dxa"/>
            <w:vAlign w:val="bottom"/>
          </w:tcPr>
          <w:p w14:paraId="0000012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39.8</w:t>
            </w:r>
          </w:p>
        </w:tc>
        <w:tc>
          <w:tcPr>
            <w:tcW w:w="800" w:type="dxa"/>
            <w:vAlign w:val="bottom"/>
          </w:tcPr>
          <w:p w14:paraId="0000012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849" w:type="dxa"/>
            <w:vAlign w:val="bottom"/>
          </w:tcPr>
          <w:p w14:paraId="0000012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2.84</w:t>
            </w:r>
          </w:p>
        </w:tc>
        <w:tc>
          <w:tcPr>
            <w:tcW w:w="1035" w:type="dxa"/>
            <w:shd w:val="clear" w:color="auto" w:fill="D9E2F3"/>
            <w:vAlign w:val="bottom"/>
          </w:tcPr>
          <w:p w14:paraId="0000013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42.64</w:t>
            </w:r>
          </w:p>
        </w:tc>
        <w:tc>
          <w:tcPr>
            <w:tcW w:w="950" w:type="dxa"/>
            <w:shd w:val="clear" w:color="auto" w:fill="D9E2F3"/>
            <w:vAlign w:val="bottom"/>
          </w:tcPr>
          <w:p w14:paraId="00000131" w14:textId="77777777" w:rsidR="003B416B" w:rsidRDefault="003B416B">
            <w:pPr>
              <w:rPr>
                <w:rFonts w:ascii="Times New Roman" w:eastAsia="Times New Roman" w:hAnsi="Times New Roman" w:cs="Times New Roman"/>
                <w:sz w:val="24"/>
                <w:szCs w:val="24"/>
              </w:rPr>
            </w:pPr>
          </w:p>
        </w:tc>
        <w:tc>
          <w:tcPr>
            <w:tcW w:w="849" w:type="dxa"/>
            <w:vAlign w:val="bottom"/>
          </w:tcPr>
          <w:p w14:paraId="0000013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7.58</w:t>
            </w:r>
          </w:p>
        </w:tc>
        <w:tc>
          <w:tcPr>
            <w:tcW w:w="800" w:type="dxa"/>
            <w:vAlign w:val="bottom"/>
          </w:tcPr>
          <w:p w14:paraId="0000013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849" w:type="dxa"/>
            <w:vAlign w:val="bottom"/>
          </w:tcPr>
          <w:p w14:paraId="0000013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1035" w:type="dxa"/>
            <w:shd w:val="clear" w:color="auto" w:fill="D9E2F3"/>
            <w:vAlign w:val="bottom"/>
          </w:tcPr>
          <w:p w14:paraId="0000013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7.58</w:t>
            </w:r>
          </w:p>
        </w:tc>
        <w:tc>
          <w:tcPr>
            <w:tcW w:w="950" w:type="dxa"/>
            <w:shd w:val="clear" w:color="auto" w:fill="D9E2F3"/>
            <w:vAlign w:val="bottom"/>
          </w:tcPr>
          <w:p w14:paraId="00000136" w14:textId="77777777" w:rsidR="003B416B" w:rsidRDefault="003B416B">
            <w:pPr>
              <w:rPr>
                <w:rFonts w:ascii="Times New Roman" w:eastAsia="Times New Roman" w:hAnsi="Times New Roman" w:cs="Times New Roman"/>
                <w:b/>
                <w:i/>
                <w:sz w:val="24"/>
                <w:szCs w:val="24"/>
              </w:rPr>
            </w:pPr>
          </w:p>
        </w:tc>
        <w:tc>
          <w:tcPr>
            <w:tcW w:w="915" w:type="dxa"/>
            <w:vAlign w:val="bottom"/>
          </w:tcPr>
          <w:p w14:paraId="0000013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102.57</w:t>
            </w:r>
          </w:p>
        </w:tc>
        <w:tc>
          <w:tcPr>
            <w:tcW w:w="849" w:type="dxa"/>
            <w:vAlign w:val="bottom"/>
          </w:tcPr>
          <w:p w14:paraId="0000013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1.56</w:t>
            </w:r>
          </w:p>
        </w:tc>
        <w:tc>
          <w:tcPr>
            <w:tcW w:w="849" w:type="dxa"/>
            <w:vAlign w:val="bottom"/>
          </w:tcPr>
          <w:p w14:paraId="0000013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1035" w:type="dxa"/>
            <w:shd w:val="clear" w:color="auto" w:fill="D9E2F3"/>
            <w:vAlign w:val="bottom"/>
          </w:tcPr>
          <w:p w14:paraId="0000013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104.13</w:t>
            </w:r>
          </w:p>
        </w:tc>
        <w:tc>
          <w:tcPr>
            <w:tcW w:w="950" w:type="dxa"/>
            <w:shd w:val="clear" w:color="auto" w:fill="D9E2F3"/>
            <w:vAlign w:val="bottom"/>
          </w:tcPr>
          <w:p w14:paraId="0000013B" w14:textId="77777777" w:rsidR="003B416B" w:rsidRDefault="003B416B">
            <w:pPr>
              <w:rPr>
                <w:rFonts w:ascii="Times New Roman" w:eastAsia="Times New Roman" w:hAnsi="Times New Roman" w:cs="Times New Roman"/>
                <w:b/>
                <w:sz w:val="24"/>
                <w:szCs w:val="24"/>
              </w:rPr>
            </w:pPr>
          </w:p>
        </w:tc>
      </w:tr>
      <w:tr w:rsidR="003B416B" w14:paraId="4F26DC55" w14:textId="77777777">
        <w:tc>
          <w:tcPr>
            <w:tcW w:w="826" w:type="dxa"/>
            <w:vAlign w:val="bottom"/>
          </w:tcPr>
          <w:p w14:paraId="0000013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2010</w:t>
            </w:r>
          </w:p>
        </w:tc>
        <w:tc>
          <w:tcPr>
            <w:tcW w:w="849" w:type="dxa"/>
            <w:vAlign w:val="bottom"/>
          </w:tcPr>
          <w:p w14:paraId="0000013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39.78</w:t>
            </w:r>
          </w:p>
        </w:tc>
        <w:tc>
          <w:tcPr>
            <w:tcW w:w="800" w:type="dxa"/>
            <w:vAlign w:val="bottom"/>
          </w:tcPr>
          <w:p w14:paraId="0000013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849" w:type="dxa"/>
            <w:vAlign w:val="bottom"/>
          </w:tcPr>
          <w:p w14:paraId="0000013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6.33</w:t>
            </w:r>
          </w:p>
        </w:tc>
        <w:tc>
          <w:tcPr>
            <w:tcW w:w="1035" w:type="dxa"/>
            <w:shd w:val="clear" w:color="auto" w:fill="D9E2F3"/>
            <w:vAlign w:val="bottom"/>
          </w:tcPr>
          <w:p w14:paraId="0000014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46.11</w:t>
            </w:r>
          </w:p>
        </w:tc>
        <w:tc>
          <w:tcPr>
            <w:tcW w:w="950" w:type="dxa"/>
            <w:shd w:val="clear" w:color="auto" w:fill="D9E2F3"/>
            <w:vAlign w:val="bottom"/>
          </w:tcPr>
          <w:p w14:paraId="0000014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+3.47</w:t>
            </w:r>
          </w:p>
        </w:tc>
        <w:tc>
          <w:tcPr>
            <w:tcW w:w="849" w:type="dxa"/>
            <w:vAlign w:val="bottom"/>
          </w:tcPr>
          <w:p w14:paraId="0000014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12.22</w:t>
            </w:r>
          </w:p>
        </w:tc>
        <w:tc>
          <w:tcPr>
            <w:tcW w:w="800" w:type="dxa"/>
            <w:vAlign w:val="bottom"/>
          </w:tcPr>
          <w:p w14:paraId="0000014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849" w:type="dxa"/>
            <w:vAlign w:val="bottom"/>
          </w:tcPr>
          <w:p w14:paraId="0000014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1035" w:type="dxa"/>
            <w:shd w:val="clear" w:color="auto" w:fill="D9E2F3"/>
            <w:vAlign w:val="bottom"/>
          </w:tcPr>
          <w:p w14:paraId="0000014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12.22</w:t>
            </w:r>
          </w:p>
        </w:tc>
        <w:tc>
          <w:tcPr>
            <w:tcW w:w="950" w:type="dxa"/>
            <w:shd w:val="clear" w:color="auto" w:fill="D9E2F3"/>
            <w:vAlign w:val="bottom"/>
          </w:tcPr>
          <w:p w14:paraId="0000014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+4.64</w:t>
            </w:r>
          </w:p>
        </w:tc>
        <w:tc>
          <w:tcPr>
            <w:tcW w:w="915" w:type="dxa"/>
            <w:vAlign w:val="bottom"/>
          </w:tcPr>
          <w:p w14:paraId="0000014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107.17</w:t>
            </w:r>
          </w:p>
        </w:tc>
        <w:tc>
          <w:tcPr>
            <w:tcW w:w="849" w:type="dxa"/>
            <w:vAlign w:val="bottom"/>
          </w:tcPr>
          <w:p w14:paraId="0000014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1.56</w:t>
            </w:r>
          </w:p>
        </w:tc>
        <w:tc>
          <w:tcPr>
            <w:tcW w:w="849" w:type="dxa"/>
            <w:vAlign w:val="bottom"/>
          </w:tcPr>
          <w:p w14:paraId="0000014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1035" w:type="dxa"/>
            <w:shd w:val="clear" w:color="auto" w:fill="D9E2F3"/>
            <w:vAlign w:val="bottom"/>
          </w:tcPr>
          <w:p w14:paraId="0000014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108.73</w:t>
            </w:r>
          </w:p>
        </w:tc>
        <w:tc>
          <w:tcPr>
            <w:tcW w:w="950" w:type="dxa"/>
            <w:shd w:val="clear" w:color="auto" w:fill="D9E2F3"/>
            <w:vAlign w:val="bottom"/>
          </w:tcPr>
          <w:p w14:paraId="0000014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+4.6</w:t>
            </w:r>
          </w:p>
        </w:tc>
      </w:tr>
      <w:tr w:rsidR="003B416B" w14:paraId="20DF8079" w14:textId="77777777">
        <w:tc>
          <w:tcPr>
            <w:tcW w:w="826" w:type="dxa"/>
            <w:vAlign w:val="bottom"/>
          </w:tcPr>
          <w:p w14:paraId="0000014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2011</w:t>
            </w:r>
          </w:p>
        </w:tc>
        <w:tc>
          <w:tcPr>
            <w:tcW w:w="849" w:type="dxa"/>
            <w:vAlign w:val="bottom"/>
          </w:tcPr>
          <w:p w14:paraId="0000014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39.84</w:t>
            </w:r>
          </w:p>
        </w:tc>
        <w:tc>
          <w:tcPr>
            <w:tcW w:w="800" w:type="dxa"/>
            <w:vAlign w:val="bottom"/>
          </w:tcPr>
          <w:p w14:paraId="0000014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849" w:type="dxa"/>
            <w:vAlign w:val="bottom"/>
          </w:tcPr>
          <w:p w14:paraId="0000014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6.64</w:t>
            </w:r>
          </w:p>
        </w:tc>
        <w:tc>
          <w:tcPr>
            <w:tcW w:w="1035" w:type="dxa"/>
            <w:shd w:val="clear" w:color="auto" w:fill="D9E2F3"/>
            <w:vAlign w:val="bottom"/>
          </w:tcPr>
          <w:p w14:paraId="0000015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46.48</w:t>
            </w:r>
          </w:p>
        </w:tc>
        <w:tc>
          <w:tcPr>
            <w:tcW w:w="950" w:type="dxa"/>
            <w:shd w:val="clear" w:color="auto" w:fill="D9E2F3"/>
            <w:vAlign w:val="bottom"/>
          </w:tcPr>
          <w:p w14:paraId="0000015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+0.37</w:t>
            </w:r>
          </w:p>
        </w:tc>
        <w:tc>
          <w:tcPr>
            <w:tcW w:w="849" w:type="dxa"/>
            <w:vAlign w:val="bottom"/>
          </w:tcPr>
          <w:p w14:paraId="0000015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19.11</w:t>
            </w:r>
          </w:p>
        </w:tc>
        <w:tc>
          <w:tcPr>
            <w:tcW w:w="800" w:type="dxa"/>
            <w:vAlign w:val="bottom"/>
          </w:tcPr>
          <w:p w14:paraId="0000015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0.55</w:t>
            </w:r>
          </w:p>
        </w:tc>
        <w:tc>
          <w:tcPr>
            <w:tcW w:w="849" w:type="dxa"/>
            <w:vAlign w:val="bottom"/>
          </w:tcPr>
          <w:p w14:paraId="0000015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1035" w:type="dxa"/>
            <w:shd w:val="clear" w:color="auto" w:fill="D9E2F3"/>
            <w:vAlign w:val="bottom"/>
          </w:tcPr>
          <w:p w14:paraId="0000015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19.66</w:t>
            </w:r>
          </w:p>
        </w:tc>
        <w:tc>
          <w:tcPr>
            <w:tcW w:w="950" w:type="dxa"/>
            <w:shd w:val="clear" w:color="auto" w:fill="D9E2F3"/>
            <w:vAlign w:val="bottom"/>
          </w:tcPr>
          <w:p w14:paraId="0000015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+7.44</w:t>
            </w:r>
          </w:p>
        </w:tc>
        <w:tc>
          <w:tcPr>
            <w:tcW w:w="915" w:type="dxa"/>
            <w:vAlign w:val="bottom"/>
          </w:tcPr>
          <w:p w14:paraId="0000015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108.72</w:t>
            </w:r>
          </w:p>
        </w:tc>
        <w:tc>
          <w:tcPr>
            <w:tcW w:w="849" w:type="dxa"/>
            <w:vAlign w:val="bottom"/>
          </w:tcPr>
          <w:p w14:paraId="0000015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2.08</w:t>
            </w:r>
          </w:p>
        </w:tc>
        <w:tc>
          <w:tcPr>
            <w:tcW w:w="849" w:type="dxa"/>
            <w:vAlign w:val="bottom"/>
          </w:tcPr>
          <w:p w14:paraId="0000015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1035" w:type="dxa"/>
            <w:shd w:val="clear" w:color="auto" w:fill="D9E2F3"/>
            <w:vAlign w:val="bottom"/>
          </w:tcPr>
          <w:p w14:paraId="0000015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110.8</w:t>
            </w:r>
          </w:p>
        </w:tc>
        <w:tc>
          <w:tcPr>
            <w:tcW w:w="950" w:type="dxa"/>
            <w:shd w:val="clear" w:color="auto" w:fill="D9E2F3"/>
            <w:vAlign w:val="bottom"/>
          </w:tcPr>
          <w:p w14:paraId="0000015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+2.07</w:t>
            </w:r>
          </w:p>
        </w:tc>
      </w:tr>
      <w:tr w:rsidR="003B416B" w14:paraId="39506265" w14:textId="77777777">
        <w:tc>
          <w:tcPr>
            <w:tcW w:w="826" w:type="dxa"/>
            <w:vAlign w:val="bottom"/>
          </w:tcPr>
          <w:p w14:paraId="0000015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2012</w:t>
            </w:r>
          </w:p>
        </w:tc>
        <w:tc>
          <w:tcPr>
            <w:tcW w:w="849" w:type="dxa"/>
            <w:vAlign w:val="bottom"/>
          </w:tcPr>
          <w:p w14:paraId="0000015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42.41</w:t>
            </w:r>
          </w:p>
        </w:tc>
        <w:tc>
          <w:tcPr>
            <w:tcW w:w="800" w:type="dxa"/>
            <w:vAlign w:val="bottom"/>
          </w:tcPr>
          <w:p w14:paraId="0000015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849" w:type="dxa"/>
            <w:vAlign w:val="bottom"/>
          </w:tcPr>
          <w:p w14:paraId="0000015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6.8</w:t>
            </w:r>
          </w:p>
        </w:tc>
        <w:tc>
          <w:tcPr>
            <w:tcW w:w="1035" w:type="dxa"/>
            <w:shd w:val="clear" w:color="auto" w:fill="D9E2F3"/>
            <w:vAlign w:val="bottom"/>
          </w:tcPr>
          <w:p w14:paraId="0000016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49.21</w:t>
            </w:r>
          </w:p>
        </w:tc>
        <w:tc>
          <w:tcPr>
            <w:tcW w:w="950" w:type="dxa"/>
            <w:shd w:val="clear" w:color="auto" w:fill="D9E2F3"/>
            <w:vAlign w:val="bottom"/>
          </w:tcPr>
          <w:p w14:paraId="0000016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+2.73</w:t>
            </w:r>
          </w:p>
        </w:tc>
        <w:tc>
          <w:tcPr>
            <w:tcW w:w="849" w:type="dxa"/>
            <w:vAlign w:val="bottom"/>
          </w:tcPr>
          <w:p w14:paraId="0000016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23.82</w:t>
            </w:r>
          </w:p>
        </w:tc>
        <w:tc>
          <w:tcPr>
            <w:tcW w:w="800" w:type="dxa"/>
            <w:vAlign w:val="bottom"/>
          </w:tcPr>
          <w:p w14:paraId="0000016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0.55</w:t>
            </w:r>
          </w:p>
        </w:tc>
        <w:tc>
          <w:tcPr>
            <w:tcW w:w="849" w:type="dxa"/>
            <w:vAlign w:val="bottom"/>
          </w:tcPr>
          <w:p w14:paraId="0000016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0.56</w:t>
            </w:r>
          </w:p>
        </w:tc>
        <w:tc>
          <w:tcPr>
            <w:tcW w:w="1035" w:type="dxa"/>
            <w:shd w:val="clear" w:color="auto" w:fill="D9E2F3"/>
            <w:vAlign w:val="bottom"/>
          </w:tcPr>
          <w:p w14:paraId="0000016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24.93</w:t>
            </w:r>
          </w:p>
        </w:tc>
        <w:tc>
          <w:tcPr>
            <w:tcW w:w="950" w:type="dxa"/>
            <w:shd w:val="clear" w:color="auto" w:fill="D9E2F3"/>
            <w:vAlign w:val="bottom"/>
          </w:tcPr>
          <w:p w14:paraId="0000016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+5.27</w:t>
            </w:r>
          </w:p>
        </w:tc>
        <w:tc>
          <w:tcPr>
            <w:tcW w:w="915" w:type="dxa"/>
            <w:vAlign w:val="bottom"/>
          </w:tcPr>
          <w:p w14:paraId="0000016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109.47</w:t>
            </w:r>
          </w:p>
        </w:tc>
        <w:tc>
          <w:tcPr>
            <w:tcW w:w="849" w:type="dxa"/>
            <w:vAlign w:val="bottom"/>
          </w:tcPr>
          <w:p w14:paraId="0000016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2.08</w:t>
            </w:r>
          </w:p>
        </w:tc>
        <w:tc>
          <w:tcPr>
            <w:tcW w:w="849" w:type="dxa"/>
            <w:vAlign w:val="bottom"/>
          </w:tcPr>
          <w:p w14:paraId="0000016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w:t>
            </w:r>
          </w:p>
        </w:tc>
        <w:tc>
          <w:tcPr>
            <w:tcW w:w="1035" w:type="dxa"/>
            <w:shd w:val="clear" w:color="auto" w:fill="D9E2F3"/>
            <w:vAlign w:val="bottom"/>
          </w:tcPr>
          <w:p w14:paraId="0000016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111.55</w:t>
            </w:r>
          </w:p>
        </w:tc>
        <w:tc>
          <w:tcPr>
            <w:tcW w:w="950" w:type="dxa"/>
            <w:shd w:val="clear" w:color="auto" w:fill="D9E2F3"/>
            <w:vAlign w:val="bottom"/>
          </w:tcPr>
          <w:p w14:paraId="0000016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+0.75</w:t>
            </w:r>
          </w:p>
        </w:tc>
      </w:tr>
      <w:tr w:rsidR="003B416B" w14:paraId="5BDB9E9F" w14:textId="77777777">
        <w:tc>
          <w:tcPr>
            <w:tcW w:w="826" w:type="dxa"/>
            <w:vAlign w:val="bottom"/>
          </w:tcPr>
          <w:p w14:paraId="0000016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2013</w:t>
            </w:r>
          </w:p>
        </w:tc>
        <w:tc>
          <w:tcPr>
            <w:tcW w:w="849" w:type="dxa"/>
            <w:vAlign w:val="bottom"/>
          </w:tcPr>
          <w:p w14:paraId="0000016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41.82</w:t>
            </w:r>
          </w:p>
        </w:tc>
        <w:tc>
          <w:tcPr>
            <w:tcW w:w="800" w:type="dxa"/>
            <w:vAlign w:val="bottom"/>
          </w:tcPr>
          <w:p w14:paraId="0000016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1.5</w:t>
            </w:r>
          </w:p>
        </w:tc>
        <w:tc>
          <w:tcPr>
            <w:tcW w:w="849" w:type="dxa"/>
            <w:vAlign w:val="bottom"/>
          </w:tcPr>
          <w:p w14:paraId="0000016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8.76</w:t>
            </w:r>
          </w:p>
        </w:tc>
        <w:tc>
          <w:tcPr>
            <w:tcW w:w="1035" w:type="dxa"/>
            <w:shd w:val="clear" w:color="auto" w:fill="D9E2F3"/>
            <w:vAlign w:val="bottom"/>
          </w:tcPr>
          <w:p w14:paraId="0000017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52.08</w:t>
            </w:r>
          </w:p>
        </w:tc>
        <w:tc>
          <w:tcPr>
            <w:tcW w:w="950" w:type="dxa"/>
            <w:shd w:val="clear" w:color="auto" w:fill="D9E2F3"/>
            <w:vAlign w:val="bottom"/>
          </w:tcPr>
          <w:p w14:paraId="0000017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+2.87</w:t>
            </w:r>
          </w:p>
        </w:tc>
        <w:tc>
          <w:tcPr>
            <w:tcW w:w="849" w:type="dxa"/>
            <w:vAlign w:val="bottom"/>
          </w:tcPr>
          <w:p w14:paraId="0000017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26.26</w:t>
            </w:r>
          </w:p>
        </w:tc>
        <w:tc>
          <w:tcPr>
            <w:tcW w:w="800" w:type="dxa"/>
            <w:vAlign w:val="bottom"/>
          </w:tcPr>
          <w:p w14:paraId="0000017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0.55</w:t>
            </w:r>
          </w:p>
        </w:tc>
        <w:tc>
          <w:tcPr>
            <w:tcW w:w="849" w:type="dxa"/>
            <w:vAlign w:val="bottom"/>
          </w:tcPr>
          <w:p w14:paraId="0000017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0.7</w:t>
            </w:r>
          </w:p>
        </w:tc>
        <w:tc>
          <w:tcPr>
            <w:tcW w:w="1035" w:type="dxa"/>
            <w:shd w:val="clear" w:color="auto" w:fill="D9E2F3"/>
            <w:vAlign w:val="bottom"/>
          </w:tcPr>
          <w:p w14:paraId="0000017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27.51</w:t>
            </w:r>
          </w:p>
        </w:tc>
        <w:tc>
          <w:tcPr>
            <w:tcW w:w="950" w:type="dxa"/>
            <w:shd w:val="clear" w:color="auto" w:fill="D9E2F3"/>
            <w:vAlign w:val="bottom"/>
          </w:tcPr>
          <w:p w14:paraId="0000017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+2.58</w:t>
            </w:r>
          </w:p>
        </w:tc>
        <w:tc>
          <w:tcPr>
            <w:tcW w:w="915" w:type="dxa"/>
            <w:vAlign w:val="bottom"/>
          </w:tcPr>
          <w:p w14:paraId="0000017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108.95</w:t>
            </w:r>
          </w:p>
        </w:tc>
        <w:tc>
          <w:tcPr>
            <w:tcW w:w="849" w:type="dxa"/>
            <w:vAlign w:val="bottom"/>
          </w:tcPr>
          <w:p w14:paraId="0000017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2.54</w:t>
            </w:r>
          </w:p>
        </w:tc>
        <w:tc>
          <w:tcPr>
            <w:tcW w:w="849" w:type="dxa"/>
            <w:vAlign w:val="bottom"/>
          </w:tcPr>
          <w:p w14:paraId="0000017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2.55</w:t>
            </w:r>
          </w:p>
        </w:tc>
        <w:tc>
          <w:tcPr>
            <w:tcW w:w="1035" w:type="dxa"/>
            <w:shd w:val="clear" w:color="auto" w:fill="D9E2F3"/>
            <w:vAlign w:val="bottom"/>
          </w:tcPr>
          <w:p w14:paraId="0000017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114.04</w:t>
            </w:r>
          </w:p>
        </w:tc>
        <w:tc>
          <w:tcPr>
            <w:tcW w:w="950" w:type="dxa"/>
            <w:shd w:val="clear" w:color="auto" w:fill="D9E2F3"/>
            <w:vAlign w:val="bottom"/>
          </w:tcPr>
          <w:p w14:paraId="0000017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+2.49</w:t>
            </w:r>
          </w:p>
        </w:tc>
      </w:tr>
      <w:tr w:rsidR="003B416B" w14:paraId="1361231D" w14:textId="77777777">
        <w:tc>
          <w:tcPr>
            <w:tcW w:w="826" w:type="dxa"/>
            <w:vAlign w:val="bottom"/>
          </w:tcPr>
          <w:p w14:paraId="0000017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2014</w:t>
            </w:r>
          </w:p>
        </w:tc>
        <w:tc>
          <w:tcPr>
            <w:tcW w:w="849" w:type="dxa"/>
            <w:vAlign w:val="bottom"/>
          </w:tcPr>
          <w:p w14:paraId="0000017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41.41</w:t>
            </w:r>
          </w:p>
        </w:tc>
        <w:tc>
          <w:tcPr>
            <w:tcW w:w="800" w:type="dxa"/>
            <w:vAlign w:val="bottom"/>
          </w:tcPr>
          <w:p w14:paraId="0000017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1.5</w:t>
            </w:r>
          </w:p>
        </w:tc>
        <w:tc>
          <w:tcPr>
            <w:tcW w:w="849" w:type="dxa"/>
            <w:vAlign w:val="bottom"/>
          </w:tcPr>
          <w:p w14:paraId="0000017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11.37</w:t>
            </w:r>
          </w:p>
        </w:tc>
        <w:tc>
          <w:tcPr>
            <w:tcW w:w="1035" w:type="dxa"/>
            <w:shd w:val="clear" w:color="auto" w:fill="D9E2F3"/>
            <w:vAlign w:val="bottom"/>
          </w:tcPr>
          <w:p w14:paraId="0000018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54.28</w:t>
            </w:r>
          </w:p>
        </w:tc>
        <w:tc>
          <w:tcPr>
            <w:tcW w:w="950" w:type="dxa"/>
            <w:shd w:val="clear" w:color="auto" w:fill="D9E2F3"/>
            <w:vAlign w:val="bottom"/>
          </w:tcPr>
          <w:p w14:paraId="0000018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+2.2</w:t>
            </w:r>
          </w:p>
        </w:tc>
        <w:tc>
          <w:tcPr>
            <w:tcW w:w="849" w:type="dxa"/>
            <w:vAlign w:val="bottom"/>
          </w:tcPr>
          <w:p w14:paraId="0000018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34.41</w:t>
            </w:r>
          </w:p>
        </w:tc>
        <w:tc>
          <w:tcPr>
            <w:tcW w:w="800" w:type="dxa"/>
            <w:vAlign w:val="bottom"/>
          </w:tcPr>
          <w:p w14:paraId="0000018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0.73</w:t>
            </w:r>
          </w:p>
        </w:tc>
        <w:tc>
          <w:tcPr>
            <w:tcW w:w="849" w:type="dxa"/>
            <w:vAlign w:val="bottom"/>
          </w:tcPr>
          <w:p w14:paraId="0000018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1.25</w:t>
            </w:r>
          </w:p>
        </w:tc>
        <w:tc>
          <w:tcPr>
            <w:tcW w:w="1035" w:type="dxa"/>
            <w:shd w:val="clear" w:color="auto" w:fill="D9E2F3"/>
            <w:vAlign w:val="bottom"/>
          </w:tcPr>
          <w:p w14:paraId="0000018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36.39</w:t>
            </w:r>
          </w:p>
        </w:tc>
        <w:tc>
          <w:tcPr>
            <w:tcW w:w="950" w:type="dxa"/>
            <w:shd w:val="clear" w:color="auto" w:fill="D9E2F3"/>
            <w:vAlign w:val="bottom"/>
          </w:tcPr>
          <w:p w14:paraId="0000018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+8.88</w:t>
            </w:r>
          </w:p>
        </w:tc>
        <w:tc>
          <w:tcPr>
            <w:tcW w:w="915" w:type="dxa"/>
            <w:vAlign w:val="bottom"/>
          </w:tcPr>
          <w:p w14:paraId="0000018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109.13</w:t>
            </w:r>
          </w:p>
        </w:tc>
        <w:tc>
          <w:tcPr>
            <w:tcW w:w="849" w:type="dxa"/>
            <w:vAlign w:val="bottom"/>
          </w:tcPr>
          <w:p w14:paraId="0000018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6.42</w:t>
            </w:r>
          </w:p>
        </w:tc>
        <w:tc>
          <w:tcPr>
            <w:tcW w:w="849" w:type="dxa"/>
            <w:vAlign w:val="bottom"/>
          </w:tcPr>
          <w:p w14:paraId="0000018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7.75</w:t>
            </w:r>
          </w:p>
        </w:tc>
        <w:tc>
          <w:tcPr>
            <w:tcW w:w="1035" w:type="dxa"/>
            <w:shd w:val="clear" w:color="auto" w:fill="D9E2F3"/>
            <w:vAlign w:val="bottom"/>
          </w:tcPr>
          <w:p w14:paraId="0000018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123.3</w:t>
            </w:r>
          </w:p>
        </w:tc>
        <w:tc>
          <w:tcPr>
            <w:tcW w:w="950" w:type="dxa"/>
            <w:shd w:val="clear" w:color="auto" w:fill="D9E2F3"/>
            <w:vAlign w:val="bottom"/>
          </w:tcPr>
          <w:p w14:paraId="0000018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+9.26</w:t>
            </w:r>
          </w:p>
        </w:tc>
      </w:tr>
      <w:tr w:rsidR="003B416B" w14:paraId="108CD1DA" w14:textId="77777777">
        <w:tc>
          <w:tcPr>
            <w:tcW w:w="826" w:type="dxa"/>
            <w:vAlign w:val="bottom"/>
          </w:tcPr>
          <w:p w14:paraId="0000018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2015</w:t>
            </w:r>
          </w:p>
        </w:tc>
        <w:tc>
          <w:tcPr>
            <w:tcW w:w="849" w:type="dxa"/>
            <w:vAlign w:val="bottom"/>
          </w:tcPr>
          <w:p w14:paraId="0000018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43.54</w:t>
            </w:r>
          </w:p>
        </w:tc>
        <w:tc>
          <w:tcPr>
            <w:tcW w:w="800" w:type="dxa"/>
            <w:vAlign w:val="bottom"/>
          </w:tcPr>
          <w:p w14:paraId="0000018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1.5</w:t>
            </w:r>
          </w:p>
        </w:tc>
        <w:tc>
          <w:tcPr>
            <w:tcW w:w="849" w:type="dxa"/>
            <w:vAlign w:val="bottom"/>
          </w:tcPr>
          <w:p w14:paraId="0000018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12.3</w:t>
            </w:r>
          </w:p>
        </w:tc>
        <w:tc>
          <w:tcPr>
            <w:tcW w:w="1035" w:type="dxa"/>
            <w:shd w:val="clear" w:color="auto" w:fill="D9E2F3"/>
            <w:vAlign w:val="bottom"/>
          </w:tcPr>
          <w:p w14:paraId="0000019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57.34</w:t>
            </w:r>
          </w:p>
        </w:tc>
        <w:tc>
          <w:tcPr>
            <w:tcW w:w="950" w:type="dxa"/>
            <w:shd w:val="clear" w:color="auto" w:fill="D9E2F3"/>
            <w:vAlign w:val="bottom"/>
          </w:tcPr>
          <w:p w14:paraId="0000019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+3.06</w:t>
            </w:r>
          </w:p>
        </w:tc>
        <w:tc>
          <w:tcPr>
            <w:tcW w:w="849" w:type="dxa"/>
            <w:vAlign w:val="bottom"/>
          </w:tcPr>
          <w:p w14:paraId="0000019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34.71</w:t>
            </w:r>
          </w:p>
        </w:tc>
        <w:tc>
          <w:tcPr>
            <w:tcW w:w="800" w:type="dxa"/>
            <w:vAlign w:val="bottom"/>
          </w:tcPr>
          <w:p w14:paraId="0000019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0.73</w:t>
            </w:r>
          </w:p>
        </w:tc>
        <w:tc>
          <w:tcPr>
            <w:tcW w:w="849" w:type="dxa"/>
            <w:vAlign w:val="bottom"/>
          </w:tcPr>
          <w:p w14:paraId="0000019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6.61</w:t>
            </w:r>
          </w:p>
        </w:tc>
        <w:tc>
          <w:tcPr>
            <w:tcW w:w="1035" w:type="dxa"/>
            <w:shd w:val="clear" w:color="auto" w:fill="D9E2F3"/>
            <w:vAlign w:val="bottom"/>
          </w:tcPr>
          <w:p w14:paraId="0000019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42.05</w:t>
            </w:r>
          </w:p>
        </w:tc>
        <w:tc>
          <w:tcPr>
            <w:tcW w:w="950" w:type="dxa"/>
            <w:shd w:val="clear" w:color="auto" w:fill="D9E2F3"/>
            <w:vAlign w:val="bottom"/>
          </w:tcPr>
          <w:p w14:paraId="0000019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+5.66</w:t>
            </w:r>
          </w:p>
        </w:tc>
        <w:tc>
          <w:tcPr>
            <w:tcW w:w="915" w:type="dxa"/>
            <w:vAlign w:val="bottom"/>
          </w:tcPr>
          <w:p w14:paraId="0000019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113.99</w:t>
            </w:r>
          </w:p>
        </w:tc>
        <w:tc>
          <w:tcPr>
            <w:tcW w:w="849" w:type="dxa"/>
            <w:vAlign w:val="bottom"/>
          </w:tcPr>
          <w:p w14:paraId="0000019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6.55</w:t>
            </w:r>
          </w:p>
        </w:tc>
        <w:tc>
          <w:tcPr>
            <w:tcW w:w="849" w:type="dxa"/>
            <w:vAlign w:val="bottom"/>
          </w:tcPr>
          <w:p w14:paraId="0000019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13.16</w:t>
            </w:r>
          </w:p>
        </w:tc>
        <w:tc>
          <w:tcPr>
            <w:tcW w:w="1035" w:type="dxa"/>
            <w:shd w:val="clear" w:color="auto" w:fill="D9E2F3"/>
            <w:vAlign w:val="bottom"/>
          </w:tcPr>
          <w:p w14:paraId="0000019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133.7</w:t>
            </w:r>
          </w:p>
        </w:tc>
        <w:tc>
          <w:tcPr>
            <w:tcW w:w="950" w:type="dxa"/>
            <w:shd w:val="clear" w:color="auto" w:fill="D9E2F3"/>
            <w:vAlign w:val="bottom"/>
          </w:tcPr>
          <w:p w14:paraId="0000019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+10.4</w:t>
            </w:r>
          </w:p>
        </w:tc>
      </w:tr>
      <w:tr w:rsidR="003B416B" w14:paraId="055B4229" w14:textId="77777777">
        <w:tc>
          <w:tcPr>
            <w:tcW w:w="826" w:type="dxa"/>
            <w:vAlign w:val="bottom"/>
          </w:tcPr>
          <w:p w14:paraId="0000019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2016</w:t>
            </w:r>
          </w:p>
        </w:tc>
        <w:tc>
          <w:tcPr>
            <w:tcW w:w="849" w:type="dxa"/>
            <w:vAlign w:val="bottom"/>
          </w:tcPr>
          <w:p w14:paraId="0000019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42.43</w:t>
            </w:r>
          </w:p>
        </w:tc>
        <w:tc>
          <w:tcPr>
            <w:tcW w:w="800" w:type="dxa"/>
            <w:vAlign w:val="bottom"/>
          </w:tcPr>
          <w:p w14:paraId="0000019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1.85</w:t>
            </w:r>
          </w:p>
        </w:tc>
        <w:tc>
          <w:tcPr>
            <w:tcW w:w="849" w:type="dxa"/>
            <w:vAlign w:val="bottom"/>
          </w:tcPr>
          <w:p w14:paraId="0000019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17.66</w:t>
            </w:r>
          </w:p>
        </w:tc>
        <w:tc>
          <w:tcPr>
            <w:tcW w:w="1035" w:type="dxa"/>
            <w:shd w:val="clear" w:color="auto" w:fill="D9E2F3"/>
            <w:vAlign w:val="bottom"/>
          </w:tcPr>
          <w:p w14:paraId="000001A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61.94</w:t>
            </w:r>
          </w:p>
        </w:tc>
        <w:tc>
          <w:tcPr>
            <w:tcW w:w="950" w:type="dxa"/>
            <w:shd w:val="clear" w:color="auto" w:fill="D9E2F3"/>
            <w:vAlign w:val="bottom"/>
          </w:tcPr>
          <w:p w14:paraId="000001A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+4.6</w:t>
            </w:r>
          </w:p>
        </w:tc>
        <w:tc>
          <w:tcPr>
            <w:tcW w:w="849" w:type="dxa"/>
            <w:vAlign w:val="bottom"/>
          </w:tcPr>
          <w:p w14:paraId="000001A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40.28</w:t>
            </w:r>
          </w:p>
        </w:tc>
        <w:tc>
          <w:tcPr>
            <w:tcW w:w="800" w:type="dxa"/>
            <w:vAlign w:val="bottom"/>
          </w:tcPr>
          <w:p w14:paraId="000001A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0.74</w:t>
            </w:r>
          </w:p>
        </w:tc>
        <w:tc>
          <w:tcPr>
            <w:tcW w:w="849" w:type="dxa"/>
            <w:vAlign w:val="bottom"/>
          </w:tcPr>
          <w:p w14:paraId="000001A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7.88</w:t>
            </w:r>
          </w:p>
        </w:tc>
        <w:tc>
          <w:tcPr>
            <w:tcW w:w="1035" w:type="dxa"/>
            <w:shd w:val="clear" w:color="auto" w:fill="D9E2F3"/>
            <w:vAlign w:val="bottom"/>
          </w:tcPr>
          <w:p w14:paraId="000001A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48.9</w:t>
            </w:r>
          </w:p>
        </w:tc>
        <w:tc>
          <w:tcPr>
            <w:tcW w:w="950" w:type="dxa"/>
            <w:shd w:val="clear" w:color="auto" w:fill="D9E2F3"/>
            <w:vAlign w:val="bottom"/>
          </w:tcPr>
          <w:p w14:paraId="000001A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+6.85</w:t>
            </w:r>
          </w:p>
        </w:tc>
        <w:tc>
          <w:tcPr>
            <w:tcW w:w="915" w:type="dxa"/>
            <w:vAlign w:val="bottom"/>
          </w:tcPr>
          <w:p w14:paraId="000001A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118.57</w:t>
            </w:r>
          </w:p>
        </w:tc>
        <w:tc>
          <w:tcPr>
            <w:tcW w:w="849" w:type="dxa"/>
            <w:vAlign w:val="bottom"/>
          </w:tcPr>
          <w:p w14:paraId="000001A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6.55</w:t>
            </w:r>
          </w:p>
        </w:tc>
        <w:tc>
          <w:tcPr>
            <w:tcW w:w="849" w:type="dxa"/>
            <w:vAlign w:val="bottom"/>
          </w:tcPr>
          <w:p w14:paraId="000001A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16.03</w:t>
            </w:r>
          </w:p>
        </w:tc>
        <w:tc>
          <w:tcPr>
            <w:tcW w:w="1035" w:type="dxa"/>
            <w:shd w:val="clear" w:color="auto" w:fill="D9E2F3"/>
            <w:vAlign w:val="bottom"/>
          </w:tcPr>
          <w:p w14:paraId="000001A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141.15</w:t>
            </w:r>
          </w:p>
        </w:tc>
        <w:tc>
          <w:tcPr>
            <w:tcW w:w="950" w:type="dxa"/>
            <w:shd w:val="clear" w:color="auto" w:fill="D9E2F3"/>
            <w:vAlign w:val="bottom"/>
          </w:tcPr>
          <w:p w14:paraId="000001A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+7.45</w:t>
            </w:r>
          </w:p>
        </w:tc>
      </w:tr>
      <w:tr w:rsidR="003B416B" w14:paraId="1905C795" w14:textId="77777777">
        <w:tc>
          <w:tcPr>
            <w:tcW w:w="826" w:type="dxa"/>
            <w:vAlign w:val="bottom"/>
          </w:tcPr>
          <w:p w14:paraId="000001A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2017</w:t>
            </w:r>
          </w:p>
        </w:tc>
        <w:tc>
          <w:tcPr>
            <w:tcW w:w="849" w:type="dxa"/>
            <w:vAlign w:val="bottom"/>
          </w:tcPr>
          <w:p w14:paraId="000001A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38.77</w:t>
            </w:r>
          </w:p>
        </w:tc>
        <w:tc>
          <w:tcPr>
            <w:tcW w:w="800" w:type="dxa"/>
            <w:vAlign w:val="bottom"/>
          </w:tcPr>
          <w:p w14:paraId="000001A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7.09</w:t>
            </w:r>
          </w:p>
        </w:tc>
        <w:tc>
          <w:tcPr>
            <w:tcW w:w="849" w:type="dxa"/>
            <w:vAlign w:val="bottom"/>
          </w:tcPr>
          <w:p w14:paraId="000001A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19.6</w:t>
            </w:r>
          </w:p>
        </w:tc>
        <w:tc>
          <w:tcPr>
            <w:tcW w:w="1035" w:type="dxa"/>
            <w:shd w:val="clear" w:color="auto" w:fill="D9E2F3"/>
            <w:vAlign w:val="bottom"/>
          </w:tcPr>
          <w:p w14:paraId="000001B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65.46</w:t>
            </w:r>
          </w:p>
        </w:tc>
        <w:tc>
          <w:tcPr>
            <w:tcW w:w="950" w:type="dxa"/>
            <w:shd w:val="clear" w:color="auto" w:fill="D9E2F3"/>
            <w:vAlign w:val="bottom"/>
          </w:tcPr>
          <w:p w14:paraId="000001B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+3.52</w:t>
            </w:r>
          </w:p>
        </w:tc>
        <w:tc>
          <w:tcPr>
            <w:tcW w:w="849" w:type="dxa"/>
            <w:vAlign w:val="bottom"/>
          </w:tcPr>
          <w:p w14:paraId="000001B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49.68</w:t>
            </w:r>
          </w:p>
        </w:tc>
        <w:tc>
          <w:tcPr>
            <w:tcW w:w="800" w:type="dxa"/>
            <w:vAlign w:val="bottom"/>
          </w:tcPr>
          <w:p w14:paraId="000001B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0.74</w:t>
            </w:r>
          </w:p>
        </w:tc>
        <w:tc>
          <w:tcPr>
            <w:tcW w:w="849" w:type="dxa"/>
            <w:vAlign w:val="bottom"/>
          </w:tcPr>
          <w:p w14:paraId="000001B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8.03</w:t>
            </w:r>
          </w:p>
        </w:tc>
        <w:tc>
          <w:tcPr>
            <w:tcW w:w="1035" w:type="dxa"/>
            <w:shd w:val="clear" w:color="auto" w:fill="D9E2F3"/>
            <w:vAlign w:val="bottom"/>
          </w:tcPr>
          <w:p w14:paraId="000001B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58.45</w:t>
            </w:r>
          </w:p>
        </w:tc>
        <w:tc>
          <w:tcPr>
            <w:tcW w:w="950" w:type="dxa"/>
            <w:shd w:val="clear" w:color="auto" w:fill="D9E2F3"/>
            <w:vAlign w:val="bottom"/>
          </w:tcPr>
          <w:p w14:paraId="000001B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+9.55</w:t>
            </w:r>
          </w:p>
        </w:tc>
        <w:tc>
          <w:tcPr>
            <w:tcW w:w="915" w:type="dxa"/>
            <w:vAlign w:val="bottom"/>
          </w:tcPr>
          <w:p w14:paraId="000001B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123.6</w:t>
            </w:r>
          </w:p>
        </w:tc>
        <w:tc>
          <w:tcPr>
            <w:tcW w:w="849" w:type="dxa"/>
            <w:vAlign w:val="bottom"/>
          </w:tcPr>
          <w:p w14:paraId="000001B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6.55</w:t>
            </w:r>
          </w:p>
        </w:tc>
        <w:tc>
          <w:tcPr>
            <w:tcW w:w="849" w:type="dxa"/>
            <w:vAlign w:val="bottom"/>
          </w:tcPr>
          <w:p w14:paraId="000001B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19.44</w:t>
            </w:r>
          </w:p>
        </w:tc>
        <w:tc>
          <w:tcPr>
            <w:tcW w:w="1035" w:type="dxa"/>
            <w:shd w:val="clear" w:color="auto" w:fill="D9E2F3"/>
            <w:vAlign w:val="bottom"/>
          </w:tcPr>
          <w:p w14:paraId="000001B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149.59</w:t>
            </w:r>
          </w:p>
        </w:tc>
        <w:tc>
          <w:tcPr>
            <w:tcW w:w="950" w:type="dxa"/>
            <w:shd w:val="clear" w:color="auto" w:fill="D9E2F3"/>
            <w:vAlign w:val="bottom"/>
          </w:tcPr>
          <w:p w14:paraId="000001B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+8.44</w:t>
            </w:r>
          </w:p>
        </w:tc>
      </w:tr>
      <w:tr w:rsidR="003B416B" w14:paraId="0DC66ACF" w14:textId="77777777">
        <w:tc>
          <w:tcPr>
            <w:tcW w:w="826" w:type="dxa"/>
            <w:vAlign w:val="bottom"/>
          </w:tcPr>
          <w:p w14:paraId="000001B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2018</w:t>
            </w:r>
          </w:p>
        </w:tc>
        <w:tc>
          <w:tcPr>
            <w:tcW w:w="849" w:type="dxa"/>
            <w:vAlign w:val="bottom"/>
          </w:tcPr>
          <w:p w14:paraId="000001B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39.9</w:t>
            </w:r>
          </w:p>
        </w:tc>
        <w:tc>
          <w:tcPr>
            <w:tcW w:w="800" w:type="dxa"/>
            <w:vAlign w:val="bottom"/>
          </w:tcPr>
          <w:p w14:paraId="000001B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7.18</w:t>
            </w:r>
          </w:p>
        </w:tc>
        <w:tc>
          <w:tcPr>
            <w:tcW w:w="849" w:type="dxa"/>
            <w:vAlign w:val="bottom"/>
          </w:tcPr>
          <w:p w14:paraId="000001B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22.63</w:t>
            </w:r>
          </w:p>
        </w:tc>
        <w:tc>
          <w:tcPr>
            <w:tcW w:w="1035" w:type="dxa"/>
            <w:shd w:val="clear" w:color="auto" w:fill="D9E2F3"/>
            <w:vAlign w:val="bottom"/>
          </w:tcPr>
          <w:p w14:paraId="000001C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69.71</w:t>
            </w:r>
          </w:p>
        </w:tc>
        <w:tc>
          <w:tcPr>
            <w:tcW w:w="950" w:type="dxa"/>
            <w:shd w:val="clear" w:color="auto" w:fill="D9E2F3"/>
            <w:vAlign w:val="bottom"/>
          </w:tcPr>
          <w:p w14:paraId="000001C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+4.25</w:t>
            </w:r>
          </w:p>
        </w:tc>
        <w:tc>
          <w:tcPr>
            <w:tcW w:w="849" w:type="dxa"/>
            <w:vAlign w:val="bottom"/>
          </w:tcPr>
          <w:p w14:paraId="000001C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54.61</w:t>
            </w:r>
          </w:p>
        </w:tc>
        <w:tc>
          <w:tcPr>
            <w:tcW w:w="800" w:type="dxa"/>
            <w:vAlign w:val="bottom"/>
          </w:tcPr>
          <w:p w14:paraId="000001C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0.74</w:t>
            </w:r>
          </w:p>
        </w:tc>
        <w:tc>
          <w:tcPr>
            <w:tcW w:w="849" w:type="dxa"/>
            <w:vAlign w:val="bottom"/>
          </w:tcPr>
          <w:p w14:paraId="000001C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8.03</w:t>
            </w:r>
          </w:p>
        </w:tc>
        <w:tc>
          <w:tcPr>
            <w:tcW w:w="1035" w:type="dxa"/>
            <w:shd w:val="clear" w:color="auto" w:fill="D9E2F3"/>
            <w:vAlign w:val="bottom"/>
          </w:tcPr>
          <w:p w14:paraId="000001C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63.38</w:t>
            </w:r>
          </w:p>
        </w:tc>
        <w:tc>
          <w:tcPr>
            <w:tcW w:w="950" w:type="dxa"/>
            <w:shd w:val="clear" w:color="auto" w:fill="D9E2F3"/>
            <w:vAlign w:val="bottom"/>
          </w:tcPr>
          <w:p w14:paraId="000001C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+4.93</w:t>
            </w:r>
          </w:p>
        </w:tc>
        <w:tc>
          <w:tcPr>
            <w:tcW w:w="915" w:type="dxa"/>
            <w:vAlign w:val="bottom"/>
          </w:tcPr>
          <w:p w14:paraId="000001C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126.08</w:t>
            </w:r>
          </w:p>
        </w:tc>
        <w:tc>
          <w:tcPr>
            <w:tcW w:w="849" w:type="dxa"/>
            <w:vAlign w:val="bottom"/>
          </w:tcPr>
          <w:p w14:paraId="000001C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10.08</w:t>
            </w:r>
          </w:p>
        </w:tc>
        <w:tc>
          <w:tcPr>
            <w:tcW w:w="849" w:type="dxa"/>
            <w:vAlign w:val="bottom"/>
          </w:tcPr>
          <w:p w14:paraId="000001C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22.62</w:t>
            </w:r>
          </w:p>
        </w:tc>
        <w:tc>
          <w:tcPr>
            <w:tcW w:w="1035" w:type="dxa"/>
            <w:shd w:val="clear" w:color="auto" w:fill="D9E2F3"/>
            <w:vAlign w:val="bottom"/>
          </w:tcPr>
          <w:p w14:paraId="000001C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158.78</w:t>
            </w:r>
          </w:p>
        </w:tc>
        <w:tc>
          <w:tcPr>
            <w:tcW w:w="950" w:type="dxa"/>
            <w:shd w:val="clear" w:color="auto" w:fill="D9E2F3"/>
            <w:vAlign w:val="bottom"/>
          </w:tcPr>
          <w:p w14:paraId="000001C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+9.19</w:t>
            </w:r>
          </w:p>
        </w:tc>
      </w:tr>
      <w:tr w:rsidR="003B416B" w14:paraId="0FFC4C36" w14:textId="77777777">
        <w:tc>
          <w:tcPr>
            <w:tcW w:w="826" w:type="dxa"/>
            <w:shd w:val="clear" w:color="auto" w:fill="FFFFFF"/>
            <w:vAlign w:val="bottom"/>
          </w:tcPr>
          <w:p w14:paraId="000001CC"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2019</w:t>
            </w:r>
          </w:p>
        </w:tc>
        <w:tc>
          <w:tcPr>
            <w:tcW w:w="849" w:type="dxa"/>
            <w:shd w:val="clear" w:color="auto" w:fill="FFFFFF"/>
            <w:vAlign w:val="bottom"/>
          </w:tcPr>
          <w:p w14:paraId="000001C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39.59</w:t>
            </w:r>
          </w:p>
        </w:tc>
        <w:tc>
          <w:tcPr>
            <w:tcW w:w="800" w:type="dxa"/>
            <w:shd w:val="clear" w:color="auto" w:fill="FFFFFF"/>
            <w:vAlign w:val="bottom"/>
          </w:tcPr>
          <w:p w14:paraId="000001C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8</w:t>
            </w:r>
          </w:p>
        </w:tc>
        <w:tc>
          <w:tcPr>
            <w:tcW w:w="849" w:type="dxa"/>
            <w:shd w:val="clear" w:color="auto" w:fill="FFFFFF"/>
            <w:vAlign w:val="bottom"/>
          </w:tcPr>
          <w:p w14:paraId="000001C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23.67</w:t>
            </w:r>
          </w:p>
        </w:tc>
        <w:tc>
          <w:tcPr>
            <w:tcW w:w="1035" w:type="dxa"/>
            <w:shd w:val="clear" w:color="auto" w:fill="D9E2F3"/>
            <w:vAlign w:val="bottom"/>
          </w:tcPr>
          <w:p w14:paraId="000001D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71.26</w:t>
            </w:r>
          </w:p>
        </w:tc>
        <w:tc>
          <w:tcPr>
            <w:tcW w:w="950" w:type="dxa"/>
            <w:shd w:val="clear" w:color="auto" w:fill="D9E2F3"/>
            <w:vAlign w:val="bottom"/>
          </w:tcPr>
          <w:p w14:paraId="000001D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+1.55</w:t>
            </w:r>
          </w:p>
        </w:tc>
        <w:tc>
          <w:tcPr>
            <w:tcW w:w="849" w:type="dxa"/>
            <w:shd w:val="clear" w:color="auto" w:fill="FFFFFF"/>
            <w:vAlign w:val="bottom"/>
          </w:tcPr>
          <w:p w14:paraId="000001D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55.23</w:t>
            </w:r>
          </w:p>
        </w:tc>
        <w:tc>
          <w:tcPr>
            <w:tcW w:w="800" w:type="dxa"/>
            <w:shd w:val="clear" w:color="auto" w:fill="FFFFFF"/>
            <w:vAlign w:val="bottom"/>
          </w:tcPr>
          <w:p w14:paraId="000001D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0.74</w:t>
            </w:r>
          </w:p>
        </w:tc>
        <w:tc>
          <w:tcPr>
            <w:tcW w:w="849" w:type="dxa"/>
            <w:shd w:val="clear" w:color="auto" w:fill="FFFFFF"/>
            <w:vAlign w:val="bottom"/>
          </w:tcPr>
          <w:p w14:paraId="000001D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9.28</w:t>
            </w:r>
          </w:p>
        </w:tc>
        <w:tc>
          <w:tcPr>
            <w:tcW w:w="1035" w:type="dxa"/>
            <w:shd w:val="clear" w:color="auto" w:fill="D9E2F3"/>
            <w:vAlign w:val="bottom"/>
          </w:tcPr>
          <w:p w14:paraId="000001D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65.25</w:t>
            </w:r>
          </w:p>
        </w:tc>
        <w:tc>
          <w:tcPr>
            <w:tcW w:w="950" w:type="dxa"/>
            <w:shd w:val="clear" w:color="auto" w:fill="D9E2F3"/>
            <w:vAlign w:val="bottom"/>
          </w:tcPr>
          <w:p w14:paraId="000001D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+1.87</w:t>
            </w:r>
          </w:p>
        </w:tc>
        <w:tc>
          <w:tcPr>
            <w:tcW w:w="915" w:type="dxa"/>
            <w:shd w:val="clear" w:color="auto" w:fill="FFFFFF"/>
            <w:vAlign w:val="bottom"/>
          </w:tcPr>
          <w:p w14:paraId="000001D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126.07</w:t>
            </w:r>
          </w:p>
        </w:tc>
        <w:tc>
          <w:tcPr>
            <w:tcW w:w="849" w:type="dxa"/>
            <w:shd w:val="clear" w:color="auto" w:fill="FFFFFF"/>
            <w:vAlign w:val="bottom"/>
          </w:tcPr>
          <w:p w14:paraId="000001D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12.45</w:t>
            </w:r>
          </w:p>
        </w:tc>
        <w:tc>
          <w:tcPr>
            <w:tcW w:w="849" w:type="dxa"/>
            <w:shd w:val="clear" w:color="auto" w:fill="FFFFFF"/>
            <w:vAlign w:val="bottom"/>
          </w:tcPr>
          <w:p w14:paraId="000001D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23.63</w:t>
            </w:r>
          </w:p>
        </w:tc>
        <w:tc>
          <w:tcPr>
            <w:tcW w:w="1035" w:type="dxa"/>
            <w:shd w:val="clear" w:color="auto" w:fill="D9E2F3"/>
            <w:vAlign w:val="bottom"/>
          </w:tcPr>
          <w:p w14:paraId="000001D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162.15</w:t>
            </w:r>
          </w:p>
        </w:tc>
        <w:tc>
          <w:tcPr>
            <w:tcW w:w="950" w:type="dxa"/>
            <w:shd w:val="clear" w:color="auto" w:fill="D9E2F3"/>
            <w:vAlign w:val="bottom"/>
          </w:tcPr>
          <w:p w14:paraId="000001D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+3.37</w:t>
            </w:r>
          </w:p>
        </w:tc>
      </w:tr>
      <w:tr w:rsidR="003B416B" w14:paraId="5D047241" w14:textId="77777777">
        <w:tc>
          <w:tcPr>
            <w:tcW w:w="826" w:type="dxa"/>
            <w:shd w:val="clear" w:color="auto" w:fill="FBE5D5"/>
            <w:vAlign w:val="bottom"/>
          </w:tcPr>
          <w:p w14:paraId="000001DC"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2020</w:t>
            </w:r>
          </w:p>
        </w:tc>
        <w:tc>
          <w:tcPr>
            <w:tcW w:w="849" w:type="dxa"/>
            <w:shd w:val="clear" w:color="auto" w:fill="FBE5D5"/>
            <w:vAlign w:val="bottom"/>
          </w:tcPr>
          <w:p w14:paraId="000001D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38.96</w:t>
            </w:r>
          </w:p>
        </w:tc>
        <w:tc>
          <w:tcPr>
            <w:tcW w:w="800" w:type="dxa"/>
            <w:shd w:val="clear" w:color="auto" w:fill="FBE5D5"/>
            <w:vAlign w:val="bottom"/>
          </w:tcPr>
          <w:p w14:paraId="000001D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9</w:t>
            </w:r>
          </w:p>
        </w:tc>
        <w:tc>
          <w:tcPr>
            <w:tcW w:w="849" w:type="dxa"/>
            <w:shd w:val="clear" w:color="auto" w:fill="FBE5D5"/>
            <w:vAlign w:val="bottom"/>
          </w:tcPr>
          <w:p w14:paraId="000001D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26.04</w:t>
            </w:r>
          </w:p>
        </w:tc>
        <w:tc>
          <w:tcPr>
            <w:tcW w:w="1035" w:type="dxa"/>
            <w:shd w:val="clear" w:color="auto" w:fill="FBE5D5"/>
            <w:vAlign w:val="bottom"/>
          </w:tcPr>
          <w:p w14:paraId="000001E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74</w:t>
            </w:r>
          </w:p>
        </w:tc>
        <w:tc>
          <w:tcPr>
            <w:tcW w:w="950" w:type="dxa"/>
            <w:shd w:val="clear" w:color="auto" w:fill="FBE5D5"/>
            <w:vAlign w:val="bottom"/>
          </w:tcPr>
          <w:p w14:paraId="000001E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+2.74</w:t>
            </w:r>
          </w:p>
        </w:tc>
        <w:tc>
          <w:tcPr>
            <w:tcW w:w="849" w:type="dxa"/>
            <w:shd w:val="clear" w:color="auto" w:fill="FBE5D5"/>
            <w:vAlign w:val="bottom"/>
          </w:tcPr>
          <w:p w14:paraId="000001E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55.7</w:t>
            </w:r>
          </w:p>
        </w:tc>
        <w:tc>
          <w:tcPr>
            <w:tcW w:w="800" w:type="dxa"/>
            <w:shd w:val="clear" w:color="auto" w:fill="FBE5D5"/>
            <w:vAlign w:val="bottom"/>
          </w:tcPr>
          <w:p w14:paraId="000001E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0.74</w:t>
            </w:r>
          </w:p>
        </w:tc>
        <w:tc>
          <w:tcPr>
            <w:tcW w:w="849" w:type="dxa"/>
            <w:shd w:val="clear" w:color="auto" w:fill="FBE5D5"/>
            <w:vAlign w:val="bottom"/>
          </w:tcPr>
          <w:p w14:paraId="000001E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14.23</w:t>
            </w:r>
          </w:p>
        </w:tc>
        <w:tc>
          <w:tcPr>
            <w:tcW w:w="1035" w:type="dxa"/>
            <w:shd w:val="clear" w:color="auto" w:fill="FBE5D5"/>
            <w:vAlign w:val="bottom"/>
          </w:tcPr>
          <w:p w14:paraId="000001E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70.67</w:t>
            </w:r>
          </w:p>
        </w:tc>
        <w:tc>
          <w:tcPr>
            <w:tcW w:w="950" w:type="dxa"/>
            <w:shd w:val="clear" w:color="auto" w:fill="FBE5D5"/>
            <w:vAlign w:val="bottom"/>
          </w:tcPr>
          <w:p w14:paraId="000001E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+5.42</w:t>
            </w:r>
          </w:p>
        </w:tc>
        <w:tc>
          <w:tcPr>
            <w:tcW w:w="915" w:type="dxa"/>
            <w:shd w:val="clear" w:color="auto" w:fill="FBE5D5"/>
            <w:vAlign w:val="bottom"/>
          </w:tcPr>
          <w:p w14:paraId="000001E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127.38</w:t>
            </w:r>
          </w:p>
        </w:tc>
        <w:tc>
          <w:tcPr>
            <w:tcW w:w="849" w:type="dxa"/>
            <w:shd w:val="clear" w:color="auto" w:fill="FBE5D5"/>
            <w:vAlign w:val="bottom"/>
          </w:tcPr>
          <w:p w14:paraId="000001E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18.85</w:t>
            </w:r>
          </w:p>
        </w:tc>
        <w:tc>
          <w:tcPr>
            <w:tcW w:w="849" w:type="dxa"/>
            <w:shd w:val="clear" w:color="auto" w:fill="FBE5D5"/>
            <w:vAlign w:val="bottom"/>
          </w:tcPr>
          <w:p w14:paraId="000001E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55.11</w:t>
            </w:r>
          </w:p>
        </w:tc>
        <w:tc>
          <w:tcPr>
            <w:tcW w:w="1035" w:type="dxa"/>
            <w:shd w:val="clear" w:color="auto" w:fill="FBE5D5"/>
            <w:vAlign w:val="bottom"/>
          </w:tcPr>
          <w:p w14:paraId="000001E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201.34</w:t>
            </w:r>
          </w:p>
        </w:tc>
        <w:tc>
          <w:tcPr>
            <w:tcW w:w="950" w:type="dxa"/>
            <w:shd w:val="clear" w:color="auto" w:fill="FBE5D5"/>
            <w:vAlign w:val="bottom"/>
          </w:tcPr>
          <w:p w14:paraId="000001E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+39.19</w:t>
            </w:r>
          </w:p>
        </w:tc>
      </w:tr>
      <w:tr w:rsidR="003B416B" w14:paraId="0EA02220" w14:textId="77777777">
        <w:tc>
          <w:tcPr>
            <w:tcW w:w="826" w:type="dxa"/>
            <w:shd w:val="clear" w:color="auto" w:fill="FBE5D5"/>
            <w:vAlign w:val="bottom"/>
          </w:tcPr>
          <w:p w14:paraId="000001EC"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2021</w:t>
            </w:r>
          </w:p>
        </w:tc>
        <w:tc>
          <w:tcPr>
            <w:tcW w:w="849" w:type="dxa"/>
            <w:tcBorders>
              <w:bottom w:val="single" w:sz="4" w:space="0" w:color="000000"/>
            </w:tcBorders>
            <w:shd w:val="clear" w:color="auto" w:fill="FBE5D5"/>
            <w:vAlign w:val="bottom"/>
          </w:tcPr>
          <w:p w14:paraId="000001E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37.19</w:t>
            </w:r>
          </w:p>
        </w:tc>
        <w:tc>
          <w:tcPr>
            <w:tcW w:w="800" w:type="dxa"/>
            <w:tcBorders>
              <w:bottom w:val="single" w:sz="4" w:space="0" w:color="000000"/>
            </w:tcBorders>
            <w:shd w:val="clear" w:color="auto" w:fill="FBE5D5"/>
            <w:vAlign w:val="bottom"/>
          </w:tcPr>
          <w:p w14:paraId="000001E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9</w:t>
            </w:r>
          </w:p>
        </w:tc>
        <w:tc>
          <w:tcPr>
            <w:tcW w:w="849" w:type="dxa"/>
            <w:tcBorders>
              <w:bottom w:val="single" w:sz="4" w:space="0" w:color="000000"/>
            </w:tcBorders>
            <w:shd w:val="clear" w:color="auto" w:fill="FBE5D5"/>
            <w:vAlign w:val="bottom"/>
          </w:tcPr>
          <w:p w14:paraId="000001E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30.58</w:t>
            </w:r>
          </w:p>
        </w:tc>
        <w:tc>
          <w:tcPr>
            <w:tcW w:w="1035" w:type="dxa"/>
            <w:tcBorders>
              <w:bottom w:val="single" w:sz="4" w:space="0" w:color="000000"/>
            </w:tcBorders>
            <w:shd w:val="clear" w:color="auto" w:fill="FBE5D5"/>
            <w:vAlign w:val="bottom"/>
          </w:tcPr>
          <w:p w14:paraId="000001F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76.77</w:t>
            </w:r>
          </w:p>
        </w:tc>
        <w:tc>
          <w:tcPr>
            <w:tcW w:w="950" w:type="dxa"/>
            <w:tcBorders>
              <w:bottom w:val="single" w:sz="4" w:space="0" w:color="000000"/>
            </w:tcBorders>
            <w:shd w:val="clear" w:color="auto" w:fill="FBE5D5"/>
            <w:vAlign w:val="bottom"/>
          </w:tcPr>
          <w:p w14:paraId="000001F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+2.77</w:t>
            </w:r>
          </w:p>
        </w:tc>
        <w:tc>
          <w:tcPr>
            <w:tcW w:w="849" w:type="dxa"/>
            <w:shd w:val="clear" w:color="auto" w:fill="FBE5D5"/>
            <w:vAlign w:val="bottom"/>
          </w:tcPr>
          <w:p w14:paraId="000001F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55.82</w:t>
            </w:r>
          </w:p>
        </w:tc>
        <w:tc>
          <w:tcPr>
            <w:tcW w:w="800" w:type="dxa"/>
            <w:shd w:val="clear" w:color="auto" w:fill="FBE5D5"/>
            <w:vAlign w:val="bottom"/>
          </w:tcPr>
          <w:p w14:paraId="000001F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4.76</w:t>
            </w:r>
          </w:p>
        </w:tc>
        <w:tc>
          <w:tcPr>
            <w:tcW w:w="849" w:type="dxa"/>
            <w:shd w:val="clear" w:color="auto" w:fill="FBE5D5"/>
            <w:vAlign w:val="bottom"/>
          </w:tcPr>
          <w:p w14:paraId="000001F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23.5</w:t>
            </w:r>
          </w:p>
        </w:tc>
        <w:tc>
          <w:tcPr>
            <w:tcW w:w="1035" w:type="dxa"/>
            <w:shd w:val="clear" w:color="auto" w:fill="FBE5D5"/>
            <w:vAlign w:val="bottom"/>
          </w:tcPr>
          <w:p w14:paraId="000001F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84.08</w:t>
            </w:r>
          </w:p>
        </w:tc>
        <w:tc>
          <w:tcPr>
            <w:tcW w:w="950" w:type="dxa"/>
            <w:shd w:val="clear" w:color="auto" w:fill="FBE5D5"/>
            <w:vAlign w:val="bottom"/>
          </w:tcPr>
          <w:p w14:paraId="000001F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+13.41</w:t>
            </w:r>
          </w:p>
        </w:tc>
        <w:tc>
          <w:tcPr>
            <w:tcW w:w="915" w:type="dxa"/>
            <w:shd w:val="clear" w:color="auto" w:fill="FBE5D5"/>
            <w:vAlign w:val="bottom"/>
          </w:tcPr>
          <w:p w14:paraId="000001F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132.35</w:t>
            </w:r>
          </w:p>
        </w:tc>
        <w:tc>
          <w:tcPr>
            <w:tcW w:w="849" w:type="dxa"/>
            <w:shd w:val="clear" w:color="auto" w:fill="FBE5D5"/>
            <w:vAlign w:val="bottom"/>
          </w:tcPr>
          <w:p w14:paraId="000001F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20.03</w:t>
            </w:r>
          </w:p>
        </w:tc>
        <w:tc>
          <w:tcPr>
            <w:tcW w:w="849" w:type="dxa"/>
            <w:shd w:val="clear" w:color="auto" w:fill="FBE5D5"/>
            <w:vAlign w:val="bottom"/>
          </w:tcPr>
          <w:p w14:paraId="000001F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70.82</w:t>
            </w:r>
          </w:p>
        </w:tc>
        <w:tc>
          <w:tcPr>
            <w:tcW w:w="1035" w:type="dxa"/>
            <w:shd w:val="clear" w:color="auto" w:fill="FBE5D5"/>
            <w:vAlign w:val="bottom"/>
          </w:tcPr>
          <w:p w14:paraId="000001F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223.2</w:t>
            </w:r>
          </w:p>
        </w:tc>
        <w:tc>
          <w:tcPr>
            <w:tcW w:w="950" w:type="dxa"/>
            <w:shd w:val="clear" w:color="auto" w:fill="FBE5D5"/>
            <w:vAlign w:val="bottom"/>
          </w:tcPr>
          <w:p w14:paraId="000001F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+21.86</w:t>
            </w:r>
          </w:p>
        </w:tc>
      </w:tr>
      <w:tr w:rsidR="003B416B" w14:paraId="3049D86D" w14:textId="77777777">
        <w:tc>
          <w:tcPr>
            <w:tcW w:w="826" w:type="dxa"/>
            <w:shd w:val="clear" w:color="auto" w:fill="FBE5D5"/>
            <w:vAlign w:val="bottom"/>
          </w:tcPr>
          <w:p w14:paraId="000001FC"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2022</w:t>
            </w:r>
          </w:p>
        </w:tc>
        <w:tc>
          <w:tcPr>
            <w:tcW w:w="849" w:type="dxa"/>
            <w:shd w:val="clear" w:color="auto" w:fill="FBE5D5"/>
            <w:vAlign w:val="bottom"/>
          </w:tcPr>
          <w:p w14:paraId="000001FD"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color w:val="000000"/>
                <w:sz w:val="24"/>
                <w:szCs w:val="24"/>
              </w:rPr>
              <w:t>37.19</w:t>
            </w:r>
          </w:p>
        </w:tc>
        <w:tc>
          <w:tcPr>
            <w:tcW w:w="800" w:type="dxa"/>
            <w:shd w:val="clear" w:color="auto" w:fill="FBE5D5"/>
            <w:vAlign w:val="bottom"/>
          </w:tcPr>
          <w:p w14:paraId="000001FE"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color w:val="000000"/>
                <w:sz w:val="24"/>
                <w:szCs w:val="24"/>
              </w:rPr>
              <w:t>9</w:t>
            </w:r>
          </w:p>
        </w:tc>
        <w:tc>
          <w:tcPr>
            <w:tcW w:w="849" w:type="dxa"/>
            <w:shd w:val="clear" w:color="auto" w:fill="FBE5D5"/>
            <w:vAlign w:val="bottom"/>
          </w:tcPr>
          <w:p w14:paraId="000001FF"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color w:val="000000"/>
                <w:sz w:val="24"/>
                <w:szCs w:val="24"/>
              </w:rPr>
              <w:t>30.68</w:t>
            </w:r>
          </w:p>
        </w:tc>
        <w:tc>
          <w:tcPr>
            <w:tcW w:w="1035" w:type="dxa"/>
            <w:shd w:val="clear" w:color="auto" w:fill="FBE5D5"/>
            <w:vAlign w:val="bottom"/>
          </w:tcPr>
          <w:p w14:paraId="00000200"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color w:val="000000"/>
                <w:sz w:val="24"/>
                <w:szCs w:val="24"/>
              </w:rPr>
              <w:t>76.87</w:t>
            </w:r>
          </w:p>
        </w:tc>
        <w:tc>
          <w:tcPr>
            <w:tcW w:w="950" w:type="dxa"/>
            <w:shd w:val="clear" w:color="auto" w:fill="FBE5D5"/>
            <w:vAlign w:val="bottom"/>
          </w:tcPr>
          <w:p w14:paraId="0000020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+0.1</w:t>
            </w:r>
          </w:p>
        </w:tc>
        <w:tc>
          <w:tcPr>
            <w:tcW w:w="849" w:type="dxa"/>
            <w:shd w:val="clear" w:color="auto" w:fill="FBE5D5"/>
            <w:vAlign w:val="bottom"/>
          </w:tcPr>
          <w:p w14:paraId="0000020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55.52</w:t>
            </w:r>
          </w:p>
        </w:tc>
        <w:tc>
          <w:tcPr>
            <w:tcW w:w="800" w:type="dxa"/>
            <w:shd w:val="clear" w:color="auto" w:fill="FBE5D5"/>
            <w:vAlign w:val="bottom"/>
          </w:tcPr>
          <w:p w14:paraId="0000020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4.76</w:t>
            </w:r>
          </w:p>
        </w:tc>
        <w:tc>
          <w:tcPr>
            <w:tcW w:w="849" w:type="dxa"/>
            <w:shd w:val="clear" w:color="auto" w:fill="FBE5D5"/>
            <w:vAlign w:val="bottom"/>
          </w:tcPr>
          <w:p w14:paraId="0000020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26.93</w:t>
            </w:r>
          </w:p>
        </w:tc>
        <w:tc>
          <w:tcPr>
            <w:tcW w:w="1035" w:type="dxa"/>
            <w:shd w:val="clear" w:color="auto" w:fill="FBE5D5"/>
            <w:vAlign w:val="bottom"/>
          </w:tcPr>
          <w:p w14:paraId="0000020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87.21</w:t>
            </w:r>
          </w:p>
        </w:tc>
        <w:tc>
          <w:tcPr>
            <w:tcW w:w="950" w:type="dxa"/>
            <w:shd w:val="clear" w:color="auto" w:fill="FBE5D5"/>
            <w:vAlign w:val="bottom"/>
          </w:tcPr>
          <w:p w14:paraId="0000020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+3.13</w:t>
            </w:r>
          </w:p>
        </w:tc>
        <w:tc>
          <w:tcPr>
            <w:tcW w:w="915" w:type="dxa"/>
            <w:shd w:val="clear" w:color="auto" w:fill="FBE5D5"/>
            <w:vAlign w:val="bottom"/>
          </w:tcPr>
          <w:p w14:paraId="0000020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131.34</w:t>
            </w:r>
          </w:p>
        </w:tc>
        <w:tc>
          <w:tcPr>
            <w:tcW w:w="849" w:type="dxa"/>
            <w:shd w:val="clear" w:color="auto" w:fill="FBE5D5"/>
            <w:vAlign w:val="bottom"/>
          </w:tcPr>
          <w:p w14:paraId="0000020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20.03</w:t>
            </w:r>
          </w:p>
        </w:tc>
        <w:tc>
          <w:tcPr>
            <w:tcW w:w="849" w:type="dxa"/>
            <w:shd w:val="clear" w:color="auto" w:fill="FBE5D5"/>
            <w:vAlign w:val="bottom"/>
          </w:tcPr>
          <w:p w14:paraId="0000020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73.01</w:t>
            </w:r>
          </w:p>
        </w:tc>
        <w:tc>
          <w:tcPr>
            <w:tcW w:w="1035" w:type="dxa"/>
            <w:shd w:val="clear" w:color="auto" w:fill="FBE5D5"/>
            <w:vAlign w:val="bottom"/>
          </w:tcPr>
          <w:p w14:paraId="0000020A"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224.38</w:t>
            </w:r>
          </w:p>
        </w:tc>
        <w:tc>
          <w:tcPr>
            <w:tcW w:w="950" w:type="dxa"/>
            <w:shd w:val="clear" w:color="auto" w:fill="FBE5D5"/>
            <w:vAlign w:val="bottom"/>
          </w:tcPr>
          <w:p w14:paraId="0000020B"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color w:val="000000"/>
                <w:sz w:val="24"/>
                <w:szCs w:val="24"/>
              </w:rPr>
              <w:t>+1.18</w:t>
            </w:r>
          </w:p>
        </w:tc>
      </w:tr>
    </w:tbl>
    <w:p w14:paraId="0000020C" w14:textId="77777777" w:rsidR="003B416B" w:rsidRDefault="003B416B">
      <w:pPr>
        <w:rPr>
          <w:rFonts w:ascii="Times New Roman" w:eastAsia="Times New Roman" w:hAnsi="Times New Roman" w:cs="Times New Roman"/>
          <w:b/>
          <w:sz w:val="24"/>
          <w:szCs w:val="24"/>
        </w:rPr>
      </w:pPr>
    </w:p>
    <w:p w14:paraId="0000020D"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Table 1: Total Length of Dedicated On-Street Cycling Infrastructure between 2009 and 2022, for Vancouver, Calgary, and Toronto (Canada).</w:t>
      </w:r>
      <w:r>
        <w:rPr>
          <w:rFonts w:ascii="Times New Roman" w:eastAsia="Times New Roman" w:hAnsi="Times New Roman" w:cs="Times New Roman"/>
          <w:i/>
          <w:sz w:val="24"/>
          <w:szCs w:val="24"/>
        </w:rPr>
        <w:t xml:space="preserve"> Each entry denotes the aggregated length of infrastructure existing at the conclusion the calendar year. Lengths are measured in roadway centreline-km, with cycling infrastructure classified according to the side of the road featuring the most protective element. Rows noted in light red denote infrastructure changes following the start of the COVID-19 pandemic. Geodesic lengths calculated in ArcGIS Pro 3.0.1. </w:t>
      </w:r>
    </w:p>
    <w:p w14:paraId="0000020E" w14:textId="77777777" w:rsidR="003B416B" w:rsidRDefault="003B416B">
      <w:pPr>
        <w:rPr>
          <w:rFonts w:ascii="Times New Roman" w:eastAsia="Times New Roman" w:hAnsi="Times New Roman" w:cs="Times New Roman"/>
          <w:i/>
          <w:sz w:val="24"/>
          <w:szCs w:val="24"/>
        </w:rPr>
      </w:pPr>
    </w:p>
    <w:p w14:paraId="0000020F" w14:textId="77777777" w:rsidR="003B416B" w:rsidRDefault="003B416B">
      <w:pPr>
        <w:rPr>
          <w:rFonts w:ascii="Times New Roman" w:eastAsia="Times New Roman" w:hAnsi="Times New Roman" w:cs="Times New Roman"/>
          <w:i/>
          <w:sz w:val="24"/>
          <w:szCs w:val="24"/>
        </w:rPr>
      </w:pPr>
    </w:p>
    <w:p w14:paraId="00000210" w14:textId="77777777" w:rsidR="003B416B" w:rsidRDefault="003B416B">
      <w:pPr>
        <w:rPr>
          <w:rFonts w:ascii="Times New Roman" w:eastAsia="Times New Roman" w:hAnsi="Times New Roman" w:cs="Times New Roman"/>
          <w:i/>
          <w:sz w:val="24"/>
          <w:szCs w:val="24"/>
        </w:rPr>
      </w:pPr>
    </w:p>
    <w:p w14:paraId="00000211" w14:textId="77777777" w:rsidR="003B416B" w:rsidRDefault="003B416B">
      <w:pPr>
        <w:rPr>
          <w:rFonts w:ascii="Times New Roman" w:eastAsia="Times New Roman" w:hAnsi="Times New Roman" w:cs="Times New Roman"/>
          <w:i/>
          <w:sz w:val="24"/>
          <w:szCs w:val="24"/>
        </w:rPr>
      </w:pPr>
    </w:p>
    <w:p w14:paraId="00000212" w14:textId="77777777" w:rsidR="003B416B" w:rsidRDefault="003B416B">
      <w:pPr>
        <w:rPr>
          <w:rFonts w:ascii="Times New Roman" w:eastAsia="Times New Roman" w:hAnsi="Times New Roman" w:cs="Times New Roman"/>
          <w:i/>
          <w:sz w:val="24"/>
          <w:szCs w:val="24"/>
        </w:rPr>
      </w:pPr>
    </w:p>
    <w:p w14:paraId="00000213" w14:textId="77777777" w:rsidR="003B416B" w:rsidRDefault="003B416B">
      <w:pPr>
        <w:rPr>
          <w:rFonts w:ascii="Times New Roman" w:eastAsia="Times New Roman" w:hAnsi="Times New Roman" w:cs="Times New Roman"/>
          <w:i/>
          <w:sz w:val="24"/>
          <w:szCs w:val="24"/>
        </w:rPr>
      </w:pPr>
    </w:p>
    <w:p w14:paraId="00000214" w14:textId="77777777" w:rsidR="003B416B" w:rsidRDefault="003B416B">
      <w:pPr>
        <w:rPr>
          <w:rFonts w:ascii="Times New Roman" w:eastAsia="Times New Roman" w:hAnsi="Times New Roman" w:cs="Times New Roman"/>
          <w:i/>
          <w:sz w:val="24"/>
          <w:szCs w:val="24"/>
        </w:rPr>
      </w:pPr>
    </w:p>
    <w:p w14:paraId="00000215"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3048FBD" wp14:editId="7F356753">
            <wp:extent cx="9144000" cy="5080000"/>
            <wp:effectExtent l="0" t="0" r="0" b="0"/>
            <wp:docPr id="2123227806" name="image16.png"/>
            <wp:cNvGraphicFramePr/>
            <a:graphic xmlns:a="http://schemas.openxmlformats.org/drawingml/2006/main">
              <a:graphicData uri="http://schemas.openxmlformats.org/drawingml/2006/picture">
                <pic:pic xmlns:pic="http://schemas.openxmlformats.org/drawingml/2006/picture">
                  <pic:nvPicPr>
                    <pic:cNvPr id="2123227806" name="image16.png"/>
                    <pic:cNvPicPr preferRelativeResize="0"/>
                  </pic:nvPicPr>
                  <pic:blipFill>
                    <a:blip r:embed="rId21" cstate="screen">
                      <a:extLst>
                        <a:ext uri="{28A0092B-C50C-407E-A947-70E740481C1C}">
                          <a14:useLocalDpi xmlns:a14="http://schemas.microsoft.com/office/drawing/2010/main"/>
                        </a:ext>
                      </a:extLst>
                    </a:blip>
                    <a:stretch>
                      <a:fillRect/>
                    </a:stretch>
                  </pic:blipFill>
                  <pic:spPr>
                    <a:xfrm>
                      <a:off x="0" y="0"/>
                      <a:ext cx="9144000" cy="5080000"/>
                    </a:xfrm>
                    <a:prstGeom prst="rect">
                      <a:avLst/>
                    </a:prstGeom>
                    <a:ln/>
                  </pic:spPr>
                </pic:pic>
              </a:graphicData>
            </a:graphic>
          </wp:inline>
        </w:drawing>
      </w:r>
    </w:p>
    <w:p w14:paraId="00000216"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4: Changes in dedicated cycling infrastructure between 2009 and 2021 for the Municipality of Vancouver,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lastRenderedPageBreak/>
        <w:drawing>
          <wp:inline distT="0" distB="0" distL="0" distR="0" wp14:anchorId="67842C77" wp14:editId="3EC9C613">
            <wp:extent cx="9144000" cy="5080000"/>
            <wp:effectExtent l="0" t="0" r="0" b="0"/>
            <wp:docPr id="2123227805" name="image9.png"/>
            <wp:cNvGraphicFramePr/>
            <a:graphic xmlns:a="http://schemas.openxmlformats.org/drawingml/2006/main">
              <a:graphicData uri="http://schemas.openxmlformats.org/drawingml/2006/picture">
                <pic:pic xmlns:pic="http://schemas.openxmlformats.org/drawingml/2006/picture">
                  <pic:nvPicPr>
                    <pic:cNvPr id="2123227805" name="image9.png"/>
                    <pic:cNvPicPr preferRelativeResize="0"/>
                  </pic:nvPicPr>
                  <pic:blipFill>
                    <a:blip r:embed="rId22" cstate="screen">
                      <a:extLst>
                        <a:ext uri="{28A0092B-C50C-407E-A947-70E740481C1C}">
                          <a14:useLocalDpi xmlns:a14="http://schemas.microsoft.com/office/drawing/2010/main"/>
                        </a:ext>
                      </a:extLst>
                    </a:blip>
                    <a:stretch>
                      <a:fillRect/>
                    </a:stretch>
                  </pic:blipFill>
                  <pic:spPr>
                    <a:xfrm>
                      <a:off x="0" y="0"/>
                      <a:ext cx="9144000" cy="5080000"/>
                    </a:xfrm>
                    <a:prstGeom prst="rect">
                      <a:avLst/>
                    </a:prstGeom>
                    <a:ln/>
                  </pic:spPr>
                </pic:pic>
              </a:graphicData>
            </a:graphic>
          </wp:inline>
        </w:drawing>
      </w:r>
    </w:p>
    <w:p w14:paraId="00000218"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5: Changes in dedicated cycling infrastructure between 2009 and 2022 for the Municipality of Calgary,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9"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i/>
          <w:noProof/>
          <w:sz w:val="24"/>
          <w:szCs w:val="24"/>
        </w:rPr>
        <w:lastRenderedPageBreak/>
        <w:drawing>
          <wp:inline distT="0" distB="0" distL="0" distR="0" wp14:anchorId="35995EDF" wp14:editId="5DC0A888">
            <wp:extent cx="9144000" cy="5080000"/>
            <wp:effectExtent l="0" t="0" r="0" b="0"/>
            <wp:docPr id="2123227809" name="image15.png"/>
            <wp:cNvGraphicFramePr/>
            <a:graphic xmlns:a="http://schemas.openxmlformats.org/drawingml/2006/main">
              <a:graphicData uri="http://schemas.openxmlformats.org/drawingml/2006/picture">
                <pic:pic xmlns:pic="http://schemas.openxmlformats.org/drawingml/2006/picture">
                  <pic:nvPicPr>
                    <pic:cNvPr id="2123227809" name="image15.png"/>
                    <pic:cNvPicPr preferRelativeResize="0"/>
                  </pic:nvPicPr>
                  <pic:blipFill>
                    <a:blip r:embed="rId23" cstate="screen">
                      <a:extLst>
                        <a:ext uri="{28A0092B-C50C-407E-A947-70E740481C1C}">
                          <a14:useLocalDpi xmlns:a14="http://schemas.microsoft.com/office/drawing/2010/main"/>
                        </a:ext>
                      </a:extLst>
                    </a:blip>
                    <a:stretch>
                      <a:fillRect/>
                    </a:stretch>
                  </pic:blipFill>
                  <pic:spPr>
                    <a:xfrm>
                      <a:off x="0" y="0"/>
                      <a:ext cx="9144000" cy="5080000"/>
                    </a:xfrm>
                    <a:prstGeom prst="rect">
                      <a:avLst/>
                    </a:prstGeom>
                    <a:ln/>
                  </pic:spPr>
                </pic:pic>
              </a:graphicData>
            </a:graphic>
          </wp:inline>
        </w:drawing>
      </w:r>
    </w:p>
    <w:p w14:paraId="0000021A"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6: Changes in dedicated cycling infrastructure between 2009 and 2022 for the Municipality of Toronto,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B" w14:textId="77777777" w:rsidR="003B416B" w:rsidRDefault="003B416B">
      <w:pPr>
        <w:rPr>
          <w:rFonts w:ascii="Times New Roman" w:eastAsia="Times New Roman" w:hAnsi="Times New Roman" w:cs="Times New Roman"/>
          <w:i/>
          <w:sz w:val="24"/>
          <w:szCs w:val="24"/>
        </w:rPr>
      </w:pPr>
    </w:p>
    <w:p w14:paraId="0000021C"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9C2ABEE" wp14:editId="430E5D3F">
            <wp:extent cx="9002463" cy="5001368"/>
            <wp:effectExtent l="0" t="0" r="0" b="0"/>
            <wp:docPr id="212322780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9002463" cy="5001368"/>
                    </a:xfrm>
                    <a:prstGeom prst="rect">
                      <a:avLst/>
                    </a:prstGeom>
                    <a:ln/>
                  </pic:spPr>
                </pic:pic>
              </a:graphicData>
            </a:graphic>
          </wp:inline>
        </w:drawing>
      </w:r>
    </w:p>
    <w:p w14:paraId="0000021D"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7: A comparative analysis between municipal data and verified data on the installation years for cycling infrastructure in Vancouver,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0000021E" w14:textId="77777777" w:rsidR="003B416B" w:rsidRDefault="003B416B">
      <w:pPr>
        <w:rPr>
          <w:rFonts w:ascii="Times New Roman" w:eastAsia="Times New Roman" w:hAnsi="Times New Roman" w:cs="Times New Roman"/>
          <w:i/>
          <w:sz w:val="24"/>
          <w:szCs w:val="24"/>
        </w:rPr>
      </w:pPr>
    </w:p>
    <w:p w14:paraId="0000021F" w14:textId="77777777" w:rsidR="003B416B" w:rsidRDefault="003B416B">
      <w:pPr>
        <w:rPr>
          <w:rFonts w:ascii="Times New Roman" w:eastAsia="Times New Roman" w:hAnsi="Times New Roman" w:cs="Times New Roman"/>
          <w:i/>
          <w:sz w:val="24"/>
          <w:szCs w:val="24"/>
        </w:rPr>
      </w:pPr>
    </w:p>
    <w:p w14:paraId="00000220"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578FD60" wp14:editId="191C0CAF">
            <wp:extent cx="8922134" cy="4956740"/>
            <wp:effectExtent l="0" t="0" r="0" b="0"/>
            <wp:docPr id="21232278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8922134" cy="4956740"/>
                    </a:xfrm>
                    <a:prstGeom prst="rect">
                      <a:avLst/>
                    </a:prstGeom>
                    <a:ln/>
                  </pic:spPr>
                </pic:pic>
              </a:graphicData>
            </a:graphic>
          </wp:inline>
        </w:drawing>
      </w:r>
    </w:p>
    <w:p w14:paraId="0000022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8: A comparative analysis between municipal data and verified data on the installation years for cycling infrastructure in Calgary, CA.</w:t>
      </w:r>
      <w:r>
        <w:rPr>
          <w:rFonts w:ascii="Times New Roman" w:eastAsia="Times New Roman" w:hAnsi="Times New Roman" w:cs="Times New Roman"/>
          <w:i/>
          <w:sz w:val="24"/>
          <w:szCs w:val="24"/>
        </w:rPr>
        <w:t xml:space="preserve"> 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00000222" w14:textId="77777777" w:rsidR="003B416B" w:rsidRDefault="003B416B">
      <w:pPr>
        <w:rPr>
          <w:rFonts w:ascii="Times New Roman" w:eastAsia="Times New Roman" w:hAnsi="Times New Roman" w:cs="Times New Roman"/>
          <w:i/>
          <w:sz w:val="24"/>
          <w:szCs w:val="24"/>
        </w:rPr>
      </w:pPr>
    </w:p>
    <w:p w14:paraId="00000223"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5EF9346" wp14:editId="641F6466">
            <wp:extent cx="9050883" cy="5028268"/>
            <wp:effectExtent l="0" t="0" r="0" b="0"/>
            <wp:docPr id="21232278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9050883" cy="5028268"/>
                    </a:xfrm>
                    <a:prstGeom prst="rect">
                      <a:avLst/>
                    </a:prstGeom>
                    <a:ln/>
                  </pic:spPr>
                </pic:pic>
              </a:graphicData>
            </a:graphic>
          </wp:inline>
        </w:drawing>
      </w:r>
    </w:p>
    <w:p w14:paraId="00000224"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9: A comparative analysis between municipal data and verified data on the installation years for cycling infrastructure in Toronto,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00000225" w14:textId="77777777" w:rsidR="003B416B" w:rsidRDefault="003B416B">
      <w:pPr>
        <w:rPr>
          <w:rFonts w:ascii="Times New Roman" w:eastAsia="Times New Roman" w:hAnsi="Times New Roman" w:cs="Times New Roman"/>
          <w:i/>
          <w:sz w:val="24"/>
          <w:szCs w:val="24"/>
        </w:rPr>
        <w:sectPr w:rsidR="003B416B">
          <w:pgSz w:w="15840" w:h="12240" w:orient="landscape"/>
          <w:pgMar w:top="720" w:right="720" w:bottom="720" w:left="720" w:header="708" w:footer="708" w:gutter="0"/>
          <w:cols w:space="720"/>
        </w:sectPr>
      </w:pPr>
    </w:p>
    <w:p w14:paraId="00000226"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2 – METHODOLOGY</w:t>
      </w:r>
    </w:p>
    <w:p w14:paraId="00000227"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Segment Inclusion Criteria for Vancouver</w:t>
      </w:r>
    </w:p>
    <w:p w14:paraId="0000022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i/>
          <w:noProof/>
          <w:sz w:val="24"/>
          <w:szCs w:val="24"/>
        </w:rPr>
        <w:drawing>
          <wp:inline distT="0" distB="0" distL="0" distR="0" wp14:anchorId="6092DDED" wp14:editId="235B7A31">
            <wp:extent cx="7146805" cy="8025216"/>
            <wp:effectExtent l="0" t="0" r="3810" b="1270"/>
            <wp:docPr id="2123227811" name="image11.png"/>
            <wp:cNvGraphicFramePr/>
            <a:graphic xmlns:a="http://schemas.openxmlformats.org/drawingml/2006/main">
              <a:graphicData uri="http://schemas.openxmlformats.org/drawingml/2006/picture">
                <pic:pic xmlns:pic="http://schemas.openxmlformats.org/drawingml/2006/picture">
                  <pic:nvPicPr>
                    <pic:cNvPr id="2123227811" name="image11.png"/>
                    <pic:cNvPicPr preferRelativeResize="0"/>
                  </pic:nvPicPr>
                  <pic:blipFill>
                    <a:blip r:embed="rId27" cstate="screen">
                      <a:extLst>
                        <a:ext uri="{28A0092B-C50C-407E-A947-70E740481C1C}">
                          <a14:useLocalDpi xmlns:a14="http://schemas.microsoft.com/office/drawing/2010/main"/>
                        </a:ext>
                      </a:extLst>
                    </a:blip>
                    <a:stretch>
                      <a:fillRect/>
                    </a:stretch>
                  </pic:blipFill>
                  <pic:spPr>
                    <a:xfrm>
                      <a:off x="0" y="0"/>
                      <a:ext cx="7146805" cy="8025216"/>
                    </a:xfrm>
                    <a:prstGeom prst="rect">
                      <a:avLst/>
                    </a:prstGeom>
                    <a:ln/>
                  </pic:spPr>
                </pic:pic>
              </a:graphicData>
            </a:graphic>
          </wp:inline>
        </w:drawing>
      </w:r>
      <w:r>
        <w:br w:type="page"/>
      </w:r>
    </w:p>
    <w:p w14:paraId="00000229"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Calgary</w:t>
      </w:r>
    </w:p>
    <w:p w14:paraId="0000022A" w14:textId="77777777" w:rsidR="003B416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4D2B954F" wp14:editId="076B7B2D">
            <wp:extent cx="7038247" cy="7903316"/>
            <wp:effectExtent l="0" t="0" r="0" b="0"/>
            <wp:docPr id="2123227812" name="image13.png"/>
            <wp:cNvGraphicFramePr/>
            <a:graphic xmlns:a="http://schemas.openxmlformats.org/drawingml/2006/main">
              <a:graphicData uri="http://schemas.openxmlformats.org/drawingml/2006/picture">
                <pic:pic xmlns:pic="http://schemas.openxmlformats.org/drawingml/2006/picture">
                  <pic:nvPicPr>
                    <pic:cNvPr id="2123227812" name="image13.png"/>
                    <pic:cNvPicPr preferRelativeResize="0"/>
                  </pic:nvPicPr>
                  <pic:blipFill>
                    <a:blip r:embed="rId28" cstate="screen">
                      <a:extLst>
                        <a:ext uri="{28A0092B-C50C-407E-A947-70E740481C1C}">
                          <a14:useLocalDpi xmlns:a14="http://schemas.microsoft.com/office/drawing/2010/main"/>
                        </a:ext>
                      </a:extLst>
                    </a:blip>
                    <a:stretch>
                      <a:fillRect/>
                    </a:stretch>
                  </pic:blipFill>
                  <pic:spPr>
                    <a:xfrm>
                      <a:off x="0" y="0"/>
                      <a:ext cx="7038247" cy="7903316"/>
                    </a:xfrm>
                    <a:prstGeom prst="rect">
                      <a:avLst/>
                    </a:prstGeom>
                    <a:ln/>
                  </pic:spPr>
                </pic:pic>
              </a:graphicData>
            </a:graphic>
          </wp:inline>
        </w:drawing>
      </w:r>
    </w:p>
    <w:p w14:paraId="0000022B" w14:textId="77777777" w:rsidR="003B416B" w:rsidRDefault="003B416B">
      <w:pPr>
        <w:rPr>
          <w:rFonts w:ascii="Times New Roman" w:eastAsia="Times New Roman" w:hAnsi="Times New Roman" w:cs="Times New Roman"/>
          <w:sz w:val="24"/>
          <w:szCs w:val="24"/>
        </w:rPr>
      </w:pPr>
    </w:p>
    <w:p w14:paraId="0000022C" w14:textId="77777777" w:rsidR="003B416B" w:rsidRDefault="00000000">
      <w:pPr>
        <w:rPr>
          <w:rFonts w:ascii="Times New Roman" w:eastAsia="Times New Roman" w:hAnsi="Times New Roman" w:cs="Times New Roman"/>
          <w:b/>
          <w:sz w:val="24"/>
          <w:szCs w:val="24"/>
        </w:rPr>
      </w:pPr>
      <w:r>
        <w:br w:type="page"/>
      </w:r>
    </w:p>
    <w:p w14:paraId="0000022D"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Toronto</w:t>
      </w:r>
    </w:p>
    <w:p w14:paraId="0000022E" w14:textId="77777777" w:rsidR="003B416B" w:rsidRDefault="00000000">
      <w:pPr>
        <w:rPr>
          <w:rFonts w:ascii="Times New Roman" w:eastAsia="Times New Roman" w:hAnsi="Times New Roman" w:cs="Times New Roman"/>
          <w:b/>
          <w:i/>
          <w:sz w:val="24"/>
          <w:szCs w:val="24"/>
        </w:rPr>
        <w:sectPr w:rsidR="003B416B">
          <w:pgSz w:w="12240" w:h="15840"/>
          <w:pgMar w:top="720" w:right="720" w:bottom="720" w:left="720" w:header="708" w:footer="708" w:gutter="0"/>
          <w:cols w:space="720"/>
        </w:sectPr>
      </w:pPr>
      <w:r>
        <w:rPr>
          <w:rFonts w:ascii="Times New Roman" w:eastAsia="Times New Roman" w:hAnsi="Times New Roman" w:cs="Times New Roman"/>
          <w:i/>
          <w:noProof/>
          <w:sz w:val="24"/>
          <w:szCs w:val="24"/>
        </w:rPr>
        <w:drawing>
          <wp:inline distT="0" distB="0" distL="0" distR="0" wp14:anchorId="0ABD8077" wp14:editId="41612ADD">
            <wp:extent cx="6739959" cy="6655428"/>
            <wp:effectExtent l="0" t="0" r="3810" b="0"/>
            <wp:docPr id="2123227813" name="image3.png"/>
            <wp:cNvGraphicFramePr/>
            <a:graphic xmlns:a="http://schemas.openxmlformats.org/drawingml/2006/main">
              <a:graphicData uri="http://schemas.openxmlformats.org/drawingml/2006/picture">
                <pic:pic xmlns:pic="http://schemas.openxmlformats.org/drawingml/2006/picture">
                  <pic:nvPicPr>
                    <pic:cNvPr id="2123227813" name="image3.png"/>
                    <pic:cNvPicPr preferRelativeResize="0"/>
                  </pic:nvPicPr>
                  <pic:blipFill>
                    <a:blip r:embed="rId29" cstate="screen">
                      <a:extLst>
                        <a:ext uri="{28A0092B-C50C-407E-A947-70E740481C1C}">
                          <a14:useLocalDpi xmlns:a14="http://schemas.microsoft.com/office/drawing/2010/main"/>
                        </a:ext>
                      </a:extLst>
                    </a:blip>
                    <a:stretch>
                      <a:fillRect/>
                    </a:stretch>
                  </pic:blipFill>
                  <pic:spPr>
                    <a:xfrm>
                      <a:off x="0" y="0"/>
                      <a:ext cx="6739959" cy="6655428"/>
                    </a:xfrm>
                    <a:prstGeom prst="rect">
                      <a:avLst/>
                    </a:prstGeom>
                    <a:ln/>
                  </pic:spPr>
                </pic:pic>
              </a:graphicData>
            </a:graphic>
          </wp:inline>
        </w:drawing>
      </w:r>
    </w:p>
    <w:p w14:paraId="0000022F" w14:textId="77777777" w:rsidR="003B416B" w:rsidRDefault="003B416B">
      <w:pPr>
        <w:widowControl w:val="0"/>
        <w:pBdr>
          <w:top w:val="nil"/>
          <w:left w:val="nil"/>
          <w:bottom w:val="nil"/>
          <w:right w:val="nil"/>
          <w:between w:val="nil"/>
        </w:pBdr>
        <w:spacing w:after="0" w:line="276" w:lineRule="auto"/>
        <w:rPr>
          <w:rFonts w:ascii="Times New Roman" w:eastAsia="Times New Roman" w:hAnsi="Times New Roman" w:cs="Times New Roman"/>
          <w:b/>
          <w:i/>
          <w:sz w:val="24"/>
          <w:szCs w:val="24"/>
        </w:rPr>
      </w:pPr>
    </w:p>
    <w:tbl>
      <w:tblPr>
        <w:tblStyle w:val="a1"/>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1C00AD49" w14:textId="77777777">
        <w:tc>
          <w:tcPr>
            <w:tcW w:w="14390" w:type="dxa"/>
          </w:tcPr>
          <w:p w14:paraId="0000023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Classifying Infrastructure</w:t>
            </w:r>
          </w:p>
        </w:tc>
      </w:tr>
      <w:tr w:rsidR="003B416B" w14:paraId="61047B45" w14:textId="77777777">
        <w:tc>
          <w:tcPr>
            <w:tcW w:w="14390" w:type="dxa"/>
          </w:tcPr>
          <w:p w14:paraId="0000023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 of Steps</w:t>
            </w:r>
          </w:p>
          <w:p w14:paraId="0000023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Infrastructure Classification Steps:</w:t>
            </w:r>
          </w:p>
          <w:p w14:paraId="00000233" w14:textId="77777777" w:rsidR="003B416B"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Classify dedicated on-street cycling infrastructure types as either a painted lane, buffered painted lane, or cycle track based on the criteria listed below. Where dedicated on-street cycling infrastructure is absent for a specific segment, the segment will be classified as a shared road, and excluded if it did not receive a subsequent upgrade to a dedicated cycling infrastructure type. Where the cycling facility is located &gt;10 m from a roadway or is denoted for shared use with pedestrians, the segment will be excluded.</w:t>
            </w:r>
          </w:p>
          <w:p w14:paraId="00000234" w14:textId="77777777" w:rsidR="003B416B"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differing infrastructure types exist on either side of the road, categorize the segment based on the most protective element of dedicated cycling infrastructure: Cycle Track (most protective) &gt; Buffered Painted Lane &gt; Painted Lane &gt; Shared Road.</w:t>
            </w:r>
          </w:p>
          <w:p w14:paraId="00000235" w14:textId="77777777" w:rsidR="003B416B" w:rsidRDefault="00000000">
            <w:pPr>
              <w:numPr>
                <w:ilvl w:val="0"/>
                <w:numId w:val="3"/>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different infrastructure types are observed along one side of a roadway segment, the classification will rely on the predominant infrastructure type present along the majority of the route, with infrastructure present at intersections excluded from consideration.</w:t>
            </w:r>
          </w:p>
        </w:tc>
      </w:tr>
      <w:tr w:rsidR="003B416B" w14:paraId="6B3CAFEA" w14:textId="77777777">
        <w:tc>
          <w:tcPr>
            <w:tcW w:w="14390" w:type="dxa"/>
          </w:tcPr>
          <w:p w14:paraId="00000236"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Painted Lane, Modified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 xml:space="preserve">: </w:t>
            </w:r>
          </w:p>
          <w:p w14:paraId="00000237" w14:textId="77777777" w:rsidR="003B416B" w:rsidRDefault="003B416B">
            <w:pPr>
              <w:rPr>
                <w:rFonts w:ascii="Times New Roman" w:eastAsia="Times New Roman" w:hAnsi="Times New Roman" w:cs="Times New Roman"/>
                <w:b/>
                <w:sz w:val="24"/>
                <w:szCs w:val="24"/>
              </w:rPr>
            </w:pPr>
          </w:p>
          <w:p w14:paraId="0000023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cycling facility can be considered a painted bike lane if the design is consistent with the following features:</w:t>
            </w:r>
          </w:p>
          <w:p w14:paraId="00000239"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or dashed lane line(s).</w:t>
            </w:r>
          </w:p>
          <w:p w14:paraId="0000023A"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may be solid or dashed on the travel lane side.</w:t>
            </w:r>
          </w:p>
          <w:p w14:paraId="0000023B"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6"/>
                <w:id w:val="133386016"/>
              </w:sdtPr>
              <w:sdtContent>
                <w:r>
                  <w:rPr>
                    <w:rFonts w:ascii="Gungsuh" w:eastAsia="Gungsuh" w:hAnsi="Gungsuh" w:cs="Gungsuh"/>
                    <w:color w:val="000000"/>
                    <w:sz w:val="24"/>
                    <w:szCs w:val="24"/>
                  </w:rPr>
                  <w:t>Route Signage and Pavement Markings: Lane must include either of the following at the site or between the site and nearest intersection (≤ 250 m from the site):</w:t>
                </w:r>
              </w:sdtContent>
            </w:sdt>
          </w:p>
          <w:p w14:paraId="0000023C"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Bicycle symbols painted on the road (reserved lane diamond optional).</w:t>
            </w:r>
          </w:p>
          <w:p w14:paraId="0000023D"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Reserved lane sign (for bicycles) or bicycle symbols on signs (cycling route wayfinding signs).</w:t>
            </w:r>
          </w:p>
          <w:p w14:paraId="0000023E"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Shoulders lacking any bicycle stencils or signage as outlined above are considered ‘paved shoulders’ and should not be considered cycling infrastructure.</w:t>
            </w:r>
          </w:p>
          <w:p w14:paraId="0000023F"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parking prohibited: Curbside motor vehicle parking is prohibited with 'no parking' or 'no stopping' signs or equivalent pavement markings.</w:t>
            </w:r>
          </w:p>
          <w:p w14:paraId="00000240" w14:textId="77777777" w:rsidR="003B416B" w:rsidRDefault="00000000">
            <w:pPr>
              <w:numPr>
                <w:ilvl w:val="1"/>
                <w:numId w:val="7"/>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Only applicable to painted bike lanes adjacent to the curb, without a designated parking lane.</w:t>
            </w:r>
            <w:r>
              <w:rPr>
                <w:rFonts w:ascii="Times New Roman" w:eastAsia="Times New Roman" w:hAnsi="Times New Roman" w:cs="Times New Roman"/>
                <w:color w:val="000000"/>
                <w:sz w:val="24"/>
                <w:szCs w:val="24"/>
              </w:rPr>
              <w:tab/>
            </w:r>
          </w:p>
        </w:tc>
      </w:tr>
      <w:tr w:rsidR="003B416B" w14:paraId="12359A66" w14:textId="77777777">
        <w:tc>
          <w:tcPr>
            <w:tcW w:w="14390" w:type="dxa"/>
          </w:tcPr>
          <w:p w14:paraId="0000024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Buffered Painted Lane: </w:t>
            </w:r>
          </w:p>
          <w:p w14:paraId="00000242" w14:textId="77777777" w:rsidR="003B416B" w:rsidRDefault="003B416B">
            <w:pPr>
              <w:rPr>
                <w:rFonts w:ascii="Times New Roman" w:eastAsia="Times New Roman" w:hAnsi="Times New Roman" w:cs="Times New Roman"/>
                <w:b/>
                <w:sz w:val="24"/>
                <w:szCs w:val="24"/>
              </w:rPr>
            </w:pPr>
          </w:p>
          <w:p w14:paraId="0000024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cycling facility can be considered a buffered bike lane if the design is consistent with the following features of a painted lane, in addition to: </w:t>
            </w:r>
          </w:p>
          <w:p w14:paraId="00000244" w14:textId="77777777" w:rsidR="003B416B" w:rsidRDefault="00000000">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lines</w:t>
            </w:r>
          </w:p>
          <w:p w14:paraId="00000245" w14:textId="77777777" w:rsidR="003B416B" w:rsidRDefault="00000000">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Lane must be buffered on the travel lane side and may be unbuffered or buffered on parking lane side (if parking is available). </w:t>
            </w:r>
          </w:p>
          <w:p w14:paraId="00000246" w14:textId="77777777" w:rsidR="003B416B"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buffered delineation measures a minimum width of 1 foot (&gt; 30 centimeters) and exhibits diagonal striping or chevron markings.</w:t>
            </w:r>
          </w:p>
        </w:tc>
      </w:tr>
      <w:tr w:rsidR="003B416B" w14:paraId="63FC6640" w14:textId="77777777">
        <w:tc>
          <w:tcPr>
            <w:tcW w:w="14390" w:type="dxa"/>
          </w:tcPr>
          <w:p w14:paraId="00000247"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Criteria for Cycle Track, Selected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w:t>
            </w:r>
          </w:p>
          <w:p w14:paraId="00000248" w14:textId="77777777" w:rsidR="003B416B" w:rsidRDefault="003B416B">
            <w:pPr>
              <w:rPr>
                <w:rFonts w:ascii="Times New Roman" w:eastAsia="Times New Roman" w:hAnsi="Times New Roman" w:cs="Times New Roman"/>
                <w:sz w:val="24"/>
                <w:szCs w:val="24"/>
              </w:rPr>
            </w:pPr>
          </w:p>
          <w:p w14:paraId="00000249" w14:textId="77777777" w:rsidR="003B416B"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cycling facility can be considered a cycle track if the design is consistent with the following features:</w:t>
            </w:r>
          </w:p>
          <w:p w14:paraId="0000024A" w14:textId="77777777" w:rsidR="003B416B" w:rsidRDefault="00000000">
            <w:pPr>
              <w:numPr>
                <w:ilvl w:val="0"/>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Physical Separation: The cycle track is physically separated from the roadway (the portion of the road that vehicles can travel) and this </w:t>
            </w:r>
            <w:r>
              <w:rPr>
                <w:rFonts w:ascii="Times New Roman" w:eastAsia="Times New Roman" w:hAnsi="Times New Roman" w:cs="Times New Roman"/>
                <w:b/>
                <w:i/>
                <w:color w:val="000000"/>
                <w:sz w:val="24"/>
                <w:szCs w:val="24"/>
              </w:rPr>
              <w:t>separation has a vertical component.</w:t>
            </w:r>
          </w:p>
          <w:p w14:paraId="0000024B"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automobile parking is the physical separation, permanent vertical elements such as bollards, a curb, raised median, planter boxes, or street furniture (e.g., bike share station) must also be present along the street segment (the area between intersections).</w:t>
            </w:r>
          </w:p>
          <w:p w14:paraId="0000024C"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7"/>
                <w:id w:val="1524744415"/>
              </w:sdtPr>
              <w:sdtContent>
                <w:r>
                  <w:rPr>
                    <w:rFonts w:ascii="Gungsuh" w:eastAsia="Gungsuh" w:hAnsi="Gungsuh" w:cs="Gungsuh"/>
                    <w:color w:val="000000"/>
                    <w:sz w:val="24"/>
                    <w:szCs w:val="24"/>
                  </w:rPr>
                  <w:t>Where bollards provide the physical separation, bollard spacing must be ≤ 6 m (about the length of a passenger car/truck), otherwise, consider the facility a ‘painted bike lane’ (roadway lane designated for cyclists without physical separation).</w:t>
                </w:r>
              </w:sdtContent>
            </w:sdt>
          </w:p>
          <w:p w14:paraId="0000024D"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facility may bend-in toward the roadway upstream of the intersection, an unprotected distance not exceeding 10 m (about two car lengths), otherwise, consider the facility a ‘painted bike lane’.</w:t>
            </w:r>
          </w:p>
          <w:p w14:paraId="0000024E"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facility is located between automobile parking and a travel lane, regardless of the physical separation used, consider the facility a ‘painted bike lane’.</w:t>
            </w:r>
          </w:p>
          <w:p w14:paraId="0000024F" w14:textId="77777777" w:rsidR="003B416B" w:rsidRDefault="0000000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sdt>
              <w:sdtPr>
                <w:tag w:val="goog_rdk_8"/>
                <w:id w:val="-1812938427"/>
              </w:sdtPr>
              <w:sdtContent>
                <w:r>
                  <w:rPr>
                    <w:rFonts w:ascii="Gungsuh" w:eastAsia="Gungsuh" w:hAnsi="Gungsuh" w:cs="Gungsuh"/>
                    <w:color w:val="000000"/>
                    <w:sz w:val="24"/>
                    <w:szCs w:val="24"/>
                  </w:rPr>
                  <w:t>Right-of-Way: Part of the road and located ≤10 m from the roadway (i.e., street buffer width cannot exceed ten metres).</w:t>
                </w:r>
              </w:sdtContent>
            </w:sdt>
          </w:p>
        </w:tc>
      </w:tr>
    </w:tbl>
    <w:p w14:paraId="00000250" w14:textId="77777777" w:rsidR="003B416B" w:rsidRDefault="003B416B">
      <w:pPr>
        <w:rPr>
          <w:rFonts w:ascii="Times New Roman" w:eastAsia="Times New Roman" w:hAnsi="Times New Roman" w:cs="Times New Roman"/>
          <w:sz w:val="24"/>
          <w:szCs w:val="24"/>
        </w:rPr>
      </w:pPr>
    </w:p>
    <w:tbl>
      <w:tblPr>
        <w:tblStyle w:val="a2"/>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64EB9D48" w14:textId="77777777">
        <w:tc>
          <w:tcPr>
            <w:tcW w:w="14390" w:type="dxa"/>
          </w:tcPr>
          <w:p w14:paraId="0000025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New Installations, Upgrades, and Installation Periods</w:t>
            </w:r>
          </w:p>
        </w:tc>
      </w:tr>
      <w:tr w:rsidR="003B416B" w14:paraId="3DFDD2E9" w14:textId="77777777">
        <w:tc>
          <w:tcPr>
            <w:tcW w:w="14390" w:type="dxa"/>
          </w:tcPr>
          <w:p w14:paraId="00000252"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 New Installation</w:t>
            </w:r>
          </w:p>
          <w:p w14:paraId="00000253" w14:textId="77777777" w:rsidR="003B416B"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new installation refers to the introduction of dedicated on-street cycling infrastructure on a road where no prior dedicated on-street cycling infrastructure existed within the period of interest (2009-2022).</w:t>
            </w:r>
          </w:p>
          <w:p w14:paraId="00000254" w14:textId="77777777" w:rsidR="003B416B" w:rsidRDefault="0000000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cases </w:t>
            </w:r>
            <w:proofErr w:type="gramStart"/>
            <w:r>
              <w:rPr>
                <w:rFonts w:ascii="Times New Roman" w:eastAsia="Times New Roman" w:hAnsi="Times New Roman" w:cs="Times New Roman"/>
                <w:color w:val="000000"/>
                <w:sz w:val="24"/>
                <w:szCs w:val="24"/>
              </w:rPr>
              <w:t>where</w:t>
            </w:r>
            <w:proofErr w:type="gramEnd"/>
            <w:r>
              <w:rPr>
                <w:rFonts w:ascii="Times New Roman" w:eastAsia="Times New Roman" w:hAnsi="Times New Roman" w:cs="Times New Roman"/>
                <w:color w:val="000000"/>
                <w:sz w:val="24"/>
                <w:szCs w:val="24"/>
              </w:rPr>
              <w:t xml:space="preserve"> dedicated on-street infrastructure is already in place at the beginning of the study period, the installation year will be designated as the first year of the study period (2009).</w:t>
            </w:r>
          </w:p>
          <w:p w14:paraId="0000025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an Upgrade</w:t>
            </w:r>
          </w:p>
          <w:p w14:paraId="00000256" w14:textId="77777777" w:rsidR="003B416B" w:rsidRDefault="0000000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upgrade refers to the modification of a segment with existing dedicated on-street cycling infrastructure, resulting in a different classification. This study considers potential classifications as either a cycle track, buffered painted lane, or painted lane. While commonly associated with the installation of more protective infrastructure, this definition is not limited to such cases.</w:t>
            </w:r>
          </w:p>
          <w:p w14:paraId="00000257" w14:textId="77777777" w:rsidR="003B416B" w:rsidRDefault="003B416B">
            <w:pPr>
              <w:rPr>
                <w:rFonts w:ascii="Times New Roman" w:eastAsia="Times New Roman" w:hAnsi="Times New Roman" w:cs="Times New Roman"/>
                <w:sz w:val="24"/>
                <w:szCs w:val="24"/>
              </w:rPr>
            </w:pPr>
          </w:p>
          <w:p w14:paraId="0000025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Determining an Installation Period: </w:t>
            </w:r>
          </w:p>
          <w:p w14:paraId="00000259" w14:textId="77777777" w:rsidR="003B416B"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An installation period refers to a specific year, a time range within a year, or a precise date when a bikeway undergoing modifications that meet the criteria of a new installation or upgrade becomes available for cyclists to use. </w:t>
            </w:r>
          </w:p>
          <w:p w14:paraId="0000025A" w14:textId="77777777" w:rsidR="003B416B" w:rsidRDefault="00000000">
            <w:pPr>
              <w:numPr>
                <w:ilvl w:val="1"/>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installation period can be confirmed visually through historical imagery or through written sources such as construction notices, policy documents, news articles, or other forms of grey literature. When utilizing historical imagery to ascertain the installation period, a time range is defined between the most recent image displaying the previous infrastructure and the earliest image featuring the new cycling infrastructure.</w:t>
            </w:r>
          </w:p>
          <w:p w14:paraId="0000025B" w14:textId="77777777" w:rsidR="003B416B" w:rsidRDefault="00000000">
            <w:pPr>
              <w:numPr>
                <w:ilvl w:val="1"/>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ambiguity between different sources arises, (1) priority will be given to sources that provide direct confirmation of completion, such as completion notices, news articles announcing cycling route openings, or imagery, over those that suggest intended, planned, or approximate dates, (2) if this criterion is met and there remains ambiguity, the installation period will be defined as the most recent or earliest date or time range when a bikeway was accessible for use by cyclists. All other factors considered, the source with the greatest precision will take precedence.</w:t>
            </w:r>
          </w:p>
        </w:tc>
      </w:tr>
    </w:tbl>
    <w:p w14:paraId="0000025C" w14:textId="77777777" w:rsidR="003B416B" w:rsidRDefault="003B416B">
      <w:pPr>
        <w:rPr>
          <w:rFonts w:ascii="Times New Roman" w:eastAsia="Times New Roman" w:hAnsi="Times New Roman" w:cs="Times New Roman"/>
          <w:sz w:val="24"/>
          <w:szCs w:val="24"/>
        </w:rPr>
      </w:pPr>
    </w:p>
    <w:p w14:paraId="0000025D" w14:textId="77777777" w:rsidR="003B416B" w:rsidRDefault="003B416B">
      <w:pPr>
        <w:rPr>
          <w:rFonts w:ascii="Times New Roman" w:eastAsia="Times New Roman" w:hAnsi="Times New Roman" w:cs="Times New Roman"/>
          <w:sz w:val="24"/>
          <w:szCs w:val="24"/>
        </w:rPr>
      </w:pPr>
    </w:p>
    <w:p w14:paraId="0000025E" w14:textId="77777777" w:rsidR="003B416B" w:rsidRDefault="003B416B">
      <w:pPr>
        <w:rPr>
          <w:rFonts w:ascii="Times New Roman" w:eastAsia="Times New Roman" w:hAnsi="Times New Roman" w:cs="Times New Roman"/>
          <w:sz w:val="24"/>
          <w:szCs w:val="24"/>
        </w:rPr>
      </w:pPr>
    </w:p>
    <w:p w14:paraId="0000025F" w14:textId="77777777" w:rsidR="003B416B" w:rsidRDefault="003B416B">
      <w:pPr>
        <w:rPr>
          <w:rFonts w:ascii="Times New Roman" w:eastAsia="Times New Roman" w:hAnsi="Times New Roman" w:cs="Times New Roman"/>
          <w:sz w:val="24"/>
          <w:szCs w:val="24"/>
        </w:rPr>
      </w:pPr>
    </w:p>
    <w:p w14:paraId="00000260" w14:textId="77777777" w:rsidR="003B416B" w:rsidRDefault="003B416B">
      <w:pPr>
        <w:rPr>
          <w:rFonts w:ascii="Times New Roman" w:eastAsia="Times New Roman" w:hAnsi="Times New Roman" w:cs="Times New Roman"/>
          <w:sz w:val="24"/>
          <w:szCs w:val="24"/>
        </w:rPr>
      </w:pPr>
    </w:p>
    <w:p w14:paraId="00000261" w14:textId="77777777" w:rsidR="003B416B" w:rsidRDefault="003B416B">
      <w:pPr>
        <w:rPr>
          <w:rFonts w:ascii="Times New Roman" w:eastAsia="Times New Roman" w:hAnsi="Times New Roman" w:cs="Times New Roman"/>
          <w:sz w:val="24"/>
          <w:szCs w:val="24"/>
        </w:rPr>
      </w:pPr>
    </w:p>
    <w:p w14:paraId="00000262" w14:textId="77777777" w:rsidR="003B416B" w:rsidRDefault="003B416B">
      <w:pPr>
        <w:rPr>
          <w:rFonts w:ascii="Times New Roman" w:eastAsia="Times New Roman" w:hAnsi="Times New Roman" w:cs="Times New Roman"/>
          <w:sz w:val="24"/>
          <w:szCs w:val="24"/>
        </w:rPr>
      </w:pPr>
    </w:p>
    <w:p w14:paraId="00000263" w14:textId="77777777" w:rsidR="003B416B" w:rsidRDefault="003B416B">
      <w:pPr>
        <w:rPr>
          <w:rFonts w:ascii="Times New Roman" w:eastAsia="Times New Roman" w:hAnsi="Times New Roman" w:cs="Times New Roman"/>
          <w:sz w:val="24"/>
          <w:szCs w:val="24"/>
        </w:rPr>
      </w:pPr>
    </w:p>
    <w:p w14:paraId="00000264" w14:textId="77777777" w:rsidR="003B416B" w:rsidRDefault="003B416B">
      <w:pPr>
        <w:rPr>
          <w:rFonts w:ascii="Times New Roman" w:eastAsia="Times New Roman" w:hAnsi="Times New Roman" w:cs="Times New Roman"/>
          <w:sz w:val="24"/>
          <w:szCs w:val="24"/>
        </w:rPr>
      </w:pPr>
    </w:p>
    <w:p w14:paraId="00000265" w14:textId="77777777" w:rsidR="003B416B" w:rsidRDefault="003B416B">
      <w:pPr>
        <w:rPr>
          <w:rFonts w:ascii="Times New Roman" w:eastAsia="Times New Roman" w:hAnsi="Times New Roman" w:cs="Times New Roman"/>
          <w:sz w:val="24"/>
          <w:szCs w:val="24"/>
        </w:rPr>
      </w:pPr>
    </w:p>
    <w:tbl>
      <w:tblPr>
        <w:tblStyle w:val="a3"/>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4D9102DF" w14:textId="77777777">
        <w:tc>
          <w:tcPr>
            <w:tcW w:w="14390" w:type="dxa"/>
          </w:tcPr>
          <w:p w14:paraId="00000266"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1 Methodology and Classifications</w:t>
            </w:r>
          </w:p>
        </w:tc>
      </w:tr>
      <w:tr w:rsidR="003B416B" w14:paraId="4F27F0C3" w14:textId="77777777">
        <w:tc>
          <w:tcPr>
            <w:tcW w:w="14390" w:type="dxa"/>
          </w:tcPr>
          <w:p w14:paraId="00000267"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Census Populations: </w:t>
            </w:r>
          </w:p>
          <w:p w14:paraId="0000026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Source: Statistics Canada (2021): https://www12.statcan.gc.ca/census-recensement/2021/dp-pd/prof/index.cfm?Lang=E</w:t>
            </w:r>
          </w:p>
        </w:tc>
      </w:tr>
      <w:tr w:rsidR="003B416B" w14:paraId="4A4C5B2E" w14:textId="77777777">
        <w:tc>
          <w:tcPr>
            <w:tcW w:w="14390" w:type="dxa"/>
          </w:tcPr>
          <w:p w14:paraId="00000269"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Street Centreline Calculation Methods</w:t>
            </w:r>
          </w:p>
          <w:p w14:paraId="0000026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6B" w14:textId="77777777" w:rsidR="003B416B" w:rsidRDefault="003B416B">
            <w:pPr>
              <w:rPr>
                <w:rFonts w:ascii="Times New Roman" w:eastAsia="Times New Roman" w:hAnsi="Times New Roman" w:cs="Times New Roman"/>
                <w:sz w:val="24"/>
                <w:szCs w:val="24"/>
              </w:rPr>
            </w:pPr>
          </w:p>
          <w:p w14:paraId="0000026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Public Streets (Last Updated July 24, 2023): </w:t>
            </w:r>
            <w:hyperlink r:id="rId30">
              <w:r>
                <w:rPr>
                  <w:rFonts w:ascii="Times New Roman" w:eastAsia="Times New Roman" w:hAnsi="Times New Roman" w:cs="Times New Roman"/>
                  <w:color w:val="0000FF"/>
                  <w:sz w:val="24"/>
                  <w:szCs w:val="24"/>
                  <w:u w:val="single"/>
                </w:rPr>
                <w:t>https://opendata.vancouver.ca/explore/dataset/public-streets/information/?location=16,49.24772,-123.19169</w:t>
              </w:r>
            </w:hyperlink>
          </w:p>
          <w:p w14:paraId="0000026D"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public streets (n=17,032), select where </w:t>
            </w:r>
            <w:proofErr w:type="spellStart"/>
            <w:r>
              <w:rPr>
                <w:rFonts w:ascii="Times New Roman" w:eastAsia="Times New Roman" w:hAnsi="Times New Roman" w:cs="Times New Roman"/>
                <w:color w:val="000000"/>
                <w:sz w:val="24"/>
                <w:szCs w:val="24"/>
              </w:rPr>
              <w:t>streetuse</w:t>
            </w:r>
            <w:proofErr w:type="spellEnd"/>
            <w:r>
              <w:rPr>
                <w:rFonts w:ascii="Times New Roman" w:eastAsia="Times New Roman" w:hAnsi="Times New Roman" w:cs="Times New Roman"/>
                <w:color w:val="000000"/>
                <w:sz w:val="24"/>
                <w:szCs w:val="24"/>
              </w:rPr>
              <w:t xml:space="preserve"> != Closed (n=17,028)</w:t>
            </w:r>
          </w:p>
          <w:p w14:paraId="0000026E" w14:textId="77777777" w:rsidR="003B416B" w:rsidRDefault="00000000">
            <w:pPr>
              <w:rPr>
                <w:rFonts w:ascii="Times New Roman" w:eastAsia="Times New Roman" w:hAnsi="Times New Roman" w:cs="Times New Roman"/>
                <w:color w:val="0000FF"/>
                <w:sz w:val="24"/>
                <w:szCs w:val="24"/>
                <w:u w:val="single"/>
              </w:rPr>
            </w:pPr>
            <w:r>
              <w:rPr>
                <w:rFonts w:ascii="Times New Roman" w:eastAsia="Times New Roman" w:hAnsi="Times New Roman" w:cs="Times New Roman"/>
                <w:sz w:val="24"/>
                <w:szCs w:val="24"/>
              </w:rPr>
              <w:t xml:space="preserve">Lanes (Last Updated June 13, 2022): </w:t>
            </w:r>
            <w:hyperlink r:id="rId31">
              <w:r>
                <w:rPr>
                  <w:rFonts w:ascii="Times New Roman" w:eastAsia="Times New Roman" w:hAnsi="Times New Roman" w:cs="Times New Roman"/>
                  <w:color w:val="0000FF"/>
                  <w:sz w:val="24"/>
                  <w:szCs w:val="24"/>
                  <w:u w:val="single"/>
                </w:rPr>
                <w:t>https://opendata.vancouver.ca/explore/dataset/lanes/information/?location=15,49.24423,-123.1524</w:t>
              </w:r>
            </w:hyperlink>
          </w:p>
          <w:p w14:paraId="0000026F"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(n=7,842)</w:t>
            </w:r>
          </w:p>
          <w:p w14:paraId="00000270" w14:textId="77777777" w:rsidR="003B416B" w:rsidRDefault="003B416B">
            <w:pPr>
              <w:rPr>
                <w:rFonts w:ascii="Times New Roman" w:eastAsia="Times New Roman" w:hAnsi="Times New Roman" w:cs="Times New Roman"/>
                <w:sz w:val="24"/>
                <w:szCs w:val="24"/>
              </w:rPr>
            </w:pPr>
          </w:p>
          <w:p w14:paraId="0000027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2" w14:textId="77777777" w:rsidR="003B416B" w:rsidRDefault="003B416B">
            <w:pPr>
              <w:rPr>
                <w:rFonts w:ascii="Times New Roman" w:eastAsia="Times New Roman" w:hAnsi="Times New Roman" w:cs="Times New Roman"/>
                <w:sz w:val="24"/>
                <w:szCs w:val="24"/>
              </w:rPr>
            </w:pPr>
          </w:p>
          <w:p w14:paraId="00000273"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7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Arterial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"Arterial"</w:t>
            </w:r>
          </w:p>
          <w:p w14:paraId="0000027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Collector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"Collector", “Secondary Arterial”*</w:t>
            </w:r>
          </w:p>
          <w:p w14:paraId="0000027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"Residential", "Leased", "Recreational", [from Lanes] all-included</w:t>
            </w:r>
          </w:p>
          <w:p w14:paraId="0000027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The classification of secondary arterial roads as part of the collector category was determined through a random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helped maintain consistent classification practices across municipalities.</w:t>
            </w:r>
          </w:p>
        </w:tc>
      </w:tr>
      <w:tr w:rsidR="003B416B" w14:paraId="6E52D497" w14:textId="77777777">
        <w:tc>
          <w:tcPr>
            <w:tcW w:w="14390" w:type="dxa"/>
          </w:tcPr>
          <w:p w14:paraId="0000027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Vancouver Routes Centreline Calculation Methods</w:t>
            </w:r>
          </w:p>
          <w:p w14:paraId="0000027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w:t>
            </w:r>
          </w:p>
          <w:p w14:paraId="0000027A" w14:textId="77777777" w:rsidR="003B416B" w:rsidRDefault="003B416B">
            <w:pPr>
              <w:rPr>
                <w:rFonts w:ascii="Times New Roman" w:eastAsia="Times New Roman" w:hAnsi="Times New Roman" w:cs="Times New Roman"/>
                <w:sz w:val="24"/>
                <w:szCs w:val="24"/>
              </w:rPr>
            </w:pPr>
          </w:p>
          <w:p w14:paraId="0000027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Vancouver Bikeways (Downloaded May 2023): </w:t>
            </w:r>
            <w:hyperlink r:id="rId32">
              <w:r>
                <w:rPr>
                  <w:rFonts w:ascii="Times New Roman" w:eastAsia="Times New Roman" w:hAnsi="Times New Roman" w:cs="Times New Roman"/>
                  <w:color w:val="0000FF"/>
                  <w:sz w:val="24"/>
                  <w:szCs w:val="24"/>
                  <w:u w:val="single"/>
                </w:rPr>
                <w:t>https://opendata.vancouver.ca/explore/dataset/bikeways/information</w:t>
              </w:r>
            </w:hyperlink>
          </w:p>
          <w:p w14:paraId="0000027C"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3666)</w:t>
            </w:r>
          </w:p>
          <w:p w14:paraId="0000027D" w14:textId="77777777" w:rsidR="003B416B" w:rsidRDefault="003B416B">
            <w:pPr>
              <w:rPr>
                <w:rFonts w:ascii="Times New Roman" w:eastAsia="Times New Roman" w:hAnsi="Times New Roman" w:cs="Times New Roman"/>
                <w:sz w:val="24"/>
                <w:szCs w:val="24"/>
              </w:rPr>
            </w:pPr>
          </w:p>
          <w:p w14:paraId="0000027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F" w14:textId="77777777" w:rsidR="003B416B" w:rsidRDefault="003B416B">
            <w:pPr>
              <w:rPr>
                <w:rFonts w:ascii="Times New Roman" w:eastAsia="Times New Roman" w:hAnsi="Times New Roman" w:cs="Times New Roman"/>
                <w:sz w:val="24"/>
                <w:szCs w:val="24"/>
              </w:rPr>
            </w:pPr>
          </w:p>
          <w:p w14:paraId="00000280"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8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Bikeway Type == “Protected Bike Lanes” &amp; Subtype != “OSB”, “OSS”</w:t>
            </w:r>
          </w:p>
          <w:p w14:paraId="0000028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Bikeway Type == “Painted Lanes”</w:t>
            </w:r>
          </w:p>
          <w:p w14:paraId="0000028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 Street, Path: Bikeway Type == “Protected Bike Lanes” &amp; Subtype == “OSB”, “OSS”</w:t>
            </w:r>
          </w:p>
          <w:p w14:paraId="0000028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Shared: Bikeway Type == “Shared Lanes”, “Local Street”</w:t>
            </w:r>
          </w:p>
        </w:tc>
      </w:tr>
      <w:tr w:rsidR="003B416B" w14:paraId="7AB29FBC" w14:textId="77777777">
        <w:tc>
          <w:tcPr>
            <w:tcW w:w="14390" w:type="dxa"/>
          </w:tcPr>
          <w:p w14:paraId="0000028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Calgary Street Centreline Calculation Methods</w:t>
            </w:r>
          </w:p>
          <w:p w14:paraId="0000028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Street Definitions: </w:t>
            </w:r>
            <w:hyperlink r:id="rId33">
              <w:r>
                <w:rPr>
                  <w:rFonts w:ascii="Times New Roman" w:eastAsia="Times New Roman" w:hAnsi="Times New Roman" w:cs="Times New Roman"/>
                  <w:color w:val="0000FF"/>
                  <w:sz w:val="24"/>
                  <w:szCs w:val="24"/>
                  <w:u w:val="single"/>
                </w:rPr>
                <w:t>https://www.calgary.ca/planning/transportation/road-classification.html</w:t>
              </w:r>
            </w:hyperlink>
          </w:p>
          <w:p w14:paraId="00000287" w14:textId="77777777" w:rsidR="003B416B" w:rsidRDefault="003B416B">
            <w:pPr>
              <w:rPr>
                <w:rFonts w:ascii="Times New Roman" w:eastAsia="Times New Roman" w:hAnsi="Times New Roman" w:cs="Times New Roman"/>
                <w:b/>
                <w:sz w:val="24"/>
                <w:szCs w:val="24"/>
              </w:rPr>
            </w:pPr>
          </w:p>
          <w:p w14:paraId="0000028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89" w14:textId="77777777" w:rsidR="003B416B" w:rsidRDefault="003B416B">
            <w:pPr>
              <w:rPr>
                <w:rFonts w:ascii="Times New Roman" w:eastAsia="Times New Roman" w:hAnsi="Times New Roman" w:cs="Times New Roman"/>
                <w:sz w:val="24"/>
                <w:szCs w:val="24"/>
              </w:rPr>
            </w:pPr>
          </w:p>
          <w:p w14:paraId="0000028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Calgary Centreline: Last Updated July 1, 2023 (from: </w:t>
            </w:r>
            <w:hyperlink r:id="rId34">
              <w:r>
                <w:rPr>
                  <w:rFonts w:ascii="Times New Roman" w:eastAsia="Times New Roman" w:hAnsi="Times New Roman" w:cs="Times New Roman"/>
                  <w:color w:val="0000FF"/>
                  <w:sz w:val="24"/>
                  <w:szCs w:val="24"/>
                  <w:u w:val="single"/>
                </w:rPr>
                <w:t>https://data.calgary.ca/Transportation-Transit/Street-Centreline/4dx8-rtm5</w:t>
              </w:r>
            </w:hyperlink>
            <w:r>
              <w:rPr>
                <w:rFonts w:ascii="Times New Roman" w:eastAsia="Times New Roman" w:hAnsi="Times New Roman" w:cs="Times New Roman"/>
                <w:sz w:val="24"/>
                <w:szCs w:val="24"/>
              </w:rPr>
              <w:t>)</w:t>
            </w:r>
          </w:p>
          <w:p w14:paraId="0000028B"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Centreline (n=115,948), select where </w:t>
            </w:r>
            <w:proofErr w:type="spellStart"/>
            <w:r>
              <w:rPr>
                <w:rFonts w:ascii="Times New Roman" w:eastAsia="Times New Roman" w:hAnsi="Times New Roman" w:cs="Times New Roman"/>
                <w:color w:val="000000"/>
                <w:sz w:val="24"/>
                <w:szCs w:val="24"/>
              </w:rPr>
              <w:t>ctp_class</w:t>
            </w:r>
            <w:proofErr w:type="spellEnd"/>
            <w:r>
              <w:rPr>
                <w:rFonts w:ascii="Times New Roman" w:eastAsia="Times New Roman" w:hAnsi="Times New Roman" w:cs="Times New Roman"/>
                <w:color w:val="000000"/>
                <w:sz w:val="24"/>
                <w:szCs w:val="24"/>
              </w:rPr>
              <w:t xml:space="preserve"> != Skeletal Roads &amp; Ownership != Private (n=87, 463)</w:t>
            </w:r>
          </w:p>
          <w:p w14:paraId="0000028C" w14:textId="77777777" w:rsidR="003B416B" w:rsidRDefault="003B416B">
            <w:pPr>
              <w:rPr>
                <w:rFonts w:ascii="Times New Roman" w:eastAsia="Times New Roman" w:hAnsi="Times New Roman" w:cs="Times New Roman"/>
                <w:sz w:val="24"/>
                <w:szCs w:val="24"/>
              </w:rPr>
            </w:pPr>
          </w:p>
          <w:p w14:paraId="0000028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8E" w14:textId="77777777" w:rsidR="003B416B" w:rsidRDefault="003B416B">
            <w:pPr>
              <w:rPr>
                <w:rFonts w:ascii="Times New Roman" w:eastAsia="Times New Roman" w:hAnsi="Times New Roman" w:cs="Times New Roman"/>
                <w:sz w:val="24"/>
                <w:szCs w:val="24"/>
              </w:rPr>
            </w:pPr>
          </w:p>
          <w:p w14:paraId="0000028F"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Calgary Centreline – Filtered]</w:t>
            </w:r>
          </w:p>
          <w:p w14:paraId="0000029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Arterial Road: </w:t>
            </w:r>
            <w:proofErr w:type="spellStart"/>
            <w:r>
              <w:rPr>
                <w:rFonts w:ascii="Times New Roman" w:eastAsia="Times New Roman" w:hAnsi="Times New Roman" w:cs="Times New Roman"/>
                <w:sz w:val="24"/>
                <w:szCs w:val="24"/>
              </w:rPr>
              <w:t>ctp_class</w:t>
            </w:r>
            <w:proofErr w:type="spellEnd"/>
            <w:r>
              <w:rPr>
                <w:rFonts w:ascii="Times New Roman" w:eastAsia="Times New Roman" w:hAnsi="Times New Roman" w:cs="Times New Roman"/>
                <w:sz w:val="24"/>
                <w:szCs w:val="24"/>
              </w:rPr>
              <w:t xml:space="preserve">  == "Arterial Street", "Industrial Arterial", "Local Arterial", "Parkway", "Urban Boulevard"</w:t>
            </w:r>
          </w:p>
          <w:p w14:paraId="0000029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Collector Road: </w:t>
            </w:r>
            <w:proofErr w:type="spellStart"/>
            <w:r>
              <w:rPr>
                <w:rFonts w:ascii="Times New Roman" w:eastAsia="Times New Roman" w:hAnsi="Times New Roman" w:cs="Times New Roman"/>
                <w:sz w:val="24"/>
                <w:szCs w:val="24"/>
              </w:rPr>
              <w:t>ctp_class</w:t>
            </w:r>
            <w:proofErr w:type="spellEnd"/>
            <w:r>
              <w:rPr>
                <w:rFonts w:ascii="Times New Roman" w:eastAsia="Times New Roman" w:hAnsi="Times New Roman" w:cs="Times New Roman"/>
                <w:sz w:val="24"/>
                <w:szCs w:val="24"/>
              </w:rPr>
              <w:t xml:space="preserve">  == "Neighbourhood Boulevard", "Collector", "Primary Collector"</w:t>
            </w:r>
          </w:p>
          <w:p w14:paraId="0000029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Road: </w:t>
            </w:r>
            <w:proofErr w:type="spellStart"/>
            <w:r>
              <w:rPr>
                <w:rFonts w:ascii="Times New Roman" w:eastAsia="Times New Roman" w:hAnsi="Times New Roman" w:cs="Times New Roman"/>
                <w:sz w:val="24"/>
                <w:szCs w:val="24"/>
              </w:rPr>
              <w:t>ctp_class</w:t>
            </w:r>
            <w:proofErr w:type="spellEnd"/>
            <w:r>
              <w:rPr>
                <w:rFonts w:ascii="Times New Roman" w:eastAsia="Times New Roman" w:hAnsi="Times New Roman" w:cs="Times New Roman"/>
                <w:sz w:val="24"/>
                <w:szCs w:val="24"/>
              </w:rPr>
              <w:t xml:space="preserve">  == "Access Route", "Residential Street", "Activity Center Street", "Historic Road Allowance", "Lanes (Alleys)", "Industrial Street"</w:t>
            </w:r>
          </w:p>
        </w:tc>
      </w:tr>
      <w:tr w:rsidR="003B416B" w14:paraId="31A6EB4E" w14:textId="77777777">
        <w:tc>
          <w:tcPr>
            <w:tcW w:w="14390" w:type="dxa"/>
          </w:tcPr>
          <w:p w14:paraId="00000294"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Calgary Routes Centreline Calculation Methods</w:t>
            </w:r>
          </w:p>
          <w:p w14:paraId="0000029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96" w14:textId="77777777" w:rsidR="003B416B" w:rsidRDefault="003B416B">
            <w:pPr>
              <w:rPr>
                <w:rFonts w:ascii="Times New Roman" w:eastAsia="Times New Roman" w:hAnsi="Times New Roman" w:cs="Times New Roman"/>
                <w:sz w:val="24"/>
                <w:szCs w:val="24"/>
              </w:rPr>
            </w:pPr>
          </w:p>
          <w:p w14:paraId="0000029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Bikeways (Downloaded January 2023): </w:t>
            </w:r>
            <w:hyperlink r:id="rId35">
              <w:r>
                <w:rPr>
                  <w:rFonts w:ascii="Times New Roman" w:eastAsia="Times New Roman" w:hAnsi="Times New Roman" w:cs="Times New Roman"/>
                  <w:color w:val="0000FF"/>
                  <w:sz w:val="24"/>
                  <w:szCs w:val="24"/>
                  <w:u w:val="single"/>
                </w:rPr>
                <w:t>https://data.calgary.ca/Transportation-Transit/Calgary-Bikeways/jjqk-9b73</w:t>
              </w:r>
            </w:hyperlink>
          </w:p>
          <w:p w14:paraId="00000298"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Bikeways (n = 4170), select where </w:t>
            </w:r>
            <w:proofErr w:type="spellStart"/>
            <w:r>
              <w:rPr>
                <w:rFonts w:ascii="Times New Roman" w:eastAsia="Times New Roman" w:hAnsi="Times New Roman" w:cs="Times New Roman"/>
                <w:color w:val="000000"/>
                <w:sz w:val="24"/>
                <w:szCs w:val="24"/>
              </w:rPr>
              <w:t>bicycle_cl</w:t>
            </w:r>
            <w:proofErr w:type="spellEnd"/>
            <w:r>
              <w:rPr>
                <w:rFonts w:ascii="Times New Roman" w:eastAsia="Times New Roman" w:hAnsi="Times New Roman" w:cs="Times New Roman"/>
                <w:color w:val="000000"/>
                <w:sz w:val="24"/>
                <w:szCs w:val="24"/>
              </w:rPr>
              <w:t xml:space="preserve"> != “DECOMISSIONED”, “TEMPORARY” (n = 4161)</w:t>
            </w:r>
          </w:p>
          <w:p w14:paraId="0000029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Parks Pathways (Last Updated August 2023): </w:t>
            </w:r>
            <w:hyperlink r:id="rId36">
              <w:r>
                <w:rPr>
                  <w:rFonts w:ascii="Times New Roman" w:eastAsia="Times New Roman" w:hAnsi="Times New Roman" w:cs="Times New Roman"/>
                  <w:color w:val="0000FF"/>
                  <w:sz w:val="24"/>
                  <w:szCs w:val="24"/>
                  <w:u w:val="single"/>
                </w:rPr>
                <w:t>https://data.calgary.ca/Recreation-and-Culture/Parks-Pathways/qndb-27qm</w:t>
              </w:r>
            </w:hyperlink>
          </w:p>
          <w:p w14:paraId="0000029A"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Parks Pathways (n=15, 828) select where </w:t>
            </w:r>
            <w:proofErr w:type="spellStart"/>
            <w:r>
              <w:rPr>
                <w:rFonts w:ascii="Times New Roman" w:eastAsia="Times New Roman" w:hAnsi="Times New Roman" w:cs="Times New Roman"/>
                <w:color w:val="000000"/>
                <w:sz w:val="24"/>
                <w:szCs w:val="24"/>
              </w:rPr>
              <w:t>life_cycle</w:t>
            </w:r>
            <w:proofErr w:type="spellEnd"/>
            <w:r>
              <w:rPr>
                <w:rFonts w:ascii="Times New Roman" w:eastAsia="Times New Roman" w:hAnsi="Times New Roman" w:cs="Times New Roman"/>
                <w:color w:val="000000"/>
                <w:sz w:val="24"/>
                <w:szCs w:val="24"/>
              </w:rPr>
              <w:t xml:space="preserve"> != PLANNED, maintained begins with “CALGARY”, material != TO BE IDENTIFIED (n = 15, 828)</w:t>
            </w:r>
          </w:p>
          <w:p w14:paraId="0000029B" w14:textId="77777777" w:rsidR="003B416B" w:rsidRDefault="003B416B">
            <w:pPr>
              <w:rPr>
                <w:rFonts w:ascii="Times New Roman" w:eastAsia="Times New Roman" w:hAnsi="Times New Roman" w:cs="Times New Roman"/>
                <w:sz w:val="24"/>
                <w:szCs w:val="24"/>
              </w:rPr>
            </w:pPr>
          </w:p>
          <w:p w14:paraId="0000029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9D" w14:textId="77777777" w:rsidR="003B416B" w:rsidRDefault="003B416B">
            <w:pPr>
              <w:rPr>
                <w:rFonts w:ascii="Times New Roman" w:eastAsia="Times New Roman" w:hAnsi="Times New Roman" w:cs="Times New Roman"/>
                <w:sz w:val="24"/>
                <w:szCs w:val="24"/>
              </w:rPr>
            </w:pPr>
          </w:p>
          <w:p w14:paraId="0000029E"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"Cycle Track"</w:t>
            </w:r>
          </w:p>
          <w:p w14:paraId="000002A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Painted Lane: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"Bicycle Lane"</w:t>
            </w:r>
          </w:p>
          <w:p w14:paraId="000002A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street Bikeway: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"Neighbourhood Greenway", "On-Street Bikeway", "On-Street </w:t>
            </w:r>
            <w:proofErr w:type="spellStart"/>
            <w:r>
              <w:rPr>
                <w:rFonts w:ascii="Times New Roman" w:eastAsia="Times New Roman" w:hAnsi="Times New Roman" w:cs="Times New Roman"/>
                <w:sz w:val="24"/>
                <w:szCs w:val="24"/>
              </w:rPr>
              <w:t>BIkeway</w:t>
            </w:r>
            <w:proofErr w:type="spellEnd"/>
            <w:r>
              <w:rPr>
                <w:rFonts w:ascii="Times New Roman" w:eastAsia="Times New Roman" w:hAnsi="Times New Roman" w:cs="Times New Roman"/>
                <w:sz w:val="24"/>
                <w:szCs w:val="24"/>
              </w:rPr>
              <w:t>", "Shared Lane"</w:t>
            </w:r>
          </w:p>
          <w:p w14:paraId="000002A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[from Calgary Parks Pathways – Filtered] include all</w:t>
            </w:r>
          </w:p>
        </w:tc>
      </w:tr>
      <w:tr w:rsidR="003B416B" w14:paraId="6B9DDA7D" w14:textId="77777777">
        <w:tc>
          <w:tcPr>
            <w:tcW w:w="14390" w:type="dxa"/>
          </w:tcPr>
          <w:p w14:paraId="000002A3"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Toronto Street Centreline Calculation Methods</w:t>
            </w:r>
          </w:p>
          <w:p w14:paraId="000002A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Definitions: https://www.toronto.ca/services-payments/streets-parking-transportation/traffic-management/road-classification-system/about-the-road-classification-system/</w:t>
            </w:r>
          </w:p>
          <w:p w14:paraId="000002A5" w14:textId="77777777" w:rsidR="003B416B" w:rsidRDefault="003B416B">
            <w:pPr>
              <w:rPr>
                <w:rFonts w:ascii="Times New Roman" w:eastAsia="Times New Roman" w:hAnsi="Times New Roman" w:cs="Times New Roman"/>
                <w:b/>
                <w:sz w:val="24"/>
                <w:szCs w:val="24"/>
              </w:rPr>
            </w:pPr>
          </w:p>
          <w:p w14:paraId="000002A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File</w:t>
            </w:r>
          </w:p>
          <w:p w14:paraId="000002A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Centreline: Last Updated May 3, 2023 (from: </w:t>
            </w:r>
            <w:hyperlink r:id="rId37">
              <w:r>
                <w:rPr>
                  <w:rFonts w:ascii="Times New Roman" w:eastAsia="Times New Roman" w:hAnsi="Times New Roman" w:cs="Times New Roman"/>
                  <w:color w:val="0000FF"/>
                  <w:sz w:val="24"/>
                  <w:szCs w:val="24"/>
                  <w:u w:val="single"/>
                </w:rPr>
                <w:t>https://open.toronto.ca/dataset/toronto-centreline-tcl/</w:t>
              </w:r>
            </w:hyperlink>
            <w:r>
              <w:rPr>
                <w:rFonts w:ascii="Times New Roman" w:eastAsia="Times New Roman" w:hAnsi="Times New Roman" w:cs="Times New Roman"/>
                <w:sz w:val="24"/>
                <w:szCs w:val="24"/>
              </w:rPr>
              <w:t>)</w:t>
            </w:r>
          </w:p>
          <w:p w14:paraId="000002A8"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000002A9" w14:textId="77777777" w:rsidR="003B416B" w:rsidRDefault="003B416B">
            <w:pPr>
              <w:rPr>
                <w:rFonts w:ascii="Times New Roman" w:eastAsia="Times New Roman" w:hAnsi="Times New Roman" w:cs="Times New Roman"/>
                <w:sz w:val="24"/>
                <w:szCs w:val="24"/>
              </w:rPr>
            </w:pPr>
          </w:p>
          <w:p w14:paraId="000002A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AB" w14:textId="77777777" w:rsidR="003B416B" w:rsidRDefault="003B416B">
            <w:pPr>
              <w:rPr>
                <w:rFonts w:ascii="Times New Roman" w:eastAsia="Times New Roman" w:hAnsi="Times New Roman" w:cs="Times New Roman"/>
                <w:sz w:val="24"/>
                <w:szCs w:val="24"/>
              </w:rPr>
            </w:pPr>
          </w:p>
          <w:p w14:paraId="000002AC"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A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Toronto Centreline – Filtered]</w:t>
            </w:r>
          </w:p>
          <w:p w14:paraId="000002A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FEATURE36 == "Major Arterial", "Major Arterial Ramp", "Minor Arterial", "Minor Arterial Ramp"</w:t>
            </w:r>
          </w:p>
          <w:p w14:paraId="000002A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FEATURE36 == "Collector"</w:t>
            </w:r>
          </w:p>
          <w:p w14:paraId="000002B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FEATURE36 == "Access Road", "Other", "Laneway", "Local"</w:t>
            </w:r>
          </w:p>
        </w:tc>
      </w:tr>
      <w:tr w:rsidR="003B416B" w14:paraId="21D3CE5F" w14:textId="77777777">
        <w:tc>
          <w:tcPr>
            <w:tcW w:w="14390" w:type="dxa"/>
          </w:tcPr>
          <w:p w14:paraId="000002B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Toronto Routes Centreline Calculation Methods</w:t>
            </w:r>
          </w:p>
          <w:p w14:paraId="000002B2" w14:textId="77777777" w:rsidR="003B416B" w:rsidRDefault="003B416B">
            <w:pPr>
              <w:rPr>
                <w:rFonts w:ascii="Times New Roman" w:eastAsia="Times New Roman" w:hAnsi="Times New Roman" w:cs="Times New Roman"/>
                <w:sz w:val="24"/>
                <w:szCs w:val="24"/>
              </w:rPr>
            </w:pPr>
          </w:p>
          <w:p w14:paraId="000002B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B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Bikeways (Downloaded January 2023): </w:t>
            </w:r>
            <w:hyperlink r:id="rId38">
              <w:r>
                <w:rPr>
                  <w:rFonts w:ascii="Times New Roman" w:eastAsia="Times New Roman" w:hAnsi="Times New Roman" w:cs="Times New Roman"/>
                  <w:color w:val="0000FF"/>
                  <w:sz w:val="24"/>
                  <w:szCs w:val="24"/>
                  <w:u w:val="single"/>
                </w:rPr>
                <w:t>https://open.toronto.ca/dataset/cycling-network/</w:t>
              </w:r>
            </w:hyperlink>
          </w:p>
          <w:p w14:paraId="000002B5"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1323)</w:t>
            </w:r>
          </w:p>
          <w:p w14:paraId="000002B6" w14:textId="77777777" w:rsidR="003B416B" w:rsidRDefault="003B416B">
            <w:pPr>
              <w:rPr>
                <w:rFonts w:ascii="Times New Roman" w:eastAsia="Times New Roman" w:hAnsi="Times New Roman" w:cs="Times New Roman"/>
                <w:sz w:val="24"/>
                <w:szCs w:val="24"/>
              </w:rPr>
            </w:pPr>
          </w:p>
          <w:p w14:paraId="000002B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B8" w14:textId="77777777" w:rsidR="003B416B" w:rsidRDefault="003B416B">
            <w:pPr>
              <w:rPr>
                <w:rFonts w:ascii="Times New Roman" w:eastAsia="Times New Roman" w:hAnsi="Times New Roman" w:cs="Times New Roman"/>
                <w:sz w:val="24"/>
                <w:szCs w:val="24"/>
              </w:rPr>
            </w:pPr>
          </w:p>
          <w:p w14:paraId="000002B9"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B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Toronto Bikeways]</w:t>
            </w:r>
          </w:p>
          <w:p w14:paraId="000002B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INFRA_H20 == "Bi-Directional Cycle Track", "Cycle Track", "Cycle Track - Contraflow"</w:t>
            </w:r>
          </w:p>
          <w:p w14:paraId="000002B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INFRA_H20 == "Bike Lane", "Bike Lane - Buffered", "Bike Lane - Contraflow"</w:t>
            </w:r>
          </w:p>
          <w:p w14:paraId="000002B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Bikeway: INFRA_H20 == "Sharrows - Arterial - Connector", "Sharrows - Wayfinding", "Signed Route (No Pavement Markings)", "Park Road", "Sharrows"</w:t>
            </w:r>
          </w:p>
          <w:p w14:paraId="000002B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INFRA_H20 == "Multi-Use Trail", "Multi-Use Trail - Boulevard", "Multi-Use Trail - Connector", "Multi-Use Trail - Entrance", "Multi-Use Trail - Existing Connector"</w:t>
            </w:r>
          </w:p>
        </w:tc>
      </w:tr>
    </w:tbl>
    <w:p w14:paraId="000002BF" w14:textId="77777777" w:rsidR="003B416B" w:rsidRDefault="003B416B">
      <w:pPr>
        <w:rPr>
          <w:rFonts w:ascii="Times New Roman" w:eastAsia="Times New Roman" w:hAnsi="Times New Roman" w:cs="Times New Roman"/>
          <w:sz w:val="24"/>
          <w:szCs w:val="24"/>
        </w:rPr>
      </w:pPr>
    </w:p>
    <w:p w14:paraId="000002C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FILES</w:t>
      </w:r>
    </w:p>
    <w:p w14:paraId="000002C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Supplementary File: R Code for Figures and Tables (https://recovr-infracycle.netlify.app)</w:t>
      </w:r>
    </w:p>
    <w:p w14:paraId="000002C2" w14:textId="77777777" w:rsidR="003B416B" w:rsidRDefault="003B416B">
      <w:pPr>
        <w:rPr>
          <w:rFonts w:ascii="Times New Roman" w:eastAsia="Times New Roman" w:hAnsi="Times New Roman" w:cs="Times New Roman"/>
          <w:sz w:val="24"/>
          <w:szCs w:val="24"/>
        </w:rPr>
      </w:pPr>
    </w:p>
    <w:sectPr w:rsidR="003B416B">
      <w:pgSz w:w="15840" w:h="12240" w:orient="landscape"/>
      <w:pgMar w:top="720" w:right="720" w:bottom="720" w:left="72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nda Rothman" w:date="2024-06-07T00:21:00Z" w:initials="">
    <w:p w14:paraId="000002C5" w14:textId="77777777" w:rsidR="003B416B"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Author order tbd, please check your affiliations and if you need any to be added or changed</w:t>
      </w:r>
    </w:p>
  </w:comment>
  <w:comment w:id="1" w:author="Meghan Winters" w:date="2024-06-21T13:08:00Z" w:initials="MW">
    <w:p w14:paraId="7989CC37" w14:textId="71D840DA" w:rsidR="008A67C0" w:rsidRDefault="008A67C0" w:rsidP="008A67C0">
      <w:pPr>
        <w:pStyle w:val="CommentText"/>
      </w:pPr>
      <w:r>
        <w:rPr>
          <w:rStyle w:val="CommentReference"/>
        </w:rPr>
        <w:annotationRef/>
      </w:r>
      <w:r>
        <w:t>Love to see some actual km in the abstract (e.g., from three fold increase (from XX to XX km)</w:t>
      </w:r>
    </w:p>
  </w:comment>
  <w:comment w:id="2" w:author="Linda Rothman" w:date="2024-07-23T09:36:00Z" w:initials="LR">
    <w:p w14:paraId="2D9438FE" w14:textId="77777777" w:rsidR="00693D05" w:rsidRDefault="00693D05" w:rsidP="00693D05">
      <w:pPr>
        <w:pStyle w:val="CommentText"/>
      </w:pPr>
      <w:r>
        <w:rPr>
          <w:rStyle w:val="CommentReference"/>
        </w:rPr>
        <w:annotationRef/>
      </w:r>
      <w:r>
        <w:t>Richard, can you please insert?</w:t>
      </w:r>
    </w:p>
  </w:comment>
  <w:comment w:id="7" w:author="Meghan Winters" w:date="2024-06-21T13:19:00Z" w:initials="MW">
    <w:p w14:paraId="543B4C68" w14:textId="46D7575C" w:rsidR="00306422" w:rsidRDefault="00306422" w:rsidP="00306422">
      <w:pPr>
        <w:pStyle w:val="CommentText"/>
      </w:pPr>
      <w:r>
        <w:rPr>
          <w:rStyle w:val="CommentReference"/>
        </w:rPr>
        <w:annotationRef/>
      </w:r>
      <w:r>
        <w:t xml:space="preserve">Paragraph seems to be taking a turn to equity, however, the equity gap of focus is not clear. It it: </w:t>
      </w:r>
    </w:p>
    <w:p w14:paraId="01EF099A" w14:textId="77777777" w:rsidR="00306422" w:rsidRDefault="00306422" w:rsidP="00306422">
      <w:pPr>
        <w:pStyle w:val="CommentText"/>
        <w:ind w:left="300"/>
      </w:pPr>
      <w:r>
        <w:t>Walking and cycling versus motorist (vulnerable road user)</w:t>
      </w:r>
    </w:p>
    <w:p w14:paraId="4A5007ED" w14:textId="77777777" w:rsidR="00306422" w:rsidRDefault="00306422" w:rsidP="00306422">
      <w:pPr>
        <w:pStyle w:val="CommentText"/>
        <w:ind w:left="300"/>
      </w:pPr>
      <w:r>
        <w:t>Demographics of who cycles and who does not</w:t>
      </w:r>
    </w:p>
    <w:p w14:paraId="7B4CE4AA" w14:textId="77777777" w:rsidR="00306422" w:rsidRDefault="00306422" w:rsidP="00306422">
      <w:pPr>
        <w:pStyle w:val="CommentText"/>
        <w:ind w:left="300"/>
      </w:pPr>
      <w:r>
        <w:t xml:space="preserve">Demographics of who bears the burden of road injury? </w:t>
      </w:r>
    </w:p>
    <w:p w14:paraId="4FED4F3C" w14:textId="77777777" w:rsidR="00306422" w:rsidRDefault="00306422" w:rsidP="00306422">
      <w:pPr>
        <w:pStyle w:val="CommentText"/>
      </w:pPr>
    </w:p>
    <w:p w14:paraId="5E0585D7" w14:textId="77777777" w:rsidR="00306422" w:rsidRDefault="00306422" w:rsidP="00306422">
      <w:pPr>
        <w:pStyle w:val="CommentText"/>
      </w:pPr>
      <w:r>
        <w:t xml:space="preserve">Depending on which gap, add 1-2 sentences and also references to support. </w:t>
      </w:r>
    </w:p>
    <w:p w14:paraId="14EC692B" w14:textId="77777777" w:rsidR="00306422" w:rsidRDefault="00306422" w:rsidP="00306422">
      <w:pPr>
        <w:pStyle w:val="CommentText"/>
      </w:pPr>
    </w:p>
    <w:p w14:paraId="6F3BBB53" w14:textId="77777777" w:rsidR="00306422" w:rsidRDefault="00306422" w:rsidP="00306422">
      <w:pPr>
        <w:pStyle w:val="CommentText"/>
      </w:pPr>
      <w:r>
        <w:t xml:space="preserve">All ages and abilities was mention in paragraph1, but not framed out. Could add this content there perhaps? </w:t>
      </w:r>
    </w:p>
  </w:comment>
  <w:comment w:id="30" w:author="Linda Rothman" w:date="2024-07-23T10:12:00Z" w:initials="LR">
    <w:p w14:paraId="33F3A3EF" w14:textId="77777777" w:rsidR="0007333D" w:rsidRDefault="0007333D" w:rsidP="0007333D">
      <w:pPr>
        <w:pStyle w:val="CommentText"/>
        <w:ind w:left="720"/>
      </w:pPr>
      <w:r>
        <w:rPr>
          <w:rStyle w:val="CommentReference"/>
        </w:rPr>
        <w:annotationRef/>
      </w:r>
      <w:r>
        <w:t xml:space="preserve">Rothman L, Cloutier M-S, Manaugh K, Howard AW, Macpherson AK, Macarthur C. Spatial distribution of roadway environment features related to child pedestrian safety by census tract income in Toronto, Canada. </w:t>
      </w:r>
      <w:r>
        <w:rPr>
          <w:i/>
          <w:iCs/>
        </w:rPr>
        <w:t xml:space="preserve">Inj Prev. </w:t>
      </w:r>
      <w:r>
        <w:t>2020;26(3):229-233.</w:t>
      </w:r>
    </w:p>
    <w:p w14:paraId="24E4C963" w14:textId="77777777" w:rsidR="0007333D" w:rsidRDefault="0007333D" w:rsidP="0007333D">
      <w:pPr>
        <w:pStyle w:val="CommentText"/>
        <w:ind w:left="720"/>
      </w:pPr>
    </w:p>
    <w:p w14:paraId="780EB254" w14:textId="77777777" w:rsidR="0007333D" w:rsidRDefault="0007333D" w:rsidP="0007333D">
      <w:pPr>
        <w:pStyle w:val="CommentText"/>
        <w:ind w:left="720"/>
      </w:pPr>
    </w:p>
    <w:p w14:paraId="66DC38C6" w14:textId="77777777" w:rsidR="0007333D" w:rsidRDefault="0007333D" w:rsidP="0007333D">
      <w:pPr>
        <w:pStyle w:val="CommentText"/>
        <w:ind w:left="720"/>
      </w:pPr>
      <w:r>
        <w:t xml:space="preserve">Morency P, Gauvin L, Plante C, Fournier M, Morency C. Neighborhood social inequalities in road traffic injuries: the influence of traffic volume and road design. </w:t>
      </w:r>
      <w:r>
        <w:rPr>
          <w:i/>
          <w:iCs/>
        </w:rPr>
        <w:t xml:space="preserve">Am J Public Health. </w:t>
      </w:r>
      <w:r>
        <w:t>2012;102(6):1112-1119.</w:t>
      </w:r>
    </w:p>
    <w:p w14:paraId="297AF24D" w14:textId="77777777" w:rsidR="0007333D" w:rsidRDefault="0007333D" w:rsidP="0007333D">
      <w:pPr>
        <w:pStyle w:val="CommentText"/>
        <w:ind w:left="720"/>
      </w:pPr>
    </w:p>
    <w:p w14:paraId="6CAE3CCD" w14:textId="77777777" w:rsidR="0007333D" w:rsidRDefault="0007333D" w:rsidP="0007333D">
      <w:pPr>
        <w:pStyle w:val="CommentText"/>
        <w:ind w:left="720"/>
      </w:pPr>
      <w:r>
        <w:t xml:space="preserve">IBSEN, M. E. &amp; OLESEN, K. 2018. Bicycle urbanism as a competitive advantage in the neoliberal age: the case of bicycle promotion in Portland. International Planning Studies, 23, 210‐224. </w:t>
      </w:r>
    </w:p>
    <w:p w14:paraId="735F7397" w14:textId="77777777" w:rsidR="0007333D" w:rsidRDefault="0007333D" w:rsidP="0007333D">
      <w:pPr>
        <w:pStyle w:val="CommentText"/>
        <w:ind w:left="720"/>
      </w:pPr>
    </w:p>
    <w:p w14:paraId="40F562DB" w14:textId="77777777" w:rsidR="0007333D" w:rsidRDefault="0007333D" w:rsidP="0007333D">
      <w:pPr>
        <w:pStyle w:val="CommentText"/>
        <w:ind w:left="720"/>
      </w:pPr>
    </w:p>
  </w:comment>
  <w:comment w:id="47" w:author="Linda Rothman" w:date="2024-07-23T10:12:00Z" w:initials="LR">
    <w:p w14:paraId="734634FF" w14:textId="77777777" w:rsidR="0007333D" w:rsidRDefault="0007333D" w:rsidP="0007333D">
      <w:pPr>
        <w:pStyle w:val="CommentText"/>
      </w:pPr>
      <w:r>
        <w:rPr>
          <w:rStyle w:val="CommentReference"/>
        </w:rPr>
        <w:annotationRef/>
      </w:r>
      <w:r>
        <w:t>Please add:</w:t>
      </w:r>
    </w:p>
    <w:p w14:paraId="676C22A1" w14:textId="77777777" w:rsidR="0007333D" w:rsidRDefault="0007333D" w:rsidP="0007333D">
      <w:pPr>
        <w:pStyle w:val="CommentText"/>
      </w:pPr>
    </w:p>
    <w:p w14:paraId="490D2E52" w14:textId="77777777" w:rsidR="0007333D" w:rsidRDefault="0007333D" w:rsidP="0007333D">
      <w:pPr>
        <w:pStyle w:val="CommentText"/>
      </w:pPr>
      <w:r>
        <w:rPr>
          <w:color w:val="222222"/>
          <w:highlight w:val="white"/>
        </w:rPr>
        <w:t>Winters M, Fischer J, Nelson T, Fuller D, Whitehurst DG. Equity in spatial access to bicycling infrastructure in mid-sized Canadian cities. Transportation research record. 2018 Dec;2672(36):24-32.</w:t>
      </w:r>
      <w:r>
        <w:t xml:space="preserve"> </w:t>
      </w:r>
    </w:p>
  </w:comment>
  <w:comment w:id="65" w:author="Linda Rothman" w:date="2024-07-23T14:04:00Z" w:initials="LR">
    <w:p w14:paraId="2C1438DC" w14:textId="77777777" w:rsidR="00CF122E" w:rsidRDefault="00CF122E" w:rsidP="00CF122E">
      <w:pPr>
        <w:pStyle w:val="CommentText"/>
      </w:pPr>
      <w:r>
        <w:rPr>
          <w:rStyle w:val="CommentReference"/>
        </w:rPr>
        <w:annotationRef/>
      </w:r>
      <w:r>
        <w:t>Please add</w:t>
      </w:r>
    </w:p>
    <w:p w14:paraId="1ED620EC" w14:textId="77777777" w:rsidR="00CF122E" w:rsidRDefault="00CF122E" w:rsidP="00CF122E">
      <w:pPr>
        <w:pStyle w:val="CommentText"/>
      </w:pPr>
    </w:p>
    <w:p w14:paraId="17B9BEC6" w14:textId="77777777" w:rsidR="00CF122E" w:rsidRDefault="00CF122E" w:rsidP="00CF122E">
      <w:pPr>
        <w:pStyle w:val="CommentText"/>
      </w:pPr>
      <w:r>
        <w:rPr>
          <w:color w:val="222222"/>
          <w:highlight w:val="white"/>
        </w:rPr>
        <w:t>Doran A, El-Geneidy A, Manaugh K. The pursuit of cycling equity: A review of Canadian transport plans. Journal of transport geography. 2021 Jan 1;90:102927.</w:t>
      </w:r>
      <w:r>
        <w:t xml:space="preserve"> </w:t>
      </w:r>
    </w:p>
    <w:p w14:paraId="4BD87EE1" w14:textId="77777777" w:rsidR="00CF122E" w:rsidRDefault="00CF122E" w:rsidP="00CF122E">
      <w:pPr>
        <w:pStyle w:val="CommentText"/>
      </w:pPr>
    </w:p>
    <w:p w14:paraId="112D6F94" w14:textId="77777777" w:rsidR="00CF122E" w:rsidRDefault="00CF122E" w:rsidP="00CF122E">
      <w:pPr>
        <w:pStyle w:val="CommentText"/>
      </w:pPr>
      <w:r>
        <w:t>You have it already in the paper</w:t>
      </w:r>
    </w:p>
  </w:comment>
  <w:comment w:id="82" w:author="Linda Rothman" w:date="2024-07-23T14:06:00Z" w:initials="LR">
    <w:p w14:paraId="2D7832F7" w14:textId="77777777" w:rsidR="00CF122E" w:rsidRDefault="00CF122E" w:rsidP="00CF122E">
      <w:pPr>
        <w:pStyle w:val="CommentText"/>
      </w:pPr>
      <w:r>
        <w:rPr>
          <w:rStyle w:val="CommentReference"/>
        </w:rPr>
        <w:annotationRef/>
      </w:r>
      <w:r>
        <w:t>26.</w:t>
      </w:r>
      <w:r>
        <w:tab/>
        <w:t>City of Vancouver. Transportation Design Guidelines: All Ages and Abilities Cycling Routes [Internet]. City of Vancouver; 2017. Available from: https://vancouver.ca/files/cov/design-guidelines-for-all-ages-and-abilities-cycling-routes.pdf</w:t>
      </w:r>
    </w:p>
    <w:p w14:paraId="7747EEEA" w14:textId="77777777" w:rsidR="00CF122E" w:rsidRDefault="00CF122E" w:rsidP="00CF122E">
      <w:pPr>
        <w:pStyle w:val="CommentText"/>
      </w:pPr>
      <w:r>
        <w:t>27.</w:t>
      </w:r>
      <w:r>
        <w:tab/>
        <w:t>Transportation Association of Canada. Chapter 5 - Bicycle Integrated Design. In: Geometric Design Guide for Canadian Roads [Internet]. 2017 [cited 2022 May 10]. Available from: https://www.tac-atc.ca/en/publications/ptm-geodes5-e</w:t>
      </w:r>
    </w:p>
    <w:p w14:paraId="0F7A2EA6" w14:textId="77777777" w:rsidR="00CF122E" w:rsidRDefault="00CF122E" w:rsidP="00CF122E">
      <w:pPr>
        <w:pStyle w:val="CommentText"/>
      </w:pPr>
      <w:r>
        <w:t>28.</w:t>
      </w:r>
      <w:r>
        <w:tab/>
        <w:t>Ministry of Transportation and Infrastructure. Active Transportation Design Guide - Province of British Columbia [Internet]. Province of British Columbia; [cited 2022 May 10]. Available from: https://www2.gov.bc.ca/assets/gov/driving-and-transportation/funding-engagement-</w:t>
      </w:r>
    </w:p>
  </w:comment>
  <w:comment w:id="95" w:author="Linda Rothman" w:date="2024-07-23T13:53:00Z" w:initials="LR">
    <w:p w14:paraId="6889C8D9" w14:textId="69A9E8AC" w:rsidR="00BA2F9E" w:rsidRDefault="00BA2F9E" w:rsidP="00BA2F9E">
      <w:pPr>
        <w:pStyle w:val="CommentText"/>
      </w:pPr>
      <w:r>
        <w:rPr>
          <w:rStyle w:val="CommentReference"/>
        </w:rPr>
        <w:annotationRef/>
      </w:r>
      <w:r>
        <w:t>Please add again:</w:t>
      </w:r>
    </w:p>
    <w:p w14:paraId="08EB222C" w14:textId="77777777" w:rsidR="00BA2F9E" w:rsidRDefault="00BA2F9E" w:rsidP="00BA2F9E">
      <w:pPr>
        <w:pStyle w:val="CommentText"/>
      </w:pPr>
    </w:p>
    <w:p w14:paraId="3F8AB6B2" w14:textId="77777777" w:rsidR="00BA2F9E" w:rsidRDefault="00BA2F9E" w:rsidP="00BA2F9E">
      <w:pPr>
        <w:pStyle w:val="CommentText"/>
      </w:pPr>
      <w:r>
        <w:t>26.</w:t>
      </w:r>
      <w:r>
        <w:tab/>
        <w:t>City of Vancouver. Transportation Design Guidelines: All Ages and Abilities Cycling Routes [Internet]. City of Vancouver; 2017. Available from: https://vancouver.ca/files/cov/design-guidelines-for-all-ages-and-abilities-cycling-routes.pdf</w:t>
      </w:r>
    </w:p>
    <w:p w14:paraId="478F93CB" w14:textId="77777777" w:rsidR="00BA2F9E" w:rsidRDefault="00BA2F9E" w:rsidP="00BA2F9E">
      <w:pPr>
        <w:pStyle w:val="CommentText"/>
      </w:pPr>
      <w:r>
        <w:t>27.</w:t>
      </w:r>
      <w:r>
        <w:tab/>
        <w:t>Transportation Association of Canada. Chapter 5 - Bicycle Integrated Design. In: Geometric Design Guide for Canadian Roads [Internet]. 2017 [cited 2022 May 10]. Available from: https://www.tac-atc.ca/en/publications/ptm-geodes5-e</w:t>
      </w:r>
    </w:p>
    <w:p w14:paraId="725E240D" w14:textId="77777777" w:rsidR="00BA2F9E" w:rsidRDefault="00BA2F9E" w:rsidP="00BA2F9E">
      <w:pPr>
        <w:pStyle w:val="CommentText"/>
      </w:pPr>
      <w:r>
        <w:t>28.</w:t>
      </w:r>
      <w:r>
        <w:tab/>
        <w:t>Ministry of Transportation and Infrastructure. Active Transportation Design Guide - Province of British Columbia [Internet]. Province of British Columbia; [cited 2022 May 10]. Available from: https://www2.gov.bc.ca/assets/gov/driving-and-transportation/funding-engagement-</w:t>
      </w:r>
    </w:p>
  </w:comment>
  <w:comment w:id="98" w:author="Colin Macarthur" w:date="2024-06-20T20:34:00Z" w:initials="CM">
    <w:p w14:paraId="47C3FBF2" w14:textId="43F8B58B" w:rsidR="000371C9" w:rsidRDefault="000371C9" w:rsidP="000371C9">
      <w:r>
        <w:rPr>
          <w:rStyle w:val="CommentReference"/>
        </w:rPr>
        <w:annotationRef/>
      </w:r>
      <w:r>
        <w:rPr>
          <w:color w:val="000000"/>
          <w:sz w:val="20"/>
          <w:szCs w:val="20"/>
        </w:rPr>
        <w:t>Belongs in the Discussion</w:t>
      </w:r>
    </w:p>
  </w:comment>
  <w:comment w:id="99" w:author="Meghan Winters" w:date="2024-06-21T13:28:00Z" w:initials="MW">
    <w:p w14:paraId="2E076B1B" w14:textId="77777777" w:rsidR="007A01D2" w:rsidRDefault="007A01D2" w:rsidP="007A01D2">
      <w:pPr>
        <w:pStyle w:val="CommentText"/>
      </w:pPr>
      <w:r>
        <w:rPr>
          <w:rStyle w:val="CommentReference"/>
        </w:rPr>
        <w:annotationRef/>
      </w:r>
      <w:r>
        <w:t xml:space="preserve">If ‘verification’ is actually a main thrust of the paper, I think we will need a paragraph in the intro to set that up, and then we will need 2 objectives for the paper, something like: </w:t>
      </w:r>
    </w:p>
    <w:p w14:paraId="6DA4C52B" w14:textId="77777777" w:rsidR="007A01D2" w:rsidRDefault="007A01D2" w:rsidP="007A01D2">
      <w:pPr>
        <w:pStyle w:val="CommentText"/>
        <w:numPr>
          <w:ilvl w:val="0"/>
          <w:numId w:val="8"/>
        </w:numPr>
      </w:pPr>
      <w:r>
        <w:t>To compile and verify cycling infrastructure over 13 years in 3 cities</w:t>
      </w:r>
    </w:p>
    <w:p w14:paraId="652D0512" w14:textId="77777777" w:rsidR="007A01D2" w:rsidRDefault="007A01D2" w:rsidP="007A01D2">
      <w:pPr>
        <w:pStyle w:val="CommentText"/>
        <w:numPr>
          <w:ilvl w:val="0"/>
          <w:numId w:val="8"/>
        </w:numPr>
      </w:pPr>
      <w:r>
        <w:t xml:space="preserve">To document the trends in implementation… </w:t>
      </w:r>
    </w:p>
    <w:p w14:paraId="0B286686" w14:textId="77777777" w:rsidR="007A01D2" w:rsidRDefault="007A01D2" w:rsidP="007A01D2">
      <w:pPr>
        <w:pStyle w:val="CommentText"/>
      </w:pPr>
    </w:p>
    <w:p w14:paraId="05AEB375" w14:textId="77777777" w:rsidR="007A01D2" w:rsidRDefault="007A01D2" w:rsidP="007A01D2">
      <w:pPr>
        <w:pStyle w:val="CommentText"/>
      </w:pPr>
      <w:r>
        <w:t xml:space="preserve">Alternatively, stick with your original main aim and then add… ‘to accomplish this, we had to first compile and verity cycling infrastucture… </w:t>
      </w:r>
    </w:p>
  </w:comment>
  <w:comment w:id="100" w:author="Meghan Winters" w:date="2024-06-21T13:30:00Z" w:initials="MW">
    <w:p w14:paraId="2293BD12" w14:textId="77777777" w:rsidR="007A01D2" w:rsidRDefault="007A01D2" w:rsidP="007A01D2">
      <w:pPr>
        <w:pStyle w:val="CommentText"/>
      </w:pPr>
      <w:r>
        <w:rPr>
          <w:rStyle w:val="CommentReference"/>
        </w:rPr>
        <w:annotationRef/>
      </w:r>
      <w:r>
        <w:t xml:space="preserve">So, the Houde Montreal paper does, as to Firth Vancouver paper. I’m not sure this sentence really holds. </w:t>
      </w:r>
    </w:p>
    <w:p w14:paraId="18C91F21" w14:textId="77777777" w:rsidR="007A01D2" w:rsidRDefault="007A01D2" w:rsidP="007A01D2">
      <w:pPr>
        <w:pStyle w:val="CommentText"/>
      </w:pPr>
    </w:p>
    <w:p w14:paraId="5C7EB466" w14:textId="77777777" w:rsidR="007A01D2" w:rsidRDefault="007A01D2" w:rsidP="007A01D2">
      <w:pPr>
        <w:pStyle w:val="CommentText"/>
      </w:pPr>
      <w:r>
        <w:t xml:space="preserve">Another option is to pull this sentence out, and use it to set up the ‘verification’ point in the intro - e.g., a paragraph that says here is what we know… but we don’t have great data on changes over time (e.g., 10 years) b/c of lack of quality data. Then expand on the challenges of consistent nomenclature, archiving of data, and introduce the idea that new methods can allow for better capture of historical data. </w:t>
      </w:r>
    </w:p>
  </w:comment>
  <w:comment w:id="101" w:author="Colin Macarthur" w:date="2024-06-20T20:38:00Z" w:initials="CM">
    <w:p w14:paraId="47ECF39F" w14:textId="078E0DB0" w:rsidR="00B4122F" w:rsidRDefault="00B4122F" w:rsidP="00B4122F">
      <w:r>
        <w:rPr>
          <w:rStyle w:val="CommentReference"/>
        </w:rPr>
        <w:annotationRef/>
      </w:r>
      <w:r>
        <w:rPr>
          <w:color w:val="000000"/>
          <w:sz w:val="20"/>
          <w:szCs w:val="20"/>
        </w:rPr>
        <w:t>Belongs in Discussion</w:t>
      </w:r>
    </w:p>
  </w:comment>
  <w:comment w:id="109" w:author="Meghan Winters" w:date="2024-06-21T13:53:00Z" w:initials="MW">
    <w:p w14:paraId="3F0972DB" w14:textId="77777777" w:rsidR="00C80AEF" w:rsidRDefault="00C80AEF" w:rsidP="00C80AEF">
      <w:pPr>
        <w:pStyle w:val="CommentText"/>
      </w:pPr>
      <w:r>
        <w:rPr>
          <w:rStyle w:val="CommentReference"/>
        </w:rPr>
        <w:annotationRef/>
      </w:r>
      <w:r>
        <w:t xml:space="preserve">Did we have much named this? I’m surprised to see this here. </w:t>
      </w:r>
    </w:p>
  </w:comment>
  <w:comment w:id="110" w:author="Linda Rothman" w:date="2024-07-23T14:11:00Z" w:initials="LR">
    <w:p w14:paraId="5FD4F35D" w14:textId="77777777" w:rsidR="006517C3" w:rsidRDefault="006517C3" w:rsidP="006517C3">
      <w:pPr>
        <w:pStyle w:val="CommentText"/>
      </w:pPr>
      <w:r>
        <w:rPr>
          <w:rStyle w:val="CommentReference"/>
        </w:rPr>
        <w:annotationRef/>
      </w:r>
      <w:r>
        <w:t>Richard, can you please check?</w:t>
      </w:r>
    </w:p>
  </w:comment>
  <w:comment w:id="111" w:author="Meghan Winters" w:date="2024-06-21T13:43:00Z" w:initials="MW">
    <w:p w14:paraId="575D631B" w14:textId="6A594DB8" w:rsidR="005F08B0" w:rsidRDefault="005F08B0" w:rsidP="005F08B0">
      <w:pPr>
        <w:pStyle w:val="CommentText"/>
      </w:pPr>
      <w:r>
        <w:rPr>
          <w:rStyle w:val="CommentReference"/>
        </w:rPr>
        <w:annotationRef/>
      </w:r>
      <w:r>
        <w:t xml:space="preserve">I don’t typically see this. Where was it? </w:t>
      </w:r>
    </w:p>
  </w:comment>
  <w:comment w:id="112" w:author="Linda Rothman" w:date="2024-06-25T13:50:00Z" w:initials="LR">
    <w:p w14:paraId="306F4305" w14:textId="77777777" w:rsidR="00B04890" w:rsidRDefault="00B04890" w:rsidP="00B04890">
      <w:pPr>
        <w:pStyle w:val="CommentText"/>
      </w:pPr>
      <w:r>
        <w:rPr>
          <w:rStyle w:val="CommentReference"/>
        </w:rPr>
        <w:annotationRef/>
      </w:r>
      <w:r>
        <w:t>Konrad/Richard?</w:t>
      </w:r>
    </w:p>
  </w:comment>
  <w:comment w:id="114" w:author="Meghan Winters" w:date="2024-06-21T13:47:00Z" w:initials="MW">
    <w:p w14:paraId="572BE098" w14:textId="77777777" w:rsidR="003B0A90" w:rsidRDefault="003B0A90" w:rsidP="003B0A90">
      <w:pPr>
        <w:pStyle w:val="CommentText"/>
      </w:pPr>
      <w:r>
        <w:rPr>
          <w:rStyle w:val="CommentReference"/>
        </w:rPr>
        <w:annotationRef/>
      </w:r>
      <w:r>
        <w:t xml:space="preserve">Seems in this paragraph you would say how you determined the year? It’s not a direct statement, but is perhaps alluded to. </w:t>
      </w:r>
    </w:p>
  </w:comment>
  <w:comment w:id="115" w:author="Linda Rothman" w:date="2024-06-25T13:51:00Z" w:initials="LR">
    <w:p w14:paraId="193B0F9B" w14:textId="77777777" w:rsidR="00C53EFE" w:rsidRDefault="00C53EFE" w:rsidP="00C53EFE">
      <w:pPr>
        <w:pStyle w:val="CommentText"/>
      </w:pPr>
      <w:r>
        <w:rPr>
          <w:rStyle w:val="CommentReference"/>
        </w:rPr>
        <w:annotationRef/>
      </w:r>
      <w:r>
        <w:t xml:space="preserve">Konrad/Richard </w:t>
      </w:r>
    </w:p>
  </w:comment>
  <w:comment w:id="117" w:author="Linda Rothman" w:date="2024-06-25T13:51:00Z" w:initials="LR">
    <w:p w14:paraId="7CE64C4F" w14:textId="512133C9" w:rsidR="00C53EFE" w:rsidRDefault="00C53EFE" w:rsidP="00C53EFE">
      <w:pPr>
        <w:pStyle w:val="CommentText"/>
      </w:pPr>
      <w:r>
        <w:rPr>
          <w:rStyle w:val="CommentReference"/>
        </w:rPr>
        <w:annotationRef/>
      </w:r>
      <w:r>
        <w:t>Konrad/Richard - just a couple of sentences needed</w:t>
      </w:r>
    </w:p>
  </w:comment>
  <w:comment w:id="119" w:author="Linda Rothman" w:date="2024-06-25T14:00:00Z" w:initials="LR">
    <w:p w14:paraId="2853329C" w14:textId="77777777" w:rsidR="00945B16" w:rsidRDefault="00945B16" w:rsidP="00945B16">
      <w:pPr>
        <w:pStyle w:val="CommentText"/>
      </w:pPr>
      <w:r>
        <w:rPr>
          <w:rStyle w:val="CommentReference"/>
        </w:rPr>
        <w:annotationRef/>
      </w:r>
      <w:r>
        <w:t>Richard/Konrad - added. Please add more</w:t>
      </w:r>
    </w:p>
  </w:comment>
  <w:comment w:id="120" w:author="Meghan Winters" w:date="2024-06-21T13:47:00Z" w:initials="MW">
    <w:p w14:paraId="6E3A8CEB" w14:textId="1025896C" w:rsidR="003B0A90" w:rsidRDefault="003B0A90" w:rsidP="003B0A90">
      <w:pPr>
        <w:pStyle w:val="CommentText"/>
      </w:pPr>
      <w:r>
        <w:rPr>
          <w:rStyle w:val="CommentReference"/>
        </w:rPr>
        <w:annotationRef/>
      </w:r>
      <w:r>
        <w:t xml:space="preserve">Already stated above. </w:t>
      </w:r>
    </w:p>
  </w:comment>
  <w:comment w:id="121" w:author="Linda Rothman" w:date="2024-07-23T14:14:00Z" w:initials="LR">
    <w:p w14:paraId="1D9176F7" w14:textId="77777777" w:rsidR="00AC2F73" w:rsidRDefault="00AC2F73" w:rsidP="00AC2F73">
      <w:pPr>
        <w:pStyle w:val="CommentText"/>
      </w:pPr>
      <w:r>
        <w:rPr>
          <w:rStyle w:val="CommentReference"/>
        </w:rPr>
        <w:annotationRef/>
      </w:r>
      <w:r>
        <w:t xml:space="preserve">Need to put something in here re:  examining the COVID pandemic as a break point.  - Please see Meghan’s comment in the COVID part of the RESULTS section </w:t>
      </w:r>
    </w:p>
  </w:comment>
  <w:comment w:id="123" w:author="Linda Rothman" w:date="2024-06-25T21:57:00Z" w:initials="LR">
    <w:p w14:paraId="53D2DA27" w14:textId="07794D42" w:rsidR="00F17976" w:rsidRDefault="00F17976" w:rsidP="00F17976">
      <w:pPr>
        <w:pStyle w:val="CommentText"/>
      </w:pPr>
      <w:r>
        <w:rPr>
          <w:rStyle w:val="CommentReference"/>
        </w:rPr>
        <w:annotationRef/>
      </w:r>
      <w:r>
        <w:t>Richard/Konrad?</w:t>
      </w:r>
    </w:p>
  </w:comment>
  <w:comment w:id="126" w:author="Linda Rothman" w:date="2024-06-25T13:52:00Z" w:initials="LR">
    <w:p w14:paraId="14E886BD" w14:textId="77777777" w:rsidR="00F17976" w:rsidRDefault="00C53EFE" w:rsidP="00F17976">
      <w:pPr>
        <w:pStyle w:val="CommentText"/>
      </w:pPr>
      <w:r>
        <w:rPr>
          <w:rStyle w:val="CommentReference"/>
        </w:rPr>
        <w:annotationRef/>
      </w:r>
      <w:r w:rsidR="00F17976">
        <w:t>Richard/Konrad - were these excluded from the analyses?  If they were, we should state this</w:t>
      </w:r>
    </w:p>
  </w:comment>
  <w:comment w:id="127" w:author="Linda Rothman" w:date="2024-06-25T13:53:00Z" w:initials="LR">
    <w:p w14:paraId="64C3BCFC" w14:textId="46FD7EB8" w:rsidR="00945B16" w:rsidRDefault="00C53EFE" w:rsidP="00945B16">
      <w:pPr>
        <w:pStyle w:val="CommentText"/>
      </w:pPr>
      <w:r>
        <w:rPr>
          <w:rStyle w:val="CommentReference"/>
        </w:rPr>
        <w:annotationRef/>
      </w:r>
      <w:r w:rsidR="00945B16">
        <w:t>Richard Please reformat with the km on the top line and the number of the segments in the 2</w:t>
      </w:r>
      <w:r w:rsidR="00945B16">
        <w:rPr>
          <w:vertAlign w:val="superscript"/>
        </w:rPr>
        <w:t>nd</w:t>
      </w:r>
      <w:r w:rsidR="00945B16">
        <w:t xml:space="preserve"> line in the brackers.  Meghan said to focus on km as means more to the readers</w:t>
      </w:r>
    </w:p>
  </w:comment>
  <w:comment w:id="128" w:author="Meghan Winters" w:date="2024-06-21T16:18:00Z" w:initials="MW">
    <w:p w14:paraId="2CB4ABF7" w14:textId="4192907F" w:rsidR="009F6B86" w:rsidRDefault="009F6B86" w:rsidP="009F6B86">
      <w:pPr>
        <w:pStyle w:val="CommentText"/>
      </w:pPr>
      <w:r>
        <w:rPr>
          <w:rStyle w:val="CommentReference"/>
        </w:rPr>
        <w:annotationRef/>
      </w:r>
      <w:r>
        <w:t xml:space="preserve">This style of reporting seems hard for me (and other readers?) to follow. I suggest table for verification + classification (if both of these sets of results are kept) and just provide 1-2 sentences of key messages, e.g., “installation dates were quite accurate (xx% in Toronto were within 1 year, xx% in Calgary, xx% in Van). </w:t>
      </w:r>
    </w:p>
    <w:p w14:paraId="2A35DF93" w14:textId="77777777" w:rsidR="009F6B86" w:rsidRDefault="009F6B86" w:rsidP="009F6B86">
      <w:pPr>
        <w:pStyle w:val="CommentText"/>
      </w:pPr>
    </w:p>
    <w:p w14:paraId="4D89EF0C" w14:textId="77777777" w:rsidR="009F6B86" w:rsidRDefault="009F6B86" w:rsidP="009F6B86">
      <w:pPr>
        <w:pStyle w:val="CommentText"/>
      </w:pPr>
      <w:r>
        <w:t xml:space="preserve">In this case, for classification, I think you just want general, e.g., ‘there were greater challenges for xx type versus xx type (see table 1). </w:t>
      </w:r>
    </w:p>
  </w:comment>
  <w:comment w:id="129" w:author="Linda Rothman" w:date="2024-06-25T14:01:00Z" w:initials="LR">
    <w:p w14:paraId="559B1556" w14:textId="77777777" w:rsidR="007D7770" w:rsidRDefault="007D7770" w:rsidP="007D7770">
      <w:pPr>
        <w:pStyle w:val="CommentText"/>
      </w:pPr>
      <w:r>
        <w:rPr>
          <w:rStyle w:val="CommentReference"/>
        </w:rPr>
        <w:annotationRef/>
      </w:r>
      <w:r>
        <w:t xml:space="preserve">Richard/Konrad, please make table </w:t>
      </w:r>
    </w:p>
  </w:comment>
  <w:comment w:id="130" w:author="Meghan Winters" w:date="2024-06-21T16:24:00Z" w:initials="MW">
    <w:p w14:paraId="7288D710" w14:textId="1D2B98D3" w:rsidR="00035323" w:rsidRDefault="00035323" w:rsidP="00035323">
      <w:pPr>
        <w:pStyle w:val="CommentText"/>
      </w:pPr>
      <w:r>
        <w:rPr>
          <w:rStyle w:val="CommentReference"/>
        </w:rPr>
        <w:annotationRef/>
      </w:r>
      <w:r>
        <w:t xml:space="preserve">This 3 fold to 11 fold is a massive difference in rate of change, and will deserve some attention/unpacking. </w:t>
      </w:r>
    </w:p>
  </w:comment>
  <w:comment w:id="131" w:author="Linda Rothman" w:date="2024-07-23T14:13:00Z" w:initials="LR">
    <w:p w14:paraId="1D24390E" w14:textId="77777777" w:rsidR="00AC2F73" w:rsidRDefault="00AC2F73" w:rsidP="00AC2F73">
      <w:pPr>
        <w:pStyle w:val="CommentText"/>
      </w:pPr>
      <w:r>
        <w:rPr>
          <w:rStyle w:val="CommentReference"/>
        </w:rPr>
        <w:annotationRef/>
      </w:r>
      <w:r>
        <w:t xml:space="preserve">? To talk about this. </w:t>
      </w:r>
    </w:p>
  </w:comment>
  <w:comment w:id="137" w:author="Colin Macarthur" w:date="2024-06-21T09:00:00Z" w:initials="CM">
    <w:p w14:paraId="33A57385" w14:textId="1DCB6C50" w:rsidR="00085300" w:rsidRDefault="00AD4B51" w:rsidP="00085300">
      <w:r>
        <w:rPr>
          <w:rStyle w:val="CommentReference"/>
        </w:rPr>
        <w:annotationRef/>
      </w:r>
      <w:r w:rsidR="00085300">
        <w:rPr>
          <w:sz w:val="20"/>
          <w:szCs w:val="20"/>
        </w:rPr>
        <w:t>Not intuitive for reader to link infrastructure type with results - use colour?</w:t>
      </w:r>
    </w:p>
  </w:comment>
  <w:comment w:id="138" w:author="Linda Rothman" w:date="2024-06-25T14:01:00Z" w:initials="LR">
    <w:p w14:paraId="66097E10" w14:textId="77777777" w:rsidR="007D7770" w:rsidRDefault="007D7770" w:rsidP="007D7770">
      <w:pPr>
        <w:pStyle w:val="CommentText"/>
      </w:pPr>
      <w:r>
        <w:rPr>
          <w:rStyle w:val="CommentReference"/>
        </w:rPr>
        <w:annotationRef/>
      </w:r>
      <w:r>
        <w:t>Richard</w:t>
      </w:r>
    </w:p>
  </w:comment>
  <w:comment w:id="139" w:author="Colin Macarthur" w:date="2024-06-21T08:57:00Z" w:initials="CM">
    <w:p w14:paraId="512EC4B6" w14:textId="64276CE4" w:rsidR="00DC568A" w:rsidRDefault="00DC568A" w:rsidP="00DC568A">
      <w:r>
        <w:rPr>
          <w:rStyle w:val="CommentReference"/>
        </w:rPr>
        <w:annotationRef/>
      </w:r>
      <w:r>
        <w:rPr>
          <w:color w:val="000000"/>
          <w:sz w:val="20"/>
          <w:szCs w:val="20"/>
        </w:rPr>
        <w:t>2022?</w:t>
      </w:r>
    </w:p>
  </w:comment>
  <w:comment w:id="140" w:author="Linda Rothman" w:date="2024-06-25T14:02:00Z" w:initials="LR">
    <w:p w14:paraId="6B36562E" w14:textId="77777777" w:rsidR="007D7770" w:rsidRDefault="007D7770" w:rsidP="007D7770">
      <w:pPr>
        <w:pStyle w:val="CommentText"/>
      </w:pPr>
      <w:r>
        <w:rPr>
          <w:rStyle w:val="CommentReference"/>
        </w:rPr>
        <w:annotationRef/>
      </w:r>
      <w:r>
        <w:t>Richard?</w:t>
      </w:r>
    </w:p>
  </w:comment>
  <w:comment w:id="142" w:author="Meghan Winters" w:date="2024-06-21T16:28:00Z" w:initials="MW">
    <w:p w14:paraId="5D03DEC8" w14:textId="140CF2BF" w:rsidR="002F30AD" w:rsidRDefault="002F30AD" w:rsidP="002F30AD">
      <w:pPr>
        <w:pStyle w:val="CommentText"/>
      </w:pPr>
      <w:r>
        <w:rPr>
          <w:rStyle w:val="CommentReference"/>
        </w:rPr>
        <w:annotationRef/>
      </w:r>
      <w:r>
        <w:t xml:space="preserve">There needs to be methods related to this in the methods section. </w:t>
      </w:r>
    </w:p>
  </w:comment>
  <w:comment w:id="143" w:author="Meghan Winters" w:date="2024-06-21T16:32:00Z" w:initials="MW">
    <w:p w14:paraId="6FE1FCF8" w14:textId="77777777" w:rsidR="00D93FC2" w:rsidRDefault="00D93FC2" w:rsidP="00D93FC2">
      <w:pPr>
        <w:pStyle w:val="CommentText"/>
      </w:pPr>
      <w:r>
        <w:rPr>
          <w:rStyle w:val="CommentReference"/>
        </w:rPr>
        <w:annotationRef/>
      </w:r>
      <w:r>
        <w:t>Also provide justification for this focus. (here or in methods)</w:t>
      </w:r>
    </w:p>
  </w:comment>
  <w:comment w:id="160" w:author="Meghan Winters" w:date="2024-06-21T16:27:00Z" w:initials="MW">
    <w:p w14:paraId="54269A59" w14:textId="5A297BD8" w:rsidR="00F1613E" w:rsidRDefault="00F1613E" w:rsidP="00F1613E">
      <w:pPr>
        <w:pStyle w:val="CommentText"/>
      </w:pPr>
      <w:r>
        <w:rPr>
          <w:rStyle w:val="CommentReference"/>
        </w:rPr>
        <w:annotationRef/>
      </w:r>
      <w:r>
        <w:t xml:space="preserve">Be consistent with terminology… </w:t>
      </w:r>
    </w:p>
  </w:comment>
  <w:comment w:id="188" w:author="Meghan Winters" w:date="2024-06-21T16:35:00Z" w:initials="MW">
    <w:p w14:paraId="198CEF57" w14:textId="77777777" w:rsidR="009049BA" w:rsidRDefault="009049BA" w:rsidP="009049BA">
      <w:pPr>
        <w:pStyle w:val="CommentText"/>
      </w:pPr>
      <w:r>
        <w:rPr>
          <w:rStyle w:val="CommentReference"/>
        </w:rPr>
        <w:annotationRef/>
      </w:r>
      <w:r>
        <w:t xml:space="preserve">Suggest a control f to check from start to finish on consistent terms please. </w:t>
      </w:r>
    </w:p>
  </w:comment>
  <w:comment w:id="199" w:author="Meghan Winters" w:date="2024-06-21T16:52:00Z" w:initials="MW">
    <w:p w14:paraId="0CE5B9E9" w14:textId="77777777" w:rsidR="002623FA" w:rsidRDefault="002623FA" w:rsidP="002623FA">
      <w:pPr>
        <w:pStyle w:val="CommentText"/>
      </w:pPr>
      <w:r>
        <w:rPr>
          <w:rStyle w:val="CommentReference"/>
        </w:rPr>
        <w:annotationRef/>
      </w:r>
      <w:r>
        <w:t xml:space="preserve">If this section is about COVID take this out. </w:t>
      </w:r>
    </w:p>
  </w:comment>
  <w:comment w:id="200" w:author="Linda Rothman" w:date="2024-07-23T14:16:00Z" w:initials="LR">
    <w:p w14:paraId="26818618" w14:textId="77777777" w:rsidR="00AC2F73" w:rsidRDefault="00AC2F73" w:rsidP="00AC2F73">
      <w:pPr>
        <w:pStyle w:val="CommentText"/>
      </w:pPr>
      <w:r>
        <w:rPr>
          <w:rStyle w:val="CommentReference"/>
        </w:rPr>
        <w:annotationRef/>
      </w:r>
      <w:r>
        <w:t>Thoughts everyone?</w:t>
      </w:r>
    </w:p>
  </w:comment>
  <w:comment w:id="201" w:author="Meghan Winters" w:date="2024-06-21T16:53:00Z" w:initials="MW">
    <w:p w14:paraId="58FEF3DB" w14:textId="4F77F91F" w:rsidR="00B34A9A" w:rsidRDefault="00B34A9A" w:rsidP="00B34A9A">
      <w:pPr>
        <w:pStyle w:val="CommentText"/>
      </w:pPr>
      <w:r>
        <w:rPr>
          <w:rStyle w:val="CommentReference"/>
        </w:rPr>
        <w:annotationRef/>
      </w:r>
      <w:r>
        <w:t xml:space="preserve">I think all of this can be cut - not primary findings? </w:t>
      </w:r>
    </w:p>
  </w:comment>
  <w:comment w:id="202" w:author="Linda Rothman" w:date="2024-07-23T14:15:00Z" w:initials="LR">
    <w:p w14:paraId="79518F12" w14:textId="77777777" w:rsidR="00AC2F73" w:rsidRDefault="00AC2F73" w:rsidP="00AC2F73">
      <w:pPr>
        <w:pStyle w:val="CommentText"/>
      </w:pPr>
      <w:r>
        <w:rPr>
          <w:rStyle w:val="CommentReference"/>
        </w:rPr>
        <w:annotationRef/>
      </w:r>
      <w:r>
        <w:t xml:space="preserve">Thoughts everyone? </w:t>
      </w:r>
    </w:p>
  </w:comment>
  <w:comment w:id="207" w:author="Meghan Winters" w:date="2024-06-21T16:59:00Z" w:initials="MW">
    <w:p w14:paraId="1B7DF2A6" w14:textId="417A3529" w:rsidR="00C33E31" w:rsidRDefault="00C33E31" w:rsidP="00C33E31">
      <w:pPr>
        <w:pStyle w:val="CommentText"/>
      </w:pPr>
      <w:r>
        <w:rPr>
          <w:rStyle w:val="CommentReference"/>
        </w:rPr>
        <w:annotationRef/>
      </w:r>
      <w:r>
        <w:t xml:space="preserve">I found the structure of the discussion (after the first paragraph) hard to follow. I suggest this ‘Story not studies’ book I mentioned above, with Chapter 7 on discussion, to help to think about the structure. It’s really helped me and my students. </w:t>
      </w:r>
    </w:p>
    <w:p w14:paraId="49D27D1B" w14:textId="77777777" w:rsidR="00C33E31" w:rsidRDefault="00C33E31" w:rsidP="00C33E31">
      <w:pPr>
        <w:pStyle w:val="CommentText"/>
      </w:pPr>
    </w:p>
    <w:p w14:paraId="2B16547E" w14:textId="77777777" w:rsidR="00C33E31" w:rsidRDefault="00C33E31" w:rsidP="00C33E31">
      <w:pPr>
        <w:pStyle w:val="CommentText"/>
      </w:pPr>
      <w:r>
        <w:t xml:space="preserve">Think about the key messages to highlight. If the aim is about a) rate of change and b) validation of data, then maybe those are the two core paragraphs. </w:t>
      </w:r>
    </w:p>
    <w:p w14:paraId="12B43DE4" w14:textId="77777777" w:rsidR="00C33E31" w:rsidRDefault="00C33E31" w:rsidP="00C33E31">
      <w:pPr>
        <w:pStyle w:val="CommentText"/>
      </w:pPr>
    </w:p>
    <w:p w14:paraId="12363BAA" w14:textId="77777777" w:rsidR="00C33E31" w:rsidRDefault="00C33E31" w:rsidP="00C33E31">
      <w:pPr>
        <w:pStyle w:val="CommentText"/>
      </w:pPr>
      <w:r>
        <w:t xml:space="preserve">A third might be what varied across these threee cities (any insights into why), and then you might cite what is learned elsewhere (e.g., pucher and buehler). </w:t>
      </w:r>
    </w:p>
  </w:comment>
  <w:comment w:id="208" w:author="Meghan Winters" w:date="2024-06-21T17:00:00Z" w:initials="MW">
    <w:p w14:paraId="02EDB96F" w14:textId="77777777" w:rsidR="00C33E31" w:rsidRDefault="00C33E31" w:rsidP="00C33E31">
      <w:pPr>
        <w:pStyle w:val="CommentText"/>
      </w:pPr>
      <w:r>
        <w:rPr>
          <w:rStyle w:val="CommentReference"/>
        </w:rPr>
        <w:annotationRef/>
      </w:r>
      <w:r>
        <w:t xml:space="preserve">I won’t keep editing at this point. </w:t>
      </w:r>
    </w:p>
  </w:comment>
  <w:comment w:id="210" w:author="Meghan Winters" w:date="2024-06-21T16:57:00Z" w:initials="MW">
    <w:p w14:paraId="5B7FFF03" w14:textId="77777777" w:rsidR="00DC2A12" w:rsidRDefault="00DC2A12" w:rsidP="00DC2A12">
      <w:pPr>
        <w:pStyle w:val="CommentText"/>
      </w:pPr>
      <w:r>
        <w:rPr>
          <w:rStyle w:val="CommentReference"/>
        </w:rPr>
        <w:annotationRef/>
      </w:r>
      <w:r>
        <w:t xml:space="preserve">Expected this to go into your main findings again. Or maybe something about the range of rate of acceleration  e.g., 3 fold in some cities, 11 elsewhere, - why this kind of difference. </w:t>
      </w:r>
    </w:p>
  </w:comment>
  <w:comment w:id="212" w:author="Colin Macarthur" w:date="2024-06-21T09:18:00Z" w:initials="CM">
    <w:p w14:paraId="1977EE13" w14:textId="6C688F11" w:rsidR="00C052E2" w:rsidRDefault="00C052E2" w:rsidP="00C052E2">
      <w:r>
        <w:rPr>
          <w:rStyle w:val="CommentReference"/>
        </w:rPr>
        <w:annotationRef/>
      </w:r>
      <w:r>
        <w:rPr>
          <w:color w:val="000000"/>
          <w:sz w:val="20"/>
          <w:szCs w:val="20"/>
        </w:rPr>
        <w:t xml:space="preserve">I find this paragraph very confusing </w:t>
      </w:r>
    </w:p>
  </w:comment>
  <w:comment w:id="213" w:author="Meghan Winters" w:date="2024-06-21T16:55:00Z" w:initials="MW">
    <w:p w14:paraId="52466C81" w14:textId="77777777" w:rsidR="00B8634C" w:rsidRDefault="00B8634C" w:rsidP="00B8634C">
      <w:pPr>
        <w:pStyle w:val="CommentText"/>
      </w:pPr>
      <w:r>
        <w:rPr>
          <w:rStyle w:val="CommentReference"/>
        </w:rPr>
        <w:annotationRef/>
      </w:r>
      <w:r>
        <w:t xml:space="preserve">I thought this was as subanalysis even in the results (and was not in the methods). </w:t>
      </w:r>
    </w:p>
    <w:p w14:paraId="72BD77D0" w14:textId="77777777" w:rsidR="00B8634C" w:rsidRDefault="00B8634C" w:rsidP="00B8634C">
      <w:pPr>
        <w:pStyle w:val="CommentText"/>
      </w:pPr>
    </w:p>
    <w:p w14:paraId="65190F3C" w14:textId="77777777" w:rsidR="00B8634C" w:rsidRDefault="00B8634C" w:rsidP="00B8634C">
      <w:pPr>
        <w:pStyle w:val="CommentText"/>
      </w:pPr>
      <w:r>
        <w:t xml:space="preserve">Typically paragraph 2 in the discussion would be one of the very strong/important findings from the work. I don’t’ think the road type is a main message from the paper. (also wasn’t in abstract, for example). </w:t>
      </w:r>
    </w:p>
  </w:comment>
  <w:comment w:id="245" w:author="Meghan Winters" w:date="2024-06-21T16:57:00Z" w:initials="MW">
    <w:p w14:paraId="24EFB2A0" w14:textId="77777777" w:rsidR="00B8634C" w:rsidRDefault="00B8634C" w:rsidP="00B8634C">
      <w:pPr>
        <w:pStyle w:val="CommentText"/>
      </w:pPr>
      <w:r>
        <w:rPr>
          <w:rStyle w:val="CommentReference"/>
        </w:rPr>
        <w:annotationRef/>
      </w:r>
      <w:r>
        <w:t xml:space="preserve">Expected this to go into your main findings again. Or maybe something about the range of rate of acceleration  e.g., 3 fold in some cities, 11 elsewhere, - why this kind of difference. </w:t>
      </w:r>
    </w:p>
  </w:comment>
  <w:comment w:id="288" w:author="Meghan Winters" w:date="2024-06-21T17:01:00Z" w:initials="MW">
    <w:p w14:paraId="305EBCB9" w14:textId="77777777" w:rsidR="00CC4878" w:rsidRDefault="00CC4878" w:rsidP="00CC4878">
      <w:pPr>
        <w:pStyle w:val="CommentText"/>
      </w:pPr>
      <w:r>
        <w:rPr>
          <w:rStyle w:val="CommentReference"/>
        </w:rPr>
        <w:annotationRef/>
      </w:r>
      <w:r>
        <w:t xml:space="preserve">At the end of the day, this paper did not do any work on equity. I think you can drop this paragraph, and just add a sentence to the limitations. </w:t>
      </w:r>
    </w:p>
  </w:comment>
  <w:comment w:id="289" w:author="Linda Rothman" w:date="2024-07-23T14:16:00Z" w:initials="LR">
    <w:p w14:paraId="08F9F612" w14:textId="77777777" w:rsidR="00AC2F73" w:rsidRDefault="00AC2F73" w:rsidP="00AC2F73">
      <w:pPr>
        <w:pStyle w:val="CommentText"/>
      </w:pPr>
      <w:r>
        <w:rPr>
          <w:rStyle w:val="CommentReference"/>
        </w:rPr>
        <w:annotationRef/>
      </w:r>
      <w:r>
        <w:t>Agreed</w:t>
      </w:r>
    </w:p>
  </w:comment>
  <w:comment w:id="290" w:author="Linda Rothman" w:date="2024-06-16T14:17:00Z" w:initials="">
    <w:p w14:paraId="000002C6" w14:textId="1DAFA5CA" w:rsidR="003B416B"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 to fix reference and add in Mitra reference from previous version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C5" w15:done="0"/>
  <w15:commentEx w15:paraId="7989CC37" w15:done="0"/>
  <w15:commentEx w15:paraId="2D9438FE" w15:paraIdParent="7989CC37" w15:done="0"/>
  <w15:commentEx w15:paraId="6F3BBB53" w15:done="0"/>
  <w15:commentEx w15:paraId="40F562DB" w15:done="0"/>
  <w15:commentEx w15:paraId="490D2E52" w15:done="0"/>
  <w15:commentEx w15:paraId="112D6F94" w15:done="0"/>
  <w15:commentEx w15:paraId="0F7A2EA6" w15:done="0"/>
  <w15:commentEx w15:paraId="725E240D" w15:done="0"/>
  <w15:commentEx w15:paraId="47C3FBF2" w15:done="0"/>
  <w15:commentEx w15:paraId="05AEB375" w15:done="0"/>
  <w15:commentEx w15:paraId="5C7EB466" w15:done="0"/>
  <w15:commentEx w15:paraId="47ECF39F" w15:done="0"/>
  <w15:commentEx w15:paraId="3F0972DB" w15:done="0"/>
  <w15:commentEx w15:paraId="5FD4F35D" w15:paraIdParent="3F0972DB" w15:done="0"/>
  <w15:commentEx w15:paraId="575D631B" w15:done="0"/>
  <w15:commentEx w15:paraId="306F4305" w15:paraIdParent="575D631B" w15:done="0"/>
  <w15:commentEx w15:paraId="572BE098" w15:done="0"/>
  <w15:commentEx w15:paraId="193B0F9B" w15:paraIdParent="572BE098" w15:done="0"/>
  <w15:commentEx w15:paraId="7CE64C4F" w15:done="0"/>
  <w15:commentEx w15:paraId="2853329C" w15:done="0"/>
  <w15:commentEx w15:paraId="6E3A8CEB" w15:done="0"/>
  <w15:commentEx w15:paraId="1D9176F7" w15:done="0"/>
  <w15:commentEx w15:paraId="53D2DA27" w15:done="0"/>
  <w15:commentEx w15:paraId="14E886BD" w15:done="0"/>
  <w15:commentEx w15:paraId="64C3BCFC" w15:done="0"/>
  <w15:commentEx w15:paraId="4D89EF0C" w15:done="0"/>
  <w15:commentEx w15:paraId="559B1556" w15:paraIdParent="4D89EF0C" w15:done="0"/>
  <w15:commentEx w15:paraId="7288D710" w15:done="0"/>
  <w15:commentEx w15:paraId="1D24390E" w15:paraIdParent="7288D710" w15:done="0"/>
  <w15:commentEx w15:paraId="33A57385" w15:done="0"/>
  <w15:commentEx w15:paraId="66097E10" w15:paraIdParent="33A57385" w15:done="0"/>
  <w15:commentEx w15:paraId="512EC4B6" w15:done="0"/>
  <w15:commentEx w15:paraId="6B36562E" w15:paraIdParent="512EC4B6" w15:done="0"/>
  <w15:commentEx w15:paraId="5D03DEC8" w15:done="0"/>
  <w15:commentEx w15:paraId="6FE1FCF8" w15:paraIdParent="5D03DEC8" w15:done="0"/>
  <w15:commentEx w15:paraId="54269A59" w15:done="0"/>
  <w15:commentEx w15:paraId="198CEF57" w15:done="0"/>
  <w15:commentEx w15:paraId="0CE5B9E9" w15:done="0"/>
  <w15:commentEx w15:paraId="26818618" w15:paraIdParent="0CE5B9E9" w15:done="0"/>
  <w15:commentEx w15:paraId="58FEF3DB" w15:done="0"/>
  <w15:commentEx w15:paraId="79518F12" w15:paraIdParent="58FEF3DB" w15:done="0"/>
  <w15:commentEx w15:paraId="12363BAA" w15:done="0"/>
  <w15:commentEx w15:paraId="02EDB96F" w15:paraIdParent="12363BAA" w15:done="0"/>
  <w15:commentEx w15:paraId="5B7FFF03" w15:done="0"/>
  <w15:commentEx w15:paraId="1977EE13" w15:done="0"/>
  <w15:commentEx w15:paraId="65190F3C" w15:paraIdParent="1977EE13" w15:done="0"/>
  <w15:commentEx w15:paraId="24EFB2A0" w15:done="0"/>
  <w15:commentEx w15:paraId="305EBCB9" w15:done="0"/>
  <w15:commentEx w15:paraId="08F9F612" w15:paraIdParent="305EBCB9" w15:done="0"/>
  <w15:commentEx w15:paraId="000002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A6C5404" w16cex:dateUtc="2024-06-21T20:08:00Z"/>
  <w16cex:commentExtensible w16cex:durableId="31D398C8" w16cex:dateUtc="2024-07-23T13:36:00Z"/>
  <w16cex:commentExtensible w16cex:durableId="4CABF715" w16cex:dateUtc="2024-06-21T20:19:00Z"/>
  <w16cex:commentExtensible w16cex:durableId="1994AEA9" w16cex:dateUtc="2024-07-23T14:12:00Z"/>
  <w16cex:commentExtensible w16cex:durableId="5245A1D9" w16cex:dateUtc="2024-07-23T14:12:00Z"/>
  <w16cex:commentExtensible w16cex:durableId="63B351E0" w16cex:dateUtc="2024-07-23T18:04:00Z"/>
  <w16cex:commentExtensible w16cex:durableId="005E484E" w16cex:dateUtc="2024-07-23T18:06:00Z"/>
  <w16cex:commentExtensible w16cex:durableId="7248996A" w16cex:dateUtc="2024-07-23T17:53:00Z"/>
  <w16cex:commentExtensible w16cex:durableId="2E6BC720" w16cex:dateUtc="2024-06-21T00:34:00Z"/>
  <w16cex:commentExtensible w16cex:durableId="20D83102" w16cex:dateUtc="2024-06-21T20:28:00Z"/>
  <w16cex:commentExtensible w16cex:durableId="60D2AC5C" w16cex:dateUtc="2024-06-21T20:30:00Z"/>
  <w16cex:commentExtensible w16cex:durableId="65E3CE42" w16cex:dateUtc="2024-06-21T00:38:00Z"/>
  <w16cex:commentExtensible w16cex:durableId="4B10ECFD" w16cex:dateUtc="2024-06-21T20:53:00Z"/>
  <w16cex:commentExtensible w16cex:durableId="31713724" w16cex:dateUtc="2024-07-23T18:11:00Z"/>
  <w16cex:commentExtensible w16cex:durableId="65D2A4A2" w16cex:dateUtc="2024-06-21T20:43:00Z"/>
  <w16cex:commentExtensible w16cex:durableId="64809FD6" w16cex:dateUtc="2024-06-25T17:50:00Z"/>
  <w16cex:commentExtensible w16cex:durableId="204D9542" w16cex:dateUtc="2024-06-21T20:47:00Z"/>
  <w16cex:commentExtensible w16cex:durableId="69CD7336" w16cex:dateUtc="2024-06-25T17:51:00Z"/>
  <w16cex:commentExtensible w16cex:durableId="3EE384F9" w16cex:dateUtc="2024-06-25T17:51:00Z"/>
  <w16cex:commentExtensible w16cex:durableId="0C43426B" w16cex:dateUtc="2024-06-25T18:00:00Z"/>
  <w16cex:commentExtensible w16cex:durableId="0E587ED4" w16cex:dateUtc="2024-06-21T20:47:00Z"/>
  <w16cex:commentExtensible w16cex:durableId="453A1D97" w16cex:dateUtc="2024-07-23T18:14:00Z"/>
  <w16cex:commentExtensible w16cex:durableId="6699C577" w16cex:dateUtc="2024-06-26T01:57:00Z"/>
  <w16cex:commentExtensible w16cex:durableId="12F5B2EA" w16cex:dateUtc="2024-06-25T17:52:00Z"/>
  <w16cex:commentExtensible w16cex:durableId="310664DA" w16cex:dateUtc="2024-06-25T17:53:00Z"/>
  <w16cex:commentExtensible w16cex:durableId="7A6D9CAE" w16cex:dateUtc="2024-06-21T23:18:00Z"/>
  <w16cex:commentExtensible w16cex:durableId="2E3F9771" w16cex:dateUtc="2024-06-25T18:01:00Z"/>
  <w16cex:commentExtensible w16cex:durableId="490D64A9" w16cex:dateUtc="2024-06-21T23:24:00Z"/>
  <w16cex:commentExtensible w16cex:durableId="5232FC5C" w16cex:dateUtc="2024-07-23T18:13:00Z"/>
  <w16cex:commentExtensible w16cex:durableId="5A87171F" w16cex:dateUtc="2024-06-21T13:00:00Z"/>
  <w16cex:commentExtensible w16cex:durableId="213C64EC" w16cex:dateUtc="2024-06-25T18:01:00Z"/>
  <w16cex:commentExtensible w16cex:durableId="7D09309A" w16cex:dateUtc="2024-06-21T12:57:00Z"/>
  <w16cex:commentExtensible w16cex:durableId="53A45C8A" w16cex:dateUtc="2024-06-25T18:02:00Z"/>
  <w16cex:commentExtensible w16cex:durableId="520E9C22" w16cex:dateUtc="2024-06-21T23:28:00Z"/>
  <w16cex:commentExtensible w16cex:durableId="3138DF8B" w16cex:dateUtc="2024-06-21T23:32:00Z"/>
  <w16cex:commentExtensible w16cex:durableId="50E84EC3" w16cex:dateUtc="2024-06-21T23:27:00Z"/>
  <w16cex:commentExtensible w16cex:durableId="22A2CAAC" w16cex:dateUtc="2024-06-21T23:35:00Z"/>
  <w16cex:commentExtensible w16cex:durableId="12968B43" w16cex:dateUtc="2024-06-21T23:52:00Z"/>
  <w16cex:commentExtensible w16cex:durableId="1FAC0A89" w16cex:dateUtc="2024-07-23T18:16:00Z"/>
  <w16cex:commentExtensible w16cex:durableId="03549708" w16cex:dateUtc="2024-06-21T23:53:00Z"/>
  <w16cex:commentExtensible w16cex:durableId="0CBB013A" w16cex:dateUtc="2024-07-23T18:15:00Z"/>
  <w16cex:commentExtensible w16cex:durableId="6B746F7E" w16cex:dateUtc="2024-06-21T23:59:00Z"/>
  <w16cex:commentExtensible w16cex:durableId="019A01C2" w16cex:dateUtc="2024-06-22T00:00:00Z"/>
  <w16cex:commentExtensible w16cex:durableId="2B09EFAF" w16cex:dateUtc="2024-06-21T23:57:00Z"/>
  <w16cex:commentExtensible w16cex:durableId="1D4FB574" w16cex:dateUtc="2024-06-21T13:18:00Z"/>
  <w16cex:commentExtensible w16cex:durableId="3E0005E2" w16cex:dateUtc="2024-06-21T23:55:00Z"/>
  <w16cex:commentExtensible w16cex:durableId="2447599A" w16cex:dateUtc="2024-06-21T23:57:00Z"/>
  <w16cex:commentExtensible w16cex:durableId="57B85FBE" w16cex:dateUtc="2024-06-22T00:01:00Z"/>
  <w16cex:commentExtensible w16cex:durableId="65AE38E3" w16cex:dateUtc="2024-07-23T18: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C5" w16cid:durableId="1C5478C5"/>
  <w16cid:commentId w16cid:paraId="7989CC37" w16cid:durableId="2A6C5404"/>
  <w16cid:commentId w16cid:paraId="2D9438FE" w16cid:durableId="31D398C8"/>
  <w16cid:commentId w16cid:paraId="6F3BBB53" w16cid:durableId="4CABF715"/>
  <w16cid:commentId w16cid:paraId="40F562DB" w16cid:durableId="1994AEA9"/>
  <w16cid:commentId w16cid:paraId="490D2E52" w16cid:durableId="5245A1D9"/>
  <w16cid:commentId w16cid:paraId="112D6F94" w16cid:durableId="63B351E0"/>
  <w16cid:commentId w16cid:paraId="0F7A2EA6" w16cid:durableId="005E484E"/>
  <w16cid:commentId w16cid:paraId="725E240D" w16cid:durableId="7248996A"/>
  <w16cid:commentId w16cid:paraId="47C3FBF2" w16cid:durableId="2E6BC720"/>
  <w16cid:commentId w16cid:paraId="05AEB375" w16cid:durableId="20D83102"/>
  <w16cid:commentId w16cid:paraId="5C7EB466" w16cid:durableId="60D2AC5C"/>
  <w16cid:commentId w16cid:paraId="47ECF39F" w16cid:durableId="65E3CE42"/>
  <w16cid:commentId w16cid:paraId="3F0972DB" w16cid:durableId="4B10ECFD"/>
  <w16cid:commentId w16cid:paraId="5FD4F35D" w16cid:durableId="31713724"/>
  <w16cid:commentId w16cid:paraId="575D631B" w16cid:durableId="65D2A4A2"/>
  <w16cid:commentId w16cid:paraId="306F4305" w16cid:durableId="64809FD6"/>
  <w16cid:commentId w16cid:paraId="572BE098" w16cid:durableId="204D9542"/>
  <w16cid:commentId w16cid:paraId="193B0F9B" w16cid:durableId="69CD7336"/>
  <w16cid:commentId w16cid:paraId="7CE64C4F" w16cid:durableId="3EE384F9"/>
  <w16cid:commentId w16cid:paraId="2853329C" w16cid:durableId="0C43426B"/>
  <w16cid:commentId w16cid:paraId="6E3A8CEB" w16cid:durableId="0E587ED4"/>
  <w16cid:commentId w16cid:paraId="1D9176F7" w16cid:durableId="453A1D97"/>
  <w16cid:commentId w16cid:paraId="53D2DA27" w16cid:durableId="6699C577"/>
  <w16cid:commentId w16cid:paraId="14E886BD" w16cid:durableId="12F5B2EA"/>
  <w16cid:commentId w16cid:paraId="64C3BCFC" w16cid:durableId="310664DA"/>
  <w16cid:commentId w16cid:paraId="4D89EF0C" w16cid:durableId="7A6D9CAE"/>
  <w16cid:commentId w16cid:paraId="559B1556" w16cid:durableId="2E3F9771"/>
  <w16cid:commentId w16cid:paraId="7288D710" w16cid:durableId="490D64A9"/>
  <w16cid:commentId w16cid:paraId="1D24390E" w16cid:durableId="5232FC5C"/>
  <w16cid:commentId w16cid:paraId="33A57385" w16cid:durableId="5A87171F"/>
  <w16cid:commentId w16cid:paraId="66097E10" w16cid:durableId="213C64EC"/>
  <w16cid:commentId w16cid:paraId="512EC4B6" w16cid:durableId="7D09309A"/>
  <w16cid:commentId w16cid:paraId="6B36562E" w16cid:durableId="53A45C8A"/>
  <w16cid:commentId w16cid:paraId="5D03DEC8" w16cid:durableId="520E9C22"/>
  <w16cid:commentId w16cid:paraId="6FE1FCF8" w16cid:durableId="3138DF8B"/>
  <w16cid:commentId w16cid:paraId="54269A59" w16cid:durableId="50E84EC3"/>
  <w16cid:commentId w16cid:paraId="198CEF57" w16cid:durableId="22A2CAAC"/>
  <w16cid:commentId w16cid:paraId="0CE5B9E9" w16cid:durableId="12968B43"/>
  <w16cid:commentId w16cid:paraId="26818618" w16cid:durableId="1FAC0A89"/>
  <w16cid:commentId w16cid:paraId="58FEF3DB" w16cid:durableId="03549708"/>
  <w16cid:commentId w16cid:paraId="79518F12" w16cid:durableId="0CBB013A"/>
  <w16cid:commentId w16cid:paraId="12363BAA" w16cid:durableId="6B746F7E"/>
  <w16cid:commentId w16cid:paraId="02EDB96F" w16cid:durableId="019A01C2"/>
  <w16cid:commentId w16cid:paraId="5B7FFF03" w16cid:durableId="2B09EFAF"/>
  <w16cid:commentId w16cid:paraId="1977EE13" w16cid:durableId="1D4FB574"/>
  <w16cid:commentId w16cid:paraId="65190F3C" w16cid:durableId="3E0005E2"/>
  <w16cid:commentId w16cid:paraId="24EFB2A0" w16cid:durableId="2447599A"/>
  <w16cid:commentId w16cid:paraId="305EBCB9" w16cid:durableId="57B85FBE"/>
  <w16cid:commentId w16cid:paraId="08F9F612" w16cid:durableId="65AE38E3"/>
  <w16cid:commentId w16cid:paraId="000002C6" w16cid:durableId="382C8E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41C0F" w14:textId="77777777" w:rsidR="0085640C" w:rsidRDefault="0085640C">
      <w:pPr>
        <w:spacing w:after="0" w:line="240" w:lineRule="auto"/>
      </w:pPr>
      <w:r>
        <w:separator/>
      </w:r>
    </w:p>
  </w:endnote>
  <w:endnote w:type="continuationSeparator" w:id="0">
    <w:p w14:paraId="3B4D664D" w14:textId="77777777" w:rsidR="0085640C" w:rsidRDefault="008564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B772B689-2A25-8D46-85DF-EEEF105FC477}"/>
    <w:embedBold r:id="rId2" w:fontKey="{1C71B46C-3526-884E-A1FA-7D9F7CCA88BF}"/>
    <w:embedItalic r:id="rId3" w:fontKey="{A28239F7-7A3F-5B41-9844-B74042D92C20}"/>
  </w:font>
  <w:font w:name="Courier New">
    <w:panose1 w:val="02070309020205020404"/>
    <w:charset w:val="00"/>
    <w:family w:val="modern"/>
    <w:pitch w:val="fixed"/>
    <w:sig w:usb0="E0002EFF" w:usb1="C0007843" w:usb2="00000009" w:usb3="00000000" w:csb0="000001FF" w:csb1="00000000"/>
    <w:embedRegular r:id="rId4" w:fontKey="{E8235F0E-21D8-A341-9C1B-8ACFC4C10FB6}"/>
  </w:font>
  <w:font w:name="Noto Sans Symbols">
    <w:altName w:val="Calibri"/>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embedRegular r:id="rId6" w:fontKey="{E753D823-2570-294D-838A-5936E5FF8387}"/>
  </w:font>
  <w:font w:name="Times New Roman">
    <w:panose1 w:val="02020603050405020304"/>
    <w:charset w:val="00"/>
    <w:family w:val="roman"/>
    <w:pitch w:val="variable"/>
    <w:sig w:usb0="E0002EFF" w:usb1="C000785B" w:usb2="00000009" w:usb3="00000000" w:csb0="000001FF" w:csb1="00000000"/>
    <w:embedRegular r:id="rId7" w:fontKey="{4D8C1D6F-687E-0644-A713-D461DB57AB1A}"/>
    <w:embedBold r:id="rId8" w:fontKey="{6D29156D-EC29-B040-9E83-6E15BDA53DDA}"/>
    <w:embedItalic r:id="rId9" w:fontKey="{A8A5C441-DCD9-D843-AF7A-871967C37147}"/>
    <w:embedBoldItalic r:id="rId10" w:fontKey="{6444B99F-4B74-8C43-B913-F0382619E77C}"/>
  </w:font>
  <w:font w:name="Georgia">
    <w:panose1 w:val="02040502050405020303"/>
    <w:charset w:val="00"/>
    <w:family w:val="roman"/>
    <w:pitch w:val="variable"/>
    <w:sig w:usb0="00000287" w:usb1="00000000" w:usb2="00000000" w:usb3="00000000" w:csb0="0000009F" w:csb1="00000000"/>
    <w:embedRegular r:id="rId11" w:fontKey="{D32F9A27-2DB2-604D-8BB5-AEDD095E2B4F}"/>
    <w:embedItalic r:id="rId12" w:fontKey="{9D55BCEC-2908-3D44-9740-F6C58B50DF97}"/>
  </w:font>
  <w:font w:name="Arial">
    <w:panose1 w:val="020B0604020202020204"/>
    <w:charset w:val="00"/>
    <w:family w:val="swiss"/>
    <w:pitch w:val="variable"/>
    <w:sig w:usb0="E0002EFF" w:usb1="C000785B" w:usb2="00000009" w:usb3="00000000" w:csb0="000001FF" w:csb1="00000000"/>
    <w:embedRegular r:id="rId13" w:fontKey="{5C74A55B-F3F3-9C49-9290-143BDACA1B83}"/>
  </w:font>
  <w:font w:name="Gungsuh">
    <w:panose1 w:val="02030600000101010101"/>
    <w:charset w:val="81"/>
    <w:family w:val="roman"/>
    <w:pitch w:val="variable"/>
    <w:sig w:usb0="B00002AF" w:usb1="69D77CFB" w:usb2="00000030" w:usb3="00000000" w:csb0="0008009F" w:csb1="00000000"/>
    <w:embedRegular r:id="rId14" w:subsetted="1" w:fontKey="{73B47E75-D979-2843-A43F-CA4C3036A4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C3" w14:textId="42DAEDFE" w:rsidR="003B416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773FEB">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773FEB">
      <w:rPr>
        <w:b/>
        <w:noProof/>
        <w:color w:val="000000"/>
        <w:sz w:val="24"/>
        <w:szCs w:val="24"/>
      </w:rPr>
      <w:t>2</w:t>
    </w:r>
    <w:r>
      <w:rPr>
        <w:b/>
        <w:color w:val="000000"/>
        <w:sz w:val="24"/>
        <w:szCs w:val="24"/>
      </w:rPr>
      <w:fldChar w:fldCharType="end"/>
    </w:r>
  </w:p>
  <w:p w14:paraId="000002C4" w14:textId="77777777" w:rsidR="003B416B" w:rsidRDefault="003B416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25DEA" w14:textId="77777777" w:rsidR="0085640C" w:rsidRDefault="0085640C">
      <w:pPr>
        <w:spacing w:after="0" w:line="240" w:lineRule="auto"/>
      </w:pPr>
      <w:r>
        <w:separator/>
      </w:r>
    </w:p>
  </w:footnote>
  <w:footnote w:type="continuationSeparator" w:id="0">
    <w:p w14:paraId="1395E88A" w14:textId="77777777" w:rsidR="0085640C" w:rsidRDefault="008564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6D572F"/>
    <w:multiLevelType w:val="multilevel"/>
    <w:tmpl w:val="B7246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FD5814"/>
    <w:multiLevelType w:val="multilevel"/>
    <w:tmpl w:val="64AA58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00E16A3"/>
    <w:multiLevelType w:val="multilevel"/>
    <w:tmpl w:val="36086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D157045"/>
    <w:multiLevelType w:val="multilevel"/>
    <w:tmpl w:val="AC721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D9661EB"/>
    <w:multiLevelType w:val="multilevel"/>
    <w:tmpl w:val="A0A8D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FAB5183"/>
    <w:multiLevelType w:val="hybridMultilevel"/>
    <w:tmpl w:val="C3C4C47A"/>
    <w:lvl w:ilvl="0" w:tplc="3894ECB6">
      <w:start w:val="1"/>
      <w:numFmt w:val="decimal"/>
      <w:lvlText w:val="%1."/>
      <w:lvlJc w:val="left"/>
      <w:pPr>
        <w:ind w:left="1020" w:hanging="360"/>
      </w:pPr>
    </w:lvl>
    <w:lvl w:ilvl="1" w:tplc="A92CA802">
      <w:start w:val="1"/>
      <w:numFmt w:val="decimal"/>
      <w:lvlText w:val="%2."/>
      <w:lvlJc w:val="left"/>
      <w:pPr>
        <w:ind w:left="1020" w:hanging="360"/>
      </w:pPr>
    </w:lvl>
    <w:lvl w:ilvl="2" w:tplc="DACEBF34">
      <w:start w:val="1"/>
      <w:numFmt w:val="decimal"/>
      <w:lvlText w:val="%3."/>
      <w:lvlJc w:val="left"/>
      <w:pPr>
        <w:ind w:left="1020" w:hanging="360"/>
      </w:pPr>
    </w:lvl>
    <w:lvl w:ilvl="3" w:tplc="D876E4D6">
      <w:start w:val="1"/>
      <w:numFmt w:val="decimal"/>
      <w:lvlText w:val="%4."/>
      <w:lvlJc w:val="left"/>
      <w:pPr>
        <w:ind w:left="1020" w:hanging="360"/>
      </w:pPr>
    </w:lvl>
    <w:lvl w:ilvl="4" w:tplc="9BD23CA2">
      <w:start w:val="1"/>
      <w:numFmt w:val="decimal"/>
      <w:lvlText w:val="%5."/>
      <w:lvlJc w:val="left"/>
      <w:pPr>
        <w:ind w:left="1020" w:hanging="360"/>
      </w:pPr>
    </w:lvl>
    <w:lvl w:ilvl="5" w:tplc="7BACFB58">
      <w:start w:val="1"/>
      <w:numFmt w:val="decimal"/>
      <w:lvlText w:val="%6."/>
      <w:lvlJc w:val="left"/>
      <w:pPr>
        <w:ind w:left="1020" w:hanging="360"/>
      </w:pPr>
    </w:lvl>
    <w:lvl w:ilvl="6" w:tplc="1DC6BF86">
      <w:start w:val="1"/>
      <w:numFmt w:val="decimal"/>
      <w:lvlText w:val="%7."/>
      <w:lvlJc w:val="left"/>
      <w:pPr>
        <w:ind w:left="1020" w:hanging="360"/>
      </w:pPr>
    </w:lvl>
    <w:lvl w:ilvl="7" w:tplc="03CA9574">
      <w:start w:val="1"/>
      <w:numFmt w:val="decimal"/>
      <w:lvlText w:val="%8."/>
      <w:lvlJc w:val="left"/>
      <w:pPr>
        <w:ind w:left="1020" w:hanging="360"/>
      </w:pPr>
    </w:lvl>
    <w:lvl w:ilvl="8" w:tplc="EE10755C">
      <w:start w:val="1"/>
      <w:numFmt w:val="decimal"/>
      <w:lvlText w:val="%9."/>
      <w:lvlJc w:val="left"/>
      <w:pPr>
        <w:ind w:left="1020" w:hanging="360"/>
      </w:pPr>
    </w:lvl>
  </w:abstractNum>
  <w:abstractNum w:abstractNumId="6" w15:restartNumberingAfterBreak="0">
    <w:nsid w:val="774A2788"/>
    <w:multiLevelType w:val="multilevel"/>
    <w:tmpl w:val="876EF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AF67917"/>
    <w:multiLevelType w:val="multilevel"/>
    <w:tmpl w:val="6AB62E7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62425491">
    <w:abstractNumId w:val="7"/>
  </w:num>
  <w:num w:numId="2" w16cid:durableId="1120223525">
    <w:abstractNumId w:val="6"/>
  </w:num>
  <w:num w:numId="3" w16cid:durableId="1287932081">
    <w:abstractNumId w:val="2"/>
  </w:num>
  <w:num w:numId="4" w16cid:durableId="2006319150">
    <w:abstractNumId w:val="4"/>
  </w:num>
  <w:num w:numId="5" w16cid:durableId="1104495348">
    <w:abstractNumId w:val="3"/>
  </w:num>
  <w:num w:numId="6" w16cid:durableId="1499268465">
    <w:abstractNumId w:val="1"/>
  </w:num>
  <w:num w:numId="7" w16cid:durableId="1213230789">
    <w:abstractNumId w:val="0"/>
  </w:num>
  <w:num w:numId="8" w16cid:durableId="197023604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nda Rothman">
    <w15:presenceInfo w15:providerId="None" w15:userId="Linda Rothman"/>
  </w15:person>
  <w15:person w15:author="Meghan Winters">
    <w15:presenceInfo w15:providerId="AD" w15:userId="S::mwinters@sfu.ca::2ccfd6af-23e7-47c3-bf57-8c4d7b343349"/>
  </w15:person>
  <w15:person w15:author="Colin Macarthur">
    <w15:presenceInfo w15:providerId="AD" w15:userId="S::colin.macarthur@sickkids.ca::def8e2bb-eceb-431d-a91c-e31d2368779e"/>
  </w15:person>
  <w15:person w15:author="Richard Wen">
    <w15:presenceInfo w15:providerId="AD" w15:userId="S::richard.wen@utoronto.ca::2565ef9e-1751-42dd-941c-107eaeb23d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16B"/>
    <w:rsid w:val="00003CA3"/>
    <w:rsid w:val="00010FBA"/>
    <w:rsid w:val="00035323"/>
    <w:rsid w:val="000371C9"/>
    <w:rsid w:val="0007333D"/>
    <w:rsid w:val="00085300"/>
    <w:rsid w:val="000B31C5"/>
    <w:rsid w:val="000B52F9"/>
    <w:rsid w:val="000F2DF0"/>
    <w:rsid w:val="0011455E"/>
    <w:rsid w:val="00123279"/>
    <w:rsid w:val="0014134D"/>
    <w:rsid w:val="001728D9"/>
    <w:rsid w:val="002447CC"/>
    <w:rsid w:val="002623FA"/>
    <w:rsid w:val="002A3B6A"/>
    <w:rsid w:val="002C3910"/>
    <w:rsid w:val="002F30AD"/>
    <w:rsid w:val="00306422"/>
    <w:rsid w:val="003462D7"/>
    <w:rsid w:val="00354972"/>
    <w:rsid w:val="003B0A90"/>
    <w:rsid w:val="003B416B"/>
    <w:rsid w:val="003E183C"/>
    <w:rsid w:val="003E2275"/>
    <w:rsid w:val="003E2812"/>
    <w:rsid w:val="004158D3"/>
    <w:rsid w:val="004606A2"/>
    <w:rsid w:val="004B2743"/>
    <w:rsid w:val="004D7677"/>
    <w:rsid w:val="0050619D"/>
    <w:rsid w:val="00516424"/>
    <w:rsid w:val="005407CC"/>
    <w:rsid w:val="005460B1"/>
    <w:rsid w:val="00561959"/>
    <w:rsid w:val="00565163"/>
    <w:rsid w:val="005E55E7"/>
    <w:rsid w:val="005F08B0"/>
    <w:rsid w:val="005F2BEC"/>
    <w:rsid w:val="006063C3"/>
    <w:rsid w:val="00631394"/>
    <w:rsid w:val="006517C3"/>
    <w:rsid w:val="00654B88"/>
    <w:rsid w:val="00693D05"/>
    <w:rsid w:val="006A4C90"/>
    <w:rsid w:val="006C3733"/>
    <w:rsid w:val="00773FEB"/>
    <w:rsid w:val="007A01D2"/>
    <w:rsid w:val="007B55BD"/>
    <w:rsid w:val="007C77C4"/>
    <w:rsid w:val="007D1540"/>
    <w:rsid w:val="007D7770"/>
    <w:rsid w:val="00812336"/>
    <w:rsid w:val="00821798"/>
    <w:rsid w:val="0085640C"/>
    <w:rsid w:val="00872B71"/>
    <w:rsid w:val="008740E3"/>
    <w:rsid w:val="008A67C0"/>
    <w:rsid w:val="008D241C"/>
    <w:rsid w:val="009049BA"/>
    <w:rsid w:val="00913F11"/>
    <w:rsid w:val="00925104"/>
    <w:rsid w:val="00930DD7"/>
    <w:rsid w:val="00945B16"/>
    <w:rsid w:val="009B4B6D"/>
    <w:rsid w:val="009C3315"/>
    <w:rsid w:val="009F5B98"/>
    <w:rsid w:val="009F676E"/>
    <w:rsid w:val="009F6B86"/>
    <w:rsid w:val="009F7E20"/>
    <w:rsid w:val="00A663BB"/>
    <w:rsid w:val="00A84971"/>
    <w:rsid w:val="00AA3CAF"/>
    <w:rsid w:val="00AA4E71"/>
    <w:rsid w:val="00AB7D69"/>
    <w:rsid w:val="00AC2F73"/>
    <w:rsid w:val="00AD14BB"/>
    <w:rsid w:val="00AD4B51"/>
    <w:rsid w:val="00AE4748"/>
    <w:rsid w:val="00B04890"/>
    <w:rsid w:val="00B07E9A"/>
    <w:rsid w:val="00B3241F"/>
    <w:rsid w:val="00B34A9A"/>
    <w:rsid w:val="00B4122F"/>
    <w:rsid w:val="00B6654C"/>
    <w:rsid w:val="00B72852"/>
    <w:rsid w:val="00B828E6"/>
    <w:rsid w:val="00B8634C"/>
    <w:rsid w:val="00B92AFF"/>
    <w:rsid w:val="00BA2F9E"/>
    <w:rsid w:val="00BE120B"/>
    <w:rsid w:val="00C052E2"/>
    <w:rsid w:val="00C1500D"/>
    <w:rsid w:val="00C32BD7"/>
    <w:rsid w:val="00C33E31"/>
    <w:rsid w:val="00C53EFE"/>
    <w:rsid w:val="00C66EEA"/>
    <w:rsid w:val="00C80AEF"/>
    <w:rsid w:val="00CC4878"/>
    <w:rsid w:val="00CE05F4"/>
    <w:rsid w:val="00CF122E"/>
    <w:rsid w:val="00D30A2D"/>
    <w:rsid w:val="00D34C0C"/>
    <w:rsid w:val="00D93FC2"/>
    <w:rsid w:val="00DC2A12"/>
    <w:rsid w:val="00DC568A"/>
    <w:rsid w:val="00DD0C11"/>
    <w:rsid w:val="00DE6DBD"/>
    <w:rsid w:val="00E34929"/>
    <w:rsid w:val="00E44EFD"/>
    <w:rsid w:val="00E72793"/>
    <w:rsid w:val="00EA1CF3"/>
    <w:rsid w:val="00EF75B4"/>
    <w:rsid w:val="00F06BCA"/>
    <w:rsid w:val="00F1613E"/>
    <w:rsid w:val="00F17976"/>
    <w:rsid w:val="00F269F1"/>
    <w:rsid w:val="00F404DE"/>
    <w:rsid w:val="00F8022B"/>
    <w:rsid w:val="00F85BEA"/>
    <w:rsid w:val="00FC75D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0FD47"/>
  <w15:docId w15:val="{79DACC06-E1BF-384D-9A70-D2F8233A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paragraph" w:styleId="Heading1">
    <w:name w:val="heading 1"/>
    <w:basedOn w:val="Normal"/>
    <w:next w:val="Normal"/>
    <w:link w:val="Heading1Char"/>
    <w:uiPriority w:val="9"/>
    <w:qFormat/>
    <w:rsid w:val="006E3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 w:type="character" w:customStyle="1" w:styleId="Heading1Char">
    <w:name w:val="Heading 1 Char"/>
    <w:basedOn w:val="DefaultParagraphFont"/>
    <w:link w:val="Heading1"/>
    <w:uiPriority w:val="9"/>
    <w:rsid w:val="006E3938"/>
    <w:rPr>
      <w:rFonts w:asciiTheme="majorHAnsi" w:eastAsiaTheme="majorEastAsia" w:hAnsiTheme="majorHAnsi" w:cstheme="majorBidi"/>
      <w:color w:val="2F5496" w:themeColor="accent1" w:themeShade="BF"/>
      <w:sz w:val="32"/>
      <w:szCs w:val="32"/>
    </w:rPr>
  </w:style>
  <w:style w:type="paragraph" w:customStyle="1" w:styleId="Default">
    <w:name w:val="Default"/>
    <w:rsid w:val="00201F74"/>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F10350"/>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s://data.calgary.ca/Transportation-Transit/Street-Centreline/4dx8-rtm5"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opendata.vancouver.ca/explore/dataset/bikeways/information" TargetMode="External"/><Relationship Id="rId37" Type="http://schemas.openxmlformats.org/officeDocument/2006/relationships/hyperlink" Target="https://open.toronto.ca/dataset/toronto-centreline-tcl/" TargetMode="Externa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ata.calgary.ca/Recreation-and-Culture/Parks-Pathways/qndb-27qm" TargetMode="Externa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opendata.vancouver.ca/explore/dataset/lanes/information/?location=15,49.24423,-123.1524"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opendata.vancouver.ca/explore/dataset/public-streets/information/?location=16,49.24772,-123.19169" TargetMode="External"/><Relationship Id="rId35" Type="http://schemas.openxmlformats.org/officeDocument/2006/relationships/hyperlink" Target="https://data.calgary.ca/Transportation-Transit/Calgary-Bikeways/jjqk-9b73"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calgary.ca/planning/transportation/road-classification.html" TargetMode="External"/><Relationship Id="rId38" Type="http://schemas.openxmlformats.org/officeDocument/2006/relationships/hyperlink" Target="https://open.toronto.ca/dataset/cycling-networ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f4oJ5BHUAa/+TCQN1GWE/qzGHw==">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</go:docsCustomData>
</go:gDocsCustomXmlDataStorage>
</file>

<file path=customXml/itemProps1.xml><?xml version="1.0" encoding="utf-8"?>
<ds:datastoreItem xmlns:ds="http://schemas.openxmlformats.org/officeDocument/2006/customXml" ds:itemID="{BFFE5462-889B-4ACC-BA16-E2D021C84C4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45</Pages>
  <Words>9555</Words>
  <Characters>54469</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Konrad Samsel</dc:creator>
  <cp:lastModifiedBy>Richard Wen</cp:lastModifiedBy>
  <cp:revision>20</cp:revision>
  <dcterms:created xsi:type="dcterms:W3CDTF">2024-06-25T17:50:00Z</dcterms:created>
  <dcterms:modified xsi:type="dcterms:W3CDTF">2024-07-24T18:57:00Z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id="enGq9mtY"/&gt;&lt;style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