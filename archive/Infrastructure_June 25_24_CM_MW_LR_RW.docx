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1A975ED0"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Evolution of Dedicated Cycling Infrastructure in</w:t>
      </w:r>
      <w:r w:rsidR="00872B71">
        <w:rPr>
          <w:rFonts w:ascii="Times New Roman" w:eastAsia="Times New Roman" w:hAnsi="Times New Roman" w:cs="Times New Roman"/>
          <w:b/>
          <w:sz w:val="24"/>
          <w:szCs w:val="24"/>
        </w:rPr>
        <w:t xml:space="preserve"> Three</w:t>
      </w:r>
      <w:r>
        <w:rPr>
          <w:rFonts w:ascii="Times New Roman" w:eastAsia="Times New Roman" w:hAnsi="Times New Roman" w:cs="Times New Roman"/>
          <w:b/>
          <w:sz w:val="24"/>
          <w:szCs w:val="24"/>
        </w:rPr>
        <w:t xml:space="preserve"> </w:t>
      </w:r>
      <w:sdt>
        <w:sdtPr>
          <w:tag w:val="goog_rdk_0"/>
          <w:id w:val="-1762210511"/>
        </w:sdtPr>
        <w:sdtContent/>
      </w:sdt>
      <w:r>
        <w:rPr>
          <w:rFonts w:ascii="Times New Roman" w:eastAsia="Times New Roman" w:hAnsi="Times New Roman" w:cs="Times New Roman"/>
          <w:b/>
          <w:sz w:val="24"/>
          <w:szCs w:val="24"/>
        </w:rPr>
        <w:t xml:space="preserve">Canadian Cities from </w:t>
      </w:r>
      <w:r w:rsidR="00872B71">
        <w:rPr>
          <w:rFonts w:ascii="Times New Roman" w:eastAsia="Times New Roman" w:hAnsi="Times New Roman" w:cs="Times New Roman"/>
          <w:b/>
          <w:sz w:val="24"/>
          <w:szCs w:val="24"/>
        </w:rPr>
        <w:t xml:space="preserve">2009 </w:t>
      </w:r>
      <w:r>
        <w:rPr>
          <w:rFonts w:ascii="Times New Roman" w:eastAsia="Times New Roman" w:hAnsi="Times New Roman" w:cs="Times New Roman"/>
          <w:b/>
          <w:sz w:val="24"/>
          <w:szCs w:val="24"/>
        </w:rPr>
        <w:t>to 2022</w:t>
      </w:r>
    </w:p>
    <w:p w14:paraId="00000002" w14:textId="2270DE0E"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Konrad Samsel</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Richard Wen</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Brice Batomen</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Andrew Howard</w:t>
      </w:r>
      <w:del w:id="0" w:author="Richard Wen" w:date="2024-09-20T17:57:00Z" w16du:dateUtc="2024-09-20T21:57:00Z">
        <w:r w:rsidDel="00F74438">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vertAlign w:val="superscript"/>
        </w:rPr>
        <w:t>3</w:t>
      </w:r>
      <w:ins w:id="1" w:author="Richard Wen" w:date="2024-09-20T17:57:00Z" w16du:dateUtc="2024-09-20T21:57:00Z">
        <w:r w:rsidR="00F74438">
          <w:rPr>
            <w:rFonts w:ascii="Times New Roman" w:eastAsia="Times New Roman" w:hAnsi="Times New Roman" w:cs="Times New Roman"/>
            <w:sz w:val="24"/>
            <w:szCs w:val="24"/>
          </w:rPr>
          <w:t>,</w:t>
        </w:r>
      </w:ins>
      <w:del w:id="2" w:author="Richard Wen" w:date="2024-09-20T17:57:00Z" w16du:dateUtc="2024-09-20T21:57:00Z">
        <w:r w:rsidDel="00F74438">
          <w:rPr>
            <w:rFonts w:ascii="Times New Roman" w:eastAsia="Times New Roman" w:hAnsi="Times New Roman" w:cs="Times New Roman"/>
            <w:sz w:val="24"/>
            <w:szCs w:val="24"/>
          </w:rPr>
          <w:delText xml:space="preserve"> </w:delText>
        </w:r>
      </w:del>
      <w:customXmlDelRangeStart w:id="3" w:author="Richard Wen" w:date="2024-09-20T17:57:00Z"/>
      <w:sdt>
        <w:sdtPr>
          <w:tag w:val="goog_rdk_1"/>
          <w:id w:val="-753270589"/>
        </w:sdtPr>
        <w:sdtContent>
          <w:customXmlDelRangeEnd w:id="3"/>
          <w:commentRangeStart w:id="4"/>
          <w:customXmlDelRangeStart w:id="5" w:author="Richard Wen" w:date="2024-09-20T17:57:00Z"/>
        </w:sdtContent>
      </w:sdt>
      <w:customXmlDelRangeEnd w:id="5"/>
      <w:ins w:id="6" w:author="Richard Wen" w:date="2024-09-20T17:57:00Z" w16du:dateUtc="2024-09-20T21:57:00Z">
        <w:r w:rsidR="00F74438">
          <w:t xml:space="preserve"> </w:t>
        </w:r>
      </w:ins>
      <w:r>
        <w:rPr>
          <w:rFonts w:ascii="Times New Roman" w:eastAsia="Times New Roman" w:hAnsi="Times New Roman" w:cs="Times New Roman"/>
          <w:sz w:val="24"/>
          <w:szCs w:val="24"/>
        </w:rPr>
        <w:t>Meg</w:t>
      </w:r>
      <w:sdt>
        <w:sdtPr>
          <w:tag w:val="goog_rdk_2"/>
          <w:id w:val="2027742900"/>
        </w:sdtPr>
        <w:sdtContent>
          <w:r>
            <w:rPr>
              <w:rFonts w:ascii="Times New Roman" w:eastAsia="Times New Roman" w:hAnsi="Times New Roman" w:cs="Times New Roman"/>
              <w:sz w:val="24"/>
              <w:szCs w:val="24"/>
            </w:rPr>
            <w:t>h</w:t>
          </w:r>
        </w:sdtContent>
      </w:sdt>
      <w:r>
        <w:rPr>
          <w:rFonts w:ascii="Times New Roman" w:eastAsia="Times New Roman" w:hAnsi="Times New Roman" w:cs="Times New Roman"/>
          <w:sz w:val="24"/>
          <w:szCs w:val="24"/>
        </w:rPr>
        <w:t>an Winters</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Moreno Zanotto</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Brent Hagel</w:t>
      </w:r>
      <w:del w:id="7" w:author="Richard Wen" w:date="2024-09-20T17:57:00Z" w16du:dateUtc="2024-09-20T21:57:00Z">
        <w:r w:rsidDel="007D6F5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vertAlign w:val="superscript"/>
        </w:rPr>
        <w:t>5</w:t>
      </w:r>
      <w:ins w:id="8" w:author="Richard Wen" w:date="2024-09-20T17:57:00Z" w16du:dateUtc="2024-09-20T21:57:00Z">
        <w:r w:rsidR="007D6F5C" w:rsidRPr="007D6F5C">
          <w:rPr>
            <w:rFonts w:ascii="Times New Roman" w:eastAsia="Times New Roman" w:hAnsi="Times New Roman" w:cs="Times New Roman"/>
            <w:sz w:val="24"/>
            <w:szCs w:val="24"/>
            <w:rPrChange w:id="9" w:author="Richard Wen" w:date="2024-09-20T17:57:00Z" w16du:dateUtc="2024-09-20T21:57:00Z">
              <w:rPr>
                <w:rFonts w:ascii="Times New Roman" w:eastAsia="Times New Roman" w:hAnsi="Times New Roman" w:cs="Times New Roman"/>
                <w:sz w:val="24"/>
                <w:szCs w:val="24"/>
                <w:vertAlign w:val="superscript"/>
              </w:rPr>
            </w:rPrChange>
          </w:rPr>
          <w:t>,</w:t>
        </w:r>
      </w:ins>
      <w:ins w:id="10" w:author="Richard Wen" w:date="2024-09-20T17:58:00Z" w16du:dateUtc="2024-09-20T21:58:00Z">
        <w:r w:rsidR="006404E0">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Colin Macarthur</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w:t>
      </w:r>
      <w:commentRangeEnd w:id="4"/>
      <w:r>
        <w:commentReference w:id="4"/>
      </w:r>
      <w:r>
        <w:rPr>
          <w:rFonts w:ascii="Times New Roman" w:eastAsia="Times New Roman" w:hAnsi="Times New Roman" w:cs="Times New Roman"/>
          <w:sz w:val="24"/>
          <w:szCs w:val="24"/>
        </w:rPr>
        <w:t>Linda Rothman</w:t>
      </w:r>
      <w:r>
        <w:rPr>
          <w:rFonts w:ascii="Times New Roman" w:eastAsia="Times New Roman" w:hAnsi="Times New Roman" w:cs="Times New Roman"/>
          <w:sz w:val="24"/>
          <w:szCs w:val="24"/>
          <w:vertAlign w:val="superscript"/>
        </w:rPr>
        <w:t>1,2</w:t>
      </w:r>
    </w:p>
    <w:p w14:paraId="00000003" w14:textId="77777777" w:rsidR="003B416B" w:rsidRDefault="003B416B">
      <w:pPr>
        <w:rPr>
          <w:rFonts w:ascii="Times New Roman" w:eastAsia="Times New Roman" w:hAnsi="Times New Roman" w:cs="Times New Roman"/>
          <w:sz w:val="24"/>
          <w:szCs w:val="24"/>
        </w:rPr>
      </w:pPr>
    </w:p>
    <w:p w14:paraId="0000000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Affiliations: </w:t>
      </w:r>
    </w:p>
    <w:p w14:paraId="00000005" w14:textId="77777777" w:rsidR="003B416B"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Dalla Lana School of Public Health, University of Toronto, 155 College Street, Toronto ON M5T 3M7</w:t>
      </w:r>
    </w:p>
    <w:p w14:paraId="00000006" w14:textId="77777777" w:rsidR="003B416B"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School of Occupational and Public Health, Toronto Metropolitan University, 350 Victoria Street, Toronto ON M5B 2K3</w:t>
      </w:r>
    </w:p>
    <w:p w14:paraId="00000007" w14:textId="77777777" w:rsidR="003B416B"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Child Health Evaluative Sciences, SickKids Research Institute, 686 Bay St, Toronto, ON, Canada M5G 0A4</w:t>
      </w:r>
    </w:p>
    <w:p w14:paraId="00000008" w14:textId="36095806" w:rsidR="003B416B"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Faculty of Health Sciences, Simon Fraser University, 8888 University Drive, Burnaby, BC, Canada, </w:t>
      </w:r>
      <w:sdt>
        <w:sdtPr>
          <w:tag w:val="goog_rdk_3"/>
          <w:id w:val="1235274767"/>
        </w:sdtPr>
        <w:sdtContent>
          <w:r>
            <w:rPr>
              <w:rFonts w:ascii="Times New Roman" w:eastAsia="Times New Roman" w:hAnsi="Times New Roman" w:cs="Times New Roman"/>
              <w:color w:val="000000"/>
              <w:sz w:val="24"/>
              <w:szCs w:val="24"/>
            </w:rPr>
            <w:t>V5A 1S6</w:t>
          </w:r>
        </w:sdtContent>
      </w:sdt>
      <w:sdt>
        <w:sdtPr>
          <w:tag w:val="goog_rdk_4"/>
          <w:id w:val="-1221587881"/>
          <w:showingPlcHdr/>
        </w:sdtPr>
        <w:sdtContent>
          <w:r w:rsidR="00003CA3">
            <w:t xml:space="preserve">     </w:t>
          </w:r>
        </w:sdtContent>
      </w:sdt>
    </w:p>
    <w:p w14:paraId="00000009" w14:textId="77777777" w:rsidR="003B416B"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del w:id="11" w:author="Richard Wen" w:date="2024-09-20T17:56:00Z" w16du:dateUtc="2024-09-20T21:56:00Z">
        <w:r w:rsidDel="00A85D79">
          <w:rPr>
            <w:rFonts w:ascii="Times New Roman" w:eastAsia="Times New Roman" w:hAnsi="Times New Roman" w:cs="Times New Roman"/>
            <w:color w:val="000000"/>
            <w:sz w:val="24"/>
            <w:szCs w:val="24"/>
          </w:rPr>
          <w:delText xml:space="preserve"> </w:delText>
        </w:r>
      </w:del>
      <w:r>
        <w:rPr>
          <w:rFonts w:ascii="Times New Roman" w:eastAsia="Times New Roman" w:hAnsi="Times New Roman" w:cs="Times New Roman"/>
          <w:color w:val="000000"/>
          <w:sz w:val="24"/>
          <w:szCs w:val="24"/>
        </w:rPr>
        <w:t xml:space="preserve">Departments of Pediatrics and Community Health Sciences, Cumming School of Medicine, University of Calgary, C4-434, Alberta Children’s Hospital, 28 Oki Drive NW, Calgary, AB, Canada, T3B 6A8 </w:t>
      </w:r>
    </w:p>
    <w:p w14:paraId="0000000A" w14:textId="77777777" w:rsidR="003B416B" w:rsidRDefault="003B416B">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000000B" w14:textId="77777777" w:rsidR="003B416B"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Address Correspondence to: Richard Wen </w:t>
      </w:r>
    </w:p>
    <w:p w14:paraId="0000000C" w14:textId="77777777" w:rsidR="003B416B"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of Public Health Sciences,</w:t>
      </w:r>
      <w:del w:id="12" w:author="Richard Wen" w:date="2024-09-11T16:43:00Z" w16du:dateUtc="2024-09-11T20:43:00Z">
        <w:r w:rsidDel="00F47490">
          <w:rPr>
            <w:rFonts w:ascii="Times New Roman" w:eastAsia="Times New Roman" w:hAnsi="Times New Roman" w:cs="Times New Roman"/>
            <w:color w:val="000000"/>
            <w:sz w:val="24"/>
            <w:szCs w:val="24"/>
          </w:rPr>
          <w:delText xml:space="preserve"> </w:delText>
        </w:r>
      </w:del>
    </w:p>
    <w:p w14:paraId="0000000D" w14:textId="77777777" w:rsidR="003B416B"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University of Toronto,</w:t>
      </w:r>
      <w:del w:id="13" w:author="Richard Wen" w:date="2024-09-11T16:43:00Z" w16du:dateUtc="2024-09-11T20:43:00Z">
        <w:r w:rsidDel="00F47490">
          <w:rPr>
            <w:rFonts w:ascii="Times New Roman" w:eastAsia="Times New Roman" w:hAnsi="Times New Roman" w:cs="Times New Roman"/>
            <w:color w:val="000000"/>
            <w:sz w:val="24"/>
            <w:szCs w:val="24"/>
          </w:rPr>
          <w:delText xml:space="preserve"> </w:delText>
        </w:r>
      </w:del>
    </w:p>
    <w:p w14:paraId="0000000E" w14:textId="77777777" w:rsidR="003B416B"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155 College Street,</w:t>
      </w:r>
    </w:p>
    <w:p w14:paraId="0000000F" w14:textId="77777777" w:rsidR="003B416B"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del w:id="14" w:author="Richard Wen" w:date="2024-09-11T16:43:00Z" w16du:dateUtc="2024-09-11T20:43:00Z">
        <w:r w:rsidDel="00F47490">
          <w:rPr>
            <w:rFonts w:ascii="Times New Roman" w:eastAsia="Times New Roman" w:hAnsi="Times New Roman" w:cs="Times New Roman"/>
            <w:color w:val="000000"/>
            <w:sz w:val="24"/>
            <w:szCs w:val="24"/>
          </w:rPr>
          <w:delText xml:space="preserve"> </w:delText>
        </w:r>
      </w:del>
      <w:r>
        <w:rPr>
          <w:rFonts w:ascii="Times New Roman" w:eastAsia="Times New Roman" w:hAnsi="Times New Roman" w:cs="Times New Roman"/>
          <w:color w:val="000000"/>
          <w:sz w:val="24"/>
          <w:szCs w:val="24"/>
        </w:rPr>
        <w:t>Toronto ON M5T 3M7</w:t>
      </w:r>
    </w:p>
    <w:p w14:paraId="00000010" w14:textId="77777777" w:rsidR="003B416B" w:rsidRDefault="00000000">
      <w:pPr>
        <w:pBdr>
          <w:top w:val="nil"/>
          <w:left w:val="nil"/>
          <w:bottom w:val="nil"/>
          <w:right w:val="nil"/>
          <w:between w:val="nil"/>
        </w:pBdr>
        <w:ind w:left="720"/>
        <w:rPr>
          <w:rFonts w:ascii="Times New Roman" w:eastAsia="Times New Roman" w:hAnsi="Times New Roman" w:cs="Times New Roman"/>
          <w:color w:val="000000"/>
          <w:sz w:val="24"/>
          <w:szCs w:val="24"/>
        </w:rPr>
        <w:sectPr w:rsidR="003B416B">
          <w:footerReference w:type="default" r:id="rId12"/>
          <w:pgSz w:w="12240" w:h="15840"/>
          <w:pgMar w:top="1440" w:right="1440" w:bottom="1440" w:left="1440" w:header="708" w:footer="708" w:gutter="0"/>
          <w:pgNumType w:start="1"/>
          <w:cols w:space="720"/>
        </w:sectPr>
      </w:pPr>
      <w:del w:id="15" w:author="Richard Wen" w:date="2024-09-11T16:43:00Z" w16du:dateUtc="2024-09-11T20:43:00Z">
        <w:r w:rsidDel="00F47490">
          <w:rPr>
            <w:rFonts w:ascii="Times New Roman" w:eastAsia="Times New Roman" w:hAnsi="Times New Roman" w:cs="Times New Roman"/>
            <w:color w:val="000000"/>
            <w:sz w:val="24"/>
            <w:szCs w:val="24"/>
          </w:rPr>
          <w:delText xml:space="preserve"> </w:delText>
        </w:r>
      </w:del>
      <w:r>
        <w:rPr>
          <w:rFonts w:ascii="Times New Roman" w:eastAsia="Times New Roman" w:hAnsi="Times New Roman" w:cs="Times New Roman"/>
          <w:color w:val="000000"/>
          <w:sz w:val="24"/>
          <w:szCs w:val="24"/>
        </w:rPr>
        <w:t>(richard.wen@utoronto.ca)</w:t>
      </w:r>
    </w:p>
    <w:p w14:paraId="00000011"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00000012"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00000013" w14:textId="506C9D7C" w:rsidR="003B416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Municipalities often prioritize cycling within urban centers</w:t>
      </w:r>
      <w:r w:rsidR="00516424">
        <w:rPr>
          <w:rFonts w:ascii="Times New Roman" w:eastAsia="Times New Roman" w:hAnsi="Times New Roman" w:cs="Times New Roman"/>
          <w:sz w:val="24"/>
          <w:szCs w:val="24"/>
        </w:rPr>
        <w:t xml:space="preserve">, given that cycling </w:t>
      </w:r>
      <w:r>
        <w:rPr>
          <w:rFonts w:ascii="Times New Roman" w:eastAsia="Times New Roman" w:hAnsi="Times New Roman" w:cs="Times New Roman"/>
          <w:sz w:val="24"/>
          <w:szCs w:val="24"/>
        </w:rPr>
        <w:t xml:space="preserve">is </w:t>
      </w:r>
      <w:r w:rsidR="0051642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cost-effective</w:t>
      </w:r>
      <w:r w:rsidR="00516424">
        <w:rPr>
          <w:rFonts w:ascii="Times New Roman" w:eastAsia="Times New Roman" w:hAnsi="Times New Roman" w:cs="Times New Roman"/>
          <w:sz w:val="24"/>
          <w:szCs w:val="24"/>
        </w:rPr>
        <w:t xml:space="preserve"> means of transportation,</w:t>
      </w:r>
      <w:r>
        <w:rPr>
          <w:rFonts w:ascii="Times New Roman" w:eastAsia="Times New Roman" w:hAnsi="Times New Roman" w:cs="Times New Roman"/>
          <w:sz w:val="24"/>
          <w:szCs w:val="24"/>
        </w:rPr>
        <w:t xml:space="preserve"> and promotes healthy living. Despite considerable investments in </w:t>
      </w:r>
      <w:r w:rsidR="00516424">
        <w:rPr>
          <w:rFonts w:ascii="Times New Roman" w:eastAsia="Times New Roman" w:hAnsi="Times New Roman" w:cs="Times New Roman"/>
          <w:sz w:val="24"/>
          <w:szCs w:val="24"/>
        </w:rPr>
        <w:t xml:space="preserve">cycling </w:t>
      </w:r>
      <w:r>
        <w:rPr>
          <w:rFonts w:ascii="Times New Roman" w:eastAsia="Times New Roman" w:hAnsi="Times New Roman" w:cs="Times New Roman"/>
          <w:sz w:val="24"/>
          <w:szCs w:val="24"/>
        </w:rPr>
        <w:t xml:space="preserve">infrastructure, however, challenges related to safe and equitable cycling access persist. This project examined the implementation of safe cycling infrastructure in three major cities in Canada - Vancouver, Calgary, and Toronto </w:t>
      </w:r>
      <w:r w:rsidR="0051642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16424">
        <w:rPr>
          <w:rFonts w:ascii="Times New Roman" w:eastAsia="Times New Roman" w:hAnsi="Times New Roman" w:cs="Times New Roman"/>
          <w:sz w:val="24"/>
          <w:szCs w:val="24"/>
        </w:rPr>
        <w:t xml:space="preserve">over the time period </w:t>
      </w:r>
      <w:r>
        <w:rPr>
          <w:rFonts w:ascii="Times New Roman" w:eastAsia="Times New Roman" w:hAnsi="Times New Roman" w:cs="Times New Roman"/>
          <w:sz w:val="24"/>
          <w:szCs w:val="24"/>
        </w:rPr>
        <w:t xml:space="preserve">2009 to 2022. </w:t>
      </w:r>
    </w:p>
    <w:p w14:paraId="00000014"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00000015" w14:textId="78DCC428" w:rsidR="003B416B" w:rsidRDefault="005164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study focused on on-street infrastructure that was </w:t>
      </w:r>
      <w:r w:rsidRPr="00003CA3">
        <w:rPr>
          <w:rFonts w:ascii="Times New Roman" w:eastAsia="Times New Roman" w:hAnsi="Times New Roman" w:cs="Times New Roman"/>
          <w:sz w:val="24"/>
          <w:szCs w:val="24"/>
        </w:rPr>
        <w:t>designated for the exclusive use by cyclists</w:t>
      </w:r>
      <w:r w:rsidR="00003CA3" w:rsidRPr="00003CA3">
        <w:rPr>
          <w:rFonts w:ascii="Times New Roman" w:eastAsia="Times New Roman" w:hAnsi="Times New Roman" w:cs="Times New Roman"/>
          <w:sz w:val="24"/>
          <w:szCs w:val="24"/>
        </w:rPr>
        <w:t>,</w:t>
      </w:r>
      <w:r w:rsidR="00003CA3">
        <w:rPr>
          <w:rFonts w:ascii="Times New Roman" w:eastAsia="Times New Roman" w:hAnsi="Times New Roman" w:cs="Times New Roman"/>
          <w:sz w:val="24"/>
          <w:szCs w:val="24"/>
        </w:rPr>
        <w:t xml:space="preserve"> which were painted lanes, buffered lanes, cycle track and local street bikeways</w:t>
      </w:r>
      <w:r>
        <w:rPr>
          <w:rFonts w:ascii="Times New Roman" w:eastAsia="Times New Roman" w:hAnsi="Times New Roman" w:cs="Times New Roman"/>
          <w:sz w:val="24"/>
          <w:szCs w:val="24"/>
        </w:rPr>
        <w:t>. Information on current infrastructure was acquired in January 2023 from each municipality. Instances of new installations and upgrades occurring between 2009 and 2022 were assessed and verified using a combination of municipal data sources, grey literature, and historical street view imagery. A standardized criterion, drawn from The Canadian Bikeway Comfort and Safety (Can-BICS) classification system, allowed</w:t>
      </w:r>
      <w:r w:rsidR="008A67C0">
        <w:rPr>
          <w:rFonts w:ascii="Times New Roman" w:eastAsia="Times New Roman" w:hAnsi="Times New Roman" w:cs="Times New Roman"/>
          <w:sz w:val="24"/>
          <w:szCs w:val="24"/>
        </w:rPr>
        <w:t xml:space="preserve"> for consistent classification of infrastructure, enabling </w:t>
      </w:r>
      <w:r>
        <w:rPr>
          <w:rFonts w:ascii="Times New Roman" w:eastAsia="Times New Roman" w:hAnsi="Times New Roman" w:cs="Times New Roman"/>
          <w:sz w:val="24"/>
          <w:szCs w:val="24"/>
        </w:rPr>
        <w:t xml:space="preserve">comparison of </w:t>
      </w:r>
      <w:r w:rsidR="00003CA3">
        <w:rPr>
          <w:rFonts w:ascii="Times New Roman" w:eastAsia="Times New Roman" w:hAnsi="Times New Roman" w:cs="Times New Roman"/>
          <w:sz w:val="24"/>
          <w:szCs w:val="24"/>
        </w:rPr>
        <w:t>infrastructure implementation</w:t>
      </w:r>
      <w:r w:rsidR="004B53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across municipalities </w:t>
      </w:r>
      <w:r w:rsidR="008A67C0">
        <w:rPr>
          <w:rFonts w:ascii="Times New Roman" w:eastAsia="Times New Roman" w:hAnsi="Times New Roman" w:cs="Times New Roman"/>
          <w:sz w:val="24"/>
          <w:szCs w:val="24"/>
        </w:rPr>
        <w:t>and over time</w:t>
      </w:r>
      <w:r>
        <w:rPr>
          <w:rFonts w:ascii="Times New Roman" w:eastAsia="Times New Roman" w:hAnsi="Times New Roman" w:cs="Times New Roman"/>
          <w:sz w:val="24"/>
          <w:szCs w:val="24"/>
        </w:rPr>
        <w:t xml:space="preserve">. </w:t>
      </w:r>
    </w:p>
    <w:p w14:paraId="00000016"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00000017" w14:textId="694B341A" w:rsidR="003B416B" w:rsidRDefault="00000000">
      <w:pPr>
        <w:spacing w:line="480" w:lineRule="auto"/>
        <w:rPr>
          <w:rFonts w:ascii="Times New Roman" w:eastAsia="Times New Roman" w:hAnsi="Times New Roman" w:cs="Times New Roman"/>
          <w:sz w:val="24"/>
          <w:szCs w:val="24"/>
        </w:rPr>
      </w:pPr>
      <w:commentRangeStart w:id="16"/>
      <w:commentRangeStart w:id="17"/>
      <w:r>
        <w:rPr>
          <w:rFonts w:ascii="Times New Roman" w:eastAsia="Times New Roman" w:hAnsi="Times New Roman" w:cs="Times New Roman"/>
          <w:sz w:val="24"/>
          <w:szCs w:val="24"/>
        </w:rPr>
        <w:t>From</w:t>
      </w:r>
      <w:commentRangeEnd w:id="16"/>
      <w:r w:rsidR="008A67C0">
        <w:rPr>
          <w:rStyle w:val="CommentReference"/>
        </w:rPr>
        <w:commentReference w:id="16"/>
      </w:r>
      <w:commentRangeEnd w:id="17"/>
      <w:r w:rsidR="00693D05">
        <w:rPr>
          <w:rStyle w:val="CommentReference"/>
        </w:rPr>
        <w:commentReference w:id="17"/>
      </w:r>
      <w:r>
        <w:rPr>
          <w:rFonts w:ascii="Times New Roman" w:eastAsia="Times New Roman" w:hAnsi="Times New Roman" w:cs="Times New Roman"/>
          <w:sz w:val="24"/>
          <w:szCs w:val="24"/>
        </w:rPr>
        <w:t xml:space="preserve"> 2009 to 2022, the</w:t>
      </w:r>
      <w:r w:rsidR="00516424">
        <w:rPr>
          <w:rFonts w:ascii="Times New Roman" w:eastAsia="Times New Roman" w:hAnsi="Times New Roman" w:cs="Times New Roman"/>
          <w:sz w:val="24"/>
          <w:szCs w:val="24"/>
        </w:rPr>
        <w:t>re was a</w:t>
      </w:r>
      <w:ins w:id="18" w:author="Richard Wen" w:date="2024-10-02T15:51:00Z" w16du:dateUtc="2024-10-02T19:51:00Z">
        <w:r w:rsidR="009054B8">
          <w:rPr>
            <w:rFonts w:ascii="Times New Roman" w:eastAsia="Times New Roman" w:hAnsi="Times New Roman" w:cs="Times New Roman"/>
            <w:sz w:val="24"/>
            <w:szCs w:val="24"/>
          </w:rPr>
          <w:t>bout a</w:t>
        </w:r>
      </w:ins>
      <w:r w:rsidR="00516424">
        <w:rPr>
          <w:rFonts w:ascii="Times New Roman" w:eastAsia="Times New Roman" w:hAnsi="Times New Roman" w:cs="Times New Roman"/>
          <w:sz w:val="24"/>
          <w:szCs w:val="24"/>
        </w:rPr>
        <w:t xml:space="preserve"> t</w:t>
      </w:r>
      <w:ins w:id="19" w:author="Richard Wen" w:date="2024-09-20T18:06:00Z" w16du:dateUtc="2024-09-20T22:06:00Z">
        <w:r w:rsidR="00691A79">
          <w:rPr>
            <w:rFonts w:ascii="Times New Roman" w:eastAsia="Times New Roman" w:hAnsi="Times New Roman" w:cs="Times New Roman"/>
            <w:sz w:val="24"/>
            <w:szCs w:val="24"/>
          </w:rPr>
          <w:t>wo</w:t>
        </w:r>
      </w:ins>
      <w:del w:id="20" w:author="Richard Wen" w:date="2024-09-20T18:06:00Z" w16du:dateUtc="2024-09-20T22:06:00Z">
        <w:r w:rsidR="00516424" w:rsidDel="00691A79">
          <w:rPr>
            <w:rFonts w:ascii="Times New Roman" w:eastAsia="Times New Roman" w:hAnsi="Times New Roman" w:cs="Times New Roman"/>
            <w:sz w:val="24"/>
            <w:szCs w:val="24"/>
          </w:rPr>
          <w:delText>hr</w:delText>
        </w:r>
      </w:del>
      <w:del w:id="21" w:author="Richard Wen" w:date="2024-09-20T18:05:00Z" w16du:dateUtc="2024-09-20T22:05:00Z">
        <w:r w:rsidR="00516424" w:rsidDel="00691A79">
          <w:rPr>
            <w:rFonts w:ascii="Times New Roman" w:eastAsia="Times New Roman" w:hAnsi="Times New Roman" w:cs="Times New Roman"/>
            <w:sz w:val="24"/>
            <w:szCs w:val="24"/>
          </w:rPr>
          <w:delText>ee</w:delText>
        </w:r>
      </w:del>
      <w:r w:rsidR="00516424">
        <w:rPr>
          <w:rFonts w:ascii="Times New Roman" w:eastAsia="Times New Roman" w:hAnsi="Times New Roman" w:cs="Times New Roman"/>
          <w:sz w:val="24"/>
          <w:szCs w:val="24"/>
        </w:rPr>
        <w:t>-fold increase in</w:t>
      </w:r>
      <w:r>
        <w:rPr>
          <w:rFonts w:ascii="Times New Roman" w:eastAsia="Times New Roman" w:hAnsi="Times New Roman" w:cs="Times New Roman"/>
          <w:sz w:val="24"/>
          <w:szCs w:val="24"/>
        </w:rPr>
        <w:t xml:space="preserve"> dedicated on-street cycling infrastructure in Vancouver</w:t>
      </w:r>
      <w:ins w:id="22" w:author="Linda Rothman" w:date="2024-07-23T09:51:00Z">
        <w:r w:rsidR="00B3241F">
          <w:rPr>
            <w:rFonts w:ascii="Times New Roman" w:eastAsia="Times New Roman" w:hAnsi="Times New Roman" w:cs="Times New Roman"/>
            <w:sz w:val="24"/>
            <w:szCs w:val="24"/>
          </w:rPr>
          <w:t xml:space="preserve"> (</w:t>
        </w:r>
      </w:ins>
      <w:ins w:id="23" w:author="Richard Wen" w:date="2024-10-02T15:51:00Z" w16du:dateUtc="2024-10-02T19:51:00Z">
        <w:r w:rsidR="00765A16">
          <w:rPr>
            <w:rFonts w:ascii="Times New Roman" w:eastAsia="Times New Roman" w:hAnsi="Times New Roman" w:cs="Times New Roman"/>
            <w:sz w:val="24"/>
            <w:szCs w:val="24"/>
          </w:rPr>
          <w:t>19.2</w:t>
        </w:r>
      </w:ins>
      <w:ins w:id="24" w:author="Linda Rothman" w:date="2024-07-23T09:51:00Z">
        <w:del w:id="25" w:author="Richard Wen" w:date="2024-10-02T15:49:00Z" w16du:dateUtc="2024-10-02T19:49:00Z">
          <w:r w:rsidR="00B3241F" w:rsidDel="00996E30">
            <w:rPr>
              <w:rFonts w:ascii="Times New Roman" w:eastAsia="Times New Roman" w:hAnsi="Times New Roman" w:cs="Times New Roman"/>
              <w:sz w:val="24"/>
              <w:szCs w:val="24"/>
            </w:rPr>
            <w:delText>XX</w:delText>
          </w:r>
        </w:del>
        <w:r w:rsidR="00B3241F">
          <w:rPr>
            <w:rFonts w:ascii="Times New Roman" w:eastAsia="Times New Roman" w:hAnsi="Times New Roman" w:cs="Times New Roman"/>
            <w:sz w:val="24"/>
            <w:szCs w:val="24"/>
          </w:rPr>
          <w:t xml:space="preserve"> to </w:t>
        </w:r>
      </w:ins>
      <w:ins w:id="26" w:author="Richard Wen" w:date="2024-10-02T15:51:00Z" w16du:dateUtc="2024-10-02T19:51:00Z">
        <w:r w:rsidR="00765A16">
          <w:rPr>
            <w:rFonts w:ascii="Times New Roman" w:eastAsia="Times New Roman" w:hAnsi="Times New Roman" w:cs="Times New Roman"/>
            <w:sz w:val="24"/>
            <w:szCs w:val="24"/>
          </w:rPr>
          <w:t>34.2</w:t>
        </w:r>
      </w:ins>
      <w:ins w:id="27" w:author="Linda Rothman" w:date="2024-07-23T09:51:00Z">
        <w:del w:id="28" w:author="Richard Wen" w:date="2024-10-02T15:51:00Z" w16du:dateUtc="2024-10-02T19:51:00Z">
          <w:r w:rsidR="00B3241F" w:rsidDel="00765A16">
            <w:rPr>
              <w:rFonts w:ascii="Times New Roman" w:eastAsia="Times New Roman" w:hAnsi="Times New Roman" w:cs="Times New Roman"/>
              <w:sz w:val="24"/>
              <w:szCs w:val="24"/>
            </w:rPr>
            <w:delText>XX</w:delText>
          </w:r>
        </w:del>
        <w:r w:rsidR="00B3241F">
          <w:rPr>
            <w:rFonts w:ascii="Times New Roman" w:eastAsia="Times New Roman" w:hAnsi="Times New Roman" w:cs="Times New Roman"/>
            <w:sz w:val="24"/>
            <w:szCs w:val="24"/>
          </w:rPr>
          <w:t xml:space="preserve"> km</w:t>
        </w:r>
      </w:ins>
      <w:ins w:id="29" w:author="Richard Wen" w:date="2024-10-02T15:50:00Z" w16du:dateUtc="2024-10-02T19:50:00Z">
        <w:r w:rsidR="00996E30">
          <w:rPr>
            <w:rFonts w:ascii="Times New Roman" w:eastAsia="Times New Roman" w:hAnsi="Times New Roman" w:cs="Times New Roman"/>
            <w:sz w:val="24"/>
            <w:szCs w:val="24"/>
          </w:rPr>
          <w:t xml:space="preserve"> per 1000 km of roadway</w:t>
        </w:r>
      </w:ins>
      <w:ins w:id="30" w:author="Linda Rothman" w:date="2024-07-23T09:51:00Z">
        <w:r w:rsidR="00B3241F">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and Toronto</w:t>
      </w:r>
      <w:ins w:id="31" w:author="Linda Rothman" w:date="2024-07-23T09:51:00Z">
        <w:r w:rsidR="00B3241F">
          <w:rPr>
            <w:rFonts w:ascii="Times New Roman" w:eastAsia="Times New Roman" w:hAnsi="Times New Roman" w:cs="Times New Roman"/>
            <w:sz w:val="24"/>
            <w:szCs w:val="24"/>
          </w:rPr>
          <w:t xml:space="preserve"> (</w:t>
        </w:r>
      </w:ins>
      <w:ins w:id="32" w:author="Richard Wen" w:date="2024-10-02T17:05:00Z" w16du:dateUtc="2024-10-02T21:05:00Z">
        <w:r w:rsidR="0091562B">
          <w:rPr>
            <w:rFonts w:ascii="Times New Roman" w:eastAsia="Times New Roman" w:hAnsi="Times New Roman" w:cs="Times New Roman"/>
            <w:sz w:val="24"/>
            <w:szCs w:val="24"/>
          </w:rPr>
          <w:t>18.7</w:t>
        </w:r>
      </w:ins>
      <w:ins w:id="33" w:author="Linda Rothman" w:date="2024-07-23T09:51:00Z">
        <w:del w:id="34" w:author="Richard Wen" w:date="2024-10-02T17:05:00Z" w16du:dateUtc="2024-10-02T21:05:00Z">
          <w:r w:rsidR="00B3241F" w:rsidDel="0091562B">
            <w:rPr>
              <w:rFonts w:ascii="Times New Roman" w:eastAsia="Times New Roman" w:hAnsi="Times New Roman" w:cs="Times New Roman"/>
              <w:sz w:val="24"/>
              <w:szCs w:val="24"/>
            </w:rPr>
            <w:delText>XXX</w:delText>
          </w:r>
        </w:del>
        <w:r w:rsidR="00B3241F">
          <w:rPr>
            <w:rFonts w:ascii="Times New Roman" w:eastAsia="Times New Roman" w:hAnsi="Times New Roman" w:cs="Times New Roman"/>
            <w:sz w:val="24"/>
            <w:szCs w:val="24"/>
          </w:rPr>
          <w:t xml:space="preserve"> to </w:t>
        </w:r>
      </w:ins>
      <w:ins w:id="35" w:author="Richard Wen" w:date="2024-10-02T17:05:00Z" w16du:dateUtc="2024-10-02T21:05:00Z">
        <w:r w:rsidR="0091562B">
          <w:rPr>
            <w:rFonts w:ascii="Times New Roman" w:eastAsia="Times New Roman" w:hAnsi="Times New Roman" w:cs="Times New Roman"/>
            <w:sz w:val="24"/>
            <w:szCs w:val="24"/>
          </w:rPr>
          <w:t>40.2</w:t>
        </w:r>
      </w:ins>
      <w:ins w:id="36" w:author="Linda Rothman" w:date="2024-07-23T09:51:00Z">
        <w:del w:id="37" w:author="Richard Wen" w:date="2024-10-02T17:05:00Z" w16du:dateUtc="2024-10-02T21:05:00Z">
          <w:r w:rsidR="00B3241F" w:rsidDel="0091562B">
            <w:rPr>
              <w:rFonts w:ascii="Times New Roman" w:eastAsia="Times New Roman" w:hAnsi="Times New Roman" w:cs="Times New Roman"/>
              <w:sz w:val="24"/>
              <w:szCs w:val="24"/>
            </w:rPr>
            <w:delText>XXX</w:delText>
          </w:r>
        </w:del>
        <w:r w:rsidR="00B3241F">
          <w:rPr>
            <w:rFonts w:ascii="Times New Roman" w:eastAsia="Times New Roman" w:hAnsi="Times New Roman" w:cs="Times New Roman"/>
            <w:sz w:val="24"/>
            <w:szCs w:val="24"/>
          </w:rPr>
          <w:t xml:space="preserve"> km</w:t>
        </w:r>
      </w:ins>
      <w:ins w:id="38" w:author="Richard Wen" w:date="2024-10-02T15:50:00Z" w16du:dateUtc="2024-10-02T19:50:00Z">
        <w:r w:rsidR="00996E30">
          <w:rPr>
            <w:rFonts w:ascii="Times New Roman" w:eastAsia="Times New Roman" w:hAnsi="Times New Roman" w:cs="Times New Roman"/>
            <w:sz w:val="24"/>
            <w:szCs w:val="24"/>
          </w:rPr>
          <w:t xml:space="preserve"> per 1000 km of roadway</w:t>
        </w:r>
      </w:ins>
      <w:ins w:id="39" w:author="Linda Rothman" w:date="2024-07-23T09:51:00Z">
        <w:r w:rsidR="00B3241F">
          <w:rPr>
            <w:rFonts w:ascii="Times New Roman" w:eastAsia="Times New Roman" w:hAnsi="Times New Roman" w:cs="Times New Roman"/>
            <w:sz w:val="24"/>
            <w:szCs w:val="24"/>
          </w:rPr>
          <w:t>)</w:t>
        </w:r>
      </w:ins>
      <w:r w:rsidR="00516424">
        <w:rPr>
          <w:rFonts w:ascii="Times New Roman" w:eastAsia="Times New Roman" w:hAnsi="Times New Roman" w:cs="Times New Roman"/>
          <w:sz w:val="24"/>
          <w:szCs w:val="24"/>
        </w:rPr>
        <w:t>, and an eleven-fold increase in</w:t>
      </w:r>
      <w:r>
        <w:rPr>
          <w:rFonts w:ascii="Times New Roman" w:eastAsia="Times New Roman" w:hAnsi="Times New Roman" w:cs="Times New Roman"/>
          <w:sz w:val="24"/>
          <w:szCs w:val="24"/>
        </w:rPr>
        <w:t xml:space="preserve"> Calgary</w:t>
      </w:r>
      <w:ins w:id="40" w:author="Richard Wen" w:date="2024-09-20T18:05:00Z" w16du:dateUtc="2024-09-20T22:05:00Z">
        <w:r w:rsidR="001C0B31">
          <w:rPr>
            <w:rFonts w:ascii="Times New Roman" w:eastAsia="Times New Roman" w:hAnsi="Times New Roman" w:cs="Times New Roman"/>
            <w:sz w:val="24"/>
            <w:szCs w:val="24"/>
          </w:rPr>
          <w:t xml:space="preserve"> </w:t>
        </w:r>
      </w:ins>
      <w:ins w:id="41" w:author="Linda Rothman" w:date="2024-07-23T09:51:00Z">
        <w:r w:rsidR="00B3241F">
          <w:rPr>
            <w:rFonts w:ascii="Times New Roman" w:eastAsia="Times New Roman" w:hAnsi="Times New Roman" w:cs="Times New Roman"/>
            <w:sz w:val="24"/>
            <w:szCs w:val="24"/>
          </w:rPr>
          <w:t>(</w:t>
        </w:r>
      </w:ins>
      <w:ins w:id="42" w:author="Richard Wen" w:date="2024-10-02T17:05:00Z" w16du:dateUtc="2024-10-02T21:05:00Z">
        <w:r w:rsidR="0091562B">
          <w:rPr>
            <w:rFonts w:ascii="Times New Roman" w:eastAsia="Times New Roman" w:hAnsi="Times New Roman" w:cs="Times New Roman"/>
            <w:sz w:val="24"/>
            <w:szCs w:val="24"/>
          </w:rPr>
          <w:t>1.2</w:t>
        </w:r>
      </w:ins>
      <w:ins w:id="43" w:author="Linda Rothman" w:date="2024-07-23T09:51:00Z">
        <w:del w:id="44" w:author="Richard Wen" w:date="2024-10-02T17:05:00Z" w16du:dateUtc="2024-10-02T21:05:00Z">
          <w:r w:rsidR="00B3241F" w:rsidDel="0091562B">
            <w:rPr>
              <w:rFonts w:ascii="Times New Roman" w:eastAsia="Times New Roman" w:hAnsi="Times New Roman" w:cs="Times New Roman"/>
              <w:sz w:val="24"/>
              <w:szCs w:val="24"/>
            </w:rPr>
            <w:delText>xx</w:delText>
          </w:r>
        </w:del>
        <w:r w:rsidR="00B3241F">
          <w:rPr>
            <w:rFonts w:ascii="Times New Roman" w:eastAsia="Times New Roman" w:hAnsi="Times New Roman" w:cs="Times New Roman"/>
            <w:sz w:val="24"/>
            <w:szCs w:val="24"/>
          </w:rPr>
          <w:t xml:space="preserve"> to </w:t>
        </w:r>
      </w:ins>
      <w:ins w:id="45" w:author="Richard Wen" w:date="2024-10-02T17:05:00Z" w16du:dateUtc="2024-10-02T21:05:00Z">
        <w:r w:rsidR="0091562B">
          <w:rPr>
            <w:rFonts w:ascii="Times New Roman" w:eastAsia="Times New Roman" w:hAnsi="Times New Roman" w:cs="Times New Roman"/>
            <w:sz w:val="24"/>
            <w:szCs w:val="24"/>
          </w:rPr>
          <w:t>11</w:t>
        </w:r>
      </w:ins>
      <w:ins w:id="46" w:author="Linda Rothman" w:date="2024-07-23T09:51:00Z">
        <w:del w:id="47" w:author="Richard Wen" w:date="2024-10-02T17:05:00Z" w16du:dateUtc="2024-10-02T21:05:00Z">
          <w:r w:rsidR="00B3241F" w:rsidDel="0091562B">
            <w:rPr>
              <w:rFonts w:ascii="Times New Roman" w:eastAsia="Times New Roman" w:hAnsi="Times New Roman" w:cs="Times New Roman"/>
              <w:sz w:val="24"/>
              <w:szCs w:val="24"/>
            </w:rPr>
            <w:delText>xx</w:delText>
          </w:r>
        </w:del>
      </w:ins>
      <w:ins w:id="48" w:author="Richard Wen" w:date="2024-10-02T16:57:00Z" w16du:dateUtc="2024-10-02T20:57:00Z">
        <w:r w:rsidR="00027027">
          <w:rPr>
            <w:rFonts w:ascii="Times New Roman" w:eastAsia="Times New Roman" w:hAnsi="Times New Roman" w:cs="Times New Roman"/>
            <w:sz w:val="24"/>
            <w:szCs w:val="24"/>
          </w:rPr>
          <w:t xml:space="preserve"> km per 100 km of roadway</w:t>
        </w:r>
      </w:ins>
      <w:ins w:id="49" w:author="Linda Rothman" w:date="2024-07-23T09:51:00Z">
        <w:r w:rsidR="00B3241F">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516424">
        <w:rPr>
          <w:rFonts w:ascii="Times New Roman" w:eastAsia="Times New Roman" w:hAnsi="Times New Roman" w:cs="Times New Roman"/>
          <w:sz w:val="24"/>
          <w:szCs w:val="24"/>
        </w:rPr>
        <w:t>A key</w:t>
      </w:r>
      <w:r>
        <w:rPr>
          <w:rFonts w:ascii="Times New Roman" w:eastAsia="Times New Roman" w:hAnsi="Times New Roman" w:cs="Times New Roman"/>
          <w:sz w:val="24"/>
          <w:szCs w:val="24"/>
        </w:rPr>
        <w:t xml:space="preserve"> finding was the marked acceleration of</w:t>
      </w:r>
      <w:r w:rsidR="00516424">
        <w:rPr>
          <w:rFonts w:ascii="Times New Roman" w:eastAsia="Times New Roman" w:hAnsi="Times New Roman" w:cs="Times New Roman"/>
          <w:sz w:val="24"/>
          <w:szCs w:val="24"/>
        </w:rPr>
        <w:t xml:space="preserve"> cycling</w:t>
      </w:r>
      <w:r>
        <w:rPr>
          <w:rFonts w:ascii="Times New Roman" w:eastAsia="Times New Roman" w:hAnsi="Times New Roman" w:cs="Times New Roman"/>
          <w:sz w:val="24"/>
          <w:szCs w:val="24"/>
        </w:rPr>
        <w:t xml:space="preserve"> infrastructure in Calgary and Toronto </w:t>
      </w:r>
      <w:r w:rsidR="00516424">
        <w:rPr>
          <w:rFonts w:ascii="Times New Roman" w:eastAsia="Times New Roman" w:hAnsi="Times New Roman" w:cs="Times New Roman"/>
          <w:sz w:val="24"/>
          <w:szCs w:val="24"/>
        </w:rPr>
        <w:t>from the onset</w:t>
      </w:r>
      <w:r>
        <w:rPr>
          <w:rFonts w:ascii="Times New Roman" w:eastAsia="Times New Roman" w:hAnsi="Times New Roman" w:cs="Times New Roman"/>
          <w:sz w:val="24"/>
          <w:szCs w:val="24"/>
        </w:rPr>
        <w:t xml:space="preserve"> of the COVID-19 pandemic</w:t>
      </w:r>
      <w:r w:rsidR="00516424">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highest </w:t>
      </w:r>
      <w:r w:rsidR="00516424">
        <w:rPr>
          <w:rFonts w:ascii="Times New Roman" w:eastAsia="Times New Roman" w:hAnsi="Times New Roman" w:cs="Times New Roman"/>
          <w:sz w:val="24"/>
          <w:szCs w:val="24"/>
        </w:rPr>
        <w:t xml:space="preserve">annual </w:t>
      </w:r>
      <w:r>
        <w:rPr>
          <w:rFonts w:ascii="Times New Roman" w:eastAsia="Times New Roman" w:hAnsi="Times New Roman" w:cs="Times New Roman"/>
          <w:sz w:val="24"/>
          <w:szCs w:val="24"/>
        </w:rPr>
        <w:t xml:space="preserve">rate of </w:t>
      </w:r>
      <w:r w:rsidR="00516424">
        <w:rPr>
          <w:rFonts w:ascii="Times New Roman" w:eastAsia="Times New Roman" w:hAnsi="Times New Roman" w:cs="Times New Roman"/>
          <w:sz w:val="24"/>
          <w:szCs w:val="24"/>
        </w:rPr>
        <w:t xml:space="preserve">cycling </w:t>
      </w:r>
      <w:r>
        <w:rPr>
          <w:rFonts w:ascii="Times New Roman" w:eastAsia="Times New Roman" w:hAnsi="Times New Roman" w:cs="Times New Roman"/>
          <w:sz w:val="24"/>
          <w:szCs w:val="24"/>
        </w:rPr>
        <w:lastRenderedPageBreak/>
        <w:t>infrastructure installations for both cities occurred during this time (1 km</w:t>
      </w:r>
      <w:r w:rsidR="00516424">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 xml:space="preserve">6 km of new infrastructure per 1000 centerline-km of roadway). </w:t>
      </w:r>
    </w:p>
    <w:p w14:paraId="3C43256D" w14:textId="6C291F21" w:rsidR="00BE120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00000019" w14:textId="5483BD04" w:rsidR="003B416B" w:rsidRDefault="00BE120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three cities showed a</w:t>
      </w:r>
      <w:ins w:id="50" w:author="Richard Wen" w:date="2024-09-20T17:37:00Z" w16du:dateUtc="2024-09-20T21:37:00Z">
        <w:r w:rsidR="00552428">
          <w:rPr>
            <w:rFonts w:ascii="Times New Roman" w:eastAsia="Times New Roman" w:hAnsi="Times New Roman" w:cs="Times New Roman"/>
            <w:sz w:val="24"/>
            <w:szCs w:val="24"/>
          </w:rPr>
          <w:t>n</w:t>
        </w:r>
      </w:ins>
      <w:r>
        <w:rPr>
          <w:rFonts w:ascii="Times New Roman" w:eastAsia="Times New Roman" w:hAnsi="Times New Roman" w:cs="Times New Roman"/>
          <w:sz w:val="24"/>
          <w:szCs w:val="24"/>
        </w:rPr>
        <w:t xml:space="preserve"> expansion of dedicated cycling </w:t>
      </w:r>
      <w:r w:rsidR="00F404DE">
        <w:rPr>
          <w:rFonts w:ascii="Times New Roman" w:eastAsia="Times New Roman" w:hAnsi="Times New Roman" w:cs="Times New Roman"/>
          <w:sz w:val="24"/>
          <w:szCs w:val="24"/>
        </w:rPr>
        <w:t>infrastructure</w:t>
      </w:r>
      <w:del w:id="51" w:author="Richard Wen" w:date="2024-09-20T17:37:00Z" w16du:dateUtc="2024-09-20T21:37:00Z">
        <w:r w:rsidR="00F404DE" w:rsidDel="00A73CE3">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from 2009-2022, reflecting a conscious urban planning shift towards safer and more </w:t>
      </w:r>
      <w:r w:rsidR="00A84971">
        <w:rPr>
          <w:rFonts w:ascii="Times New Roman" w:eastAsia="Times New Roman" w:hAnsi="Times New Roman" w:cs="Times New Roman"/>
          <w:sz w:val="24"/>
          <w:szCs w:val="24"/>
        </w:rPr>
        <w:t>secure</w:t>
      </w:r>
      <w:r>
        <w:rPr>
          <w:rFonts w:ascii="Times New Roman" w:eastAsia="Times New Roman" w:hAnsi="Times New Roman" w:cs="Times New Roman"/>
          <w:sz w:val="24"/>
          <w:szCs w:val="24"/>
        </w:rPr>
        <w:t xml:space="preserve"> cycling </w:t>
      </w:r>
      <w:r w:rsidR="00A84971">
        <w:rPr>
          <w:rFonts w:ascii="Times New Roman" w:eastAsia="Times New Roman" w:hAnsi="Times New Roman" w:cs="Times New Roman"/>
          <w:sz w:val="24"/>
          <w:szCs w:val="24"/>
        </w:rPr>
        <w:t>infrastructure</w:t>
      </w:r>
      <w:r>
        <w:rPr>
          <w:rFonts w:ascii="Times New Roman" w:eastAsia="Times New Roman" w:hAnsi="Times New Roman" w:cs="Times New Roman"/>
          <w:sz w:val="24"/>
          <w:szCs w:val="24"/>
        </w:rPr>
        <w:t>.</w:t>
      </w:r>
      <w:r w:rsidDel="00F85BE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00F85BE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public health response to the </w:t>
      </w:r>
      <w:r w:rsidR="00F85BEA">
        <w:rPr>
          <w:rFonts w:ascii="Times New Roman" w:eastAsia="Times New Roman" w:hAnsi="Times New Roman" w:cs="Times New Roman"/>
          <w:sz w:val="24"/>
          <w:szCs w:val="24"/>
        </w:rPr>
        <w:t>COVID-19 pandemic</w:t>
      </w:r>
      <w:r>
        <w:rPr>
          <w:rFonts w:ascii="Times New Roman" w:eastAsia="Times New Roman" w:hAnsi="Times New Roman" w:cs="Times New Roman"/>
          <w:sz w:val="24"/>
          <w:szCs w:val="24"/>
        </w:rPr>
        <w:t xml:space="preserve"> accelerated</w:t>
      </w:r>
      <w:r w:rsidR="00F85BEA">
        <w:rPr>
          <w:rFonts w:ascii="Times New Roman" w:eastAsia="Times New Roman" w:hAnsi="Times New Roman" w:cs="Times New Roman"/>
          <w:sz w:val="24"/>
          <w:szCs w:val="24"/>
        </w:rPr>
        <w:t xml:space="preserve"> cycling infrastructure development </w:t>
      </w:r>
      <w:r>
        <w:rPr>
          <w:rFonts w:ascii="Times New Roman" w:eastAsia="Times New Roman" w:hAnsi="Times New Roman" w:cs="Times New Roman"/>
          <w:sz w:val="24"/>
          <w:szCs w:val="24"/>
        </w:rPr>
        <w:t>across all cities</w:t>
      </w:r>
      <w:r w:rsidR="00F85BEA">
        <w:rPr>
          <w:rFonts w:ascii="Times New Roman" w:eastAsia="Times New Roman" w:hAnsi="Times New Roman" w:cs="Times New Roman"/>
          <w:sz w:val="24"/>
          <w:szCs w:val="24"/>
        </w:rPr>
        <w:t>.</w:t>
      </w:r>
    </w:p>
    <w:p w14:paraId="0000001A" w14:textId="77777777" w:rsidR="003B416B" w:rsidRDefault="00000000">
      <w:pPr>
        <w:rPr>
          <w:rFonts w:ascii="Times New Roman" w:eastAsia="Times New Roman" w:hAnsi="Times New Roman" w:cs="Times New Roman"/>
          <w:b/>
          <w:sz w:val="24"/>
          <w:szCs w:val="24"/>
        </w:rPr>
      </w:pPr>
      <w:r>
        <w:br w:type="page"/>
      </w:r>
    </w:p>
    <w:p w14:paraId="0000001B"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0000001C" w14:textId="75847302"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Recognizing the significance of sustainable mobility, Canadian municipalities are intensifying efforts to enhance active transportation infrastructure</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for</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mobility, environmental, and health impacts</w:t>
      </w:r>
      <w:r>
        <w:rPr>
          <w:rFonts w:ascii="Times New Roman" w:eastAsia="Times New Roman" w:hAnsi="Times New Roman" w:cs="Times New Roman"/>
          <w:sz w:val="24"/>
          <w:szCs w:val="24"/>
        </w:rPr>
        <w:t xml:space="preserve"> </w:t>
      </w:r>
      <w:del w:id="52" w:author="Richard Wen" w:date="2024-09-20T16:03:00Z" w16du:dateUtc="2024-09-20T20:03:00Z">
        <w:r w:rsidDel="00093996">
          <w:rPr>
            <w:rFonts w:ascii="Times New Roman" w:eastAsia="Times New Roman" w:hAnsi="Times New Roman" w:cs="Times New Roman"/>
            <w:sz w:val="24"/>
            <w:szCs w:val="24"/>
          </w:rPr>
          <w:delText>(</w:delText>
        </w:r>
      </w:del>
      <w:r w:rsidR="00093996">
        <w:rPr>
          <w:rFonts w:ascii="Times New Roman" w:eastAsia="Times New Roman" w:hAnsi="Times New Roman" w:cs="Times New Roman"/>
          <w:sz w:val="24"/>
          <w:szCs w:val="24"/>
        </w:rPr>
        <w:fldChar w:fldCharType="begin"/>
      </w:r>
      <w:r w:rsidR="00093996">
        <w:rPr>
          <w:rFonts w:ascii="Times New Roman" w:eastAsia="Times New Roman" w:hAnsi="Times New Roman" w:cs="Times New Roman"/>
          <w:sz w:val="24"/>
          <w:szCs w:val="24"/>
        </w:rPr>
        <w:instrText xml:space="preserve"> ADDIN ZOTERO_ITEM CSL_CITATION {"citationID":"7kYHIcn4","properties":{"formattedCitation":"(1,2)","plainCitation":"(1,2)","noteIndex":0},"citationItems":[{"id":3082,"uris":["http://zotero.org/users/6749620/items/9L5L9LJP"],"itemData":{"id":3082,"type":"chapter","container-title":"Children's Active Transportation","page":"39–52","publisher":"Elsevier","source":"Google Scholar","title":"Economic benefits of active transportation","URL":"https://www.sciencedirect.com/science/article/pii/B978012811931000003X","author":[{"family":"Gordon","given":"Cameron"}],"accessed":{"date-parts":[["2024",9,17]]},"issued":{"date-parts":[["2018"]]},"citation-key":"gordonEconomicBenefitsActive2018"}},{"id":3083,"uris":["http://zotero.org/users/6749620/items/CLMVPCLQ"],"itemData":{"id":3083,"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93996">
        <w:rPr>
          <w:rFonts w:ascii="Times New Roman" w:eastAsia="Times New Roman" w:hAnsi="Times New Roman" w:cs="Times New Roman"/>
          <w:sz w:val="24"/>
          <w:szCs w:val="24"/>
        </w:rPr>
        <w:fldChar w:fldCharType="separate"/>
      </w:r>
      <w:r w:rsidR="00093996">
        <w:rPr>
          <w:rFonts w:ascii="Times New Roman" w:eastAsia="Times New Roman" w:hAnsi="Times New Roman" w:cs="Times New Roman"/>
          <w:noProof/>
          <w:sz w:val="24"/>
          <w:szCs w:val="24"/>
        </w:rPr>
        <w:t>(1,2)</w:t>
      </w:r>
      <w:r w:rsidR="00093996">
        <w:rPr>
          <w:rFonts w:ascii="Times New Roman" w:eastAsia="Times New Roman" w:hAnsi="Times New Roman" w:cs="Times New Roman"/>
          <w:sz w:val="24"/>
          <w:szCs w:val="24"/>
        </w:rPr>
        <w:fldChar w:fldCharType="end"/>
      </w:r>
      <w:del w:id="53" w:author="Richard Wen" w:date="2024-09-20T16:03:00Z" w16du:dateUtc="2024-09-20T20:03:00Z">
        <w:r w:rsidDel="00093996">
          <w:rPr>
            <w:rFonts w:ascii="Times New Roman" w:eastAsia="Times New Roman" w:hAnsi="Times New Roman" w:cs="Times New Roman"/>
            <w:sz w:val="24"/>
            <w:szCs w:val="24"/>
          </w:rPr>
          <w:delText>1)</w:delText>
        </w:r>
      </w:del>
      <w:r>
        <w:rPr>
          <w:rFonts w:ascii="Times New Roman" w:eastAsia="Times New Roman" w:hAnsi="Times New Roman" w:cs="Times New Roman"/>
          <w:sz w:val="24"/>
          <w:szCs w:val="24"/>
        </w:rPr>
        <w:t>.</w:t>
      </w:r>
      <w:del w:id="54" w:author="Richard Wen" w:date="2024-09-20T16:03:00Z" w16du:dateUtc="2024-09-20T20:03:00Z">
        <w:r w:rsidDel="00093996">
          <w:rPr>
            <w:rFonts w:ascii="Times New Roman" w:eastAsia="Times New Roman" w:hAnsi="Times New Roman" w:cs="Times New Roman"/>
            <w:sz w:val="24"/>
            <w:szCs w:val="24"/>
          </w:rPr>
          <w:delText xml:space="preserve"> (2).</w:delText>
        </w:r>
      </w:del>
      <w:r>
        <w:rPr>
          <w:rFonts w:ascii="Times New Roman" w:eastAsia="Times New Roman" w:hAnsi="Times New Roman" w:cs="Times New Roman"/>
          <w:sz w:val="24"/>
          <w:szCs w:val="24"/>
        </w:rPr>
        <w:t xml:space="preserve"> This approach has the potential to alleviate transportation demands and align with broader environmental targets </w:t>
      </w:r>
      <w:del w:id="55" w:author="Richard Wen" w:date="2024-09-20T16:03:00Z" w16du:dateUtc="2024-09-20T20:03:00Z">
        <w:r w:rsidDel="00025989">
          <w:rPr>
            <w:rFonts w:ascii="Times New Roman" w:eastAsia="Times New Roman" w:hAnsi="Times New Roman" w:cs="Times New Roman"/>
            <w:sz w:val="24"/>
            <w:szCs w:val="24"/>
          </w:rPr>
          <w:delText>(3,4)</w:delText>
        </w:r>
      </w:del>
      <w:r w:rsidR="00025989">
        <w:rPr>
          <w:rFonts w:ascii="Times New Roman" w:eastAsia="Times New Roman" w:hAnsi="Times New Roman" w:cs="Times New Roman"/>
          <w:sz w:val="24"/>
          <w:szCs w:val="24"/>
        </w:rPr>
        <w:fldChar w:fldCharType="begin"/>
      </w:r>
      <w:r w:rsidR="00025989">
        <w:rPr>
          <w:rFonts w:ascii="Times New Roman" w:eastAsia="Times New Roman" w:hAnsi="Times New Roman" w:cs="Times New Roman"/>
          <w:sz w:val="24"/>
          <w:szCs w:val="24"/>
        </w:rPr>
        <w:instrText xml:space="preserve"> ADDIN ZOTERO_ITEM CSL_CITATION {"citationID":"4o4a8Fhj","properties":{"formattedCitation":"(3,4)","plainCitation":"(3,4)","noteIndex":0},"citationItems":[{"id":3085,"uris":["http://zotero.org/users/6749620/items/CP6IGPZU"],"itemData":{"id":3085,"type":"article-journal","container-title":"Transportation Research Part D: Transport and Environment","note":"publisher: Elsevier","page":"102764","source":"Google Scholar","title":"The climate change mitigation effects of daily active travel in cities","volume":"93","author":[{"family":"Brand","given":"Christian"},{"family":"Dons","given":"Evi"},{"family":"Anaya-Boig","given":"Esther"},{"family":"Avila-Palencia","given":"Ione"},{"family":"Clark","given":"Anna"},{"family":"Nazelle","given":"Audrey","non-dropping-particle":"de"},{"family":"Gascon","given":"Mireia"},{"family":"Gaupp-Berghausen","given":"Mailin"},{"family":"Gerike","given":"Regine"},{"family":"Götschi","given":"Thomas"}],"issued":{"date-parts":[["2021"]]},"citation-key":"brandClimateChangeMitigation2021"}},{"id":3087,"uris":["http://zotero.org/users/6749620/items/MCD6YHU3"],"itemData":{"id":3087,"type":"article-journal","container-title":"Preventive medicine","note":"publisher: Elsevier","page":"S106–S125","source":"Google Scholar","title":"Infrastructure, programs, and policies to increase bicycling: An international review","title-short":"Infrastructure, programs, and policies to increase bicycling","volume":"50","author":[{"family":"Pucher","given":"John"},{"family":"Dill","given":"Jennifer"},{"family":"Handy","given":"Susan"}],"issued":{"date-parts":[["2010"]]},"citation-key":"pucherInfrastructureProgramsPolicies2010"}}],"schema":"https://github.com/citation-style-language/schema/raw/master/csl-citation.json"} </w:instrText>
      </w:r>
      <w:r w:rsidR="00025989">
        <w:rPr>
          <w:rFonts w:ascii="Times New Roman" w:eastAsia="Times New Roman" w:hAnsi="Times New Roman" w:cs="Times New Roman"/>
          <w:sz w:val="24"/>
          <w:szCs w:val="24"/>
        </w:rPr>
        <w:fldChar w:fldCharType="separate"/>
      </w:r>
      <w:r w:rsidR="00025989">
        <w:rPr>
          <w:rFonts w:ascii="Times New Roman" w:eastAsia="Times New Roman" w:hAnsi="Times New Roman" w:cs="Times New Roman"/>
          <w:noProof/>
          <w:sz w:val="24"/>
          <w:szCs w:val="24"/>
        </w:rPr>
        <w:t>(3,4)</w:t>
      </w:r>
      <w:r w:rsidR="000259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Consequently, many large Canadian cities have made considerable progress in building new bikeways and upgrading infrastructure to create active spaces for individuals of all ages and abilities </w:t>
      </w:r>
      <w:r w:rsidR="0051056C">
        <w:rPr>
          <w:rFonts w:ascii="Times New Roman" w:eastAsia="Times New Roman" w:hAnsi="Times New Roman" w:cs="Times New Roman"/>
          <w:sz w:val="24"/>
          <w:szCs w:val="24"/>
        </w:rPr>
        <w:fldChar w:fldCharType="begin"/>
      </w:r>
      <w:r w:rsidR="0051056C">
        <w:rPr>
          <w:rFonts w:ascii="Times New Roman" w:eastAsia="Times New Roman" w:hAnsi="Times New Roman" w:cs="Times New Roman"/>
          <w:sz w:val="24"/>
          <w:szCs w:val="24"/>
        </w:rPr>
        <w:instrText xml:space="preserve"> ADDIN ZOTERO_ITEM CSL_CITATION {"citationID":"pHISHaSj","properties":{"formattedCitation":"(5)","plainCitation":"(5)","noteIndex":0},"citationItems":[{"id":2777,"uris":["http://zotero.org/users/6749620/items/DGRCYE65"],"itemData":{"id":2777,"type":"article-journal","abstract":"This article examines cycling trends over time, as well as differences in cy- cling levels, policies, and programs among different Canadian provinces and metropolitan areas. Some policies and measures have been quite successful and innovative, providing valuable lessons for other countries about how best to increase cycling while improving its safety. While Canadian cities have been more successful than American cities at promoting cycling as a mode of transport, they fall far short of European cities. As noted in the conclusion of this article, there are two key differences that help explain the much higher levels of cycling in Europe: more compact land-use patterns leading to shorter trip distances and a wide range of policies discouraging car use by making it more expensive or more difficult.","container-title":"Berkeley Planning Journal","DOI":"10.5070/BP319111491","issue":"1","language":"en","source":"escholarship.org","title":"Sustainable Transport in Canadian Cities: Cycling Trends and Policies","title-short":"Sustainable Transport in Canadian Cities","URL":"https://escholarship.org/uc/item/0rr0t06s","volume":"19","author":[{"family":"Pucher","given":"John"},{"family":"Buehler","given":"Ralph"}],"accessed":{"date-parts":[["2024",5,26]]},"issued":{"date-parts":[["2006"]]},"citation-key":"pucherSustainableTransportCanadian2006"}}],"schema":"https://github.com/citation-style-language/schema/raw/master/csl-citation.json"} </w:instrText>
      </w:r>
      <w:r w:rsidR="0051056C">
        <w:rPr>
          <w:rFonts w:ascii="Times New Roman" w:eastAsia="Times New Roman" w:hAnsi="Times New Roman" w:cs="Times New Roman"/>
          <w:sz w:val="24"/>
          <w:szCs w:val="24"/>
        </w:rPr>
        <w:fldChar w:fldCharType="separate"/>
      </w:r>
      <w:r w:rsidR="0051056C">
        <w:rPr>
          <w:rFonts w:ascii="Times New Roman" w:eastAsia="Times New Roman" w:hAnsi="Times New Roman" w:cs="Times New Roman"/>
          <w:noProof/>
          <w:sz w:val="24"/>
          <w:szCs w:val="24"/>
        </w:rPr>
        <w:t>(5)</w:t>
      </w:r>
      <w:r w:rsidR="0051056C">
        <w:rPr>
          <w:rFonts w:ascii="Times New Roman" w:eastAsia="Times New Roman" w:hAnsi="Times New Roman" w:cs="Times New Roman"/>
          <w:sz w:val="24"/>
          <w:szCs w:val="24"/>
        </w:rPr>
        <w:fldChar w:fldCharType="end"/>
      </w:r>
      <w:del w:id="56" w:author="Richard Wen" w:date="2024-09-20T16:03:00Z" w16du:dateUtc="2024-09-20T20:03:00Z">
        <w:r w:rsidDel="0051056C">
          <w:rPr>
            <w:rFonts w:ascii="Times New Roman" w:eastAsia="Times New Roman" w:hAnsi="Times New Roman" w:cs="Times New Roman"/>
            <w:sz w:val="24"/>
            <w:szCs w:val="24"/>
          </w:rPr>
          <w:delText>(5)</w:delText>
        </w:r>
      </w:del>
      <w:r>
        <w:rPr>
          <w:rFonts w:ascii="Times New Roman" w:eastAsia="Times New Roman" w:hAnsi="Times New Roman" w:cs="Times New Roman"/>
          <w:sz w:val="24"/>
          <w:szCs w:val="24"/>
        </w:rPr>
        <w:t xml:space="preserve">. </w:t>
      </w:r>
    </w:p>
    <w:p w14:paraId="641A7707" w14:textId="4C0D0956" w:rsidR="00CF122E" w:rsidRDefault="008A67C0" w:rsidP="00EF75B4">
      <w:pPr>
        <w:spacing w:line="480" w:lineRule="auto"/>
        <w:rPr>
          <w:ins w:id="57" w:author="Linda Rothman" w:date="2024-07-23T14:07: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challenge of road safety persists as a pressing public health concern with an immense human and economic burden </w:t>
      </w:r>
      <w:del w:id="58" w:author="Richard Wen" w:date="2024-09-20T16:24:00Z" w16du:dateUtc="2024-09-20T20:24:00Z">
        <w:r w:rsidDel="004968DD">
          <w:rPr>
            <w:rFonts w:ascii="Times New Roman" w:eastAsia="Times New Roman" w:hAnsi="Times New Roman" w:cs="Times New Roman"/>
            <w:sz w:val="24"/>
            <w:szCs w:val="24"/>
          </w:rPr>
          <w:delText>(</w:delText>
        </w:r>
      </w:del>
      <w:r w:rsidR="004968DD">
        <w:rPr>
          <w:rFonts w:ascii="Times New Roman" w:eastAsia="Times New Roman" w:hAnsi="Times New Roman" w:cs="Times New Roman"/>
          <w:sz w:val="24"/>
          <w:szCs w:val="24"/>
        </w:rPr>
        <w:fldChar w:fldCharType="begin"/>
      </w:r>
      <w:r w:rsidR="004968DD">
        <w:rPr>
          <w:rFonts w:ascii="Times New Roman" w:eastAsia="Times New Roman" w:hAnsi="Times New Roman" w:cs="Times New Roman"/>
          <w:sz w:val="24"/>
          <w:szCs w:val="24"/>
        </w:rPr>
        <w:instrText xml:space="preserve"> ADDIN ZOTERO_ITEM CSL_CITATION {"citationID":"i1puxKP2","properties":{"formattedCitation":"(6)","plainCitation":"(6)","noteIndex":0},"citationItems":[{"id":3091,"uris":["http://zotero.org/users/6749620/items/TZXVLITC"],"itemData":{"id":3091,"type":"paper-conference","abstract":"Background:\nInjury is the leading cause of death for Canadians ages one to 44 and the third-leading cause of death overall. To capture the burden of injury at a societal level, Parachute published the Cost of Injury in Canada 2021 report highlighting major causes of injury, including transport incidents.\n\nAims:\nThe purpose of the report was to determine and present the most current costs of injury in Canada, in economic terms as well as the human toll.\n\nMethods:\nInjury-related emergency department (ED) visits, hospitalizations and deaths for 2018 were analysed using an incidence-costing, human-capital approach. ICD-10-CA codes were used to identify cases with transport incidents as an external cause of injury (V01-V89, V91, V93-V99). Data were applied to the Electronic Resource Allocation Tool (ERAT) which provides a classification and costing framework, combining existing data with variables from the literature to model full episodic costs for injuries.\n\nResults:\nIn 2018, injuries cost $29.4 billion. Transport injuries cost $3.6 billion, second only to the cost of falls. Transport injuries resulted in 1,759 deaths, 5,714 disabilities, 23,872 hospitalizations, and 366,444 emergency department visits. Considering types of transport, motor vehicle collisions accounted for 53% of the cost ($1.9 billion), 53% of hospitalizations (12,544), and 37% of deaths (646). Seniors aged 65 and older had the highest rate of transport-related death and hospitalization, followed by youth and young adults aged 15-24 years. Transport incidents were the top cause of injury death in children up to age 14 and the third-leading cause of death overall for youth and young adults.\n\nDiscussion:\nTransport injuries in Canada have an immense human and economic cost. They disproportionately affect children, youth, and seniors. These injuries use resources that could be allocated to other needs in the health system and cause needless suffering to individuals and families. Most importantly, these injuries and associated costs are preventable. Eliminating serious injuries and deaths from transport incidents will require advocacy for policy, regulations and standards that create a safer system for all road users, investment in proven preventative measures, and continued research and evaluation of interventions.\n\nConclusions:\nTransport incidents continue to be a leading cause of injury and death in Canada, despite progress made over the last several decades. The Cost of Injury in Canada Report quantifies the issue in economic and human terms, and is a valuable tool that can be used by road safety professionals for data-driven priority-setting and to communicate with policymakers and other decision-makers.","event-place":"Sudbury, Ontario","event-title":"CARSP 2022 Conference","page":"1-7","publisher":"The Canadian Association of Road Safety Professionals","publisher-place":"Sudbury, Ontario","title":"The Cost of Transport Injuries in Canada – The Canadian Association of Road Safety Professionals (CARSP)","URL":"https://carsp.ca/en/presentations-and-papers/carsp-hybrid-conference-sudbury-2022/the-cost-of-transport-injuries-in-canada-2/","author":[{"family":"Cowle","given":"Stephanie"},{"family":"Fuselli","given":"Pamela"},{"family":"Rajabali","given":"Fahra"},{"family":"Pike","given":"Ian"}],"accessed":{"date-parts":[["2024",9,17]]},"issued":{"date-parts":[["2022",9,13]]},"citation-key":"cowleCostTransportInjuries2022"}}],"schema":"https://github.com/citation-style-language/schema/raw/master/csl-citation.json"} </w:instrText>
      </w:r>
      <w:r w:rsidR="004968DD">
        <w:rPr>
          <w:rFonts w:ascii="Times New Roman" w:eastAsia="Times New Roman" w:hAnsi="Times New Roman" w:cs="Times New Roman"/>
          <w:sz w:val="24"/>
          <w:szCs w:val="24"/>
        </w:rPr>
        <w:fldChar w:fldCharType="separate"/>
      </w:r>
      <w:r w:rsidR="004968DD">
        <w:rPr>
          <w:rFonts w:ascii="Times New Roman" w:eastAsia="Times New Roman" w:hAnsi="Times New Roman" w:cs="Times New Roman"/>
          <w:noProof/>
          <w:sz w:val="24"/>
          <w:szCs w:val="24"/>
        </w:rPr>
        <w:t>(6)</w:t>
      </w:r>
      <w:r w:rsidR="004968DD">
        <w:rPr>
          <w:rFonts w:ascii="Times New Roman" w:eastAsia="Times New Roman" w:hAnsi="Times New Roman" w:cs="Times New Roman"/>
          <w:sz w:val="24"/>
          <w:szCs w:val="24"/>
        </w:rPr>
        <w:fldChar w:fldCharType="end"/>
      </w:r>
      <w:del w:id="59" w:author="Richard Wen" w:date="2024-09-20T16:24:00Z" w16du:dateUtc="2024-09-20T20:24:00Z">
        <w:r w:rsidDel="004968DD">
          <w:rPr>
            <w:rFonts w:ascii="Times New Roman" w:eastAsia="Times New Roman" w:hAnsi="Times New Roman" w:cs="Times New Roman"/>
            <w:sz w:val="24"/>
            <w:szCs w:val="24"/>
          </w:rPr>
          <w:delText>9)</w:delText>
        </w:r>
      </w:del>
      <w:r>
        <w:rPr>
          <w:rFonts w:ascii="Times New Roman" w:eastAsia="Times New Roman" w:hAnsi="Times New Roman" w:cs="Times New Roman"/>
          <w:sz w:val="24"/>
          <w:szCs w:val="24"/>
        </w:rPr>
        <w:t>. For example, in Toronto, Ontario, 858 cyclists suffered injuries (812 major and 46 fatal injuries, respectively) between 2006 to 2023</w:t>
      </w:r>
      <w:ins w:id="60" w:author="Richard Wen" w:date="2024-09-20T16:25:00Z" w16du:dateUtc="2024-09-20T20:25:00Z">
        <w:r w:rsidR="004968DD">
          <w:rPr>
            <w:rFonts w:ascii="Times New Roman" w:eastAsia="Times New Roman" w:hAnsi="Times New Roman" w:cs="Times New Roman"/>
            <w:sz w:val="24"/>
            <w:szCs w:val="24"/>
          </w:rPr>
          <w:t xml:space="preserve"> </w:t>
        </w:r>
      </w:ins>
      <w:r w:rsidR="004968DD">
        <w:rPr>
          <w:rFonts w:ascii="Times New Roman" w:eastAsia="Times New Roman" w:hAnsi="Times New Roman" w:cs="Times New Roman"/>
          <w:sz w:val="24"/>
          <w:szCs w:val="24"/>
        </w:rPr>
        <w:fldChar w:fldCharType="begin"/>
      </w:r>
      <w:r w:rsidR="004968DD">
        <w:rPr>
          <w:rFonts w:ascii="Times New Roman" w:eastAsia="Times New Roman" w:hAnsi="Times New Roman" w:cs="Times New Roman"/>
          <w:sz w:val="24"/>
          <w:szCs w:val="24"/>
        </w:rPr>
        <w:instrText xml:space="preserve"> ADDIN ZOTERO_ITEM CSL_CITATION {"citationID":"sn7alxbe","properties":{"formattedCitation":"(7)","plainCitation":"(7)","noteIndex":0},"citationItems":[{"id":2785,"uris":["http://zotero.org/users/6749620/items/DM4LR2BE"],"itemData":{"id":2785,"type":"webpage","abstract":"Cyclists Related KSI","language":"en-ca","title":"Cyclists KSI Collisions","URL":"https://data.torontopolice.on.ca/pages/cyclists","author":[{"literal":"Toronto Police Service"}],"accessed":{"date-parts":[["2024",5,26]]},"issued":{"date-parts":[["2023"]]},"citation-key":"torontopoliceserviceCyclistsKSICollisions2023"}}],"schema":"https://github.com/citation-style-language/schema/raw/master/csl-citation.json"} </w:instrText>
      </w:r>
      <w:r w:rsidR="004968DD">
        <w:rPr>
          <w:rFonts w:ascii="Times New Roman" w:eastAsia="Times New Roman" w:hAnsi="Times New Roman" w:cs="Times New Roman"/>
          <w:sz w:val="24"/>
          <w:szCs w:val="24"/>
        </w:rPr>
        <w:fldChar w:fldCharType="separate"/>
      </w:r>
      <w:r w:rsidR="004968DD">
        <w:rPr>
          <w:rFonts w:ascii="Times New Roman" w:eastAsia="Times New Roman" w:hAnsi="Times New Roman" w:cs="Times New Roman"/>
          <w:noProof/>
          <w:sz w:val="24"/>
          <w:szCs w:val="24"/>
        </w:rPr>
        <w:t>(7)</w:t>
      </w:r>
      <w:r w:rsidR="004968DD">
        <w:rPr>
          <w:rFonts w:ascii="Times New Roman" w:eastAsia="Times New Roman" w:hAnsi="Times New Roman" w:cs="Times New Roman"/>
          <w:sz w:val="24"/>
          <w:szCs w:val="24"/>
        </w:rPr>
        <w:fldChar w:fldCharType="end"/>
      </w:r>
      <w:ins w:id="61" w:author="Richard Wen" w:date="2024-09-20T16:25:00Z" w16du:dateUtc="2024-09-20T20:25:00Z">
        <w:r w:rsidR="004968DD">
          <w:rPr>
            <w:rFonts w:ascii="Times New Roman" w:eastAsia="Times New Roman" w:hAnsi="Times New Roman" w:cs="Times New Roman"/>
            <w:sz w:val="24"/>
            <w:szCs w:val="24"/>
          </w:rPr>
          <w:t xml:space="preserve">, </w:t>
        </w:r>
      </w:ins>
      <w:del w:id="62" w:author="Richard Wen" w:date="2024-09-20T16:25:00Z" w16du:dateUtc="2024-09-20T20:25:00Z">
        <w:r w:rsidDel="004968DD">
          <w:rPr>
            <w:rFonts w:ascii="Times New Roman" w:eastAsia="Times New Roman" w:hAnsi="Times New Roman" w:cs="Times New Roman"/>
            <w:sz w:val="24"/>
            <w:szCs w:val="24"/>
          </w:rPr>
          <w:delText xml:space="preserve"> (1</w:delText>
        </w:r>
      </w:del>
      <w:del w:id="63" w:author="Richard Wen" w:date="2024-09-16T16:15:00Z" w16du:dateUtc="2024-09-16T20:15:00Z">
        <w:r w:rsidR="00F5201B" w:rsidDel="00E21363">
          <w:rPr>
            <w:rFonts w:ascii="Times New Roman" w:eastAsia="Times New Roman" w:hAnsi="Times New Roman" w:cs="Times New Roman"/>
            <w:sz w:val="24"/>
            <w:szCs w:val="24"/>
          </w:rPr>
          <w:fldChar w:fldCharType="begin"/>
        </w:r>
        <w:r w:rsidR="00F5201B" w:rsidDel="00E21363">
          <w:rPr>
            <w:rFonts w:ascii="Times New Roman" w:eastAsia="Times New Roman" w:hAnsi="Times New Roman" w:cs="Times New Roman"/>
            <w:sz w:val="24"/>
            <w:szCs w:val="24"/>
          </w:rPr>
          <w:delInstrText xml:space="preserve"> ADDIN ZOTERO_TEMP </w:delInstrText>
        </w:r>
        <w:r w:rsidR="00F5201B" w:rsidDel="00E21363">
          <w:rPr>
            <w:rFonts w:ascii="Times New Roman" w:eastAsia="Times New Roman" w:hAnsi="Times New Roman" w:cs="Times New Roman"/>
            <w:sz w:val="24"/>
            <w:szCs w:val="24"/>
          </w:rPr>
          <w:fldChar w:fldCharType="separate"/>
        </w:r>
        <w:r w:rsidR="00F5201B" w:rsidDel="00E21363">
          <w:rPr>
            <w:rFonts w:ascii="Times New Roman" w:eastAsia="Times New Roman" w:hAnsi="Times New Roman" w:cs="Times New Roman"/>
            <w:noProof/>
            <w:sz w:val="24"/>
            <w:szCs w:val="24"/>
          </w:rPr>
          <w:delText>{Citation}</w:delText>
        </w:r>
        <w:r w:rsidR="00F5201B" w:rsidDel="00E21363">
          <w:rPr>
            <w:rFonts w:ascii="Times New Roman" w:eastAsia="Times New Roman" w:hAnsi="Times New Roman" w:cs="Times New Roman"/>
            <w:sz w:val="24"/>
            <w:szCs w:val="24"/>
          </w:rPr>
          <w:fldChar w:fldCharType="end"/>
        </w:r>
      </w:del>
      <w:del w:id="64" w:author="Richard Wen" w:date="2024-09-20T16:25:00Z" w16du:dateUtc="2024-09-20T20:25:00Z">
        <w:r w:rsidDel="004968DD">
          <w:rPr>
            <w:rFonts w:ascii="Times New Roman" w:eastAsia="Times New Roman" w:hAnsi="Times New Roman" w:cs="Times New Roman"/>
            <w:sz w:val="24"/>
            <w:szCs w:val="24"/>
          </w:rPr>
          <w:delText xml:space="preserve">0), </w:delText>
        </w:r>
      </w:del>
      <w:r>
        <w:rPr>
          <w:rFonts w:ascii="Times New Roman" w:eastAsia="Times New Roman" w:hAnsi="Times New Roman" w:cs="Times New Roman"/>
          <w:sz w:val="24"/>
          <w:szCs w:val="24"/>
        </w:rPr>
        <w:t>which associated direct and indirect economic costs of more than $60 million per year</w:t>
      </w:r>
      <w:ins w:id="65" w:author="Richard Wen" w:date="2024-09-20T16:25:00Z" w16du:dateUtc="2024-09-20T20:25:00Z">
        <w:r w:rsidR="00AE5CE5">
          <w:rPr>
            <w:rFonts w:ascii="Times New Roman" w:eastAsia="Times New Roman" w:hAnsi="Times New Roman" w:cs="Times New Roman"/>
            <w:sz w:val="24"/>
            <w:szCs w:val="24"/>
          </w:rPr>
          <w:t xml:space="preserve"> </w:t>
        </w:r>
      </w:ins>
      <w:r w:rsidR="00AE5CE5">
        <w:rPr>
          <w:rFonts w:ascii="Times New Roman" w:eastAsia="Times New Roman" w:hAnsi="Times New Roman" w:cs="Times New Roman"/>
          <w:sz w:val="24"/>
          <w:szCs w:val="24"/>
        </w:rPr>
        <w:fldChar w:fldCharType="begin"/>
      </w:r>
      <w:r w:rsidR="00AE5CE5">
        <w:rPr>
          <w:rFonts w:ascii="Times New Roman" w:eastAsia="Times New Roman" w:hAnsi="Times New Roman" w:cs="Times New Roman"/>
          <w:sz w:val="24"/>
          <w:szCs w:val="24"/>
        </w:rPr>
        <w:instrText xml:space="preserve"> ADDIN ZOTERO_ITEM CSL_CITATION {"citationID":"4YtU5WKo","properties":{"formattedCitation":"(8)","plainCitation":"(8)","noteIndex":0},"citationItems":[{"id":2784,"uris":["http://zotero.org/users/6749620/items/DL3NBUUN"],"itemData":{"id":2784,"type":"book","source":"Google Scholar","title":"Road to health: improving walking and cycling in Toronto","title-short":"Road to health","author":[{"literal":"Toronto Public Health"}],"issued":{"date-parts":[["2012"]]},"citation-key":"torontopublichealthRoadHealthImproving2012"}}],"schema":"https://github.com/citation-style-language/schema/raw/master/csl-citation.json"} </w:instrText>
      </w:r>
      <w:r w:rsidR="00AE5CE5">
        <w:rPr>
          <w:rFonts w:ascii="Times New Roman" w:eastAsia="Times New Roman" w:hAnsi="Times New Roman" w:cs="Times New Roman"/>
          <w:sz w:val="24"/>
          <w:szCs w:val="24"/>
        </w:rPr>
        <w:fldChar w:fldCharType="separate"/>
      </w:r>
      <w:r w:rsidR="00AE5CE5">
        <w:rPr>
          <w:rFonts w:ascii="Times New Roman" w:eastAsia="Times New Roman" w:hAnsi="Times New Roman" w:cs="Times New Roman"/>
          <w:noProof/>
          <w:sz w:val="24"/>
          <w:szCs w:val="24"/>
        </w:rPr>
        <w:t>(8)</w:t>
      </w:r>
      <w:r w:rsidR="00AE5CE5">
        <w:rPr>
          <w:rFonts w:ascii="Times New Roman" w:eastAsia="Times New Roman" w:hAnsi="Times New Roman" w:cs="Times New Roman"/>
          <w:sz w:val="24"/>
          <w:szCs w:val="24"/>
        </w:rPr>
        <w:fldChar w:fldCharType="end"/>
      </w:r>
      <w:del w:id="66" w:author="Richard Wen" w:date="2024-09-20T16:25:00Z" w16du:dateUtc="2024-09-20T20:25:00Z">
        <w:r w:rsidDel="00AE5CE5">
          <w:rPr>
            <w:rFonts w:ascii="Times New Roman" w:eastAsia="Times New Roman" w:hAnsi="Times New Roman" w:cs="Times New Roman"/>
            <w:sz w:val="24"/>
            <w:szCs w:val="24"/>
          </w:rPr>
          <w:delText xml:space="preserve"> (11)</w:delText>
        </w:r>
      </w:del>
      <w:r>
        <w:rPr>
          <w:rFonts w:ascii="Times New Roman" w:eastAsia="Times New Roman" w:hAnsi="Times New Roman" w:cs="Times New Roman"/>
          <w:sz w:val="24"/>
          <w:szCs w:val="24"/>
        </w:rPr>
        <w:t xml:space="preserve">. </w:t>
      </w:r>
      <w:del w:id="67" w:author="Richard Wen" w:date="2024-09-20T16:26:00Z" w16du:dateUtc="2024-09-20T20:26:00Z">
        <w:r w:rsidDel="00AE5CE5">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Across Canada, the costs of cycling injuries in 2018 was 377 million CAD </w:t>
      </w:r>
      <w:r w:rsidR="00AE5CE5">
        <w:rPr>
          <w:rFonts w:ascii="Times New Roman" w:eastAsia="Times New Roman" w:hAnsi="Times New Roman" w:cs="Times New Roman"/>
          <w:sz w:val="24"/>
          <w:szCs w:val="24"/>
        </w:rPr>
        <w:fldChar w:fldCharType="begin"/>
      </w:r>
      <w:r w:rsidR="00AE5CE5">
        <w:rPr>
          <w:rFonts w:ascii="Times New Roman" w:eastAsia="Times New Roman" w:hAnsi="Times New Roman" w:cs="Times New Roman"/>
          <w:sz w:val="24"/>
          <w:szCs w:val="24"/>
        </w:rPr>
        <w:instrText xml:space="preserve"> ADDIN ZOTERO_ITEM CSL_CITATION {"citationID":"pD8SNViA","properties":{"formattedCitation":"(9)","plainCitation":"(9)","noteIndex":0},"citationItems":[{"id":2791,"uris":["http://zotero.org/users/6749620/items/PAR2DB3Q"],"itemData":{"id":2791,"type":"webpage","container-title":"Parachute","title":"Cost of Injury in Canada The highest costs: Falls and transport","URL":"https://parachute.ca/en/professional-resource/cost-of-injury-in-canada/the-highest-costs-falls-and-transport/","author":[{"literal":"Parachute"}],"accessed":{"date-parts":[["2024",6,12]]},"issued":{"date-parts":[["2022",7,19]]},"citation-key":"parachuteCostInjuryCanada2022"}}],"schema":"https://github.com/citation-style-language/schema/raw/master/csl-citation.json"} </w:instrText>
      </w:r>
      <w:r w:rsidR="00AE5CE5">
        <w:rPr>
          <w:rFonts w:ascii="Times New Roman" w:eastAsia="Times New Roman" w:hAnsi="Times New Roman" w:cs="Times New Roman"/>
          <w:sz w:val="24"/>
          <w:szCs w:val="24"/>
        </w:rPr>
        <w:fldChar w:fldCharType="separate"/>
      </w:r>
      <w:r w:rsidR="00AE5CE5">
        <w:rPr>
          <w:rFonts w:ascii="Times New Roman" w:eastAsia="Times New Roman" w:hAnsi="Times New Roman" w:cs="Times New Roman"/>
          <w:noProof/>
          <w:sz w:val="24"/>
          <w:szCs w:val="24"/>
        </w:rPr>
        <w:t>(9)</w:t>
      </w:r>
      <w:r w:rsidR="00AE5CE5">
        <w:rPr>
          <w:rFonts w:ascii="Times New Roman" w:eastAsia="Times New Roman" w:hAnsi="Times New Roman" w:cs="Times New Roman"/>
          <w:sz w:val="24"/>
          <w:szCs w:val="24"/>
        </w:rPr>
        <w:fldChar w:fldCharType="end"/>
      </w:r>
      <w:del w:id="68" w:author="Richard Wen" w:date="2024-09-20T16:25:00Z" w16du:dateUtc="2024-09-20T20:25:00Z">
        <w:r w:rsidDel="00AE5CE5">
          <w:rPr>
            <w:rFonts w:ascii="Times New Roman" w:eastAsia="Times New Roman" w:hAnsi="Times New Roman" w:cs="Times New Roman"/>
            <w:sz w:val="24"/>
            <w:szCs w:val="24"/>
          </w:rPr>
          <w:delText>(12)</w:delText>
        </w:r>
      </w:del>
      <w:r>
        <w:rPr>
          <w:rFonts w:ascii="Times New Roman" w:eastAsia="Times New Roman" w:hAnsi="Times New Roman" w:cs="Times New Roman"/>
          <w:sz w:val="24"/>
          <w:szCs w:val="24"/>
        </w:rPr>
        <w:t xml:space="preserve">. In addition to public health impacts, the perceived risk of injury associated with on-street cycling may also deter its adoption as an alternative transportation option </w:t>
      </w:r>
      <w:r w:rsidR="000618E7">
        <w:rPr>
          <w:rFonts w:ascii="Times New Roman" w:eastAsia="Times New Roman" w:hAnsi="Times New Roman" w:cs="Times New Roman"/>
          <w:sz w:val="24"/>
          <w:szCs w:val="24"/>
        </w:rPr>
        <w:fldChar w:fldCharType="begin"/>
      </w:r>
      <w:r w:rsidR="000618E7">
        <w:rPr>
          <w:rFonts w:ascii="Times New Roman" w:eastAsia="Times New Roman" w:hAnsi="Times New Roman" w:cs="Times New Roman"/>
          <w:sz w:val="24"/>
          <w:szCs w:val="24"/>
        </w:rPr>
        <w:instrText xml:space="preserve"> ADDIN ZOTERO_ITEM CSL_CITATION {"citationID":"PHcAQBSp","properties":{"formattedCitation":"(2)","plainCitation":"(2)","noteIndex":0},"citationItems":[{"id":3083,"uris":["http://zotero.org/users/6749620/items/CLMVPCLQ"],"itemData":{"id":3083,"type":"article-journal","container-title":"Transport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618E7">
        <w:rPr>
          <w:rFonts w:ascii="Times New Roman" w:eastAsia="Times New Roman" w:hAnsi="Times New Roman" w:cs="Times New Roman"/>
          <w:sz w:val="24"/>
          <w:szCs w:val="24"/>
        </w:rPr>
        <w:fldChar w:fldCharType="separate"/>
      </w:r>
      <w:r w:rsidR="000618E7">
        <w:rPr>
          <w:rFonts w:ascii="Times New Roman" w:eastAsia="Times New Roman" w:hAnsi="Times New Roman" w:cs="Times New Roman"/>
          <w:noProof/>
          <w:sz w:val="24"/>
          <w:szCs w:val="24"/>
        </w:rPr>
        <w:t>(2)</w:t>
      </w:r>
      <w:r w:rsidR="000618E7">
        <w:rPr>
          <w:rFonts w:ascii="Times New Roman" w:eastAsia="Times New Roman" w:hAnsi="Times New Roman" w:cs="Times New Roman"/>
          <w:sz w:val="24"/>
          <w:szCs w:val="24"/>
        </w:rPr>
        <w:fldChar w:fldCharType="end"/>
      </w:r>
      <w:del w:id="69" w:author="Richard Wen" w:date="2024-09-20T16:26:00Z" w16du:dateUtc="2024-09-20T20:26:00Z">
        <w:r w:rsidDel="000618E7">
          <w:rPr>
            <w:rFonts w:ascii="Times New Roman" w:eastAsia="Times New Roman" w:hAnsi="Times New Roman" w:cs="Times New Roman"/>
            <w:sz w:val="24"/>
            <w:szCs w:val="24"/>
          </w:rPr>
          <w:delText>(2</w:delText>
        </w:r>
        <w:commentRangeStart w:id="70"/>
        <w:r w:rsidDel="000618E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Aligned with urban planning initiatives, the Vision Zero road safety strategy, </w:t>
      </w:r>
      <w:r w:rsidR="009B4B6D">
        <w:rPr>
          <w:rFonts w:ascii="Times New Roman" w:eastAsia="Times New Roman" w:hAnsi="Times New Roman" w:cs="Times New Roman"/>
          <w:sz w:val="24"/>
          <w:szCs w:val="24"/>
        </w:rPr>
        <w:t>la</w:t>
      </w:r>
      <w:commentRangeEnd w:id="70"/>
      <w:r w:rsidR="00306422">
        <w:rPr>
          <w:rStyle w:val="CommentReference"/>
        </w:rPr>
        <w:commentReference w:id="70"/>
      </w:r>
      <w:r w:rsidR="009B4B6D">
        <w:rPr>
          <w:rFonts w:ascii="Times New Roman" w:eastAsia="Times New Roman" w:hAnsi="Times New Roman" w:cs="Times New Roman"/>
          <w:sz w:val="24"/>
          <w:szCs w:val="24"/>
        </w:rPr>
        <w:t xml:space="preserve">unched </w:t>
      </w:r>
      <w:r>
        <w:rPr>
          <w:rFonts w:ascii="Times New Roman" w:eastAsia="Times New Roman" w:hAnsi="Times New Roman" w:cs="Times New Roman"/>
          <w:sz w:val="24"/>
          <w:szCs w:val="24"/>
        </w:rPr>
        <w:t>in Sweden in 1997 and now adopted in cities globally, stands as a crucial guiding principl</w:t>
      </w:r>
      <w:r w:rsidR="00EF75B4">
        <w:rPr>
          <w:rFonts w:ascii="Times New Roman" w:eastAsia="Times New Roman" w:hAnsi="Times New Roman" w:cs="Times New Roman"/>
          <w:sz w:val="24"/>
          <w:szCs w:val="24"/>
        </w:rPr>
        <w:t>e for road safety</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Vision Zero strives to eliminate all severe and fatal road transportation injuries while promoting healthy and equitable mobility for all</w:t>
      </w:r>
      <w:r w:rsidR="00565163">
        <w:rPr>
          <w:rFonts w:ascii="Times New Roman" w:eastAsia="Times New Roman" w:hAnsi="Times New Roman" w:cs="Times New Roman"/>
          <w:sz w:val="24"/>
          <w:szCs w:val="24"/>
        </w:rPr>
        <w:t xml:space="preserve">. Unlike </w:t>
      </w:r>
      <w:r>
        <w:rPr>
          <w:rFonts w:ascii="Times New Roman" w:eastAsia="Times New Roman" w:hAnsi="Times New Roman" w:cs="Times New Roman"/>
          <w:sz w:val="24"/>
          <w:szCs w:val="24"/>
        </w:rPr>
        <w:t xml:space="preserve">traditional approaches that place burdens of safety on road users, </w:t>
      </w:r>
      <w:r w:rsidR="00565163">
        <w:rPr>
          <w:rFonts w:ascii="Times New Roman" w:eastAsia="Times New Roman" w:hAnsi="Times New Roman" w:cs="Times New Roman"/>
          <w:sz w:val="24"/>
          <w:szCs w:val="24"/>
        </w:rPr>
        <w:t xml:space="preserve">Vision Zero </w:t>
      </w:r>
      <w:r>
        <w:rPr>
          <w:rFonts w:ascii="Times New Roman" w:eastAsia="Times New Roman" w:hAnsi="Times New Roman" w:cs="Times New Roman"/>
          <w:sz w:val="24"/>
          <w:szCs w:val="24"/>
        </w:rPr>
        <w:t xml:space="preserve">acknowledges human error and </w:t>
      </w:r>
      <w:r w:rsidR="00565163">
        <w:rPr>
          <w:rFonts w:ascii="Times New Roman" w:eastAsia="Times New Roman" w:hAnsi="Times New Roman" w:cs="Times New Roman"/>
          <w:sz w:val="24"/>
          <w:szCs w:val="24"/>
        </w:rPr>
        <w:t>focuses on</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road system</w:t>
      </w:r>
      <w:r w:rsidR="009B4B6D">
        <w:rPr>
          <w:rFonts w:ascii="Times New Roman" w:eastAsia="Times New Roman" w:hAnsi="Times New Roman" w:cs="Times New Roman"/>
          <w:sz w:val="24"/>
          <w:szCs w:val="24"/>
        </w:rPr>
        <w:t xml:space="preserve"> designs</w:t>
      </w:r>
      <w:r>
        <w:rPr>
          <w:rFonts w:ascii="Times New Roman" w:eastAsia="Times New Roman" w:hAnsi="Times New Roman" w:cs="Times New Roman"/>
          <w:sz w:val="24"/>
          <w:szCs w:val="24"/>
        </w:rPr>
        <w:t xml:space="preserve"> to prevent traffic deaths</w:t>
      </w:r>
      <w:ins w:id="71" w:author="Richard Wen" w:date="2024-09-20T16:23:00Z" w16du:dateUtc="2024-09-20T20:23:00Z">
        <w:r w:rsidR="00292E5C">
          <w:rPr>
            <w:rFonts w:ascii="Times New Roman" w:eastAsia="Times New Roman" w:hAnsi="Times New Roman" w:cs="Times New Roman"/>
            <w:sz w:val="24"/>
            <w:szCs w:val="24"/>
          </w:rPr>
          <w:t xml:space="preserve"> </w:t>
        </w:r>
      </w:ins>
      <w:r w:rsidR="00292E5C">
        <w:rPr>
          <w:rFonts w:ascii="Times New Roman" w:eastAsia="Times New Roman" w:hAnsi="Times New Roman" w:cs="Times New Roman"/>
          <w:sz w:val="24"/>
          <w:szCs w:val="24"/>
        </w:rPr>
        <w:fldChar w:fldCharType="begin"/>
      </w:r>
      <w:r w:rsidR="00AE5CE5">
        <w:rPr>
          <w:rFonts w:ascii="Times New Roman" w:eastAsia="Times New Roman" w:hAnsi="Times New Roman" w:cs="Times New Roman"/>
          <w:sz w:val="24"/>
          <w:szCs w:val="24"/>
        </w:rPr>
        <w:instrText xml:space="preserve"> ADDIN ZOTERO_ITEM CSL_CITATION {"citationID":"EHf0qiqd","properties":{"formattedCitation":"(10\\uc0\\u8211{}12)","plainCitation":"(10–12)","noteIndex":0},"citationItems":[{"id":3089,"uris":["http://zotero.org/users/6749620/items/SCLU99GD"],"itemData":{"id":3089,"type":"article-journal","container-title":"Prevention Institute","page":"1–11","source":"Google Scholar","title":"Vision Zero: a health equity road map for getting to zero in every community","title-short":"Vision Zero","author":[{"family":"Aboelata","given":"Manal"},{"family":"Yanez","given":"Elva"},{"family":"Kharrazi","given":"Rebekah"}],"issued":{"date-parts":[["2017"]]},"citation-key":"aboelataVisionZeroHealth2017"}},{"id":2779,"uris":["http://zotero.org/users/6749620/items/2VL5IGAP"],"itemData":{"id":2779,"type":"webpage","title":"Vision Zero map","URL":"https://parachute.ca/en/program/vision-zero/vision-zero-map/","author":[{"literal":"Parachute"}],"accessed":{"date-parts":[["2024",7,22]]},"issued":{"date-parts":[["2023",9,8]]},"citation-key":"parachuteVisionZeroMap2023"}},{"id":2781,"uris":["http://zotero.org/users/6749620/items/R4CTPNQ4"],"itemData":{"id":2781,"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292E5C">
        <w:rPr>
          <w:rFonts w:ascii="Times New Roman" w:eastAsia="Times New Roman" w:hAnsi="Times New Roman" w:cs="Times New Roman"/>
          <w:sz w:val="24"/>
          <w:szCs w:val="24"/>
        </w:rPr>
        <w:fldChar w:fldCharType="separate"/>
      </w:r>
      <w:r w:rsidR="00AE5CE5" w:rsidRPr="00AE5CE5">
        <w:rPr>
          <w:rFonts w:ascii="Times New Roman" w:hAnsi="Times New Roman" w:cs="Times New Roman"/>
          <w:sz w:val="24"/>
          <w:lang w:val="en-US"/>
        </w:rPr>
        <w:t>(10–12)</w:t>
      </w:r>
      <w:r w:rsidR="00292E5C">
        <w:rPr>
          <w:rFonts w:ascii="Times New Roman" w:eastAsia="Times New Roman" w:hAnsi="Times New Roman" w:cs="Times New Roman"/>
          <w:sz w:val="24"/>
          <w:szCs w:val="24"/>
        </w:rPr>
        <w:fldChar w:fldCharType="end"/>
      </w:r>
      <w:del w:id="72" w:author="Richard Wen" w:date="2024-09-20T16:23:00Z" w16du:dateUtc="2024-09-20T20:23:00Z">
        <w:r w:rsidDel="00292E5C">
          <w:rPr>
            <w:rFonts w:ascii="Times New Roman" w:eastAsia="Times New Roman" w:hAnsi="Times New Roman" w:cs="Times New Roman"/>
            <w:sz w:val="24"/>
            <w:szCs w:val="24"/>
          </w:rPr>
          <w:delText xml:space="preserve"> (6–8)</w:delText>
        </w:r>
      </w:del>
      <w:r>
        <w:rPr>
          <w:rFonts w:ascii="Times New Roman" w:eastAsia="Times New Roman" w:hAnsi="Times New Roman" w:cs="Times New Roman"/>
          <w:sz w:val="24"/>
          <w:szCs w:val="24"/>
        </w:rPr>
        <w:t xml:space="preserve">. </w:t>
      </w:r>
    </w:p>
    <w:p w14:paraId="0D1B9AAC" w14:textId="11A6262E" w:rsidR="00BA2F9E" w:rsidRDefault="00B3241F" w:rsidP="00EF75B4">
      <w:pPr>
        <w:spacing w:line="480" w:lineRule="auto"/>
        <w:rPr>
          <w:rFonts w:ascii="Times New Roman" w:eastAsia="Times New Roman" w:hAnsi="Times New Roman" w:cs="Times New Roman"/>
          <w:sz w:val="24"/>
          <w:szCs w:val="24"/>
        </w:rPr>
      </w:pPr>
      <w:ins w:id="73" w:author="Linda Rothman" w:date="2024-07-23T09:52:00Z">
        <w:r>
          <w:rPr>
            <w:rFonts w:ascii="Times New Roman" w:eastAsia="Times New Roman" w:hAnsi="Times New Roman" w:cs="Times New Roman"/>
            <w:sz w:val="24"/>
            <w:szCs w:val="24"/>
          </w:rPr>
          <w:t xml:space="preserve">There are equity issues </w:t>
        </w:r>
      </w:ins>
      <w:ins w:id="74" w:author="Linda Rothman" w:date="2024-07-23T10:09:00Z">
        <w:r w:rsidR="0007333D">
          <w:rPr>
            <w:rFonts w:ascii="Times New Roman" w:eastAsia="Times New Roman" w:hAnsi="Times New Roman" w:cs="Times New Roman"/>
            <w:sz w:val="24"/>
            <w:szCs w:val="24"/>
          </w:rPr>
          <w:t>related</w:t>
        </w:r>
      </w:ins>
      <w:ins w:id="75" w:author="Linda Rothman" w:date="2024-07-23T09:55:00Z">
        <w:r>
          <w:rPr>
            <w:rFonts w:ascii="Times New Roman" w:eastAsia="Times New Roman" w:hAnsi="Times New Roman" w:cs="Times New Roman"/>
            <w:sz w:val="24"/>
            <w:szCs w:val="24"/>
          </w:rPr>
          <w:t xml:space="preserve"> to </w:t>
        </w:r>
      </w:ins>
      <w:ins w:id="76" w:author="Linda Rothman" w:date="2024-07-23T10:11:00Z">
        <w:r w:rsidR="0007333D">
          <w:rPr>
            <w:rFonts w:ascii="Times New Roman" w:eastAsia="Times New Roman" w:hAnsi="Times New Roman" w:cs="Times New Roman"/>
            <w:sz w:val="24"/>
            <w:szCs w:val="24"/>
          </w:rPr>
          <w:t xml:space="preserve">safe </w:t>
        </w:r>
      </w:ins>
      <w:ins w:id="77" w:author="Linda Rothman" w:date="2024-07-23T09:55:00Z">
        <w:r>
          <w:rPr>
            <w:rFonts w:ascii="Times New Roman" w:eastAsia="Times New Roman" w:hAnsi="Times New Roman" w:cs="Times New Roman"/>
            <w:sz w:val="24"/>
            <w:szCs w:val="24"/>
          </w:rPr>
          <w:t>cycling</w:t>
        </w:r>
      </w:ins>
      <w:ins w:id="78" w:author="Linda Rothman" w:date="2024-07-23T13:54:00Z">
        <w:r w:rsidR="00BA2F9E">
          <w:rPr>
            <w:rFonts w:ascii="Times New Roman" w:eastAsia="Times New Roman" w:hAnsi="Times New Roman" w:cs="Times New Roman"/>
            <w:sz w:val="24"/>
            <w:szCs w:val="24"/>
          </w:rPr>
          <w:t xml:space="preserve">, </w:t>
        </w:r>
      </w:ins>
      <w:ins w:id="79" w:author="Linda Rothman" w:date="2024-07-23T14:00:00Z">
        <w:r w:rsidR="00BA2F9E">
          <w:rPr>
            <w:rFonts w:ascii="Times New Roman" w:eastAsia="Times New Roman" w:hAnsi="Times New Roman" w:cs="Times New Roman"/>
            <w:sz w:val="24"/>
            <w:szCs w:val="24"/>
          </w:rPr>
          <w:t xml:space="preserve">including </w:t>
        </w:r>
      </w:ins>
      <w:ins w:id="80" w:author="Linda Rothman" w:date="2024-07-23T13:54:00Z">
        <w:del w:id="81" w:author="Richard Wen" w:date="2024-09-17T17:23:00Z" w16du:dateUtc="2024-09-17T21:23:00Z">
          <w:r w:rsidR="00BA2F9E" w:rsidDel="008E07BF">
            <w:rPr>
              <w:rFonts w:ascii="Times New Roman" w:eastAsia="Times New Roman" w:hAnsi="Times New Roman" w:cs="Times New Roman"/>
              <w:sz w:val="24"/>
              <w:szCs w:val="24"/>
            </w:rPr>
            <w:delText xml:space="preserve"> </w:delText>
          </w:r>
        </w:del>
        <w:r w:rsidR="00BA2F9E">
          <w:rPr>
            <w:rFonts w:ascii="Times New Roman" w:eastAsia="Times New Roman" w:hAnsi="Times New Roman" w:cs="Times New Roman"/>
            <w:sz w:val="24"/>
            <w:szCs w:val="24"/>
          </w:rPr>
          <w:t>access</w:t>
        </w:r>
      </w:ins>
      <w:ins w:id="82" w:author="Linda Rothman" w:date="2024-07-23T13:56:00Z">
        <w:r w:rsidR="00BA2F9E">
          <w:rPr>
            <w:rFonts w:ascii="Times New Roman" w:eastAsia="Times New Roman" w:hAnsi="Times New Roman" w:cs="Times New Roman"/>
            <w:sz w:val="24"/>
            <w:szCs w:val="24"/>
          </w:rPr>
          <w:t xml:space="preserve"> to safe cycling infrastructure</w:t>
        </w:r>
      </w:ins>
      <w:ins w:id="83" w:author="Linda Rothman" w:date="2024-07-23T13:54:00Z">
        <w:r w:rsidR="00BA2F9E">
          <w:rPr>
            <w:rFonts w:ascii="Times New Roman" w:eastAsia="Times New Roman" w:hAnsi="Times New Roman" w:cs="Times New Roman"/>
            <w:sz w:val="24"/>
            <w:szCs w:val="24"/>
          </w:rPr>
          <w:t xml:space="preserve"> and collision risk in more marginalized areas, as well </w:t>
        </w:r>
        <w:del w:id="84" w:author="Richard Wen" w:date="2024-09-17T17:23:00Z" w16du:dateUtc="2024-09-17T21:23:00Z">
          <w:r w:rsidR="00BA2F9E" w:rsidDel="003F13DD">
            <w:rPr>
              <w:rFonts w:ascii="Times New Roman" w:eastAsia="Times New Roman" w:hAnsi="Times New Roman" w:cs="Times New Roman"/>
              <w:sz w:val="24"/>
              <w:szCs w:val="24"/>
            </w:rPr>
            <w:delText>as  those</w:delText>
          </w:r>
        </w:del>
      </w:ins>
      <w:ins w:id="85" w:author="Richard Wen" w:date="2024-09-17T17:23:00Z" w16du:dateUtc="2024-09-17T21:23:00Z">
        <w:r w:rsidR="003F13DD">
          <w:rPr>
            <w:rFonts w:ascii="Times New Roman" w:eastAsia="Times New Roman" w:hAnsi="Times New Roman" w:cs="Times New Roman"/>
            <w:sz w:val="24"/>
            <w:szCs w:val="24"/>
          </w:rPr>
          <w:t>as those</w:t>
        </w:r>
      </w:ins>
      <w:ins w:id="86" w:author="Linda Rothman" w:date="2024-07-23T13:54:00Z">
        <w:r w:rsidR="00BA2F9E">
          <w:rPr>
            <w:rFonts w:ascii="Times New Roman" w:eastAsia="Times New Roman" w:hAnsi="Times New Roman" w:cs="Times New Roman"/>
            <w:sz w:val="24"/>
            <w:szCs w:val="24"/>
          </w:rPr>
          <w:t xml:space="preserve"> re</w:t>
        </w:r>
      </w:ins>
      <w:ins w:id="87" w:author="Linda Rothman" w:date="2024-07-23T13:55:00Z">
        <w:r w:rsidR="00BA2F9E">
          <w:rPr>
            <w:rFonts w:ascii="Times New Roman" w:eastAsia="Times New Roman" w:hAnsi="Times New Roman" w:cs="Times New Roman"/>
            <w:sz w:val="24"/>
            <w:szCs w:val="24"/>
          </w:rPr>
          <w:t>lated to demographic characteristics in terms of age,</w:t>
        </w:r>
      </w:ins>
      <w:ins w:id="88" w:author="Linda Rothman" w:date="2024-07-23T14:00:00Z">
        <w:r w:rsidR="00BA2F9E">
          <w:rPr>
            <w:rFonts w:ascii="Times New Roman" w:eastAsia="Times New Roman" w:hAnsi="Times New Roman" w:cs="Times New Roman"/>
            <w:sz w:val="24"/>
            <w:szCs w:val="24"/>
          </w:rPr>
          <w:t xml:space="preserve"> </w:t>
        </w:r>
      </w:ins>
      <w:ins w:id="89" w:author="Linda Rothman" w:date="2024-07-23T13:55:00Z">
        <w:r w:rsidR="00BA2F9E">
          <w:rPr>
            <w:rFonts w:ascii="Times New Roman" w:eastAsia="Times New Roman" w:hAnsi="Times New Roman" w:cs="Times New Roman"/>
            <w:sz w:val="24"/>
            <w:szCs w:val="24"/>
          </w:rPr>
          <w:t>sex, ability.</w:t>
        </w:r>
      </w:ins>
      <w:ins w:id="90" w:author="Richard Wen" w:date="2024-10-02T17:11:00Z" w16du:dateUtc="2024-10-02T21:11:00Z">
        <w:r w:rsidR="00E27D1B">
          <w:rPr>
            <w:rFonts w:ascii="Times New Roman" w:eastAsia="Times New Roman" w:hAnsi="Times New Roman" w:cs="Times New Roman"/>
            <w:sz w:val="24"/>
            <w:szCs w:val="24"/>
          </w:rPr>
          <w:t xml:space="preserve"> </w:t>
        </w:r>
      </w:ins>
      <w:ins w:id="91" w:author="Linda Rothman" w:date="2024-07-23T13:55:00Z">
        <w:del w:id="92" w:author="Richard Wen" w:date="2024-10-02T17:11:00Z" w16du:dateUtc="2024-10-02T21:11:00Z">
          <w:r w:rsidR="00BA2F9E" w:rsidDel="00E27D1B">
            <w:rPr>
              <w:rFonts w:ascii="Times New Roman" w:eastAsia="Times New Roman" w:hAnsi="Times New Roman" w:cs="Times New Roman"/>
              <w:sz w:val="24"/>
              <w:szCs w:val="24"/>
            </w:rPr>
            <w:delText xml:space="preserve">  </w:delText>
          </w:r>
        </w:del>
        <w:r w:rsidR="00BA2F9E">
          <w:rPr>
            <w:rFonts w:ascii="Times New Roman" w:eastAsia="Times New Roman" w:hAnsi="Times New Roman" w:cs="Times New Roman"/>
            <w:sz w:val="24"/>
            <w:szCs w:val="24"/>
          </w:rPr>
          <w:t>M</w:t>
        </w:r>
      </w:ins>
      <w:ins w:id="93" w:author="Linda Rothman" w:date="2024-07-23T09:55:00Z">
        <w:r>
          <w:rPr>
            <w:rFonts w:ascii="Times New Roman" w:eastAsia="Times New Roman" w:hAnsi="Times New Roman" w:cs="Times New Roman"/>
            <w:sz w:val="24"/>
            <w:szCs w:val="24"/>
          </w:rPr>
          <w:t>ore marginalized</w:t>
        </w:r>
      </w:ins>
      <w:ins w:id="94" w:author="Linda Rothman" w:date="2024-07-23T13:48:00Z">
        <w:r w:rsidR="006C3733">
          <w:rPr>
            <w:rFonts w:ascii="Times New Roman" w:eastAsia="Times New Roman" w:hAnsi="Times New Roman" w:cs="Times New Roman"/>
            <w:sz w:val="24"/>
            <w:szCs w:val="24"/>
          </w:rPr>
          <w:t xml:space="preserve"> urban</w:t>
        </w:r>
      </w:ins>
      <w:ins w:id="95" w:author="Linda Rothman" w:date="2024-07-23T09:55:00Z">
        <w:r>
          <w:rPr>
            <w:rFonts w:ascii="Times New Roman" w:eastAsia="Times New Roman" w:hAnsi="Times New Roman" w:cs="Times New Roman"/>
            <w:sz w:val="24"/>
            <w:szCs w:val="24"/>
          </w:rPr>
          <w:t xml:space="preserve"> areas tend to have unsafe walking and cycling conditions</w:t>
        </w:r>
      </w:ins>
      <w:ins w:id="96" w:author="Linda Rothman" w:date="2024-07-23T10:01:00Z">
        <w:r w:rsidR="005E55E7">
          <w:rPr>
            <w:rFonts w:ascii="Times New Roman" w:eastAsia="Times New Roman" w:hAnsi="Times New Roman" w:cs="Times New Roman"/>
            <w:sz w:val="24"/>
            <w:szCs w:val="24"/>
          </w:rPr>
          <w:t xml:space="preserve">, </w:t>
        </w:r>
      </w:ins>
      <w:ins w:id="97" w:author="Linda Rothman" w:date="2024-07-23T09:56:00Z">
        <w:del w:id="98" w:author="Richard Wen" w:date="2024-09-17T17:23:00Z" w16du:dateUtc="2024-09-17T21:23:00Z">
          <w:r w:rsidDel="008E07BF">
            <w:rPr>
              <w:rFonts w:ascii="Times New Roman" w:eastAsia="Times New Roman" w:hAnsi="Times New Roman" w:cs="Times New Roman"/>
              <w:sz w:val="24"/>
              <w:szCs w:val="24"/>
            </w:rPr>
            <w:delText xml:space="preserve"> </w:delText>
          </w:r>
        </w:del>
      </w:ins>
      <w:ins w:id="99" w:author="Linda Rothman" w:date="2024-07-23T09:55:00Z">
        <w:r>
          <w:rPr>
            <w:rFonts w:ascii="Times New Roman" w:eastAsia="Times New Roman" w:hAnsi="Times New Roman" w:cs="Times New Roman"/>
            <w:sz w:val="24"/>
            <w:szCs w:val="24"/>
          </w:rPr>
          <w:t xml:space="preserve">higher speed </w:t>
        </w:r>
      </w:ins>
      <w:ins w:id="100" w:author="Linda Rothman" w:date="2024-07-23T09:56:00Z">
        <w:r>
          <w:rPr>
            <w:rFonts w:ascii="Times New Roman" w:eastAsia="Times New Roman" w:hAnsi="Times New Roman" w:cs="Times New Roman"/>
            <w:sz w:val="24"/>
            <w:szCs w:val="24"/>
          </w:rPr>
          <w:t>roadways</w:t>
        </w:r>
      </w:ins>
      <w:ins w:id="101" w:author="Linda Rothman" w:date="2024-07-23T10:11:00Z">
        <w:r w:rsidR="0007333D">
          <w:rPr>
            <w:rFonts w:ascii="Times New Roman" w:eastAsia="Times New Roman" w:hAnsi="Times New Roman" w:cs="Times New Roman"/>
            <w:sz w:val="24"/>
            <w:szCs w:val="24"/>
          </w:rPr>
          <w:t xml:space="preserve"> and </w:t>
        </w:r>
      </w:ins>
      <w:ins w:id="102" w:author="Linda Rothman" w:date="2024-07-23T10:02:00Z">
        <w:r w:rsidR="005E55E7">
          <w:rPr>
            <w:rFonts w:ascii="Times New Roman" w:eastAsia="Times New Roman" w:hAnsi="Times New Roman" w:cs="Times New Roman"/>
            <w:sz w:val="24"/>
            <w:szCs w:val="24"/>
          </w:rPr>
          <w:t xml:space="preserve">higher collision </w:t>
        </w:r>
        <w:commentRangeStart w:id="103"/>
        <w:commentRangeStart w:id="104"/>
        <w:r w:rsidR="005E55E7">
          <w:rPr>
            <w:rFonts w:ascii="Times New Roman" w:eastAsia="Times New Roman" w:hAnsi="Times New Roman" w:cs="Times New Roman"/>
            <w:sz w:val="24"/>
            <w:szCs w:val="24"/>
          </w:rPr>
          <w:t>rates</w:t>
        </w:r>
      </w:ins>
      <w:commentRangeEnd w:id="103"/>
      <w:ins w:id="105" w:author="Linda Rothman" w:date="2024-07-23T10:12:00Z">
        <w:r w:rsidR="0007333D">
          <w:rPr>
            <w:rStyle w:val="CommentReference"/>
          </w:rPr>
          <w:commentReference w:id="103"/>
        </w:r>
      </w:ins>
      <w:commentRangeEnd w:id="104"/>
      <w:r w:rsidR="00FF1EDA">
        <w:rPr>
          <w:rStyle w:val="CommentReference"/>
        </w:rPr>
        <w:commentReference w:id="104"/>
      </w:r>
      <w:ins w:id="106" w:author="Richard Wen" w:date="2024-10-02T17:22:00Z" w16du:dateUtc="2024-10-02T21:22:00Z">
        <w:r w:rsidR="008F6621">
          <w:rPr>
            <w:rFonts w:ascii="Times New Roman" w:eastAsia="Times New Roman" w:hAnsi="Times New Roman" w:cs="Times New Roman"/>
            <w:sz w:val="24"/>
            <w:szCs w:val="24"/>
          </w:rPr>
          <w:t xml:space="preserve"> </w:t>
        </w:r>
      </w:ins>
      <w:r w:rsidR="008F6621">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PXuDbY1z","properties":{"formattedCitation":"(13\\uc0\\u8211{}15)","plainCitation":"(13–15)","noteIndex":0},"citationItems":[{"id":2861,"uris":["http://zotero.org/users/6749620/items/VZPTUII8"],"itemData":{"id":2861,"type":"article-journal","container-title":"Injury Prevention","issue":"3","note":"publisher: BMJ Publishing Group Ltd","page":"229–233","source":"Google Scholar","title":"Spatial distribution of roadway environment features related to child pedestrian safety by census tract income in Toronto, Canada","volume":"26","author":[{"family":"Rothman","given":"Linda"},{"family":"Cloutier","given":"Marie-Soleil"},{"family":"Manaugh","given":"Kevin"},{"family":"Howard","given":"Andrew William"},{"family":"Macpherson","given":"Alison K."},{"family":"Macarthur","given":"Colin"}],"issued":{"date-parts":[["2020"]]},"citation-key":"rothmanSpatialDistributionRoadway2020"}},{"id":3131,"uris":["http://zotero.org/users/6749620/items/DSLYXXNE"],"itemData":{"id":3131,"type":"article-journal","abstract":"Objectives. We examined the extent to which differential traffic volume and road geometry can explain social inequalities in pedestrian, cyclist, and motor vehicle occupant injuries across wealthy and poor urban areas., Methods. We performed a multilevel observational study of all road users injured over 5 years (n = 19 568) at intersections (n = 17 498) in a large urban area (Island of Montreal, Canada). We considered intersection-level (traffic estimates, major roads, number of legs) and area-level (population density, commuting travel modes, household income) characteristics in multilevel Poisson regressions that nested intersections in 506 census tracts., Results. There were significantly more injured pedestrians, cyclists, and motor vehicle occupants at intersections in the poorest than in the richest areas. Controlling for traffic volume, intersection geometry, and pedestrian and cyclist volumes greatly attenuated the event rate ratios between intersections in the poorest and richest areas for injured pedestrians (−70%), cyclists (−44%), and motor vehicle occupants (−44%)., Conclusions. Roadway environment can explain a substantial portion of the excess rate of road traffic injuries in the poorest urban areas.","container-title":"American Journal of Public Health","DOI":"10.2105/AJPH.2011.300528","ISSN":"0090-0036","issue":"6","journalAbbreviation":"Am J Public Health","note":"PMID: 22515869\nPMCID: PMC3483951","page":"1112-1119","source":"PubMed Central","title":"Neighborhood Social Inequalities in Road Traffic Injuries: The Influence of Traffic Volume and Road Design","title-short":"Neighborhood Social Inequalities in Road Traffic Injuries","volume":"102","author":[{"family":"Morency","given":"Patrick"},{"family":"Gauvin","given":"Lise"},{"family":"Plante","given":"Céline"},{"family":"Fournier","given":"Michel"},{"family":"Morency","given":"Catherine"}],"issued":{"date-parts":[["2012",6]]},"citation-key":"morencyNeighborhoodSocialInequalities2012"}},{"id":3134,"uris":["http://zotero.org/users/6749620/items/JJKMTGL2"],"itemData":{"id":3134,"type":"article-journal","container-title":"International Planning Studies","DOI":"10.1080/13563475.2017.1402675","ISSN":"1356-3475, 1469-9265","issue":"2","journalAbbreviation":"International Planning Studies","language":"en","page":"210-224","source":"DOI.org (Crossref)","title":"Bicycle urbanism as a competitive advantage in the neoliberal age: the case of bicycle promotion in Portland","title-short":"Bicycle urbanism as a competitive advantage in the neoliberal age","volume":"23","author":[{"family":"Ibsen","given":"Mikkel Elkær"},{"family":"Olesen","given":"Kristian"}],"issued":{"date-parts":[["2018",4,3]]},"citation-key":"ibsenBicycleUrbanismCompetitive2018"}}],"schema":"https://github.com/citation-style-language/schema/raw/master/csl-citation.json"} </w:instrText>
      </w:r>
      <w:r w:rsidR="008F6621">
        <w:rPr>
          <w:rFonts w:ascii="Times New Roman" w:eastAsia="Times New Roman" w:hAnsi="Times New Roman" w:cs="Times New Roman"/>
          <w:sz w:val="24"/>
          <w:szCs w:val="24"/>
        </w:rPr>
        <w:fldChar w:fldCharType="separate"/>
      </w:r>
      <w:r w:rsidR="008F6621" w:rsidRPr="008F6621">
        <w:rPr>
          <w:rFonts w:ascii="Times New Roman" w:hAnsi="Times New Roman" w:cs="Times New Roman"/>
          <w:sz w:val="24"/>
          <w:lang w:val="en-US"/>
        </w:rPr>
        <w:t>(13–15)</w:t>
      </w:r>
      <w:r w:rsidR="008F6621">
        <w:rPr>
          <w:rFonts w:ascii="Times New Roman" w:eastAsia="Times New Roman" w:hAnsi="Times New Roman" w:cs="Times New Roman"/>
          <w:sz w:val="24"/>
          <w:szCs w:val="24"/>
        </w:rPr>
        <w:fldChar w:fldCharType="end"/>
      </w:r>
      <w:ins w:id="107" w:author="Linda Rothman" w:date="2024-07-23T10:11:00Z">
        <w:r w:rsidR="0007333D">
          <w:rPr>
            <w:rFonts w:ascii="Times New Roman" w:eastAsia="Times New Roman" w:hAnsi="Times New Roman" w:cs="Times New Roman"/>
            <w:sz w:val="24"/>
            <w:szCs w:val="24"/>
          </w:rPr>
          <w:t>.</w:t>
        </w:r>
        <w:del w:id="108" w:author="Richard Wen" w:date="2024-10-02T17:11:00Z" w16du:dateUtc="2024-10-02T21:11:00Z">
          <w:r w:rsidR="0007333D" w:rsidDel="002A7ACF">
            <w:rPr>
              <w:rFonts w:ascii="Times New Roman" w:eastAsia="Times New Roman" w:hAnsi="Times New Roman" w:cs="Times New Roman"/>
              <w:sz w:val="24"/>
              <w:szCs w:val="24"/>
            </w:rPr>
            <w:delText xml:space="preserve"> </w:delText>
          </w:r>
        </w:del>
        <w:r w:rsidR="0007333D">
          <w:rPr>
            <w:rFonts w:ascii="Times New Roman" w:eastAsia="Times New Roman" w:hAnsi="Times New Roman" w:cs="Times New Roman"/>
            <w:sz w:val="24"/>
            <w:szCs w:val="24"/>
          </w:rPr>
          <w:t xml:space="preserve"> M</w:t>
        </w:r>
      </w:ins>
      <w:ins w:id="109" w:author="Linda Rothman" w:date="2024-07-23T10:10:00Z">
        <w:r w:rsidR="0007333D">
          <w:rPr>
            <w:rFonts w:ascii="Times New Roman" w:eastAsia="Times New Roman" w:hAnsi="Times New Roman" w:cs="Times New Roman"/>
            <w:sz w:val="24"/>
            <w:szCs w:val="24"/>
          </w:rPr>
          <w:t xml:space="preserve">any people </w:t>
        </w:r>
      </w:ins>
      <w:ins w:id="110" w:author="Linda Rothman" w:date="2024-07-23T10:11:00Z">
        <w:r w:rsidR="0007333D">
          <w:rPr>
            <w:rFonts w:ascii="Times New Roman" w:eastAsia="Times New Roman" w:hAnsi="Times New Roman" w:cs="Times New Roman"/>
            <w:sz w:val="24"/>
            <w:szCs w:val="24"/>
          </w:rPr>
          <w:t xml:space="preserve">from </w:t>
        </w:r>
        <w:r w:rsidR="0007333D">
          <w:rPr>
            <w:rFonts w:ascii="Times New Roman" w:eastAsia="Times New Roman" w:hAnsi="Times New Roman" w:cs="Times New Roman"/>
            <w:sz w:val="24"/>
            <w:szCs w:val="24"/>
          </w:rPr>
          <w:lastRenderedPageBreak/>
          <w:t xml:space="preserve">more </w:t>
        </w:r>
      </w:ins>
      <w:ins w:id="111" w:author="Linda Rothman" w:date="2024-07-23T10:10:00Z">
        <w:del w:id="112" w:author="Richard Wen" w:date="2024-09-17T17:23:00Z" w16du:dateUtc="2024-09-17T21:23:00Z">
          <w:r w:rsidR="0007333D" w:rsidDel="008E07BF">
            <w:rPr>
              <w:rFonts w:ascii="Times New Roman" w:eastAsia="Times New Roman" w:hAnsi="Times New Roman" w:cs="Times New Roman"/>
              <w:sz w:val="24"/>
              <w:szCs w:val="24"/>
            </w:rPr>
            <w:delText xml:space="preserve"> </w:delText>
          </w:r>
        </w:del>
        <w:r w:rsidR="0007333D">
          <w:rPr>
            <w:rFonts w:ascii="Times New Roman" w:eastAsia="Times New Roman" w:hAnsi="Times New Roman" w:cs="Times New Roman"/>
            <w:sz w:val="24"/>
            <w:szCs w:val="24"/>
          </w:rPr>
          <w:t>marginalized</w:t>
        </w:r>
      </w:ins>
      <w:ins w:id="113" w:author="Linda Rothman" w:date="2024-07-23T10:11:00Z">
        <w:r w:rsidR="0007333D">
          <w:rPr>
            <w:rFonts w:ascii="Times New Roman" w:eastAsia="Times New Roman" w:hAnsi="Times New Roman" w:cs="Times New Roman"/>
            <w:sz w:val="24"/>
            <w:szCs w:val="24"/>
          </w:rPr>
          <w:t xml:space="preserve"> groups </w:t>
        </w:r>
      </w:ins>
      <w:ins w:id="114" w:author="Linda Rothman" w:date="2024-07-23T10:10:00Z">
        <w:r w:rsidR="0007333D">
          <w:rPr>
            <w:rFonts w:ascii="Times New Roman" w:eastAsia="Times New Roman" w:hAnsi="Times New Roman" w:cs="Times New Roman"/>
            <w:sz w:val="24"/>
            <w:szCs w:val="24"/>
          </w:rPr>
          <w:t>hav</w:t>
        </w:r>
      </w:ins>
      <w:ins w:id="115" w:author="Linda Rothman" w:date="2024-07-23T10:11:00Z">
        <w:r w:rsidR="0007333D">
          <w:rPr>
            <w:rFonts w:ascii="Times New Roman" w:eastAsia="Times New Roman" w:hAnsi="Times New Roman" w:cs="Times New Roman"/>
            <w:sz w:val="24"/>
            <w:szCs w:val="24"/>
          </w:rPr>
          <w:t>e</w:t>
        </w:r>
      </w:ins>
      <w:ins w:id="116" w:author="Linda Rothman" w:date="2024-07-23T13:48:00Z">
        <w:r w:rsidR="006C3733">
          <w:rPr>
            <w:rFonts w:ascii="Times New Roman" w:eastAsia="Times New Roman" w:hAnsi="Times New Roman" w:cs="Times New Roman"/>
            <w:sz w:val="24"/>
            <w:szCs w:val="24"/>
          </w:rPr>
          <w:t xml:space="preserve"> poor</w:t>
        </w:r>
      </w:ins>
      <w:ins w:id="117" w:author="Linda Rothman" w:date="2024-07-23T10:10:00Z">
        <w:r w:rsidR="0007333D">
          <w:rPr>
            <w:rFonts w:ascii="Times New Roman" w:eastAsia="Times New Roman" w:hAnsi="Times New Roman" w:cs="Times New Roman"/>
            <w:sz w:val="24"/>
            <w:szCs w:val="24"/>
          </w:rPr>
          <w:t xml:space="preserve"> access </w:t>
        </w:r>
        <w:del w:id="118" w:author="Richard Wen" w:date="2024-09-17T17:23:00Z" w16du:dateUtc="2024-09-17T21:23:00Z">
          <w:r w:rsidR="0007333D" w:rsidDel="003F13DD">
            <w:rPr>
              <w:rFonts w:ascii="Times New Roman" w:eastAsia="Times New Roman" w:hAnsi="Times New Roman" w:cs="Times New Roman"/>
              <w:sz w:val="24"/>
              <w:szCs w:val="24"/>
            </w:rPr>
            <w:delText xml:space="preserve">to </w:delText>
          </w:r>
        </w:del>
      </w:ins>
      <w:ins w:id="119" w:author="Linda Rothman" w:date="2024-07-23T09:56:00Z">
        <w:del w:id="120" w:author="Richard Wen" w:date="2024-09-17T17:23:00Z" w16du:dateUtc="2024-09-17T21:23:00Z">
          <w:r w:rsidDel="003F13DD">
            <w:rPr>
              <w:rFonts w:ascii="Times New Roman" w:eastAsia="Times New Roman" w:hAnsi="Times New Roman" w:cs="Times New Roman"/>
              <w:sz w:val="24"/>
              <w:szCs w:val="24"/>
            </w:rPr>
            <w:delText xml:space="preserve"> cycling</w:delText>
          </w:r>
        </w:del>
      </w:ins>
      <w:ins w:id="121" w:author="Richard Wen" w:date="2024-09-17T17:23:00Z" w16du:dateUtc="2024-09-17T21:23:00Z">
        <w:r w:rsidR="003F13DD">
          <w:rPr>
            <w:rFonts w:ascii="Times New Roman" w:eastAsia="Times New Roman" w:hAnsi="Times New Roman" w:cs="Times New Roman"/>
            <w:sz w:val="24"/>
            <w:szCs w:val="24"/>
          </w:rPr>
          <w:t>to cycling</w:t>
        </w:r>
      </w:ins>
      <w:ins w:id="122" w:author="Linda Rothman" w:date="2024-07-23T09:56:00Z">
        <w:r>
          <w:rPr>
            <w:rFonts w:ascii="Times New Roman" w:eastAsia="Times New Roman" w:hAnsi="Times New Roman" w:cs="Times New Roman"/>
            <w:sz w:val="24"/>
            <w:szCs w:val="24"/>
          </w:rPr>
          <w:t xml:space="preserve"> infrastructure, thereby</w:t>
        </w:r>
      </w:ins>
      <w:ins w:id="123" w:author="Richard Wen" w:date="2024-10-02T17:07:00Z" w16du:dateUtc="2024-10-02T21:07:00Z">
        <w:r w:rsidR="0031415F">
          <w:rPr>
            <w:rFonts w:ascii="Times New Roman" w:eastAsia="Times New Roman" w:hAnsi="Times New Roman" w:cs="Times New Roman"/>
            <w:sz w:val="24"/>
            <w:szCs w:val="24"/>
          </w:rPr>
          <w:t xml:space="preserve"> </w:t>
        </w:r>
      </w:ins>
      <w:ins w:id="124" w:author="Linda Rothman" w:date="2024-07-23T09:56:00Z">
        <w:del w:id="125" w:author="Richard Wen" w:date="2024-10-02T17:07:00Z" w16du:dateUtc="2024-10-02T21:07:00Z">
          <w:r w:rsidDel="0031415F">
            <w:rPr>
              <w:rFonts w:ascii="Times New Roman" w:eastAsia="Times New Roman" w:hAnsi="Times New Roman" w:cs="Times New Roman"/>
              <w:sz w:val="24"/>
              <w:szCs w:val="24"/>
            </w:rPr>
            <w:delText xml:space="preserve">  </w:delText>
          </w:r>
        </w:del>
      </w:ins>
      <w:r w:rsidR="008A67C0">
        <w:rPr>
          <w:rFonts w:ascii="Times New Roman" w:eastAsia="Times New Roman" w:hAnsi="Times New Roman" w:cs="Times New Roman"/>
          <w:sz w:val="24"/>
          <w:szCs w:val="24"/>
        </w:rPr>
        <w:t>discourag</w:t>
      </w:r>
      <w:ins w:id="126" w:author="Linda Rothman" w:date="2024-07-23T09:56:00Z">
        <w:r>
          <w:rPr>
            <w:rFonts w:ascii="Times New Roman" w:eastAsia="Times New Roman" w:hAnsi="Times New Roman" w:cs="Times New Roman"/>
            <w:sz w:val="24"/>
            <w:szCs w:val="24"/>
          </w:rPr>
          <w:t>ing</w:t>
        </w:r>
      </w:ins>
      <w:del w:id="127" w:author="Linda Rothman" w:date="2024-07-23T09:56:00Z">
        <w:r w:rsidR="008A67C0" w:rsidDel="00B3241F">
          <w:rPr>
            <w:rFonts w:ascii="Times New Roman" w:eastAsia="Times New Roman" w:hAnsi="Times New Roman" w:cs="Times New Roman"/>
            <w:sz w:val="24"/>
            <w:szCs w:val="24"/>
          </w:rPr>
          <w:delText>e</w:delText>
        </w:r>
      </w:del>
      <w:ins w:id="128" w:author="Richard Wen" w:date="2024-10-02T17:07:00Z" w16du:dateUtc="2024-10-02T21:07:00Z">
        <w:r w:rsidR="0031415F">
          <w:rPr>
            <w:rFonts w:ascii="Times New Roman" w:eastAsia="Times New Roman" w:hAnsi="Times New Roman" w:cs="Times New Roman"/>
            <w:sz w:val="24"/>
            <w:szCs w:val="24"/>
          </w:rPr>
          <w:t xml:space="preserve"> </w:t>
        </w:r>
      </w:ins>
      <w:del w:id="129" w:author="Richard Wen" w:date="2024-10-02T17:07:00Z" w16du:dateUtc="2024-10-02T21:07:00Z">
        <w:r w:rsidR="008A67C0" w:rsidDel="0031415F">
          <w:rPr>
            <w:rFonts w:ascii="Times New Roman" w:eastAsia="Times New Roman" w:hAnsi="Times New Roman" w:cs="Times New Roman"/>
            <w:sz w:val="24"/>
            <w:szCs w:val="24"/>
          </w:rPr>
          <w:delText xml:space="preserve"> </w:delText>
        </w:r>
      </w:del>
      <w:ins w:id="130" w:author="Linda Rothman" w:date="2024-07-23T09:56:00Z">
        <w:del w:id="131" w:author="Richard Wen" w:date="2024-10-02T17:07:00Z" w16du:dateUtc="2024-10-02T21:07:00Z">
          <w:r w:rsidDel="0031415F">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cycling as</w:t>
        </w:r>
      </w:ins>
      <w:ins w:id="132" w:author="Linda Rothman" w:date="2024-07-23T10:02:00Z">
        <w:r w:rsidR="005E55E7">
          <w:rPr>
            <w:rFonts w:ascii="Times New Roman" w:eastAsia="Times New Roman" w:hAnsi="Times New Roman" w:cs="Times New Roman"/>
            <w:sz w:val="24"/>
            <w:szCs w:val="24"/>
          </w:rPr>
          <w:t xml:space="preserve"> a</w:t>
        </w:r>
      </w:ins>
      <w:ins w:id="133" w:author="Richard Wen" w:date="2024-10-02T17:07:00Z" w16du:dateUtc="2024-10-02T21:07:00Z">
        <w:r w:rsidR="0031415F">
          <w:rPr>
            <w:rFonts w:ascii="Times New Roman" w:eastAsia="Times New Roman" w:hAnsi="Times New Roman" w:cs="Times New Roman"/>
            <w:sz w:val="24"/>
            <w:szCs w:val="24"/>
          </w:rPr>
          <w:t xml:space="preserve"> </w:t>
        </w:r>
      </w:ins>
      <w:ins w:id="134" w:author="Linda Rothman" w:date="2024-07-23T09:56:00Z">
        <w:del w:id="135" w:author="Richard Wen" w:date="2024-10-02T17:07:00Z" w16du:dateUtc="2024-10-02T21:07:00Z">
          <w:r w:rsidDel="0031415F">
            <w:rPr>
              <w:rFonts w:ascii="Times New Roman" w:eastAsia="Times New Roman" w:hAnsi="Times New Roman" w:cs="Times New Roman"/>
              <w:sz w:val="24"/>
              <w:szCs w:val="24"/>
            </w:rPr>
            <w:delText xml:space="preserve">  </w:delText>
          </w:r>
        </w:del>
      </w:ins>
      <w:del w:id="136" w:author="Richard Wen" w:date="2024-10-02T17:07:00Z" w16du:dateUtc="2024-10-02T21:07:00Z">
        <w:r w:rsidR="008A67C0" w:rsidDel="0031415F">
          <w:rPr>
            <w:rFonts w:ascii="Times New Roman" w:eastAsia="Times New Roman" w:hAnsi="Times New Roman" w:cs="Times New Roman"/>
            <w:sz w:val="24"/>
            <w:szCs w:val="24"/>
          </w:rPr>
          <w:delText xml:space="preserve"> </w:delText>
        </w:r>
      </w:del>
      <w:r w:rsidR="008A67C0">
        <w:rPr>
          <w:rFonts w:ascii="Times New Roman" w:eastAsia="Times New Roman" w:hAnsi="Times New Roman" w:cs="Times New Roman"/>
          <w:sz w:val="24"/>
          <w:szCs w:val="24"/>
        </w:rPr>
        <w:t>mobility choice</w:t>
      </w:r>
      <w:ins w:id="137" w:author="Richard Wen" w:date="2024-09-20T16:27:00Z" w16du:dateUtc="2024-09-20T20:27:00Z">
        <w:r w:rsidR="000618E7">
          <w:rPr>
            <w:rFonts w:ascii="Times New Roman" w:eastAsia="Times New Roman" w:hAnsi="Times New Roman" w:cs="Times New Roman"/>
            <w:sz w:val="24"/>
            <w:szCs w:val="24"/>
          </w:rPr>
          <w:t xml:space="preserve"> </w:t>
        </w:r>
      </w:ins>
      <w:r w:rsidR="000618E7">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{"citationID":"LqWeOPSB","properties":{"formattedCitation":"(16)","plainCitation":"(16)","noteIndex":0},"citationItems":[{"id":3093,"uris":["http://zotero.org/users/6749620/items/XXHNJJZH"],"itemData":{"id":3093,"type":"article-journal","container-title":"Journal of transport geography","note":"publisher: Elsevier","page":"102927","source":"Google Scholar","title":"The pursuit of cycling equity: A review of Canadian transport plans","title-short":"The pursuit of cycling equity","volume":"90","author":[{"family":"Doran","given":"Alexandra"},{"family":"El-Geneidy","given":"Ahmed"},{"family":"Manaugh","given":"Kevin"}],"issued":{"date-parts":[["2021"]]},"citation-key":"doranPursuitCyclingEquity2021"}}],"schema":"https://github.com/citation-style-language/schema/raw/master/csl-citation.json"} </w:instrText>
      </w:r>
      <w:r w:rsidR="000618E7">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(16)</w:t>
      </w:r>
      <w:r w:rsidR="000618E7">
        <w:rPr>
          <w:rFonts w:ascii="Times New Roman" w:eastAsia="Times New Roman" w:hAnsi="Times New Roman" w:cs="Times New Roman"/>
          <w:sz w:val="24"/>
          <w:szCs w:val="24"/>
        </w:rPr>
        <w:fldChar w:fldCharType="end"/>
      </w:r>
      <w:ins w:id="138" w:author="Richard Wen" w:date="2024-09-20T16:27:00Z" w16du:dateUtc="2024-09-20T20:27:00Z">
        <w:r w:rsidR="000618E7">
          <w:rPr>
            <w:rFonts w:ascii="Times New Roman" w:eastAsia="Times New Roman" w:hAnsi="Times New Roman" w:cs="Times New Roman"/>
            <w:sz w:val="24"/>
            <w:szCs w:val="24"/>
          </w:rPr>
          <w:t>.</w:t>
        </w:r>
      </w:ins>
      <w:del w:id="139" w:author="Richard Wen" w:date="2024-09-20T16:27:00Z" w16du:dateUtc="2024-09-20T20:27:00Z">
        <w:r w:rsidR="008A67C0" w:rsidDel="000618E7">
          <w:rPr>
            <w:rFonts w:ascii="Times New Roman" w:eastAsia="Times New Roman" w:hAnsi="Times New Roman" w:cs="Times New Roman"/>
            <w:sz w:val="24"/>
            <w:szCs w:val="24"/>
          </w:rPr>
          <w:delText xml:space="preserve"> (</w:delText>
        </w:r>
        <w:commentRangeStart w:id="140"/>
        <w:r w:rsidR="008A67C0" w:rsidDel="000618E7">
          <w:rPr>
            <w:rFonts w:ascii="Times New Roman" w:eastAsia="Times New Roman" w:hAnsi="Times New Roman" w:cs="Times New Roman"/>
            <w:sz w:val="24"/>
            <w:szCs w:val="24"/>
          </w:rPr>
          <w:delText>13</w:delText>
        </w:r>
        <w:commentRangeEnd w:id="140"/>
        <w:r w:rsidR="0007333D" w:rsidDel="000618E7">
          <w:rPr>
            <w:rStyle w:val="CommentReference"/>
          </w:rPr>
          <w:commentReference w:id="140"/>
        </w:r>
        <w:r w:rsidR="008A67C0" w:rsidDel="000618E7">
          <w:rPr>
            <w:rFonts w:ascii="Times New Roman" w:eastAsia="Times New Roman" w:hAnsi="Times New Roman" w:cs="Times New Roman"/>
            <w:sz w:val="24"/>
            <w:szCs w:val="24"/>
          </w:rPr>
          <w:delText>).</w:delText>
        </w:r>
      </w:del>
      <w:r w:rsidR="008A67C0">
        <w:rPr>
          <w:rFonts w:ascii="Times New Roman" w:eastAsia="Times New Roman" w:hAnsi="Times New Roman" w:cs="Times New Roman"/>
          <w:sz w:val="24"/>
          <w:szCs w:val="24"/>
        </w:rPr>
        <w:t xml:space="preserve"> </w:t>
      </w:r>
      <w:ins w:id="141" w:author="Linda Rothman" w:date="2024-07-23T13:49:00Z">
        <w:r w:rsidR="006C3733">
          <w:rPr>
            <w:rFonts w:ascii="Times New Roman" w:eastAsia="Times New Roman" w:hAnsi="Times New Roman" w:cs="Times New Roman"/>
            <w:sz w:val="24"/>
            <w:szCs w:val="24"/>
          </w:rPr>
          <w:t xml:space="preserve"> </w:t>
        </w:r>
      </w:ins>
      <w:ins w:id="142" w:author="Linda Rothman" w:date="2024-07-23T14:07:00Z">
        <w:r w:rsidR="00CF122E">
          <w:rPr>
            <w:rFonts w:ascii="Times New Roman" w:eastAsia="Times New Roman" w:hAnsi="Times New Roman" w:cs="Times New Roman"/>
            <w:sz w:val="24"/>
            <w:szCs w:val="24"/>
          </w:rPr>
          <w:t>In addition, w</w:t>
        </w:r>
      </w:ins>
      <w:ins w:id="143" w:author="Linda Rothman" w:date="2024-07-23T14:01:00Z">
        <w:r w:rsidR="00CF122E">
          <w:rPr>
            <w:rFonts w:ascii="Times New Roman" w:eastAsia="Times New Roman" w:hAnsi="Times New Roman" w:cs="Times New Roman"/>
            <w:sz w:val="24"/>
            <w:szCs w:val="24"/>
          </w:rPr>
          <w:t>omen</w:t>
        </w:r>
      </w:ins>
      <w:ins w:id="144" w:author="Linda Rothman" w:date="2024-07-23T14:03:00Z">
        <w:r w:rsidR="00CF122E">
          <w:rPr>
            <w:rFonts w:ascii="Times New Roman" w:eastAsia="Times New Roman" w:hAnsi="Times New Roman" w:cs="Times New Roman"/>
            <w:sz w:val="24"/>
            <w:szCs w:val="24"/>
          </w:rPr>
          <w:t xml:space="preserve"> </w:t>
        </w:r>
      </w:ins>
      <w:ins w:id="145" w:author="Linda Rothman" w:date="2024-07-23T14:01:00Z">
        <w:r w:rsidR="00CF122E">
          <w:rPr>
            <w:rFonts w:ascii="Times New Roman" w:eastAsia="Times New Roman" w:hAnsi="Times New Roman" w:cs="Times New Roman"/>
            <w:sz w:val="24"/>
            <w:szCs w:val="24"/>
          </w:rPr>
          <w:t>tend to cycle less in many countries</w:t>
        </w:r>
      </w:ins>
      <w:ins w:id="146" w:author="Linda Rothman" w:date="2024-07-23T14:03:00Z">
        <w:r w:rsidR="00CF122E">
          <w:rPr>
            <w:rFonts w:ascii="Times New Roman" w:eastAsia="Times New Roman" w:hAnsi="Times New Roman" w:cs="Times New Roman"/>
            <w:sz w:val="24"/>
            <w:szCs w:val="24"/>
          </w:rPr>
          <w:t xml:space="preserve"> </w:t>
        </w:r>
        <w:del w:id="147" w:author="Richard Wen" w:date="2024-09-17T17:23:00Z" w16du:dateUtc="2024-09-17T21:23:00Z">
          <w:r w:rsidR="00CF122E" w:rsidDel="003F13DD">
            <w:rPr>
              <w:rFonts w:ascii="Times New Roman" w:eastAsia="Times New Roman" w:hAnsi="Times New Roman" w:cs="Times New Roman"/>
              <w:sz w:val="24"/>
              <w:szCs w:val="24"/>
            </w:rPr>
            <w:delText>and</w:delText>
          </w:r>
        </w:del>
      </w:ins>
      <w:ins w:id="148" w:author="Linda Rothman" w:date="2024-07-23T14:01:00Z">
        <w:del w:id="149" w:author="Richard Wen" w:date="2024-09-17T17:23:00Z" w16du:dateUtc="2024-09-17T21:23:00Z">
          <w:r w:rsidR="00CF122E" w:rsidDel="003F13DD">
            <w:rPr>
              <w:rFonts w:ascii="Times New Roman" w:eastAsia="Times New Roman" w:hAnsi="Times New Roman" w:cs="Times New Roman"/>
              <w:sz w:val="24"/>
              <w:szCs w:val="24"/>
            </w:rPr>
            <w:delText xml:space="preserve"> </w:delText>
          </w:r>
        </w:del>
      </w:ins>
      <w:ins w:id="150" w:author="Linda Rothman" w:date="2024-07-23T14:02:00Z">
        <w:del w:id="151" w:author="Richard Wen" w:date="2024-09-17T17:23:00Z" w16du:dateUtc="2024-09-17T21:23:00Z">
          <w:r w:rsidR="00CF122E" w:rsidDel="003F13DD">
            <w:rPr>
              <w:rFonts w:ascii="Times New Roman" w:eastAsia="Times New Roman" w:hAnsi="Times New Roman" w:cs="Times New Roman"/>
              <w:sz w:val="24"/>
              <w:szCs w:val="24"/>
            </w:rPr>
            <w:delText xml:space="preserve"> children</w:delText>
          </w:r>
        </w:del>
      </w:ins>
      <w:ins w:id="152" w:author="Richard Wen" w:date="2024-09-17T17:23:00Z" w16du:dateUtc="2024-09-17T21:23:00Z">
        <w:r w:rsidR="003F13DD">
          <w:rPr>
            <w:rFonts w:ascii="Times New Roman" w:eastAsia="Times New Roman" w:hAnsi="Times New Roman" w:cs="Times New Roman"/>
            <w:sz w:val="24"/>
            <w:szCs w:val="24"/>
          </w:rPr>
          <w:t>and children</w:t>
        </w:r>
      </w:ins>
      <w:ins w:id="153" w:author="Linda Rothman" w:date="2024-07-23T14:03:00Z">
        <w:r w:rsidR="00CF122E">
          <w:rPr>
            <w:rFonts w:ascii="Times New Roman" w:eastAsia="Times New Roman" w:hAnsi="Times New Roman" w:cs="Times New Roman"/>
            <w:sz w:val="24"/>
            <w:szCs w:val="24"/>
          </w:rPr>
          <w:t xml:space="preserve">, </w:t>
        </w:r>
      </w:ins>
      <w:ins w:id="154" w:author="Linda Rothman" w:date="2024-07-23T14:02:00Z">
        <w:r w:rsidR="00CF122E">
          <w:rPr>
            <w:rFonts w:ascii="Times New Roman" w:eastAsia="Times New Roman" w:hAnsi="Times New Roman" w:cs="Times New Roman"/>
            <w:sz w:val="24"/>
            <w:szCs w:val="24"/>
          </w:rPr>
          <w:t xml:space="preserve">seniors </w:t>
        </w:r>
      </w:ins>
      <w:ins w:id="155" w:author="Linda Rothman" w:date="2024-07-23T14:03:00Z">
        <w:r w:rsidR="00CF122E">
          <w:rPr>
            <w:rFonts w:ascii="Times New Roman" w:eastAsia="Times New Roman" w:hAnsi="Times New Roman" w:cs="Times New Roman"/>
            <w:sz w:val="24"/>
            <w:szCs w:val="24"/>
          </w:rPr>
          <w:t>a</w:t>
        </w:r>
      </w:ins>
      <w:ins w:id="156" w:author="Linda Rothman" w:date="2024-07-23T14:04:00Z">
        <w:r w:rsidR="00CF122E">
          <w:rPr>
            <w:rFonts w:ascii="Times New Roman" w:eastAsia="Times New Roman" w:hAnsi="Times New Roman" w:cs="Times New Roman"/>
            <w:sz w:val="24"/>
            <w:szCs w:val="24"/>
          </w:rPr>
          <w:t xml:space="preserve">nd those of varying physical abilities </w:t>
        </w:r>
      </w:ins>
      <w:ins w:id="157" w:author="Linda Rothman" w:date="2024-07-23T14:02:00Z">
        <w:r w:rsidR="00CF122E">
          <w:rPr>
            <w:rFonts w:ascii="Times New Roman" w:eastAsia="Times New Roman" w:hAnsi="Times New Roman" w:cs="Times New Roman"/>
            <w:sz w:val="24"/>
            <w:szCs w:val="24"/>
          </w:rPr>
          <w:t>are more depend</w:t>
        </w:r>
      </w:ins>
      <w:ins w:id="158" w:author="Linda Rothman" w:date="2024-07-23T14:03:00Z">
        <w:r w:rsidR="00CF122E">
          <w:rPr>
            <w:rFonts w:ascii="Times New Roman" w:eastAsia="Times New Roman" w:hAnsi="Times New Roman" w:cs="Times New Roman"/>
            <w:sz w:val="24"/>
            <w:szCs w:val="24"/>
          </w:rPr>
          <w:t>ent</w:t>
        </w:r>
      </w:ins>
      <w:ins w:id="159" w:author="Linda Rothman" w:date="2024-07-23T14:02:00Z">
        <w:r w:rsidR="00CF122E">
          <w:rPr>
            <w:rFonts w:ascii="Times New Roman" w:eastAsia="Times New Roman" w:hAnsi="Times New Roman" w:cs="Times New Roman"/>
            <w:sz w:val="24"/>
            <w:szCs w:val="24"/>
          </w:rPr>
          <w:t xml:space="preserve"> on high-</w:t>
        </w:r>
      </w:ins>
      <w:ins w:id="160" w:author="Linda Rothman" w:date="2024-07-23T14:03:00Z">
        <w:r w:rsidR="00CF122E">
          <w:rPr>
            <w:rFonts w:ascii="Times New Roman" w:eastAsia="Times New Roman" w:hAnsi="Times New Roman" w:cs="Times New Roman"/>
            <w:sz w:val="24"/>
            <w:szCs w:val="24"/>
          </w:rPr>
          <w:t>quality</w:t>
        </w:r>
      </w:ins>
      <w:ins w:id="161" w:author="Linda Rothman" w:date="2024-07-23T14:02:00Z">
        <w:r w:rsidR="00CF122E">
          <w:rPr>
            <w:rFonts w:ascii="Times New Roman" w:eastAsia="Times New Roman" w:hAnsi="Times New Roman" w:cs="Times New Roman"/>
            <w:sz w:val="24"/>
            <w:szCs w:val="24"/>
          </w:rPr>
          <w:t xml:space="preserve"> </w:t>
        </w:r>
        <w:commentRangeStart w:id="162"/>
        <w:commentRangeStart w:id="163"/>
        <w:r w:rsidR="00CF122E">
          <w:rPr>
            <w:rFonts w:ascii="Times New Roman" w:eastAsia="Times New Roman" w:hAnsi="Times New Roman" w:cs="Times New Roman"/>
            <w:sz w:val="24"/>
            <w:szCs w:val="24"/>
          </w:rPr>
          <w:t>infrastructure</w:t>
        </w:r>
      </w:ins>
      <w:commentRangeEnd w:id="162"/>
      <w:ins w:id="164" w:author="Linda Rothman" w:date="2024-07-23T14:04:00Z">
        <w:r w:rsidR="00CF122E">
          <w:rPr>
            <w:rStyle w:val="CommentReference"/>
          </w:rPr>
          <w:commentReference w:id="162"/>
        </w:r>
      </w:ins>
      <w:commentRangeEnd w:id="163"/>
      <w:r w:rsidR="00225117">
        <w:rPr>
          <w:rStyle w:val="CommentReference"/>
        </w:rPr>
        <w:commentReference w:id="163"/>
      </w:r>
      <w:ins w:id="165" w:author="Richard Wen" w:date="2024-09-20T17:54:00Z" w16du:dateUtc="2024-09-20T21:54:00Z">
        <w:r w:rsidR="00225117">
          <w:rPr>
            <w:rFonts w:ascii="Times New Roman" w:eastAsia="Times New Roman" w:hAnsi="Times New Roman" w:cs="Times New Roman"/>
            <w:sz w:val="24"/>
            <w:szCs w:val="24"/>
          </w:rPr>
          <w:t xml:space="preserve"> </w:t>
        </w:r>
      </w:ins>
      <w:r w:rsidR="00225117">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{"citationID":"EIl1tHg8","properties":{"formattedCitation":"(16)","plainCitation":"(16)","noteIndex":0},"citationItems":[{"id":3093,"uris":["http://zotero.org/users/6749620/items/XXHNJJZH"],"itemData":{"id":3093,"type":"article-journal","container-title":"Journal of transport geography","note":"publisher: Elsevier","page":"102927","source":"Google Scholar","title":"The pursuit of cycling equity: A review of Canadian transport plans","title-short":"The pursuit of cycling equity","volume":"90","author":[{"family":"Doran","given":"Alexandra"},{"family":"El-Geneidy","given":"Ahmed"},{"family":"Manaugh","given":"Kevin"}],"issued":{"date-parts":[["2021"]]},"citation-key":"doranPursuitCyclingEquity2021"}}],"schema":"https://github.com/citation-style-language/schema/raw/master/csl-citation.json"} </w:instrText>
      </w:r>
      <w:r w:rsidR="00225117">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(16)</w:t>
      </w:r>
      <w:r w:rsidR="00225117">
        <w:rPr>
          <w:rFonts w:ascii="Times New Roman" w:eastAsia="Times New Roman" w:hAnsi="Times New Roman" w:cs="Times New Roman"/>
          <w:sz w:val="24"/>
          <w:szCs w:val="24"/>
        </w:rPr>
        <w:fldChar w:fldCharType="end"/>
      </w:r>
      <w:ins w:id="166" w:author="Linda Rothman" w:date="2024-07-23T14:04:00Z">
        <w:r w:rsidR="00CF122E">
          <w:rPr>
            <w:rFonts w:ascii="Times New Roman" w:eastAsia="Times New Roman" w:hAnsi="Times New Roman" w:cs="Times New Roman"/>
            <w:sz w:val="24"/>
            <w:szCs w:val="24"/>
          </w:rPr>
          <w:t xml:space="preserve">. </w:t>
        </w:r>
      </w:ins>
      <w:ins w:id="167" w:author="Linda Rothman" w:date="2024-07-23T14:02:00Z">
        <w:r w:rsidR="00CF122E">
          <w:rPr>
            <w:rFonts w:ascii="Times New Roman" w:eastAsia="Times New Roman" w:hAnsi="Times New Roman" w:cs="Times New Roman"/>
            <w:sz w:val="24"/>
            <w:szCs w:val="24"/>
          </w:rPr>
          <w:t xml:space="preserve"> </w:t>
        </w:r>
      </w:ins>
      <w:ins w:id="168" w:author="Linda Rothman" w:date="2024-07-23T13:49:00Z">
        <w:r w:rsidR="006C3733">
          <w:rPr>
            <w:rFonts w:ascii="Times New Roman" w:eastAsia="Times New Roman" w:hAnsi="Times New Roman" w:cs="Times New Roman"/>
            <w:sz w:val="24"/>
            <w:szCs w:val="24"/>
          </w:rPr>
          <w:t xml:space="preserve">All ages and abilities cycling facilities </w:t>
        </w:r>
      </w:ins>
      <w:ins w:id="169" w:author="Linda Rothman" w:date="2024-07-23T13:51:00Z">
        <w:r w:rsidR="00BA2F9E">
          <w:rPr>
            <w:rFonts w:ascii="Times New Roman" w:eastAsia="Times New Roman" w:hAnsi="Times New Roman" w:cs="Times New Roman"/>
            <w:sz w:val="24"/>
            <w:szCs w:val="24"/>
          </w:rPr>
          <w:t>(referred to</w:t>
        </w:r>
      </w:ins>
      <w:ins w:id="170" w:author="Linda Rothman" w:date="2024-07-23T13:52:00Z">
        <w:r w:rsidR="00BA2F9E">
          <w:rPr>
            <w:rFonts w:ascii="Times New Roman" w:eastAsia="Times New Roman" w:hAnsi="Times New Roman" w:cs="Times New Roman"/>
            <w:sz w:val="24"/>
            <w:szCs w:val="24"/>
          </w:rPr>
          <w:t>’</w:t>
        </w:r>
      </w:ins>
      <w:ins w:id="171" w:author="Linda Rothman" w:date="2024-07-23T13:51:00Z">
        <w:r w:rsidR="00BA2F9E">
          <w:rPr>
            <w:rFonts w:ascii="Times New Roman" w:eastAsia="Times New Roman" w:hAnsi="Times New Roman" w:cs="Times New Roman"/>
            <w:sz w:val="24"/>
            <w:szCs w:val="24"/>
          </w:rPr>
          <w:t xml:space="preserve"> </w:t>
        </w:r>
      </w:ins>
      <w:ins w:id="172" w:author="Linda Rothman" w:date="2024-07-23T13:52:00Z">
        <w:r w:rsidR="00BA2F9E">
          <w:rPr>
            <w:rFonts w:ascii="Times New Roman" w:eastAsia="Times New Roman" w:hAnsi="Times New Roman" w:cs="Times New Roman"/>
            <w:sz w:val="24"/>
            <w:szCs w:val="24"/>
          </w:rPr>
          <w:t>AAA”)</w:t>
        </w:r>
      </w:ins>
      <w:ins w:id="173" w:author="Linda Rothman" w:date="2024-07-23T14:04:00Z">
        <w:r w:rsidR="00CF122E">
          <w:rPr>
            <w:rFonts w:ascii="Times New Roman" w:eastAsia="Times New Roman" w:hAnsi="Times New Roman" w:cs="Times New Roman"/>
            <w:sz w:val="24"/>
            <w:szCs w:val="24"/>
          </w:rPr>
          <w:t xml:space="preserve"> is the goal</w:t>
        </w:r>
      </w:ins>
      <w:ins w:id="174" w:author="Linda Rothman" w:date="2024-07-23T14:05:00Z">
        <w:r w:rsidR="00CF122E">
          <w:rPr>
            <w:rFonts w:ascii="Times New Roman" w:eastAsia="Times New Roman" w:hAnsi="Times New Roman" w:cs="Times New Roman"/>
            <w:sz w:val="24"/>
            <w:szCs w:val="24"/>
          </w:rPr>
          <w:t xml:space="preserve"> in cities, </w:t>
        </w:r>
      </w:ins>
      <w:ins w:id="175" w:author="Linda Rothman" w:date="2024-07-23T14:07:00Z">
        <w:r w:rsidR="00CF122E">
          <w:rPr>
            <w:rFonts w:ascii="Times New Roman" w:eastAsia="Times New Roman" w:hAnsi="Times New Roman" w:cs="Times New Roman"/>
            <w:sz w:val="24"/>
            <w:szCs w:val="24"/>
          </w:rPr>
          <w:t>reflecting</w:t>
        </w:r>
      </w:ins>
      <w:ins w:id="176" w:author="Linda Rothman" w:date="2024-07-23T14:05:00Z">
        <w:r w:rsidR="00CF122E">
          <w:rPr>
            <w:rFonts w:ascii="Times New Roman" w:eastAsia="Times New Roman" w:hAnsi="Times New Roman" w:cs="Times New Roman"/>
            <w:sz w:val="24"/>
            <w:szCs w:val="24"/>
          </w:rPr>
          <w:t xml:space="preserve"> infrastructure that is</w:t>
        </w:r>
      </w:ins>
      <w:ins w:id="177" w:author="Linda Rothman" w:date="2024-07-23T13:49:00Z">
        <w:r w:rsidR="006C3733">
          <w:rPr>
            <w:rFonts w:ascii="Times New Roman" w:eastAsia="Times New Roman" w:hAnsi="Times New Roman" w:cs="Times New Roman"/>
            <w:sz w:val="24"/>
            <w:szCs w:val="24"/>
          </w:rPr>
          <w:t xml:space="preserve"> </w:t>
        </w:r>
      </w:ins>
      <w:ins w:id="178" w:author="Linda Rothman" w:date="2024-07-23T14:05:00Z">
        <w:r w:rsidR="00CF122E">
          <w:rPr>
            <w:rFonts w:ascii="Times New Roman" w:eastAsia="Times New Roman" w:hAnsi="Times New Roman" w:cs="Times New Roman"/>
            <w:sz w:val="24"/>
            <w:szCs w:val="24"/>
          </w:rPr>
          <w:t xml:space="preserve">well connected and </w:t>
        </w:r>
      </w:ins>
      <w:ins w:id="179" w:author="Linda Rothman" w:date="2024-07-23T13:49:00Z">
        <w:r w:rsidR="006C3733">
          <w:rPr>
            <w:rFonts w:ascii="Times New Roman" w:eastAsia="Times New Roman" w:hAnsi="Times New Roman" w:cs="Times New Roman"/>
            <w:sz w:val="24"/>
            <w:szCs w:val="24"/>
          </w:rPr>
          <w:t>sa</w:t>
        </w:r>
      </w:ins>
      <w:ins w:id="180" w:author="Linda Rothman" w:date="2024-07-23T13:50:00Z">
        <w:r w:rsidR="006C3733">
          <w:rPr>
            <w:rFonts w:ascii="Times New Roman" w:eastAsia="Times New Roman" w:hAnsi="Times New Roman" w:cs="Times New Roman"/>
            <w:sz w:val="24"/>
            <w:szCs w:val="24"/>
          </w:rPr>
          <w:t>fe and comfortable</w:t>
        </w:r>
      </w:ins>
      <w:ins w:id="181" w:author="Linda Rothman" w:date="2024-07-23T13:53:00Z">
        <w:r w:rsidR="00BA2F9E">
          <w:rPr>
            <w:rFonts w:ascii="Times New Roman" w:eastAsia="Times New Roman" w:hAnsi="Times New Roman" w:cs="Times New Roman"/>
            <w:sz w:val="24"/>
            <w:szCs w:val="24"/>
          </w:rPr>
          <w:t xml:space="preserve"> </w:t>
        </w:r>
        <w:commentRangeStart w:id="182"/>
        <w:commentRangeStart w:id="183"/>
        <w:r w:rsidR="00BA2F9E">
          <w:rPr>
            <w:rFonts w:ascii="Times New Roman" w:eastAsia="Times New Roman" w:hAnsi="Times New Roman" w:cs="Times New Roman"/>
            <w:sz w:val="24"/>
            <w:szCs w:val="24"/>
          </w:rPr>
          <w:t xml:space="preserve">for </w:t>
        </w:r>
      </w:ins>
      <w:ins w:id="184" w:author="Linda Rothman" w:date="2024-07-23T14:04:00Z">
        <w:r w:rsidR="00CF122E">
          <w:rPr>
            <w:rFonts w:ascii="Times New Roman" w:eastAsia="Times New Roman" w:hAnsi="Times New Roman" w:cs="Times New Roman"/>
            <w:sz w:val="24"/>
            <w:szCs w:val="24"/>
          </w:rPr>
          <w:t>everyone</w:t>
        </w:r>
      </w:ins>
      <w:commentRangeEnd w:id="182"/>
      <w:ins w:id="185" w:author="Linda Rothman" w:date="2024-07-23T14:06:00Z">
        <w:r w:rsidR="00CF122E">
          <w:rPr>
            <w:rStyle w:val="CommentReference"/>
          </w:rPr>
          <w:commentReference w:id="182"/>
        </w:r>
      </w:ins>
      <w:commentRangeEnd w:id="183"/>
      <w:r w:rsidR="00FF1EDA">
        <w:rPr>
          <w:rStyle w:val="CommentReference"/>
        </w:rPr>
        <w:commentReference w:id="183"/>
      </w:r>
      <w:del w:id="186" w:author="Richard Wen" w:date="2024-09-20T17:55:00Z" w16du:dateUtc="2024-09-20T21:55:00Z">
        <w:r w:rsidR="00945421" w:rsidDel="00225117">
          <w:rPr>
            <w:rFonts w:ascii="Times New Roman" w:eastAsia="Times New Roman" w:hAnsi="Times New Roman" w:cs="Times New Roman"/>
            <w:sz w:val="24"/>
            <w:szCs w:val="24"/>
          </w:rPr>
          <w:fldChar w:fldCharType="begin"/>
        </w:r>
        <w:r w:rsidR="00457919" w:rsidDel="00225117">
          <w:rPr>
            <w:rFonts w:ascii="Times New Roman" w:eastAsia="Times New Roman" w:hAnsi="Times New Roman" w:cs="Times New Roman"/>
            <w:sz w:val="24"/>
            <w:szCs w:val="24"/>
          </w:rPr>
          <w:delInstrText xml:space="preserve"> ADDIN ZOTERO_ITEM CSL_CITATION {"citationID":"fMMbLYJX","properties":{"formattedCitation":"(14\\uc0\\u8211{}16)","plainCitation":"(14–16)","noteIndex":0},"citationItems":[{"id":3126,"uris":["http://zotero.org/users/6749620/items/FT4M96PX"],"itemData":{"id":3126,"type":"document","language":"en","source":"Zotero","title":"Transportation Design guidelines: All ages and abilities cycling routes","URL":"https://vancouver.ca/files/cov/design-guidelines-for-all-ages-and-abilities-cycling-routes.pdf","author":[{"literal":"City of Vancouver"}],"issued":{"date-parts":[["2017"]]},"citation-key":"cityofvancouverTransportationDesignGuidelines2017"}},{"id":3127,"uris":["http://zotero.org/users/6749620/items/PUZ99EZF"],"itemData":{"id":3127,"type":"report","abstract":"GDG Chapter 5 - Bicycle Integrated Design identifies examples on how to integrate the design of bicycle facilities holistically into the design of roadways to provide a balanced solution for all modes and road users; and provides guidance on bicycle and in-line skater design needs, types of bicycle facilities, a framework for the selection of an","language":"en-US","title":"Geometric Design Guide for Canadian Roads: Chapter 5 – Bicycle Integrated Design (2017) | Transportation Association of Canada (TAC)","title-short":"Geometric Design Guide for Canadian Roads","URL":"https://www.tac-atc.ca/en/knowledge-centre/technical-resources-search/publications/ptm-geodes5-e/","author":[{"literal":"Transportation Association of Canada"}],"accessed":{"date-parts":[["2024",9,20]]},"issued":{"date-parts":[["2017",6,15]]},"citation-key":"transportationassociationofcanadaGeometricDesignGuide2017"}},{"id":3129,"uris":["http://zotero.org/users/6749620/items/4GNQBLYK"],"itemData":{"id":3129,"type":"book","language":"eng","note":"Last Modified: 2024-05-03\npublisher: Province of British Columbia","title":"Active Transportation Design Guide - Province of British Columbia","URL":"https://www2.gov.bc.ca/gov/content/transportation/transportation-infrastructure/engineering-standards-guidelines/traffic-engineering-safety/active-transportation-design-guide","author":[{"literal":"Ministry of Transportation and Infrastructure"}],"accessed":{"date-parts":[["2024",9,20]]},"issued":{"date-parts":[["2019"]]},"citation-key":"ministryoftransportationandinfrastructureActiveTransportationDesign2019"}}],"schema":"https://github.com/citation-style-language/schema/raw/master/csl-citation.json"} </w:delInstrText>
        </w:r>
        <w:r w:rsidR="00945421" w:rsidDel="00225117">
          <w:rPr>
            <w:rFonts w:ascii="Times New Roman" w:eastAsia="Times New Roman" w:hAnsi="Times New Roman" w:cs="Times New Roman"/>
            <w:sz w:val="24"/>
            <w:szCs w:val="24"/>
          </w:rPr>
          <w:fldChar w:fldCharType="separate"/>
        </w:r>
        <w:r w:rsidR="00457919" w:rsidRPr="00457919" w:rsidDel="00225117">
          <w:rPr>
            <w:rFonts w:ascii="Times New Roman" w:hAnsi="Times New Roman" w:cs="Times New Roman"/>
            <w:sz w:val="24"/>
            <w:lang w:val="en-US"/>
          </w:rPr>
          <w:delText>(14–16)</w:delText>
        </w:r>
        <w:r w:rsidR="00945421" w:rsidDel="00225117">
          <w:rPr>
            <w:rFonts w:ascii="Times New Roman" w:eastAsia="Times New Roman" w:hAnsi="Times New Roman" w:cs="Times New Roman"/>
            <w:sz w:val="24"/>
            <w:szCs w:val="24"/>
          </w:rPr>
          <w:fldChar w:fldCharType="end"/>
        </w:r>
      </w:del>
      <w:ins w:id="187" w:author="Linda Rothman" w:date="2024-07-23T13:51:00Z">
        <w:r w:rsidR="00BA2F9E">
          <w:rPr>
            <w:rFonts w:ascii="Times New Roman" w:eastAsia="Times New Roman" w:hAnsi="Times New Roman" w:cs="Times New Roman"/>
            <w:sz w:val="24"/>
            <w:szCs w:val="24"/>
          </w:rPr>
          <w:t>,</w:t>
        </w:r>
      </w:ins>
      <w:ins w:id="188" w:author="Linda Rothman" w:date="2024-07-23T13:52:00Z">
        <w:r w:rsidR="00BA2F9E" w:rsidRPr="00BA2F9E">
          <w:rPr>
            <w:rFonts w:ascii="Times New Roman" w:eastAsia="Times New Roman" w:hAnsi="Times New Roman" w:cs="Times New Roman"/>
            <w:sz w:val="24"/>
            <w:szCs w:val="24"/>
          </w:rPr>
          <w:t xml:space="preserve"> </w:t>
        </w:r>
        <w:r w:rsidR="00BA2F9E">
          <w:rPr>
            <w:rFonts w:ascii="Times New Roman" w:eastAsia="Times New Roman" w:hAnsi="Times New Roman" w:cs="Times New Roman"/>
            <w:sz w:val="24"/>
            <w:szCs w:val="24"/>
          </w:rPr>
          <w:t>AAA facility are protected bike lanes, off-street p</w:t>
        </w:r>
      </w:ins>
      <w:ins w:id="189" w:author="Linda Rothman" w:date="2024-07-23T14:06:00Z">
        <w:r w:rsidR="00CF122E">
          <w:rPr>
            <w:rFonts w:ascii="Times New Roman" w:eastAsia="Times New Roman" w:hAnsi="Times New Roman" w:cs="Times New Roman"/>
            <w:sz w:val="24"/>
            <w:szCs w:val="24"/>
          </w:rPr>
          <w:t>a</w:t>
        </w:r>
      </w:ins>
      <w:ins w:id="190" w:author="Linda Rothman" w:date="2024-07-23T13:52:00Z">
        <w:r w:rsidR="00BA2F9E">
          <w:rPr>
            <w:rFonts w:ascii="Times New Roman" w:eastAsia="Times New Roman" w:hAnsi="Times New Roman" w:cs="Times New Roman"/>
            <w:sz w:val="24"/>
            <w:szCs w:val="24"/>
          </w:rPr>
          <w:t>ths and local street bikeways, and not painted bike l</w:t>
        </w:r>
      </w:ins>
      <w:ins w:id="191" w:author="Linda Rothman" w:date="2024-07-23T14:06:00Z">
        <w:r w:rsidR="00CF122E">
          <w:rPr>
            <w:rFonts w:ascii="Times New Roman" w:eastAsia="Times New Roman" w:hAnsi="Times New Roman" w:cs="Times New Roman"/>
            <w:sz w:val="24"/>
            <w:szCs w:val="24"/>
          </w:rPr>
          <w:t>a</w:t>
        </w:r>
      </w:ins>
      <w:ins w:id="192" w:author="Linda Rothman" w:date="2024-07-23T13:52:00Z">
        <w:r w:rsidR="00BA2F9E">
          <w:rPr>
            <w:rFonts w:ascii="Times New Roman" w:eastAsia="Times New Roman" w:hAnsi="Times New Roman" w:cs="Times New Roman"/>
            <w:sz w:val="24"/>
            <w:szCs w:val="24"/>
          </w:rPr>
          <w:t>nes o</w:t>
        </w:r>
      </w:ins>
      <w:ins w:id="193" w:author="Linda Rothman" w:date="2024-07-23T14:06:00Z">
        <w:r w:rsidR="00CF122E">
          <w:rPr>
            <w:rFonts w:ascii="Times New Roman" w:eastAsia="Times New Roman" w:hAnsi="Times New Roman" w:cs="Times New Roman"/>
            <w:sz w:val="24"/>
            <w:szCs w:val="24"/>
          </w:rPr>
          <w:t>r</w:t>
        </w:r>
      </w:ins>
      <w:ins w:id="194" w:author="Linda Rothman" w:date="2024-07-23T13:52:00Z">
        <w:r w:rsidR="00BA2F9E">
          <w:rPr>
            <w:rFonts w:ascii="Times New Roman" w:eastAsia="Times New Roman" w:hAnsi="Times New Roman" w:cs="Times New Roman"/>
            <w:sz w:val="24"/>
            <w:szCs w:val="24"/>
          </w:rPr>
          <w:t xml:space="preserve"> shared l</w:t>
        </w:r>
      </w:ins>
      <w:ins w:id="195" w:author="Linda Rothman" w:date="2024-07-23T14:06:00Z">
        <w:r w:rsidR="00CF122E">
          <w:rPr>
            <w:rFonts w:ascii="Times New Roman" w:eastAsia="Times New Roman" w:hAnsi="Times New Roman" w:cs="Times New Roman"/>
            <w:sz w:val="24"/>
            <w:szCs w:val="24"/>
          </w:rPr>
          <w:t>a</w:t>
        </w:r>
      </w:ins>
      <w:ins w:id="196" w:author="Linda Rothman" w:date="2024-07-23T13:52:00Z">
        <w:r w:rsidR="00BA2F9E">
          <w:rPr>
            <w:rFonts w:ascii="Times New Roman" w:eastAsia="Times New Roman" w:hAnsi="Times New Roman" w:cs="Times New Roman"/>
            <w:sz w:val="24"/>
            <w:szCs w:val="24"/>
          </w:rPr>
          <w:t xml:space="preserve">nes for motor vehicles and </w:t>
        </w:r>
        <w:commentRangeStart w:id="197"/>
        <w:commentRangeStart w:id="198"/>
        <w:r w:rsidR="00BA2F9E">
          <w:rPr>
            <w:rFonts w:ascii="Times New Roman" w:eastAsia="Times New Roman" w:hAnsi="Times New Roman" w:cs="Times New Roman"/>
            <w:sz w:val="24"/>
            <w:szCs w:val="24"/>
          </w:rPr>
          <w:t>bikes</w:t>
        </w:r>
      </w:ins>
      <w:commentRangeEnd w:id="197"/>
      <w:ins w:id="199" w:author="Linda Rothman" w:date="2024-07-23T13:53:00Z">
        <w:r w:rsidR="00BA2F9E">
          <w:rPr>
            <w:rStyle w:val="CommentReference"/>
          </w:rPr>
          <w:commentReference w:id="197"/>
        </w:r>
      </w:ins>
      <w:commentRangeEnd w:id="198"/>
      <w:r w:rsidR="00225117">
        <w:rPr>
          <w:rStyle w:val="CommentReference"/>
        </w:rPr>
        <w:commentReference w:id="198"/>
      </w:r>
      <w:ins w:id="200" w:author="Richard Wen" w:date="2024-09-20T17:55:00Z" w16du:dateUtc="2024-09-20T21:55:00Z">
        <w:r w:rsidR="00225117">
          <w:rPr>
            <w:rFonts w:ascii="Times New Roman" w:eastAsia="Times New Roman" w:hAnsi="Times New Roman" w:cs="Times New Roman"/>
            <w:sz w:val="24"/>
            <w:szCs w:val="24"/>
          </w:rPr>
          <w:t xml:space="preserve"> </w:t>
        </w:r>
        <w:r w:rsidR="00225117">
          <w:rPr>
            <w:rFonts w:ascii="Times New Roman" w:eastAsia="Times New Roman" w:hAnsi="Times New Roman" w:cs="Times New Roman"/>
            <w:sz w:val="24"/>
            <w:szCs w:val="24"/>
          </w:rPr>
          <w:fldChar w:fldCharType="begin"/>
        </w:r>
      </w:ins>
      <w:r w:rsidR="008F6621">
        <w:rPr>
          <w:rFonts w:ascii="Times New Roman" w:eastAsia="Times New Roman" w:hAnsi="Times New Roman" w:cs="Times New Roman"/>
          <w:sz w:val="24"/>
          <w:szCs w:val="24"/>
        </w:rPr>
        <w:instrText xml:space="preserve"> ADDIN ZOTERO_ITEM CSL_CITATION {"citationID":"Glx39GXt","properties":{"formattedCitation":"(17\\uc0\\u8211{}19)","plainCitation":"(17–19)","noteIndex":0},"citationItems":[{"id":3126,"uris":["http://zotero.org/users/6749620/items/FT4M96PX"],"itemData":{"id":3126,"type":"document","language":"en","source":"Zotero","title":"Transportation Design guidelines: All ages and abilities cycling routes","URL":"https://vancouver.ca/files/cov/design-guidelines-for-all-ages-and-abilities-cycling-routes.pdf","author":[{"literal":"City of Vancouver"}],"issued":{"date-parts":[["2017"]]},"citation-key":"cityofvancouverTransportationDesignGuidelines2017"}},{"id":3127,"uris":["http://zotero.org/users/6749620/items/PUZ99EZF"],"itemData":{"id":3127,"type":"report","abstract":"GDG Chapter 5 - Bicycle Integrated Design identifies examples on how to integrate the design of bicycle facilities holistically into the design of roadways to provide a balanced solution for all modes and road users; and provides guidance on bicycle and in-line skater design needs, types of bicycle facilities, a framework for the selection of an","language":"en-US","title":"Geometric Design Guide for Canadian Roads: Chapter 5 – Bicycle Integrated Design (2017) | Transportation Association of Canada (TAC)","title-short":"Geometric Design Guide for Canadian Roads","URL":"https://www.tac-atc.ca/en/knowledge-centre/technical-resources-search/publications/ptm-geodes5-e/","author":[{"literal":"Transportation Association of Canada"}],"accessed":{"date-parts":[["2024",9,20]]},"issued":{"date-parts":[["2017",6,15]]},"citation-key":"transportationassociationofcanadaGeometricDesignGuide2017"}},{"id":3129,"uris":["http://zotero.org/users/6749620/items/4GNQBLYK"],"itemData":{"id":3129,"type":"book","language":"eng","note":"Last Modified: 2024-05-03\npublisher: Province of British Columbia","title":"Active Transportation Design Guide - Province of British Columbia","URL":"https://www2.gov.bc.ca/gov/content/transportation/transportation-infrastructure/engineering-standards-guidelines/traffic-engineering-safety/active-transportation-design-guide","author":[{"literal":"Ministry of Transportation and Infrastructure"}],"accessed":{"date-parts":[["2024",9,20]]},"issued":{"date-parts":[["2019"]]},"citation-key":"ministryoftransportationandinfrastructureActiveTransportationDesign2019"}}],"schema":"https://github.com/citation-style-language/schema/raw/master/csl-citation.json"} </w:instrText>
      </w:r>
      <w:ins w:id="201" w:author="Richard Wen" w:date="2024-09-20T17:55:00Z" w16du:dateUtc="2024-09-20T21:55:00Z">
        <w:r w:rsidR="00225117">
          <w:rPr>
            <w:rFonts w:ascii="Times New Roman" w:eastAsia="Times New Roman" w:hAnsi="Times New Roman" w:cs="Times New Roman"/>
            <w:sz w:val="24"/>
            <w:szCs w:val="24"/>
          </w:rPr>
          <w:fldChar w:fldCharType="separate"/>
        </w:r>
      </w:ins>
      <w:r w:rsidR="008F6621" w:rsidRPr="008F6621">
        <w:rPr>
          <w:rFonts w:ascii="Times New Roman" w:hAnsi="Times New Roman" w:cs="Times New Roman"/>
          <w:sz w:val="24"/>
          <w:lang w:val="en-US"/>
        </w:rPr>
        <w:t>(17–19)</w:t>
      </w:r>
      <w:ins w:id="202" w:author="Richard Wen" w:date="2024-09-20T17:55:00Z" w16du:dateUtc="2024-09-20T21:55:00Z">
        <w:r w:rsidR="00225117">
          <w:rPr>
            <w:rFonts w:ascii="Times New Roman" w:eastAsia="Times New Roman" w:hAnsi="Times New Roman" w:cs="Times New Roman"/>
            <w:sz w:val="24"/>
            <w:szCs w:val="24"/>
          </w:rPr>
          <w:fldChar w:fldCharType="end"/>
        </w:r>
      </w:ins>
      <w:ins w:id="203" w:author="Linda Rothman" w:date="2024-07-23T13:52:00Z">
        <w:r w:rsidR="00BA2F9E">
          <w:rPr>
            <w:rFonts w:ascii="Times New Roman" w:eastAsia="Times New Roman" w:hAnsi="Times New Roman" w:cs="Times New Roman"/>
            <w:sz w:val="24"/>
            <w:szCs w:val="24"/>
          </w:rPr>
          <w:t>.</w:t>
        </w:r>
        <w:del w:id="204" w:author="Richard Wen" w:date="2024-09-20T16:27:00Z" w16du:dateUtc="2024-09-20T20:27:00Z">
          <w:r w:rsidR="00BA2F9E" w:rsidDel="007C3763">
            <w:rPr>
              <w:rFonts w:ascii="Times New Roman" w:eastAsia="Times New Roman" w:hAnsi="Times New Roman" w:cs="Times New Roman"/>
              <w:sz w:val="24"/>
              <w:szCs w:val="24"/>
            </w:rPr>
            <w:delText xml:space="preserve">  </w:delText>
          </w:r>
        </w:del>
      </w:ins>
    </w:p>
    <w:p w14:paraId="0000001E" w14:textId="5E548417" w:rsidR="003B416B" w:rsidRDefault="000371C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context of on-street infrastructure, cyclists prefer </w:t>
      </w:r>
      <w:r w:rsidR="00693D05">
        <w:rPr>
          <w:rFonts w:ascii="Times New Roman" w:eastAsia="Times New Roman" w:hAnsi="Times New Roman" w:cs="Times New Roman"/>
          <w:sz w:val="24"/>
          <w:szCs w:val="24"/>
        </w:rPr>
        <w:t xml:space="preserve">cycling infrastructure to none, and </w:t>
      </w:r>
      <w:r>
        <w:rPr>
          <w:rFonts w:ascii="Times New Roman" w:eastAsia="Times New Roman" w:hAnsi="Times New Roman" w:cs="Times New Roman"/>
          <w:sz w:val="24"/>
          <w:szCs w:val="24"/>
        </w:rPr>
        <w:t>cycle tracks – where cyclists are physically separated from vehicle traffic – to painted lanes</w:t>
      </w:r>
      <w:ins w:id="205" w:author="Richard Wen" w:date="2024-09-20T16:28:00Z" w16du:dateUtc="2024-09-20T20:28:00Z">
        <w:r w:rsidR="00643CE5">
          <w:rPr>
            <w:rFonts w:ascii="Times New Roman" w:eastAsia="Times New Roman" w:hAnsi="Times New Roman" w:cs="Times New Roman"/>
            <w:sz w:val="24"/>
            <w:szCs w:val="24"/>
          </w:rPr>
          <w:t xml:space="preserve"> </w:t>
        </w:r>
      </w:ins>
      <w:del w:id="206" w:author="Richard Wen" w:date="2024-09-20T16:28:00Z" w16du:dateUtc="2024-09-20T20:28:00Z">
        <w:r w:rsidDel="00643CE5">
          <w:rPr>
            <w:rFonts w:ascii="Times New Roman" w:eastAsia="Times New Roman" w:hAnsi="Times New Roman" w:cs="Times New Roman"/>
            <w:sz w:val="24"/>
            <w:szCs w:val="24"/>
          </w:rPr>
          <w:delText xml:space="preserve">. </w:delText>
        </w:r>
      </w:del>
      <w:r w:rsidR="00643CE5">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{"citationID":"CODkRjK9","properties":{"formattedCitation":"(20)","plainCitation":"(20)","noteIndex":0},"citationItems":[{"id":3095,"uris":["http://zotero.org/users/6749620/items/QZ9D26TP"],"itemData":{"id":3095,"type":"article-journal","container-title":"Health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AtaglanceTheCanadianBikeway2020"}}],"schema":"https://github.com/citation-style-language/schema/raw/master/csl-citation.json"} </w:instrText>
      </w:r>
      <w:r w:rsidR="00643CE5">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(20)</w:t>
      </w:r>
      <w:r w:rsidR="00643CE5">
        <w:rPr>
          <w:rFonts w:ascii="Times New Roman" w:eastAsia="Times New Roman" w:hAnsi="Times New Roman" w:cs="Times New Roman"/>
          <w:sz w:val="24"/>
          <w:szCs w:val="24"/>
        </w:rPr>
        <w:fldChar w:fldCharType="end"/>
      </w:r>
      <w:del w:id="207" w:author="Richard Wen" w:date="2024-09-20T16:28:00Z" w16du:dateUtc="2024-09-20T20:28:00Z">
        <w:r w:rsidR="00693D05" w:rsidDel="00643CE5">
          <w:rPr>
            <w:rFonts w:ascii="Times New Roman" w:eastAsia="Times New Roman" w:hAnsi="Times New Roman" w:cs="Times New Roman"/>
            <w:sz w:val="24"/>
            <w:szCs w:val="24"/>
          </w:rPr>
          <w:delText>(15)</w:delText>
        </w:r>
      </w:del>
      <w:ins w:id="208" w:author="Richard Wen" w:date="2024-09-20T16:28:00Z" w16du:dateUtc="2024-09-20T20:28:00Z">
        <w:r w:rsidR="00643CE5">
          <w:rPr>
            <w:rFonts w:ascii="Times New Roman" w:eastAsia="Times New Roman" w:hAnsi="Times New Roman" w:cs="Times New Roman"/>
            <w:sz w:val="24"/>
            <w:szCs w:val="24"/>
          </w:rPr>
          <w:t>.</w:t>
        </w:r>
      </w:ins>
      <w:r w:rsidR="00693D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Only 15% of cyclists </w:t>
      </w:r>
      <w:r w:rsidR="00693D05">
        <w:rPr>
          <w:rFonts w:ascii="Times New Roman" w:eastAsia="Times New Roman" w:hAnsi="Times New Roman" w:cs="Times New Roman"/>
          <w:sz w:val="24"/>
          <w:szCs w:val="24"/>
        </w:rPr>
        <w:t xml:space="preserve">responding to an online survey, </w:t>
      </w:r>
      <w:r>
        <w:rPr>
          <w:rFonts w:ascii="Times New Roman" w:eastAsia="Times New Roman" w:hAnsi="Times New Roman" w:cs="Times New Roman"/>
          <w:sz w:val="24"/>
          <w:szCs w:val="24"/>
        </w:rPr>
        <w:t>perceive mixed traffic routes</w:t>
      </w:r>
      <w:r w:rsidR="00306422">
        <w:rPr>
          <w:rFonts w:ascii="Times New Roman" w:eastAsia="Times New Roman" w:hAnsi="Times New Roman" w:cs="Times New Roman"/>
          <w:sz w:val="24"/>
          <w:szCs w:val="24"/>
        </w:rPr>
        <w:t xml:space="preserve"> (e.g., no infrastructure)</w:t>
      </w:r>
      <w:r>
        <w:rPr>
          <w:rFonts w:ascii="Times New Roman" w:eastAsia="Times New Roman" w:hAnsi="Times New Roman" w:cs="Times New Roman"/>
          <w:sz w:val="24"/>
          <w:szCs w:val="24"/>
        </w:rPr>
        <w:t xml:space="preserve"> as being safe; </w:t>
      </w:r>
      <w:r w:rsidR="0014134D">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w:t>
      </w:r>
      <w:r w:rsidR="0014134D">
        <w:rPr>
          <w:rFonts w:ascii="Times New Roman" w:eastAsia="Times New Roman" w:hAnsi="Times New Roman" w:cs="Times New Roman"/>
          <w:sz w:val="24"/>
          <w:szCs w:val="24"/>
        </w:rPr>
        <w:t xml:space="preserve">perception of safety </w:t>
      </w:r>
      <w:r>
        <w:rPr>
          <w:rFonts w:ascii="Times New Roman" w:eastAsia="Times New Roman" w:hAnsi="Times New Roman" w:cs="Times New Roman"/>
          <w:sz w:val="24"/>
          <w:szCs w:val="24"/>
        </w:rPr>
        <w:t xml:space="preserve">increases to 77% for painted lanes, and up to 91% when physical barriers are part of the infrastructure </w:t>
      </w:r>
      <w:r w:rsidR="00643CE5">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{"citationID":"wJZBhFHs","properties":{"formattedCitation":"(21)","plainCitation":"(21)","noteIndex":0},"citationItems":[{"id":3097,"uris":["http://zotero.org/users/6749620/items/NEE3PHNM"],"itemData":{"id":3097,"type":"article-journal","container-title":"Journal of transport geography","note":"publisher: Elsevier","page":"103340","source":"Google Scholar","title":"Subjectively safe cycling infrastructure: New insights for urban designs","title-short":"Subjectively safe cycling infrastructure","volume":"101","author":[{"family":"Gössling","given":"Stefan"},{"family":"McRae","given":"Sophia"}],"issued":{"date-parts":[["2022"]]},"citation-key":"gosslingSubjectivelySafeCycling2022"}}],"schema":"https://github.com/citation-style-language/schema/raw/master/csl-citation.json"} </w:instrText>
      </w:r>
      <w:r w:rsidR="00643CE5">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(21)</w:t>
      </w:r>
      <w:r w:rsidR="00643CE5">
        <w:rPr>
          <w:rFonts w:ascii="Times New Roman" w:eastAsia="Times New Roman" w:hAnsi="Times New Roman" w:cs="Times New Roman"/>
          <w:sz w:val="24"/>
          <w:szCs w:val="24"/>
        </w:rPr>
        <w:fldChar w:fldCharType="end"/>
      </w:r>
      <w:del w:id="209" w:author="Richard Wen" w:date="2024-09-20T16:28:00Z" w16du:dateUtc="2024-09-20T20:28:00Z">
        <w:r w:rsidDel="00643CE5">
          <w:rPr>
            <w:rFonts w:ascii="Times New Roman" w:eastAsia="Times New Roman" w:hAnsi="Times New Roman" w:cs="Times New Roman"/>
            <w:sz w:val="24"/>
            <w:szCs w:val="24"/>
          </w:rPr>
          <w:delText>(16)</w:delText>
        </w:r>
      </w:del>
      <w:r>
        <w:rPr>
          <w:rFonts w:ascii="Times New Roman" w:eastAsia="Times New Roman" w:hAnsi="Times New Roman" w:cs="Times New Roman"/>
          <w:sz w:val="24"/>
          <w:szCs w:val="24"/>
        </w:rPr>
        <w:t xml:space="preserve">. </w:t>
      </w:r>
    </w:p>
    <w:p w14:paraId="0E3F540E" w14:textId="37EBF1B3" w:rsidR="007A01D2" w:rsidRDefault="000371C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COVID-19 pandemic also pushed municipalities to respond to shifting mobility patterns and emerging public health needs </w:t>
      </w:r>
      <w:r w:rsidR="00637822">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{"citationID":"qidvQngv","properties":{"formattedCitation":"(22)","plainCitation":"(22)","noteIndex":0},"citationItems":[{"id":3098,"uris":["http://zotero.org/users/6749620/items/66KVZ7V5"],"itemData":{"id":3098,"type":"article-journal","abstract":"Abstract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schema":"https://github.com/citation-style-language/schema/raw/master/csl-citation.json"} </w:instrText>
      </w:r>
      <w:r w:rsidR="00637822">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(22)</w:t>
      </w:r>
      <w:r w:rsidR="00637822">
        <w:rPr>
          <w:rFonts w:ascii="Times New Roman" w:eastAsia="Times New Roman" w:hAnsi="Times New Roman" w:cs="Times New Roman"/>
          <w:sz w:val="24"/>
          <w:szCs w:val="24"/>
        </w:rPr>
        <w:fldChar w:fldCharType="end"/>
      </w:r>
      <w:del w:id="210" w:author="Richard Wen" w:date="2024-09-20T16:29:00Z" w16du:dateUtc="2024-09-20T20:29:00Z">
        <w:r w:rsidDel="00637822">
          <w:rPr>
            <w:rFonts w:ascii="Times New Roman" w:eastAsia="Times New Roman" w:hAnsi="Times New Roman" w:cs="Times New Roman"/>
            <w:sz w:val="24"/>
            <w:szCs w:val="24"/>
          </w:rPr>
          <w:delText>(17)</w:delText>
        </w:r>
      </w:del>
      <w:r>
        <w:rPr>
          <w:rFonts w:ascii="Times New Roman" w:eastAsia="Times New Roman" w:hAnsi="Times New Roman" w:cs="Times New Roman"/>
          <w:sz w:val="24"/>
          <w:szCs w:val="24"/>
        </w:rPr>
        <w:t>. As cycling ridership surged across Canada during the pandemic, injuries increased</w:t>
      </w:r>
      <w:ins w:id="211" w:author="Richard Wen" w:date="2024-10-02T22:59:00Z" w16du:dateUtc="2024-10-03T02:59:00Z">
        <w:r w:rsidR="00C16643">
          <w:rPr>
            <w:rFonts w:ascii="Times New Roman" w:eastAsia="Times New Roman" w:hAnsi="Times New Roman" w:cs="Times New Roman"/>
            <w:sz w:val="24"/>
            <w:szCs w:val="24"/>
          </w:rPr>
          <w:t xml:space="preserve">, </w:t>
        </w:r>
      </w:ins>
      <w:del w:id="212" w:author="Richard Wen" w:date="2024-10-02T22:59:00Z" w16du:dateUtc="2024-10-03T02:59:00Z">
        <w:r w:rsidDel="00C16643">
          <w:rPr>
            <w:rFonts w:ascii="Times New Roman" w:eastAsia="Times New Roman" w:hAnsi="Times New Roman" w:cs="Times New Roman"/>
            <w:sz w:val="24"/>
            <w:szCs w:val="24"/>
          </w:rPr>
          <w:delText xml:space="preserve"> -  </w:delText>
        </w:r>
      </w:del>
      <w:r>
        <w:rPr>
          <w:rFonts w:ascii="Times New Roman" w:eastAsia="Times New Roman" w:hAnsi="Times New Roman" w:cs="Times New Roman"/>
          <w:sz w:val="24"/>
          <w:szCs w:val="24"/>
        </w:rPr>
        <w:t>with approximately 43,700 cycling-related emergency department visits from April 2020 to March 2021, reflecting a 36% increase from the previous year</w:t>
      </w:r>
      <w:ins w:id="213" w:author="Richard Wen" w:date="2024-09-20T16:29:00Z" w16du:dateUtc="2024-09-20T20:29:00Z">
        <w:r w:rsidR="003C2824">
          <w:rPr>
            <w:rFonts w:ascii="Times New Roman" w:eastAsia="Times New Roman" w:hAnsi="Times New Roman" w:cs="Times New Roman"/>
            <w:sz w:val="24"/>
            <w:szCs w:val="24"/>
          </w:rPr>
          <w:t xml:space="preserve"> </w:t>
        </w:r>
      </w:ins>
      <w:r w:rsidR="003C2824">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1e7ddFiW","properties":{"formattedCitation":"(23\\uc0\\u8211{}25)","plainCitation":"(23–25)","noteIndex":0},"citationItems":[{"id":3100,"uris":["http://zotero.org/users/6749620/items/T6SVQZ89"],"itemData":{"id":3100,"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3112,"uris":["http://zotero.org/users/6749620/items/CQVLBK5K"],"itemData":{"id":3112,"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2789,"uris":["http://zotero.org/users/6749620/items/ASBCLC3Z"],"itemData":{"id":2789,"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3C2824">
        <w:rPr>
          <w:rFonts w:ascii="Times New Roman" w:eastAsia="Times New Roman" w:hAnsi="Times New Roman" w:cs="Times New Roman"/>
          <w:sz w:val="24"/>
          <w:szCs w:val="24"/>
        </w:rPr>
        <w:fldChar w:fldCharType="separate"/>
      </w:r>
      <w:r w:rsidR="008F6621" w:rsidRPr="008F6621">
        <w:rPr>
          <w:rFonts w:ascii="Times New Roman" w:hAnsi="Times New Roman" w:cs="Times New Roman"/>
          <w:sz w:val="24"/>
          <w:lang w:val="en-US"/>
        </w:rPr>
        <w:t>(23–25)</w:t>
      </w:r>
      <w:r w:rsidR="003C2824">
        <w:rPr>
          <w:rFonts w:ascii="Times New Roman" w:eastAsia="Times New Roman" w:hAnsi="Times New Roman" w:cs="Times New Roman"/>
          <w:sz w:val="24"/>
          <w:szCs w:val="24"/>
        </w:rPr>
        <w:fldChar w:fldCharType="end"/>
      </w:r>
      <w:del w:id="214" w:author="Richard Wen" w:date="2024-09-20T16:30:00Z" w16du:dateUtc="2024-09-20T20:30:00Z">
        <w:r w:rsidDel="003C2824">
          <w:rPr>
            <w:rFonts w:ascii="Times New Roman" w:eastAsia="Times New Roman" w:hAnsi="Times New Roman" w:cs="Times New Roman"/>
            <w:sz w:val="24"/>
            <w:szCs w:val="24"/>
          </w:rPr>
          <w:delText xml:space="preserve"> (18–20)</w:delText>
        </w:r>
      </w:del>
      <w:r>
        <w:rPr>
          <w:rFonts w:ascii="Times New Roman" w:eastAsia="Times New Roman" w:hAnsi="Times New Roman" w:cs="Times New Roman"/>
          <w:sz w:val="24"/>
          <w:szCs w:val="24"/>
        </w:rPr>
        <w:t xml:space="preserve">. </w:t>
      </w:r>
      <w:commentRangeStart w:id="215"/>
      <w:r>
        <w:rPr>
          <w:rFonts w:ascii="Times New Roman" w:eastAsia="Times New Roman" w:hAnsi="Times New Roman" w:cs="Times New Roman"/>
          <w:sz w:val="24"/>
          <w:szCs w:val="24"/>
        </w:rPr>
        <w:t xml:space="preserve">With the anticipation that increased ridership will persist in the coming years </w:t>
      </w:r>
      <w:r w:rsidR="00083CD5">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{"citationID":"YOY0BrS9","properties":{"formattedCitation":"(26)","plainCitation":"(26)","noteIndex":0},"citationItems":[{"id":2787,"uris":["http://zotero.org/users/6749620/items/962MH8AE"],"itemData":{"id":2787,"type":"article-journal","container-title":"Multimodal Transportation","issue":"2","note":"publisher: Elsevier","page":"100067","source":"Google Scholar","title":"Frequent public transit users views and attitudes toward cycling in Canada in the context of the COVID-19 pandemic","volume":"2","author":[{"family":"Batomen","given":"Brice"},{"family":"Cloutier","given":"Marie-Soleil"},{"family":"Palm","given":"Matthew"},{"family":"Widener","given":"Michael"},{"family":"Farber","given":"Steven"},{"family":"Bondy","given":"Susan J."},{"family":"Di Ruggiero","given":"Erica"}],"issued":{"date-parts":[["2023"]]},"citation-key":"batomenFrequentPublicTransit2023"}}],"schema":"https://github.com/citation-style-language/schema/raw/master/csl-citation.json"} </w:instrText>
      </w:r>
      <w:r w:rsidR="00083CD5">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(26)</w:t>
      </w:r>
      <w:r w:rsidR="00083CD5">
        <w:rPr>
          <w:rFonts w:ascii="Times New Roman" w:eastAsia="Times New Roman" w:hAnsi="Times New Roman" w:cs="Times New Roman"/>
          <w:sz w:val="24"/>
          <w:szCs w:val="24"/>
        </w:rPr>
        <w:fldChar w:fldCharType="end"/>
      </w:r>
      <w:del w:id="216" w:author="Richard Wen" w:date="2024-09-20T16:30:00Z" w16du:dateUtc="2024-09-20T20:30:00Z">
        <w:r w:rsidDel="00083CD5">
          <w:rPr>
            <w:rFonts w:ascii="Times New Roman" w:eastAsia="Times New Roman" w:hAnsi="Times New Roman" w:cs="Times New Roman"/>
            <w:sz w:val="24"/>
            <w:szCs w:val="24"/>
          </w:rPr>
          <w:delText>(21)</w:delText>
        </w:r>
      </w:del>
      <w:r>
        <w:rPr>
          <w:rFonts w:ascii="Times New Roman" w:eastAsia="Times New Roman" w:hAnsi="Times New Roman" w:cs="Times New Roman"/>
          <w:sz w:val="24"/>
          <w:szCs w:val="24"/>
        </w:rPr>
        <w:t>, municipalities must take proactive steps to design active transportation networks that</w:t>
      </w:r>
      <w:del w:id="217" w:author="Richard Wen" w:date="2024-10-02T22:57:00Z" w16du:dateUtc="2024-10-03T02:57:00Z">
        <w:r w:rsidDel="00F24D83">
          <w:rPr>
            <w:rFonts w:ascii="Times New Roman" w:eastAsia="Times New Roman" w:hAnsi="Times New Roman" w:cs="Times New Roman"/>
            <w:sz w:val="24"/>
            <w:szCs w:val="24"/>
          </w:rPr>
          <w:delText xml:space="preserve"> can</w:delText>
        </w:r>
      </w:del>
      <w:r>
        <w:rPr>
          <w:rFonts w:ascii="Times New Roman" w:eastAsia="Times New Roman" w:hAnsi="Times New Roman" w:cs="Times New Roman"/>
          <w:sz w:val="24"/>
          <w:szCs w:val="24"/>
        </w:rPr>
        <w:t xml:space="preserve"> not only safely accommodate higher volumes, but also foster equitable access.  </w:t>
      </w:r>
    </w:p>
    <w:p w14:paraId="62E392F3" w14:textId="77777777" w:rsidR="007A01D2" w:rsidRDefault="007A01D2">
      <w:pPr>
        <w:spacing w:line="480" w:lineRule="auto"/>
        <w:ind w:firstLine="720"/>
        <w:rPr>
          <w:rFonts w:ascii="Times New Roman" w:eastAsia="Times New Roman" w:hAnsi="Times New Roman" w:cs="Times New Roman"/>
          <w:sz w:val="24"/>
          <w:szCs w:val="24"/>
        </w:rPr>
      </w:pPr>
    </w:p>
    <w:p w14:paraId="0000001F" w14:textId="3DBE9795" w:rsidR="003B416B" w:rsidRDefault="007A01D2">
      <w:pPr>
        <w:spacing w:line="480" w:lineRule="auto"/>
        <w:ind w:firstLine="720"/>
        <w:rPr>
          <w:rFonts w:ascii="Times New Roman" w:eastAsia="Times New Roman" w:hAnsi="Times New Roman" w:cs="Times New Roman"/>
          <w:sz w:val="24"/>
          <w:szCs w:val="24"/>
        </w:rPr>
      </w:pPr>
      <w:r w:rsidRPr="00AA3CAF">
        <w:rPr>
          <w:rFonts w:ascii="Times New Roman" w:eastAsia="Times New Roman" w:hAnsi="Times New Roman" w:cs="Times New Roman"/>
          <w:sz w:val="24"/>
          <w:szCs w:val="24"/>
          <w:highlight w:val="yellow"/>
        </w:rPr>
        <w:lastRenderedPageBreak/>
        <w:t>[need a new paragraph here on historical data. See my notes in the following paragraph]</w:t>
      </w:r>
      <w:r>
        <w:rPr>
          <w:rFonts w:ascii="Times New Roman" w:eastAsia="Times New Roman" w:hAnsi="Times New Roman" w:cs="Times New Roman"/>
          <w:sz w:val="24"/>
          <w:szCs w:val="24"/>
        </w:rPr>
        <w:t xml:space="preserve"> In addition, the accuracy and verification of city open data needs to be considered as there is possibility of inconsistent, misclassified, or missing cycling infrastructure data</w:t>
      </w:r>
      <w:ins w:id="218" w:author="Richard Wen" w:date="2024-09-20T16:31:00Z" w16du:dateUtc="2024-09-20T20:31:00Z">
        <w:r w:rsidR="004D4444">
          <w:rPr>
            <w:rFonts w:ascii="Times New Roman" w:eastAsia="Times New Roman" w:hAnsi="Times New Roman" w:cs="Times New Roman"/>
            <w:sz w:val="24"/>
            <w:szCs w:val="24"/>
          </w:rPr>
          <w:t xml:space="preserve"> </w:t>
        </w:r>
      </w:ins>
      <w:r w:rsidR="004D4444">
        <w:rPr>
          <w:rFonts w:ascii="Times New Roman" w:eastAsia="Times New Roman" w:hAnsi="Times New Roman" w:cs="Times New Roman"/>
          <w:sz w:val="24"/>
          <w:szCs w:val="24"/>
        </w:rPr>
        <w:fldChar w:fldCharType="begin"/>
      </w:r>
      <w:r w:rsidR="00EA77A9">
        <w:rPr>
          <w:rFonts w:ascii="Times New Roman" w:eastAsia="Times New Roman" w:hAnsi="Times New Roman" w:cs="Times New Roman"/>
          <w:sz w:val="24"/>
          <w:szCs w:val="24"/>
        </w:rPr>
        <w:instrText xml:space="preserve"> ADDIN ZOTERO_ITEM CSL_CITATION {"citationID":"bCsHi9Aq","properties":{"formattedCitation":"(27,28)","plainCitation":"(27,28)","noteIndex":0},"citationItems":[{"id":2742,"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4D4444">
        <w:rPr>
          <w:rFonts w:ascii="Times New Roman" w:eastAsia="Times New Roman" w:hAnsi="Times New Roman" w:cs="Times New Roman"/>
          <w:sz w:val="24"/>
          <w:szCs w:val="24"/>
        </w:rPr>
        <w:fldChar w:fldCharType="separate"/>
      </w:r>
      <w:r w:rsidR="00EA77A9">
        <w:rPr>
          <w:rFonts w:ascii="Times New Roman" w:eastAsia="Times New Roman" w:hAnsi="Times New Roman" w:cs="Times New Roman"/>
          <w:noProof/>
          <w:sz w:val="24"/>
          <w:szCs w:val="24"/>
        </w:rPr>
        <w:t>(27,28)</w:t>
      </w:r>
      <w:r w:rsidR="004D444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commentRangeEnd w:id="215"/>
      <w:r w:rsidR="000371C9">
        <w:rPr>
          <w:rStyle w:val="CommentReference"/>
        </w:rPr>
        <w:commentReference w:id="215"/>
      </w:r>
    </w:p>
    <w:p w14:paraId="00000020" w14:textId="203F9261" w:rsidR="003B416B" w:rsidRDefault="000371C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our research was to describe trends in the implementation of on-street cycling infrastructure in three Canadian cities - Vancouver, Calgary, and Toronto - from 2009 to 2022. This study is part of the RECOVR initiative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oad-safety </w:t>
      </w:r>
      <w:r>
        <w:rPr>
          <w:rFonts w:ascii="Times New Roman" w:eastAsia="Times New Roman" w:hAnsi="Times New Roman" w:cs="Times New Roman"/>
          <w:b/>
          <w:sz w:val="24"/>
          <w:szCs w:val="24"/>
        </w:rPr>
        <w:t>E</w:t>
      </w:r>
      <w:r>
        <w:rPr>
          <w:rFonts w:ascii="Times New Roman" w:eastAsia="Times New Roman" w:hAnsi="Times New Roman" w:cs="Times New Roman"/>
          <w:sz w:val="24"/>
          <w:szCs w:val="24"/>
        </w:rPr>
        <w:t xml:space="preserve">valuation during </w:t>
      </w:r>
      <w:r>
        <w:rPr>
          <w:rFonts w:ascii="Times New Roman" w:eastAsia="Times New Roman" w:hAnsi="Times New Roman" w:cs="Times New Roman"/>
          <w:b/>
          <w:sz w:val="24"/>
          <w:szCs w:val="24"/>
        </w:rPr>
        <w:t>CO</w:t>
      </w:r>
      <w:r>
        <w:rPr>
          <w:rFonts w:ascii="Times New Roman" w:eastAsia="Times New Roman" w:hAnsi="Times New Roman" w:cs="Times New Roman"/>
          <w:sz w:val="24"/>
          <w:szCs w:val="24"/>
        </w:rPr>
        <w:t xml:space="preserve">VID-19 among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ulnerable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oad Users in Canada), a broader research effort funded by the Canadian Institutes of Health Research</w:t>
      </w:r>
      <w:r w:rsidR="00B828E6">
        <w:rPr>
          <w:rFonts w:ascii="Times New Roman" w:eastAsia="Times New Roman" w:hAnsi="Times New Roman" w:cs="Times New Roman"/>
          <w:sz w:val="24"/>
          <w:szCs w:val="24"/>
        </w:rPr>
        <w:t>, which included 4 Canadian cities; Montreal, Toronto, Calgary and Vancouver.</w:t>
      </w:r>
      <w:del w:id="219" w:author="Richard Wen" w:date="2024-09-20T16:32:00Z" w16du:dateUtc="2024-09-20T20:32:00Z">
        <w:r w:rsidR="00B828E6" w:rsidDel="00CE6958">
          <w:rPr>
            <w:rFonts w:ascii="Times New Roman" w:eastAsia="Times New Roman" w:hAnsi="Times New Roman" w:cs="Times New Roman"/>
            <w:sz w:val="24"/>
            <w:szCs w:val="24"/>
          </w:rPr>
          <w:delText xml:space="preserve"> </w:delText>
        </w:r>
        <w:r w:rsidDel="00CE6958">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Although there have been previous studies evaluating cycling infrastructure data in Canada</w:t>
      </w:r>
      <w:ins w:id="220" w:author="Richard Wen" w:date="2024-09-20T16:33:00Z" w16du:dateUtc="2024-09-20T20:33:00Z">
        <w:r w:rsidR="00CE2BC2">
          <w:rPr>
            <w:rFonts w:ascii="Times New Roman" w:eastAsia="Times New Roman" w:hAnsi="Times New Roman" w:cs="Times New Roman"/>
            <w:sz w:val="24"/>
            <w:szCs w:val="24"/>
          </w:rPr>
          <w:t xml:space="preserve"> </w:t>
        </w:r>
      </w:ins>
      <w:r w:rsidR="00CE2BC2">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nunspFvt","properties":{"formattedCitation":"(27\\uc0\\u8211{}30)","plainCitation":"(27–30)","noteIndex":0},"citationItems":[{"id":2742,"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2727,"uris":["http://zotero.org/users/6749620/items/ULGBEICE"],"itemData":{"id":2727,"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2718,"uris":["http://zotero.org/users/6749620/items/R42CYPFN"],"itemData":{"id":2718,"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sidR="00CE2BC2">
        <w:rPr>
          <w:rFonts w:ascii="Times New Roman" w:eastAsia="Times New Roman" w:hAnsi="Times New Roman" w:cs="Times New Roman"/>
          <w:sz w:val="24"/>
          <w:szCs w:val="24"/>
        </w:rPr>
        <w:fldChar w:fldCharType="separate"/>
      </w:r>
      <w:r w:rsidR="008F6621" w:rsidRPr="008F6621">
        <w:rPr>
          <w:rFonts w:ascii="Times New Roman" w:hAnsi="Times New Roman" w:cs="Times New Roman"/>
          <w:sz w:val="24"/>
          <w:lang w:val="en-US"/>
        </w:rPr>
        <w:t>(27–30)</w:t>
      </w:r>
      <w:r w:rsidR="00CE2BC2">
        <w:rPr>
          <w:rFonts w:ascii="Times New Roman" w:eastAsia="Times New Roman" w:hAnsi="Times New Roman" w:cs="Times New Roman"/>
          <w:sz w:val="24"/>
          <w:szCs w:val="24"/>
        </w:rPr>
        <w:fldChar w:fldCharType="end"/>
      </w:r>
      <w:del w:id="221" w:author="Richard Wen" w:date="2024-09-20T16:34:00Z" w16du:dateUtc="2024-09-20T20:34:00Z">
        <w:r w:rsidDel="00CE2BC2">
          <w:rPr>
            <w:rFonts w:ascii="Times New Roman" w:eastAsia="Times New Roman" w:hAnsi="Times New Roman" w:cs="Times New Roman"/>
            <w:sz w:val="24"/>
            <w:szCs w:val="24"/>
          </w:rPr>
          <w:delText xml:space="preserve"> (22–25)</w:delText>
        </w:r>
      </w:del>
      <w:r>
        <w:rPr>
          <w:rFonts w:ascii="Times New Roman" w:eastAsia="Times New Roman" w:hAnsi="Times New Roman" w:cs="Times New Roman"/>
          <w:sz w:val="24"/>
          <w:szCs w:val="24"/>
        </w:rPr>
        <w:t xml:space="preserve"> and their associations with cycling safety</w:t>
      </w:r>
      <w:ins w:id="222" w:author="Richard Wen" w:date="2024-09-20T16:47:00Z" w16du:dateUtc="2024-09-20T20:47:00Z">
        <w:r w:rsidR="00DB28EC">
          <w:rPr>
            <w:rFonts w:ascii="Times New Roman" w:eastAsia="Times New Roman" w:hAnsi="Times New Roman" w:cs="Times New Roman"/>
            <w:sz w:val="24"/>
            <w:szCs w:val="24"/>
          </w:rPr>
          <w:t xml:space="preserve"> </w:t>
        </w:r>
      </w:ins>
      <w:r w:rsidR="00DB28EC">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r2fMZHrm","properties":{"formattedCitation":"(31\\uc0\\u8211{}33)","plainCitation":"(31–33)","noteIndex":0},"citationItems":[{"id":2732,"uris":["http://zotero.org/users/6749620/items/PV27F83B"],"itemData":{"id":2732,"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A."}],"issued":{"date-parts":[["2012",12]]},"citation-key":"teschkeRouteInfrastructureRisk2012"}},{"id":2722,"uris":["http://zotero.org/users/6749620/items/U76XMSNE"],"itemData":{"id":2722,"type":"article-journal","abstract":"Many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2721,"uris":["http://zotero.org/users/6749620/items/JXV3WA4D"],"itemData":{"id":2721,"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r w:rsidR="00DB28EC">
        <w:rPr>
          <w:rFonts w:ascii="Times New Roman" w:eastAsia="Times New Roman" w:hAnsi="Times New Roman" w:cs="Times New Roman"/>
          <w:sz w:val="24"/>
          <w:szCs w:val="24"/>
        </w:rPr>
        <w:fldChar w:fldCharType="separate"/>
      </w:r>
      <w:r w:rsidR="008F6621" w:rsidRPr="008F6621">
        <w:rPr>
          <w:rFonts w:ascii="Times New Roman" w:hAnsi="Times New Roman" w:cs="Times New Roman"/>
          <w:sz w:val="24"/>
          <w:lang w:val="en-US"/>
        </w:rPr>
        <w:t>(31–33)</w:t>
      </w:r>
      <w:r w:rsidR="00DB28EC">
        <w:rPr>
          <w:rFonts w:ascii="Times New Roman" w:eastAsia="Times New Roman" w:hAnsi="Times New Roman" w:cs="Times New Roman"/>
          <w:sz w:val="24"/>
          <w:szCs w:val="24"/>
        </w:rPr>
        <w:fldChar w:fldCharType="end"/>
      </w:r>
      <w:del w:id="223" w:author="Richard Wen" w:date="2024-09-20T16:48:00Z" w16du:dateUtc="2024-09-20T20:48:00Z">
        <w:r w:rsidDel="00DB28EC">
          <w:rPr>
            <w:rFonts w:ascii="Times New Roman" w:eastAsia="Times New Roman" w:hAnsi="Times New Roman" w:cs="Times New Roman"/>
            <w:sz w:val="24"/>
            <w:szCs w:val="24"/>
          </w:rPr>
          <w:delText xml:space="preserve"> (26–28)</w:delText>
        </w:r>
      </w:del>
      <w:r>
        <w:rPr>
          <w:rFonts w:ascii="Times New Roman" w:eastAsia="Times New Roman" w:hAnsi="Times New Roman" w:cs="Times New Roman"/>
          <w:sz w:val="24"/>
          <w:szCs w:val="24"/>
        </w:rPr>
        <w:t>, accessibility</w:t>
      </w:r>
      <w:ins w:id="224" w:author="Richard Wen" w:date="2024-09-20T16:48:00Z" w16du:dateUtc="2024-09-20T20:48:00Z">
        <w:r w:rsidR="002504AC">
          <w:rPr>
            <w:rFonts w:ascii="Times New Roman" w:eastAsia="Times New Roman" w:hAnsi="Times New Roman" w:cs="Times New Roman"/>
            <w:sz w:val="24"/>
            <w:szCs w:val="24"/>
          </w:rPr>
          <w:t xml:space="preserve"> </w:t>
        </w:r>
      </w:ins>
      <w:r w:rsidR="002504AC">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{"citationID":"a8pu3Dn5","properties":{"formattedCitation":"(34,35)","plainCitation":"(34,35)","noteIndex":0},"citationItems":[{"id":2731,"uris":["http://zotero.org/users/6749620/items/SSDJ2VA4"],"itemData":{"id":2731,"type":"article-journal","abstract":"Canadian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sidR="008F6621">
        <w:rPr>
          <w:rFonts w:ascii="Cambria Math" w:eastAsia="Times New Roman" w:hAnsi="Cambria Math" w:cs="Cambria Math"/>
          <w:sz w:val="24"/>
          <w:szCs w:val="24"/>
        </w:rPr>
        <w:instrText>∼</w:instrText>
      </w:r>
      <w:r w:rsidR="008F6621">
        <w:rPr>
          <w:rFonts w:ascii="Times New Roman" w:eastAsia="Times New Roman" w:hAnsi="Times New Roman" w:cs="Times New Roman"/>
          <w:sz w:val="24"/>
          <w:szCs w:val="24"/>
        </w:rPr>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2723,"uris":["http://zotero.org/users/6749620/items/2GJ4MDL7"],"itemData":{"id":2723,"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r w:rsidR="002504AC">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(34,35)</w:t>
      </w:r>
      <w:r w:rsidR="002504AC">
        <w:rPr>
          <w:rFonts w:ascii="Times New Roman" w:eastAsia="Times New Roman" w:hAnsi="Times New Roman" w:cs="Times New Roman"/>
          <w:sz w:val="24"/>
          <w:szCs w:val="24"/>
        </w:rPr>
        <w:fldChar w:fldCharType="end"/>
      </w:r>
      <w:del w:id="225" w:author="Richard Wen" w:date="2024-09-20T16:49:00Z" w16du:dateUtc="2024-09-20T20:49:00Z">
        <w:r w:rsidDel="002504AC">
          <w:rPr>
            <w:rFonts w:ascii="Times New Roman" w:eastAsia="Times New Roman" w:hAnsi="Times New Roman" w:cs="Times New Roman"/>
            <w:sz w:val="24"/>
            <w:szCs w:val="24"/>
          </w:rPr>
          <w:delText xml:space="preserve"> (29,30)</w:delText>
        </w:r>
      </w:del>
      <w:r>
        <w:rPr>
          <w:rFonts w:ascii="Times New Roman" w:eastAsia="Times New Roman" w:hAnsi="Times New Roman" w:cs="Times New Roman"/>
          <w:sz w:val="24"/>
          <w:szCs w:val="24"/>
        </w:rPr>
        <w:t>, and demand</w:t>
      </w:r>
      <w:ins w:id="226" w:author="Richard Wen" w:date="2024-09-20T16:49:00Z" w16du:dateUtc="2024-09-20T20:49:00Z">
        <w:r w:rsidR="003B48C8">
          <w:rPr>
            <w:rFonts w:ascii="Times New Roman" w:eastAsia="Times New Roman" w:hAnsi="Times New Roman" w:cs="Times New Roman"/>
            <w:sz w:val="24"/>
            <w:szCs w:val="24"/>
          </w:rPr>
          <w:t xml:space="preserve"> </w:t>
        </w:r>
      </w:ins>
      <w:r w:rsidR="003B48C8">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Odn7mu4f","properties":{"formattedCitation":"(36\\uc0\\u8211{}40)","plainCitation":"(36–40)","noteIndex":0},"citationItems":[{"id":2728,"uris":["http://zotero.org/users/6749620/items/RZ5D8MGH"],"itemData":{"id":2728,"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2726,"uris":["http://zotero.org/users/6749620/items/QAN6V8WW"],"itemData":{"id":2726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2725,"uris":["http://zotero.org/users/6749620/items/2RIFP294"],"itemData":{"id":2725,"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Luise"},{"family":"Vollrath","given":"Mark"}],"issued":{"date-parts":[["2023",12,1]]},"citation-key":"berghoeferPreferWhatYou2023"}},{"id":2724,"uris":["http://zotero.org/users/6749620/items/R8JNC5QM"],"itemData":{"id":2724,"type":"article-journal","abstract":"This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2720,"uris":["http://zotero.org/users/6749620/items/52CXF7H3"],"itemData":{"id":2720,"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r w:rsidR="003B48C8">
        <w:rPr>
          <w:rFonts w:ascii="Times New Roman" w:eastAsia="Times New Roman" w:hAnsi="Times New Roman" w:cs="Times New Roman"/>
          <w:sz w:val="24"/>
          <w:szCs w:val="24"/>
        </w:rPr>
        <w:fldChar w:fldCharType="separate"/>
      </w:r>
      <w:r w:rsidR="008F6621" w:rsidRPr="008F6621">
        <w:rPr>
          <w:rFonts w:ascii="Times New Roman" w:hAnsi="Times New Roman" w:cs="Times New Roman"/>
          <w:sz w:val="24"/>
          <w:lang w:val="en-US"/>
        </w:rPr>
        <w:t>(36–40)</w:t>
      </w:r>
      <w:r w:rsidR="003B48C8">
        <w:rPr>
          <w:rFonts w:ascii="Times New Roman" w:eastAsia="Times New Roman" w:hAnsi="Times New Roman" w:cs="Times New Roman"/>
          <w:sz w:val="24"/>
          <w:szCs w:val="24"/>
        </w:rPr>
        <w:fldChar w:fldCharType="end"/>
      </w:r>
      <w:del w:id="227" w:author="Richard Wen" w:date="2024-09-20T16:50:00Z" w16du:dateUtc="2024-09-20T20:50:00Z">
        <w:r w:rsidDel="003B48C8">
          <w:rPr>
            <w:rFonts w:ascii="Times New Roman" w:eastAsia="Times New Roman" w:hAnsi="Times New Roman" w:cs="Times New Roman"/>
            <w:sz w:val="24"/>
            <w:szCs w:val="24"/>
          </w:rPr>
          <w:delText xml:space="preserve"> (31–35)</w:delText>
        </w:r>
      </w:del>
      <w:r>
        <w:rPr>
          <w:rFonts w:ascii="Times New Roman" w:eastAsia="Times New Roman" w:hAnsi="Times New Roman" w:cs="Times New Roman"/>
          <w:sz w:val="24"/>
          <w:szCs w:val="24"/>
        </w:rPr>
        <w:t xml:space="preserve">, none, to the best of our knowledge, have focused on </w:t>
      </w:r>
      <w:commentRangeStart w:id="228"/>
      <w:commentRangeStart w:id="229"/>
      <w:r>
        <w:rPr>
          <w:rFonts w:ascii="Times New Roman" w:eastAsia="Times New Roman" w:hAnsi="Times New Roman" w:cs="Times New Roman"/>
          <w:sz w:val="24"/>
          <w:szCs w:val="24"/>
        </w:rPr>
        <w:t xml:space="preserve">the verification and changes </w:t>
      </w:r>
      <w:commentRangeEnd w:id="228"/>
      <w:r w:rsidR="007A01D2">
        <w:rPr>
          <w:rStyle w:val="CommentReference"/>
        </w:rPr>
        <w:commentReference w:id="228"/>
      </w:r>
      <w:r>
        <w:rPr>
          <w:rFonts w:ascii="Times New Roman" w:eastAsia="Times New Roman" w:hAnsi="Times New Roman" w:cs="Times New Roman"/>
          <w:sz w:val="24"/>
          <w:szCs w:val="24"/>
        </w:rPr>
        <w:t>over time in dedicated cycling infrastructure across Canadian cities</w:t>
      </w:r>
      <w:commentRangeEnd w:id="229"/>
      <w:r w:rsidR="007A01D2">
        <w:rPr>
          <w:rStyle w:val="CommentReference"/>
        </w:rPr>
        <w:commentReference w:id="229"/>
      </w:r>
      <w:r>
        <w:rPr>
          <w:rFonts w:ascii="Times New Roman" w:eastAsia="Times New Roman" w:hAnsi="Times New Roman" w:cs="Times New Roman"/>
          <w:sz w:val="24"/>
          <w:szCs w:val="24"/>
        </w:rPr>
        <w:t xml:space="preserve">. </w:t>
      </w:r>
      <w:commentRangeStart w:id="230"/>
      <w:r>
        <w:rPr>
          <w:rFonts w:ascii="Times New Roman" w:eastAsia="Times New Roman" w:hAnsi="Times New Roman" w:cs="Times New Roman"/>
          <w:sz w:val="24"/>
          <w:szCs w:val="24"/>
        </w:rPr>
        <w:t xml:space="preserve">Thus, we make the following research contributions: </w:t>
      </w:r>
      <w:ins w:id="231" w:author="Linda Rothman" w:date="2024-07-23T14:08:00Z">
        <w:r w:rsidR="00CF122E">
          <w:rPr>
            <w:rFonts w:ascii="Times New Roman" w:eastAsia="Times New Roman" w:hAnsi="Times New Roman" w:cs="Times New Roman"/>
            <w:sz w:val="24"/>
            <w:szCs w:val="24"/>
          </w:rPr>
          <w:t>1.</w:t>
        </w:r>
      </w:ins>
      <w:ins w:id="232" w:author="Richard Wen" w:date="2024-09-20T16:34:00Z" w16du:dateUtc="2024-09-20T20:34:00Z">
        <w:r w:rsidR="00AE1FCE">
          <w:rPr>
            <w:rFonts w:ascii="Times New Roman" w:eastAsia="Times New Roman" w:hAnsi="Times New Roman" w:cs="Times New Roman"/>
            <w:sz w:val="24"/>
            <w:szCs w:val="24"/>
          </w:rPr>
          <w:t xml:space="preserve"> </w:t>
        </w:r>
      </w:ins>
      <w:ins w:id="233" w:author="Linda Rothman" w:date="2024-07-23T14:08:00Z">
        <w:del w:id="234" w:author="Richard Wen" w:date="2024-09-20T16:34:00Z" w16du:dateUtc="2024-09-20T20:34:00Z">
          <w:r w:rsidR="00CF122E" w:rsidDel="00AE1FCE">
            <w:rPr>
              <w:rFonts w:ascii="Times New Roman" w:eastAsia="Times New Roman" w:hAnsi="Times New Roman" w:cs="Times New Roman"/>
              <w:sz w:val="24"/>
              <w:szCs w:val="24"/>
            </w:rPr>
            <w:delText xml:space="preserve">  </w:delText>
          </w:r>
        </w:del>
        <w:r w:rsidR="00CF122E">
          <w:rPr>
            <w:rFonts w:ascii="Times New Roman" w:eastAsia="Times New Roman" w:hAnsi="Times New Roman" w:cs="Times New Roman"/>
            <w:sz w:val="24"/>
            <w:szCs w:val="24"/>
          </w:rPr>
          <w:t xml:space="preserve">To compile and verify cycling infrastructure over </w:t>
        </w:r>
      </w:ins>
      <w:ins w:id="235" w:author="Linda Rothman" w:date="2024-07-23T14:09:00Z">
        <w:r w:rsidR="00CF122E">
          <w:rPr>
            <w:rFonts w:ascii="Times New Roman" w:eastAsia="Times New Roman" w:hAnsi="Times New Roman" w:cs="Times New Roman"/>
            <w:sz w:val="24"/>
            <w:szCs w:val="24"/>
          </w:rPr>
          <w:t>13 years in 3 Canadian cities</w:t>
        </w:r>
      </w:ins>
      <w:ins w:id="236" w:author="Richard Wen" w:date="2024-09-20T16:34:00Z" w16du:dateUtc="2024-09-20T20:34:00Z">
        <w:r w:rsidR="00AE1FCE">
          <w:rPr>
            <w:rFonts w:ascii="Times New Roman" w:eastAsia="Times New Roman" w:hAnsi="Times New Roman" w:cs="Times New Roman"/>
            <w:sz w:val="24"/>
            <w:szCs w:val="24"/>
          </w:rPr>
          <w:t xml:space="preserve"> and</w:t>
        </w:r>
      </w:ins>
      <w:ins w:id="237" w:author="Linda Rothman" w:date="2024-07-23T14:09:00Z">
        <w:r w:rsidR="00CF122E">
          <w:rPr>
            <w:rFonts w:ascii="Times New Roman" w:eastAsia="Times New Roman" w:hAnsi="Times New Roman" w:cs="Times New Roman"/>
            <w:sz w:val="24"/>
            <w:szCs w:val="24"/>
          </w:rPr>
          <w:t xml:space="preserve"> 2.</w:t>
        </w:r>
        <w:del w:id="238" w:author="Richard Wen" w:date="2024-09-20T16:31:00Z" w16du:dateUtc="2024-09-20T20:31:00Z">
          <w:r w:rsidR="00CF122E" w:rsidDel="007A6C8A">
            <w:rPr>
              <w:rFonts w:ascii="Times New Roman" w:eastAsia="Times New Roman" w:hAnsi="Times New Roman" w:cs="Times New Roman"/>
              <w:sz w:val="24"/>
              <w:szCs w:val="24"/>
            </w:rPr>
            <w:delText xml:space="preserve">  </w:delText>
          </w:r>
        </w:del>
      </w:ins>
      <w:del w:id="239" w:author="Richard Wen" w:date="2024-09-20T16:31:00Z" w16du:dateUtc="2024-09-20T20:31:00Z">
        <w:r w:rsidDel="007A6C8A">
          <w:rPr>
            <w:rFonts w:ascii="Times New Roman" w:eastAsia="Times New Roman" w:hAnsi="Times New Roman" w:cs="Times New Roman"/>
            <w:sz w:val="24"/>
            <w:szCs w:val="24"/>
          </w:rPr>
          <w:delText>(1)</w:delText>
        </w:r>
      </w:del>
      <w:r>
        <w:rPr>
          <w:rFonts w:ascii="Times New Roman" w:eastAsia="Times New Roman" w:hAnsi="Times New Roman" w:cs="Times New Roman"/>
          <w:sz w:val="24"/>
          <w:szCs w:val="24"/>
        </w:rPr>
        <w:t xml:space="preserve"> </w:t>
      </w:r>
      <w:ins w:id="240" w:author="Linda Rothman" w:date="2024-07-23T14:09:00Z">
        <w:r w:rsidR="00CF122E">
          <w:rPr>
            <w:rFonts w:ascii="Times New Roman" w:eastAsia="Times New Roman" w:hAnsi="Times New Roman" w:cs="Times New Roman"/>
            <w:sz w:val="24"/>
            <w:szCs w:val="24"/>
          </w:rPr>
          <w:t xml:space="preserve">To document the trends </w:t>
        </w:r>
      </w:ins>
      <w:del w:id="241" w:author="Linda Rothman" w:date="2024-07-23T14:09:00Z">
        <w:r w:rsidDel="00CF122E">
          <w:rPr>
            <w:rFonts w:ascii="Times New Roman" w:eastAsia="Times New Roman" w:hAnsi="Times New Roman" w:cs="Times New Roman"/>
            <w:sz w:val="24"/>
            <w:szCs w:val="24"/>
          </w:rPr>
          <w:delText>a case study comparing changes</w:delText>
        </w:r>
      </w:del>
      <w:r>
        <w:rPr>
          <w:rFonts w:ascii="Times New Roman" w:eastAsia="Times New Roman" w:hAnsi="Times New Roman" w:cs="Times New Roman"/>
          <w:sz w:val="24"/>
          <w:szCs w:val="24"/>
        </w:rPr>
        <w:t xml:space="preserve"> in</w:t>
      </w:r>
      <w:ins w:id="242" w:author="Linda Rothman" w:date="2024-07-23T14:09:00Z">
        <w:r w:rsidR="00CF122E">
          <w:rPr>
            <w:rFonts w:ascii="Times New Roman" w:eastAsia="Times New Roman" w:hAnsi="Times New Roman" w:cs="Times New Roman"/>
            <w:sz w:val="24"/>
            <w:szCs w:val="24"/>
          </w:rPr>
          <w:t xml:space="preserve"> the implementa</w:t>
        </w:r>
      </w:ins>
      <w:ins w:id="243" w:author="Linda Rothman" w:date="2024-07-23T14:10:00Z">
        <w:r w:rsidR="00CF122E">
          <w:rPr>
            <w:rFonts w:ascii="Times New Roman" w:eastAsia="Times New Roman" w:hAnsi="Times New Roman" w:cs="Times New Roman"/>
            <w:sz w:val="24"/>
            <w:szCs w:val="24"/>
          </w:rPr>
          <w:t xml:space="preserve">tion of </w:t>
        </w:r>
      </w:ins>
      <w:r>
        <w:rPr>
          <w:rFonts w:ascii="Times New Roman" w:eastAsia="Times New Roman" w:hAnsi="Times New Roman" w:cs="Times New Roman"/>
          <w:sz w:val="24"/>
          <w:szCs w:val="24"/>
        </w:rPr>
        <w:t xml:space="preserve"> dedicated cycling infrastructure trends</w:t>
      </w:r>
      <w:ins w:id="244" w:author="Richard Wen" w:date="2024-09-20T16:34:00Z" w16du:dateUtc="2024-09-20T20:34:00Z">
        <w:r w:rsidR="00AE1FCE">
          <w:rPr>
            <w:rFonts w:ascii="Times New Roman" w:eastAsia="Times New Roman" w:hAnsi="Times New Roman" w:cs="Times New Roman"/>
            <w:sz w:val="24"/>
            <w:szCs w:val="24"/>
          </w:rPr>
          <w:t>.</w:t>
        </w:r>
      </w:ins>
      <w:del w:id="245" w:author="Linda Rothman" w:date="2024-07-23T14:10:00Z">
        <w:r w:rsidDel="00CF122E">
          <w:rPr>
            <w:rFonts w:ascii="Times New Roman" w:eastAsia="Times New Roman" w:hAnsi="Times New Roman" w:cs="Times New Roman"/>
            <w:sz w:val="24"/>
            <w:szCs w:val="24"/>
          </w:rPr>
          <w:delText xml:space="preserve"> across three Canadian cities (Vancouver, Calgary, and Toronto) and (2) an approach for manual verification and correction of data containing cycling infrastructure installations and upgrades across time.</w:delText>
        </w:r>
        <w:commentRangeEnd w:id="230"/>
        <w:r w:rsidR="00B4122F" w:rsidDel="00CF122E">
          <w:rPr>
            <w:rStyle w:val="CommentReference"/>
          </w:rPr>
          <w:commentReference w:id="230"/>
        </w:r>
      </w:del>
    </w:p>
    <w:p w14:paraId="0000002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4BDF1657" w14:textId="77777777" w:rsidR="00C80AEF" w:rsidRDefault="00C80AEF" w:rsidP="00C80AEF">
      <w:pPr>
        <w:tabs>
          <w:tab w:val="left" w:pos="709"/>
        </w:tabs>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Study setting</w:t>
      </w:r>
    </w:p>
    <w:p w14:paraId="4868E44B" w14:textId="302FEF84" w:rsidR="00C80AEF" w:rsidRDefault="00C80AEF" w:rsidP="00C80AEF">
      <w:pPr>
        <w:spacing w:after="0" w:line="480" w:lineRule="auto"/>
        <w:rPr>
          <w:rFonts w:ascii="Times New Roman" w:eastAsia="Times New Roman" w:hAnsi="Times New Roman" w:cs="Times New Roman"/>
          <w:sz w:val="24"/>
          <w:szCs w:val="24"/>
        </w:rPr>
      </w:pPr>
      <w:r w:rsidRPr="00B828E6">
        <w:rPr>
          <w:rFonts w:ascii="Times New Roman" w:eastAsia="Times New Roman" w:hAnsi="Times New Roman" w:cs="Times New Roman"/>
          <w:bCs/>
          <w:iCs/>
          <w:sz w:val="24"/>
          <w:szCs w:val="24"/>
        </w:rPr>
        <w:t>The cities included in this study, were 3 of the cities in the RECOVR initiative, which are 3 of the most populous cities in Can</w:t>
      </w:r>
      <w:ins w:id="246" w:author="Richard Wen" w:date="2024-09-20T16:51:00Z" w16du:dateUtc="2024-09-20T20:51:00Z">
        <w:r w:rsidR="00732019">
          <w:rPr>
            <w:rFonts w:ascii="Times New Roman" w:eastAsia="Times New Roman" w:hAnsi="Times New Roman" w:cs="Times New Roman"/>
            <w:bCs/>
            <w:iCs/>
            <w:sz w:val="24"/>
            <w:szCs w:val="24"/>
          </w:rPr>
          <w:t>a</w:t>
        </w:r>
      </w:ins>
      <w:r w:rsidRPr="00B828E6">
        <w:rPr>
          <w:rFonts w:ascii="Times New Roman" w:eastAsia="Times New Roman" w:hAnsi="Times New Roman" w:cs="Times New Roman"/>
          <w:bCs/>
          <w:iCs/>
          <w:sz w:val="24"/>
          <w:szCs w:val="24"/>
        </w:rPr>
        <w:t>da.</w:t>
      </w:r>
      <w:ins w:id="247" w:author="Richard Wen" w:date="2024-09-20T16:51:00Z" w16du:dateUtc="2024-09-20T20:51:00Z">
        <w:r w:rsidR="00732019">
          <w:rPr>
            <w:rFonts w:ascii="Times New Roman" w:eastAsia="Times New Roman" w:hAnsi="Times New Roman" w:cs="Times New Roman"/>
            <w:bCs/>
            <w:iCs/>
            <w:sz w:val="24"/>
            <w:szCs w:val="24"/>
          </w:rPr>
          <w:t xml:space="preserve"> </w:t>
        </w:r>
      </w:ins>
      <w:del w:id="248" w:author="Richard Wen" w:date="2024-09-20T16:51:00Z" w16du:dateUtc="2024-09-20T20:51:00Z">
        <w:r w:rsidRPr="00B828E6" w:rsidDel="00732019">
          <w:rPr>
            <w:rFonts w:ascii="Times New Roman" w:eastAsia="Times New Roman" w:hAnsi="Times New Roman" w:cs="Times New Roman"/>
            <w:bCs/>
            <w:iCs/>
            <w:sz w:val="24"/>
            <w:szCs w:val="24"/>
          </w:rPr>
          <w:delText xml:space="preserve">  </w:delText>
        </w:r>
      </w:del>
      <w:r w:rsidRPr="00F17976">
        <w:rPr>
          <w:rFonts w:ascii="Times New Roman" w:eastAsia="Times New Roman" w:hAnsi="Times New Roman" w:cs="Times New Roman"/>
          <w:bCs/>
          <w:iCs/>
          <w:sz w:val="24"/>
          <w:szCs w:val="24"/>
        </w:rPr>
        <w:t>Table</w:t>
      </w:r>
      <w:r w:rsidRPr="00F17976">
        <w:rPr>
          <w:rFonts w:ascii="Times New Roman" w:eastAsia="Times New Roman" w:hAnsi="Times New Roman" w:cs="Times New Roman"/>
          <w:b/>
          <w:iCs/>
          <w:sz w:val="24"/>
          <w:szCs w:val="24"/>
        </w:rPr>
        <w:t xml:space="preserve"> 1</w:t>
      </w:r>
      <w:r w:rsidRPr="00F17976">
        <w:rPr>
          <w:rFonts w:ascii="Times New Roman" w:eastAsia="Times New Roman" w:hAnsi="Times New Roman" w:cs="Times New Roman"/>
          <w:iCs/>
          <w:sz w:val="24"/>
          <w:szCs w:val="24"/>
        </w:rPr>
        <w:t xml:space="preserve"> describes</w:t>
      </w:r>
      <w:r>
        <w:rPr>
          <w:rFonts w:ascii="Times New Roman" w:eastAsia="Times New Roman" w:hAnsi="Times New Roman" w:cs="Times New Roman"/>
          <w:sz w:val="24"/>
          <w:szCs w:val="24"/>
        </w:rPr>
        <w:t xml:space="preserve"> city demographics, roadway infrastructure, and bikeway network as reported by the municipalities. Vancouver had the highest population density with 5,758 individuals/km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84% of its roadways were designated as local streets. Notably, 11.9% of roadway-km within the municipality had cycling routes, including dedicated cycling infrastructure, local street bikeways (residential streets with cycling facilities), and </w:t>
      </w:r>
      <w:commentRangeStart w:id="249"/>
      <w:commentRangeStart w:id="250"/>
      <w:commentRangeStart w:id="251"/>
      <w:r>
        <w:rPr>
          <w:rFonts w:ascii="Times New Roman" w:eastAsia="Times New Roman" w:hAnsi="Times New Roman" w:cs="Times New Roman"/>
          <w:sz w:val="24"/>
          <w:szCs w:val="24"/>
        </w:rPr>
        <w:lastRenderedPageBreak/>
        <w:t>shared road</w:t>
      </w:r>
      <w:commentRangeEnd w:id="249"/>
      <w:r>
        <w:rPr>
          <w:rStyle w:val="CommentReference"/>
        </w:rPr>
        <w:commentReference w:id="249"/>
      </w:r>
      <w:commentRangeEnd w:id="250"/>
      <w:r w:rsidR="006517C3">
        <w:rPr>
          <w:rStyle w:val="CommentReference"/>
        </w:rPr>
        <w:commentReference w:id="250"/>
      </w:r>
      <w:commentRangeEnd w:id="251"/>
      <w:r w:rsidR="00757CB0">
        <w:rPr>
          <w:rStyle w:val="CommentReference"/>
        </w:rPr>
        <w:commentReference w:id="251"/>
      </w:r>
      <w:r>
        <w:rPr>
          <w:rFonts w:ascii="Times New Roman" w:eastAsia="Times New Roman" w:hAnsi="Times New Roman" w:cs="Times New Roman"/>
          <w:sz w:val="24"/>
          <w:szCs w:val="24"/>
        </w:rPr>
        <w:t>s (roads shared by bikes and vehicles). Calgary had a population density of 1,583 individuals/</w:t>
      </w:r>
      <w:r w:rsidRPr="00F06B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65% of its roadway network was local streets, and 7.2% of roadway-km had cycling routes. A standout feature of Calgary’s active transportation infrastructure was its extensive network of paths, with a total length of 1,012 km, as compared with Vancouver’s 77.5 km and Toronto’s 365.9 km of off-street paths. Finally, Toronto, the most populous municipality in the study, had a density of 4,434 individuals/</w:t>
      </w:r>
      <w:r w:rsidRPr="00F06B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with 66% of its roadways designated as local streets, and only 7% of roadway-km with cycling routes. </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2139"/>
        <w:gridCol w:w="1578"/>
        <w:gridCol w:w="1709"/>
        <w:gridCol w:w="1692"/>
      </w:tblGrid>
      <w:tr w:rsidR="00C80AEF" w14:paraId="56A49A9B" w14:textId="77777777" w:rsidTr="00104289">
        <w:tc>
          <w:tcPr>
            <w:tcW w:w="9350" w:type="dxa"/>
            <w:gridSpan w:val="5"/>
            <w:shd w:val="clear" w:color="auto" w:fill="2F5496"/>
          </w:tcPr>
          <w:p w14:paraId="7B0ADF2B"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Municipal Attributes</w:t>
            </w:r>
          </w:p>
          <w:p w14:paraId="6B207139" w14:textId="77777777" w:rsidR="00C80AEF" w:rsidRDefault="00C80AEF" w:rsidP="00104289">
            <w:pPr>
              <w:jc w:val="center"/>
              <w:rPr>
                <w:rFonts w:ascii="Times New Roman" w:eastAsia="Times New Roman" w:hAnsi="Times New Roman" w:cs="Times New Roman"/>
                <w:b/>
                <w:color w:val="FFFFFF"/>
                <w:sz w:val="24"/>
                <w:szCs w:val="24"/>
              </w:rPr>
            </w:pPr>
          </w:p>
        </w:tc>
      </w:tr>
      <w:tr w:rsidR="00C80AEF" w14:paraId="0CB17678" w14:textId="77777777" w:rsidTr="00AA3CAF">
        <w:tc>
          <w:tcPr>
            <w:tcW w:w="2232" w:type="dxa"/>
            <w:shd w:val="clear" w:color="auto" w:fill="2F5496"/>
          </w:tcPr>
          <w:p w14:paraId="03CC12BD" w14:textId="77777777" w:rsidR="00C80AEF" w:rsidRDefault="00C80AEF" w:rsidP="00104289">
            <w:pPr>
              <w:jc w:val="center"/>
              <w:rPr>
                <w:rFonts w:ascii="Times New Roman" w:eastAsia="Times New Roman" w:hAnsi="Times New Roman" w:cs="Times New Roman"/>
                <w:b/>
                <w:color w:val="FFFFFF"/>
                <w:sz w:val="24"/>
                <w:szCs w:val="24"/>
              </w:rPr>
            </w:pPr>
          </w:p>
        </w:tc>
        <w:tc>
          <w:tcPr>
            <w:tcW w:w="2139" w:type="dxa"/>
            <w:shd w:val="clear" w:color="auto" w:fill="2F5496"/>
          </w:tcPr>
          <w:p w14:paraId="46F79BC0"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Measure</w:t>
            </w:r>
          </w:p>
        </w:tc>
        <w:tc>
          <w:tcPr>
            <w:tcW w:w="1578" w:type="dxa"/>
            <w:shd w:val="clear" w:color="auto" w:fill="2F5496"/>
          </w:tcPr>
          <w:p w14:paraId="241EEC58"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1709" w:type="dxa"/>
            <w:shd w:val="clear" w:color="auto" w:fill="2F5496"/>
          </w:tcPr>
          <w:p w14:paraId="515DAC68"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1692" w:type="dxa"/>
            <w:shd w:val="clear" w:color="auto" w:fill="2F5496"/>
          </w:tcPr>
          <w:p w14:paraId="11ABF3B7"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r>
      <w:tr w:rsidR="00C80AEF" w14:paraId="0C700D97" w14:textId="77777777" w:rsidTr="00AA3CAF">
        <w:tc>
          <w:tcPr>
            <w:tcW w:w="2232" w:type="dxa"/>
            <w:vMerge w:val="restart"/>
          </w:tcPr>
          <w:p w14:paraId="0F1A9BE9"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Demographics</w:t>
            </w:r>
          </w:p>
          <w:p w14:paraId="0ADBE39C"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(2021)</w:t>
            </w:r>
          </w:p>
        </w:tc>
        <w:tc>
          <w:tcPr>
            <w:tcW w:w="2139" w:type="dxa"/>
          </w:tcPr>
          <w:p w14:paraId="30B7805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w:t>
            </w:r>
          </w:p>
        </w:tc>
        <w:tc>
          <w:tcPr>
            <w:tcW w:w="1578" w:type="dxa"/>
            <w:shd w:val="clear" w:color="auto" w:fill="auto"/>
          </w:tcPr>
          <w:p w14:paraId="0AC4151A"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662,248</w:t>
            </w:r>
          </w:p>
        </w:tc>
        <w:tc>
          <w:tcPr>
            <w:tcW w:w="1709" w:type="dxa"/>
            <w:shd w:val="clear" w:color="auto" w:fill="auto"/>
          </w:tcPr>
          <w:p w14:paraId="1F6A4B7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1,306,784</w:t>
            </w:r>
          </w:p>
        </w:tc>
        <w:tc>
          <w:tcPr>
            <w:tcW w:w="1692" w:type="dxa"/>
            <w:shd w:val="clear" w:color="auto" w:fill="auto"/>
          </w:tcPr>
          <w:p w14:paraId="4BDD862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2,794,356</w:t>
            </w:r>
          </w:p>
        </w:tc>
      </w:tr>
      <w:tr w:rsidR="00C80AEF" w14:paraId="4CB13E69" w14:textId="77777777" w:rsidTr="00AA3CAF">
        <w:tc>
          <w:tcPr>
            <w:tcW w:w="2232" w:type="dxa"/>
            <w:vMerge/>
          </w:tcPr>
          <w:p w14:paraId="41C60CA8"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5E068B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Area (km²)</w:t>
            </w:r>
          </w:p>
        </w:tc>
        <w:tc>
          <w:tcPr>
            <w:tcW w:w="1578" w:type="dxa"/>
            <w:shd w:val="clear" w:color="auto" w:fill="auto"/>
          </w:tcPr>
          <w:p w14:paraId="6D1E0C9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1709" w:type="dxa"/>
            <w:shd w:val="clear" w:color="auto" w:fill="auto"/>
          </w:tcPr>
          <w:p w14:paraId="34D61470"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825.3</w:t>
            </w:r>
          </w:p>
        </w:tc>
        <w:tc>
          <w:tcPr>
            <w:tcW w:w="1692" w:type="dxa"/>
            <w:tcBorders>
              <w:bottom w:val="single" w:sz="4" w:space="0" w:color="000000"/>
            </w:tcBorders>
            <w:shd w:val="clear" w:color="auto" w:fill="auto"/>
          </w:tcPr>
          <w:p w14:paraId="13DAD1D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630.2</w:t>
            </w:r>
          </w:p>
        </w:tc>
      </w:tr>
      <w:tr w:rsidR="00C80AEF" w14:paraId="7DA81071" w14:textId="77777777" w:rsidTr="00D53072">
        <w:tc>
          <w:tcPr>
            <w:tcW w:w="2232" w:type="dxa"/>
            <w:vMerge/>
          </w:tcPr>
          <w:p w14:paraId="46B40E0C"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048BBC47"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Density </w:t>
            </w:r>
            <w:r>
              <w:rPr>
                <w:rFonts w:ascii="Times New Roman" w:eastAsia="Times New Roman" w:hAnsi="Times New Roman" w:cs="Times New Roman"/>
                <w:sz w:val="24"/>
                <w:szCs w:val="24"/>
              </w:rPr>
              <w:t>(Pop. per km²)</w:t>
            </w:r>
          </w:p>
        </w:tc>
        <w:tc>
          <w:tcPr>
            <w:tcW w:w="1578" w:type="dxa"/>
            <w:tcBorders>
              <w:bottom w:val="single" w:sz="4" w:space="0" w:color="000000"/>
            </w:tcBorders>
            <w:shd w:val="clear" w:color="auto" w:fill="D9E2F3"/>
          </w:tcPr>
          <w:p w14:paraId="7FC2A211"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5,758</w:t>
            </w:r>
          </w:p>
        </w:tc>
        <w:tc>
          <w:tcPr>
            <w:tcW w:w="1709" w:type="dxa"/>
            <w:tcBorders>
              <w:bottom w:val="single" w:sz="4" w:space="0" w:color="000000"/>
            </w:tcBorders>
            <w:shd w:val="clear" w:color="auto" w:fill="D9E2F3"/>
          </w:tcPr>
          <w:p w14:paraId="68D061CE"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1,583</w:t>
            </w:r>
          </w:p>
        </w:tc>
        <w:tc>
          <w:tcPr>
            <w:tcW w:w="1692" w:type="dxa"/>
            <w:tcBorders>
              <w:bottom w:val="single" w:sz="4" w:space="0" w:color="000000"/>
            </w:tcBorders>
            <w:shd w:val="clear" w:color="auto" w:fill="D9E2F4"/>
          </w:tcPr>
          <w:p w14:paraId="1D4510F4"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4,434</w:t>
            </w:r>
          </w:p>
        </w:tc>
      </w:tr>
      <w:tr w:rsidR="00C80AEF" w14:paraId="3C9BA96F" w14:textId="77777777" w:rsidTr="00AA3CAF">
        <w:tc>
          <w:tcPr>
            <w:tcW w:w="2232" w:type="dxa"/>
            <w:vMerge w:val="restart"/>
            <w:tcBorders>
              <w:top w:val="single" w:sz="4" w:space="0" w:color="000000"/>
            </w:tcBorders>
          </w:tcPr>
          <w:p w14:paraId="338BBAE9"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Roadways </w:t>
            </w:r>
            <w:r>
              <w:rPr>
                <w:rFonts w:ascii="Times New Roman" w:eastAsia="Times New Roman" w:hAnsi="Times New Roman" w:cs="Times New Roman"/>
                <w:sz w:val="24"/>
                <w:szCs w:val="24"/>
                <w:vertAlign w:val="superscript"/>
              </w:rPr>
              <w:t>a</w:t>
            </w:r>
          </w:p>
          <w:p w14:paraId="128E39DD" w14:textId="77777777" w:rsidR="00C80AEF" w:rsidRDefault="00C80AEF" w:rsidP="0010428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tc>
        <w:tc>
          <w:tcPr>
            <w:tcW w:w="2139" w:type="dxa"/>
            <w:tcBorders>
              <w:top w:val="single" w:sz="4" w:space="0" w:color="000000"/>
            </w:tcBorders>
          </w:tcPr>
          <w:p w14:paraId="754E961E"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Arterial</w:t>
            </w:r>
          </w:p>
        </w:tc>
        <w:tc>
          <w:tcPr>
            <w:tcW w:w="1578" w:type="dxa"/>
            <w:tcBorders>
              <w:top w:val="single" w:sz="4" w:space="0" w:color="000000"/>
            </w:tcBorders>
            <w:shd w:val="clear" w:color="auto" w:fill="auto"/>
          </w:tcPr>
          <w:p w14:paraId="62E1FE00"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221.6</w:t>
            </w:r>
          </w:p>
        </w:tc>
        <w:tc>
          <w:tcPr>
            <w:tcW w:w="1709" w:type="dxa"/>
            <w:tcBorders>
              <w:top w:val="single" w:sz="4" w:space="0" w:color="000000"/>
            </w:tcBorders>
            <w:shd w:val="clear" w:color="auto" w:fill="auto"/>
          </w:tcPr>
          <w:p w14:paraId="12DA1EA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1,402.1</w:t>
            </w:r>
          </w:p>
        </w:tc>
        <w:tc>
          <w:tcPr>
            <w:tcW w:w="1692" w:type="dxa"/>
            <w:tcBorders>
              <w:top w:val="single" w:sz="4" w:space="0" w:color="000000"/>
            </w:tcBorders>
            <w:shd w:val="clear" w:color="auto" w:fill="auto"/>
          </w:tcPr>
          <w:p w14:paraId="54D64ED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1153.7</w:t>
            </w:r>
          </w:p>
        </w:tc>
      </w:tr>
      <w:tr w:rsidR="00C80AEF" w14:paraId="4593A9A8" w14:textId="77777777" w:rsidTr="00AA3CAF">
        <w:tc>
          <w:tcPr>
            <w:tcW w:w="2232" w:type="dxa"/>
            <w:vMerge/>
            <w:tcBorders>
              <w:top w:val="single" w:sz="4" w:space="0" w:color="000000"/>
            </w:tcBorders>
          </w:tcPr>
          <w:p w14:paraId="3ABFCF8E"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B8A5852"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w:t>
            </w:r>
          </w:p>
        </w:tc>
        <w:tc>
          <w:tcPr>
            <w:tcW w:w="1578" w:type="dxa"/>
            <w:shd w:val="clear" w:color="auto" w:fill="auto"/>
          </w:tcPr>
          <w:p w14:paraId="356B248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132.7</w:t>
            </w:r>
          </w:p>
        </w:tc>
        <w:tc>
          <w:tcPr>
            <w:tcW w:w="1709" w:type="dxa"/>
            <w:shd w:val="clear" w:color="auto" w:fill="auto"/>
          </w:tcPr>
          <w:p w14:paraId="6A65D1E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1331.9</w:t>
            </w:r>
          </w:p>
        </w:tc>
        <w:tc>
          <w:tcPr>
            <w:tcW w:w="1692" w:type="dxa"/>
            <w:shd w:val="clear" w:color="auto" w:fill="auto"/>
          </w:tcPr>
          <w:p w14:paraId="5F331403"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767.1</w:t>
            </w:r>
          </w:p>
        </w:tc>
      </w:tr>
      <w:tr w:rsidR="00C80AEF" w14:paraId="79634275" w14:textId="77777777" w:rsidTr="00AA3CAF">
        <w:trPr>
          <w:trHeight w:val="84"/>
        </w:trPr>
        <w:tc>
          <w:tcPr>
            <w:tcW w:w="2232" w:type="dxa"/>
            <w:vMerge/>
            <w:tcBorders>
              <w:top w:val="single" w:sz="4" w:space="0" w:color="000000"/>
            </w:tcBorders>
          </w:tcPr>
          <w:p w14:paraId="4CE06174"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57078DA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Local</w:t>
            </w:r>
          </w:p>
        </w:tc>
        <w:tc>
          <w:tcPr>
            <w:tcW w:w="1578" w:type="dxa"/>
            <w:shd w:val="clear" w:color="auto" w:fill="auto"/>
          </w:tcPr>
          <w:p w14:paraId="57D2632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1869.4</w:t>
            </w:r>
          </w:p>
        </w:tc>
        <w:tc>
          <w:tcPr>
            <w:tcW w:w="1709" w:type="dxa"/>
            <w:shd w:val="clear" w:color="auto" w:fill="auto"/>
          </w:tcPr>
          <w:p w14:paraId="3D3302C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5197.3</w:t>
            </w:r>
          </w:p>
        </w:tc>
        <w:tc>
          <w:tcPr>
            <w:tcW w:w="1692" w:type="dxa"/>
            <w:shd w:val="clear" w:color="auto" w:fill="auto"/>
          </w:tcPr>
          <w:p w14:paraId="68FE2877"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3658.6</w:t>
            </w:r>
          </w:p>
        </w:tc>
      </w:tr>
      <w:tr w:rsidR="00C80AEF" w14:paraId="3C7C1F6C" w14:textId="77777777" w:rsidTr="00AA3CAF">
        <w:trPr>
          <w:trHeight w:val="300"/>
        </w:trPr>
        <w:tc>
          <w:tcPr>
            <w:tcW w:w="2232" w:type="dxa"/>
            <w:vMerge/>
            <w:tcBorders>
              <w:top w:val="single" w:sz="4" w:space="0" w:color="000000"/>
            </w:tcBorders>
          </w:tcPr>
          <w:p w14:paraId="6FF96B8D"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4E9FF389"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Roadways, Total</w:t>
            </w:r>
          </w:p>
        </w:tc>
        <w:tc>
          <w:tcPr>
            <w:tcW w:w="1578" w:type="dxa"/>
            <w:tcBorders>
              <w:bottom w:val="single" w:sz="4" w:space="0" w:color="000000"/>
            </w:tcBorders>
            <w:shd w:val="clear" w:color="auto" w:fill="D9E2F3"/>
          </w:tcPr>
          <w:p w14:paraId="694EBD96"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2,223.7</w:t>
            </w:r>
          </w:p>
        </w:tc>
        <w:tc>
          <w:tcPr>
            <w:tcW w:w="1709" w:type="dxa"/>
            <w:tcBorders>
              <w:bottom w:val="single" w:sz="4" w:space="0" w:color="000000"/>
            </w:tcBorders>
            <w:shd w:val="clear" w:color="auto" w:fill="D9E2F3"/>
          </w:tcPr>
          <w:p w14:paraId="0CCC1623"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7,931.3</w:t>
            </w:r>
          </w:p>
        </w:tc>
        <w:tc>
          <w:tcPr>
            <w:tcW w:w="1692" w:type="dxa"/>
            <w:tcBorders>
              <w:bottom w:val="single" w:sz="4" w:space="0" w:color="000000"/>
            </w:tcBorders>
            <w:shd w:val="clear" w:color="auto" w:fill="D9E2F3"/>
          </w:tcPr>
          <w:p w14:paraId="0C79ECB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5,579.4</w:t>
            </w:r>
          </w:p>
        </w:tc>
      </w:tr>
      <w:tr w:rsidR="00C80AEF" w14:paraId="6CB0E579" w14:textId="77777777" w:rsidTr="00AA3CAF">
        <w:trPr>
          <w:trHeight w:val="300"/>
        </w:trPr>
        <w:tc>
          <w:tcPr>
            <w:tcW w:w="2232" w:type="dxa"/>
            <w:vMerge w:val="restart"/>
            <w:tcBorders>
              <w:top w:val="single" w:sz="4" w:space="0" w:color="000000"/>
            </w:tcBorders>
          </w:tcPr>
          <w:p w14:paraId="00CE4961"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Bikeways and Pathways </w:t>
            </w:r>
            <w:r>
              <w:rPr>
                <w:rFonts w:ascii="Times New Roman" w:eastAsia="Times New Roman" w:hAnsi="Times New Roman" w:cs="Times New Roman"/>
                <w:sz w:val="24"/>
                <w:szCs w:val="24"/>
                <w:vertAlign w:val="superscript"/>
              </w:rPr>
              <w:t>b</w:t>
            </w:r>
          </w:p>
          <w:p w14:paraId="04E1CB3C" w14:textId="77777777" w:rsidR="00C80AEF" w:rsidRDefault="00C80AEF" w:rsidP="0010428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p w14:paraId="653E6ABA" w14:textId="77777777" w:rsidR="00C80AEF" w:rsidRDefault="00C80AEF" w:rsidP="00104289">
            <w:pPr>
              <w:jc w:val="center"/>
              <w:rPr>
                <w:rFonts w:ascii="Times New Roman" w:eastAsia="Times New Roman" w:hAnsi="Times New Roman" w:cs="Times New Roman"/>
                <w:sz w:val="24"/>
                <w:szCs w:val="24"/>
              </w:rPr>
            </w:pPr>
          </w:p>
        </w:tc>
        <w:tc>
          <w:tcPr>
            <w:tcW w:w="2139" w:type="dxa"/>
            <w:tcBorders>
              <w:top w:val="single" w:sz="4" w:space="0" w:color="000000"/>
            </w:tcBorders>
          </w:tcPr>
          <w:p w14:paraId="2691542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Path </w:t>
            </w:r>
            <w:r>
              <w:rPr>
                <w:rFonts w:ascii="Times New Roman" w:eastAsia="Times New Roman" w:hAnsi="Times New Roman" w:cs="Times New Roman"/>
                <w:i/>
                <w:sz w:val="24"/>
                <w:szCs w:val="24"/>
              </w:rPr>
              <w:t>(Off-Street)</w:t>
            </w:r>
          </w:p>
        </w:tc>
        <w:tc>
          <w:tcPr>
            <w:tcW w:w="1578" w:type="dxa"/>
            <w:tcBorders>
              <w:top w:val="single" w:sz="4" w:space="0" w:color="000000"/>
            </w:tcBorders>
          </w:tcPr>
          <w:p w14:paraId="3056D41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77.5</w:t>
            </w:r>
          </w:p>
        </w:tc>
        <w:tc>
          <w:tcPr>
            <w:tcW w:w="1709" w:type="dxa"/>
            <w:tcBorders>
              <w:top w:val="single" w:sz="4" w:space="0" w:color="000000"/>
            </w:tcBorders>
          </w:tcPr>
          <w:p w14:paraId="0E13EB8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1,012</w:t>
            </w:r>
          </w:p>
        </w:tc>
        <w:tc>
          <w:tcPr>
            <w:tcW w:w="1692" w:type="dxa"/>
            <w:tcBorders>
              <w:top w:val="single" w:sz="4" w:space="0" w:color="000000"/>
            </w:tcBorders>
          </w:tcPr>
          <w:p w14:paraId="2D3F33B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365.9</w:t>
            </w:r>
          </w:p>
        </w:tc>
      </w:tr>
      <w:tr w:rsidR="00C80AEF" w14:paraId="521E0E23" w14:textId="77777777" w:rsidTr="00AA3CAF">
        <w:trPr>
          <w:trHeight w:val="300"/>
        </w:trPr>
        <w:tc>
          <w:tcPr>
            <w:tcW w:w="2232" w:type="dxa"/>
            <w:vMerge/>
            <w:tcBorders>
              <w:top w:val="single" w:sz="4" w:space="0" w:color="000000"/>
            </w:tcBorders>
          </w:tcPr>
          <w:p w14:paraId="596050E9"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F0CE18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w:t>
            </w:r>
            <w:r>
              <w:rPr>
                <w:rFonts w:ascii="Times New Roman" w:eastAsia="Times New Roman" w:hAnsi="Times New Roman" w:cs="Times New Roman"/>
                <w:i/>
                <w:sz w:val="24"/>
                <w:szCs w:val="24"/>
              </w:rPr>
              <w:t>(On-Street)</w:t>
            </w:r>
          </w:p>
        </w:tc>
        <w:tc>
          <w:tcPr>
            <w:tcW w:w="1578" w:type="dxa"/>
          </w:tcPr>
          <w:p w14:paraId="0C34943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27.4</w:t>
            </w:r>
          </w:p>
        </w:tc>
        <w:tc>
          <w:tcPr>
            <w:tcW w:w="1709" w:type="dxa"/>
          </w:tcPr>
          <w:p w14:paraId="5826E73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31.7</w:t>
            </w:r>
          </w:p>
        </w:tc>
        <w:tc>
          <w:tcPr>
            <w:tcW w:w="1692" w:type="dxa"/>
          </w:tcPr>
          <w:p w14:paraId="6780C54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73.9</w:t>
            </w:r>
          </w:p>
        </w:tc>
      </w:tr>
      <w:tr w:rsidR="00C80AEF" w14:paraId="791EA4C3" w14:textId="77777777" w:rsidTr="00AA3CAF">
        <w:trPr>
          <w:trHeight w:val="300"/>
        </w:trPr>
        <w:tc>
          <w:tcPr>
            <w:tcW w:w="2232" w:type="dxa"/>
            <w:vMerge/>
            <w:tcBorders>
              <w:top w:val="single" w:sz="4" w:space="0" w:color="000000"/>
            </w:tcBorders>
          </w:tcPr>
          <w:p w14:paraId="66113585"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3D3F233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3A376833"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43.8</w:t>
            </w:r>
          </w:p>
        </w:tc>
        <w:tc>
          <w:tcPr>
            <w:tcW w:w="1709" w:type="dxa"/>
          </w:tcPr>
          <w:p w14:paraId="7AA5373A"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57.0</w:t>
            </w:r>
          </w:p>
        </w:tc>
        <w:tc>
          <w:tcPr>
            <w:tcW w:w="1692" w:type="dxa"/>
          </w:tcPr>
          <w:p w14:paraId="2F44AFF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131.5</w:t>
            </w:r>
          </w:p>
        </w:tc>
      </w:tr>
      <w:tr w:rsidR="00C80AEF" w14:paraId="2FFDB11F" w14:textId="77777777" w:rsidTr="00AA3CAF">
        <w:trPr>
          <w:trHeight w:val="300"/>
        </w:trPr>
        <w:tc>
          <w:tcPr>
            <w:tcW w:w="2232" w:type="dxa"/>
            <w:vMerge/>
            <w:tcBorders>
              <w:top w:val="single" w:sz="4" w:space="0" w:color="000000"/>
            </w:tcBorders>
          </w:tcPr>
          <w:p w14:paraId="27A3C27B"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068A30D"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Shared Roads</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594416A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193.3</w:t>
            </w:r>
          </w:p>
        </w:tc>
        <w:tc>
          <w:tcPr>
            <w:tcW w:w="1709" w:type="dxa"/>
          </w:tcPr>
          <w:p w14:paraId="24267C02"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481.0</w:t>
            </w:r>
          </w:p>
        </w:tc>
        <w:tc>
          <w:tcPr>
            <w:tcW w:w="1692" w:type="dxa"/>
          </w:tcPr>
          <w:p w14:paraId="7370230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184.4</w:t>
            </w:r>
          </w:p>
        </w:tc>
      </w:tr>
      <w:tr w:rsidR="00C80AEF" w14:paraId="09F88221" w14:textId="77777777" w:rsidTr="00AA3CAF">
        <w:trPr>
          <w:trHeight w:val="300"/>
        </w:trPr>
        <w:tc>
          <w:tcPr>
            <w:tcW w:w="2232" w:type="dxa"/>
            <w:vMerge/>
            <w:tcBorders>
              <w:top w:val="single" w:sz="4" w:space="0" w:color="000000"/>
            </w:tcBorders>
          </w:tcPr>
          <w:p w14:paraId="3280AE6E"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0DB0865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Local Street Bikeways (On-Street)</w:t>
            </w:r>
          </w:p>
        </w:tc>
        <w:tc>
          <w:tcPr>
            <w:tcW w:w="1578" w:type="dxa"/>
          </w:tcPr>
          <w:p w14:paraId="481E329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175.8</w:t>
            </w:r>
          </w:p>
        </w:tc>
        <w:tc>
          <w:tcPr>
            <w:tcW w:w="1709" w:type="dxa"/>
          </w:tcPr>
          <w:p w14:paraId="498777D0" w14:textId="77777777" w:rsidR="00C80AEF" w:rsidRDefault="00C80AEF" w:rsidP="00104289">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c>
          <w:tcPr>
            <w:tcW w:w="1692" w:type="dxa"/>
          </w:tcPr>
          <w:p w14:paraId="6D0C3FCD" w14:textId="77777777" w:rsidR="00C80AEF" w:rsidRDefault="00C80AEF" w:rsidP="00104289">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r>
      <w:tr w:rsidR="00C80AEF" w14:paraId="7EA05D48" w14:textId="77777777" w:rsidTr="00AA3CAF">
        <w:trPr>
          <w:trHeight w:val="300"/>
        </w:trPr>
        <w:tc>
          <w:tcPr>
            <w:tcW w:w="2232" w:type="dxa"/>
            <w:vMerge/>
            <w:tcBorders>
              <w:top w:val="single" w:sz="4" w:space="0" w:color="000000"/>
            </w:tcBorders>
          </w:tcPr>
          <w:p w14:paraId="1DA4D9C6"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vertAlign w:val="superscript"/>
              </w:rPr>
            </w:pPr>
          </w:p>
        </w:tc>
        <w:tc>
          <w:tcPr>
            <w:tcW w:w="2139" w:type="dxa"/>
            <w:shd w:val="clear" w:color="auto" w:fill="D9E2F3"/>
          </w:tcPr>
          <w:p w14:paraId="584333BB"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On-Street Routes, Total</w:t>
            </w:r>
          </w:p>
        </w:tc>
        <w:tc>
          <w:tcPr>
            <w:tcW w:w="1578" w:type="dxa"/>
            <w:shd w:val="clear" w:color="auto" w:fill="D9E2F3"/>
          </w:tcPr>
          <w:p w14:paraId="25246C9E"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264.5</w:t>
            </w:r>
          </w:p>
        </w:tc>
        <w:tc>
          <w:tcPr>
            <w:tcW w:w="1709" w:type="dxa"/>
            <w:shd w:val="clear" w:color="auto" w:fill="D9E2F3"/>
          </w:tcPr>
          <w:p w14:paraId="0167C185"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569.7</w:t>
            </w:r>
          </w:p>
        </w:tc>
        <w:tc>
          <w:tcPr>
            <w:tcW w:w="1692" w:type="dxa"/>
            <w:shd w:val="clear" w:color="auto" w:fill="D9E2F3"/>
          </w:tcPr>
          <w:p w14:paraId="0477AFC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389.8</w:t>
            </w:r>
          </w:p>
        </w:tc>
      </w:tr>
      <w:tr w:rsidR="00C80AEF" w14:paraId="7D623510" w14:textId="77777777" w:rsidTr="00AA3CAF">
        <w:trPr>
          <w:trHeight w:val="300"/>
        </w:trPr>
        <w:tc>
          <w:tcPr>
            <w:tcW w:w="2232" w:type="dxa"/>
            <w:vMerge/>
            <w:tcBorders>
              <w:top w:val="single" w:sz="4" w:space="0" w:color="000000"/>
            </w:tcBorders>
          </w:tcPr>
          <w:p w14:paraId="69278A9F"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shd w:val="clear" w:color="auto" w:fill="D9E2F3"/>
          </w:tcPr>
          <w:p w14:paraId="2CFDF34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All Routes, Total</w:t>
            </w:r>
          </w:p>
        </w:tc>
        <w:tc>
          <w:tcPr>
            <w:tcW w:w="1578" w:type="dxa"/>
            <w:shd w:val="clear" w:color="auto" w:fill="D9E2F3"/>
          </w:tcPr>
          <w:p w14:paraId="256A5B0F"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342.0</w:t>
            </w:r>
          </w:p>
        </w:tc>
        <w:tc>
          <w:tcPr>
            <w:tcW w:w="1709" w:type="dxa"/>
            <w:shd w:val="clear" w:color="auto" w:fill="D9E2F3"/>
          </w:tcPr>
          <w:p w14:paraId="7C3422B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1,581.7</w:t>
            </w:r>
          </w:p>
        </w:tc>
        <w:tc>
          <w:tcPr>
            <w:tcW w:w="1692" w:type="dxa"/>
            <w:shd w:val="clear" w:color="auto" w:fill="D9E2F3"/>
          </w:tcPr>
          <w:p w14:paraId="7725BA1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755.7</w:t>
            </w:r>
          </w:p>
        </w:tc>
      </w:tr>
      <w:tr w:rsidR="00C80AEF" w14:paraId="1E21D8C4" w14:textId="77777777" w:rsidTr="00AA3CAF">
        <w:trPr>
          <w:trHeight w:val="300"/>
        </w:trPr>
        <w:tc>
          <w:tcPr>
            <w:tcW w:w="2232" w:type="dxa"/>
          </w:tcPr>
          <w:p w14:paraId="3B9AA61E"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Cycling Route Coverage</w:t>
            </w:r>
          </w:p>
          <w:p w14:paraId="36E397C1"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(by cen-km)</w:t>
            </w:r>
          </w:p>
        </w:tc>
        <w:tc>
          <w:tcPr>
            <w:tcW w:w="2139" w:type="dxa"/>
          </w:tcPr>
          <w:p w14:paraId="54418C3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Roadway-km with routes</w:t>
            </w:r>
          </w:p>
        </w:tc>
        <w:tc>
          <w:tcPr>
            <w:tcW w:w="1578" w:type="dxa"/>
          </w:tcPr>
          <w:p w14:paraId="71AC462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11.9%</w:t>
            </w:r>
          </w:p>
        </w:tc>
        <w:tc>
          <w:tcPr>
            <w:tcW w:w="1709" w:type="dxa"/>
          </w:tcPr>
          <w:p w14:paraId="790B7CBC"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p>
        </w:tc>
        <w:tc>
          <w:tcPr>
            <w:tcW w:w="1692" w:type="dxa"/>
          </w:tcPr>
          <w:p w14:paraId="48BD3833"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7.0%</w:t>
            </w:r>
          </w:p>
        </w:tc>
      </w:tr>
      <w:tr w:rsidR="00C80AEF" w14:paraId="3AC8CF09" w14:textId="77777777" w:rsidTr="00104289">
        <w:trPr>
          <w:trHeight w:val="300"/>
        </w:trPr>
        <w:tc>
          <w:tcPr>
            <w:tcW w:w="9350" w:type="dxa"/>
            <w:gridSpan w:val="5"/>
          </w:tcPr>
          <w:p w14:paraId="1385A1AF" w14:textId="77777777" w:rsidR="00C80AEF" w:rsidRDefault="00C80AEF" w:rsidP="0010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cen-km: centreline-kilometers, length of a route measured along its central axis.</w:t>
            </w:r>
          </w:p>
          <w:p w14:paraId="08987F2F"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 Total Centreline-km of Public Roadways in Vancouver, Calgary, and Toronto. Excluding Highways, Skeletal Roads, and non-municipally operated roads. Local roadways denote residential streets and lanes. </w:t>
            </w:r>
          </w:p>
          <w:p w14:paraId="5D53E1EC"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b: Total centreline-km of municipally operated bikeways and pathways, excluding planned infrastructure, temporary infrastructure, and decommissioned infrastructure. Analyzed directly from municipal data, prior to the exclusion of misclassified segments.</w:t>
            </w:r>
          </w:p>
          <w:p w14:paraId="760F0F3F"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 N/A </w:t>
            </w:r>
            <w:del w:id="252" w:author="Richard Wen" w:date="2024-09-17T17:25:00Z" w16du:dateUtc="2024-09-17T21:25:00Z">
              <w:r w:rsidDel="00B74719">
                <w:rPr>
                  <w:rFonts w:ascii="Times New Roman" w:eastAsia="Times New Roman" w:hAnsi="Times New Roman" w:cs="Times New Roman"/>
                  <w:i/>
                  <w:sz w:val="24"/>
                  <w:szCs w:val="24"/>
                </w:rPr>
                <w:delText xml:space="preserve"> </w:delText>
              </w:r>
            </w:del>
            <w:r>
              <w:rPr>
                <w:rFonts w:ascii="Times New Roman" w:eastAsia="Times New Roman" w:hAnsi="Times New Roman" w:cs="Times New Roman"/>
                <w:i/>
                <w:sz w:val="24"/>
                <w:szCs w:val="24"/>
              </w:rPr>
              <w:t>No local street bikeways as per the Can-BICS classification</w:t>
            </w:r>
          </w:p>
        </w:tc>
      </w:tr>
    </w:tbl>
    <w:p w14:paraId="44BB5C85" w14:textId="77777777" w:rsidR="00C80AEF" w:rsidRDefault="00C80AEF" w:rsidP="00C80A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Table 1: Comparison of Municipal Roadway and Bikeway Infrastructure in Vancouver, Calgary, and Toronto (Canada), 2022. </w:t>
      </w:r>
      <w:r>
        <w:rPr>
          <w:rFonts w:ascii="Times New Roman" w:eastAsia="Times New Roman" w:hAnsi="Times New Roman" w:cs="Times New Roman"/>
          <w:sz w:val="24"/>
          <w:szCs w:val="24"/>
        </w:rPr>
        <w:t xml:space="preserve">Information downloaded from municipally maintained open datasets Methodology and detailed download dates available 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28EF74BA" w14:textId="77777777" w:rsidR="00C80AEF" w:rsidRDefault="00C80AEF" w:rsidP="00C80AEF">
      <w:pPr>
        <w:spacing w:after="0" w:line="480" w:lineRule="auto"/>
        <w:rPr>
          <w:rFonts w:ascii="Times New Roman" w:eastAsia="Times New Roman" w:hAnsi="Times New Roman" w:cs="Times New Roman"/>
          <w:b/>
          <w:i/>
          <w:sz w:val="24"/>
          <w:szCs w:val="24"/>
        </w:rPr>
      </w:pPr>
    </w:p>
    <w:p w14:paraId="00000022" w14:textId="27B3642B"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Data Sources</w:t>
      </w:r>
    </w:p>
    <w:p w14:paraId="00000023" w14:textId="55A22E02"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Cycling network </w:t>
      </w:r>
      <w:r w:rsidR="00F17976">
        <w:rPr>
          <w:rFonts w:ascii="Times New Roman" w:eastAsia="Times New Roman" w:hAnsi="Times New Roman" w:cs="Times New Roman"/>
          <w:sz w:val="24"/>
          <w:szCs w:val="24"/>
        </w:rPr>
        <w:t>data were</w:t>
      </w:r>
      <w:r>
        <w:rPr>
          <w:rFonts w:ascii="Times New Roman" w:eastAsia="Times New Roman" w:hAnsi="Times New Roman" w:cs="Times New Roman"/>
          <w:sz w:val="24"/>
          <w:szCs w:val="24"/>
        </w:rPr>
        <w:t xml:space="preserve"> acquired from open data repositories maintained by the municipalities of Vancouver, Calgary, and Toronto in January 2023</w:t>
      </w:r>
      <w:ins w:id="253" w:author="Richard Wen" w:date="2024-09-20T16:52:00Z" w16du:dateUtc="2024-09-20T20:52:00Z">
        <w:r w:rsidR="001465AB">
          <w:rPr>
            <w:rFonts w:ascii="Times New Roman" w:eastAsia="Times New Roman" w:hAnsi="Times New Roman" w:cs="Times New Roman"/>
            <w:sz w:val="24"/>
            <w:szCs w:val="24"/>
          </w:rPr>
          <w:t xml:space="preserve"> </w:t>
        </w:r>
      </w:ins>
      <w:r w:rsidR="001465AB">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{"citationID":"l8EiFYAr","properties":{"formattedCitation":"(41\\uc0\\u8211{}43)","plainCitation":"(41–43)","noteIndex":0},"citationItems":[{"id":3109,"uris":["http://zotero.org/users/6749620/items/K7WJXV9Y"],"itemData":{"id":3109,"type":"webpage","container-title":"Open Data Portal","language":"en","title":"Cycling Network","URL":"https://open.toronto.ca/dataset/","author":[{"literal":"City of Toronto"}],"accessed":{"date-parts":[["2023",1,1]]},"issued":{"date-parts":[["2023"]]},"citation-key":"cityoftorontoCyclingNetwork2023"}},{"id":3110,"uris":["http://zotero.org/users/6749620/items/JYNWH7Q5"],"itemData":{"id":3110,"type":"webpage","abstract":"This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maps","container-title":"Open Data Portal","language":"en-US","title":"Bikeways","URL":"https://opendata.vancouver.ca/explore/dataset/bikeways/information","author":[{"literal":"City of Vancouver"}],"accessed":{"date-parts":[["2023",1,1]]},"issued":{"date-parts":[["2023"]]},"citation-key":"cityofvancouverBikeways2023"}},{"id":3108,"uris":["http://zotero.org/users/6749620/items/HUXRCR3N"],"itemData":{"id":3108,"type":"webpage","container-title":"Open Data Portal","title":"Calgary Bikeways","URL":"https://data.calgary.ca/Transportation-Transit/Calgary-Bikeways/jjqk-9b73","author":[{"literal":"City of Calgary"}],"accessed":{"date-parts":[["2023",1,1]]},"issued":{"date-parts":[["2023"]]},"citation-key":"cityofcalgaryCalgaryBikeways2023"}}],"schema":"https://github.com/citation-style-language/schema/raw/master/csl-citation.json"} </w:instrText>
      </w:r>
      <w:r w:rsidR="001465AB">
        <w:rPr>
          <w:rFonts w:ascii="Times New Roman" w:eastAsia="Times New Roman" w:hAnsi="Times New Roman" w:cs="Times New Roman"/>
          <w:sz w:val="24"/>
          <w:szCs w:val="24"/>
        </w:rPr>
        <w:fldChar w:fldCharType="separate"/>
      </w:r>
      <w:r w:rsidR="008F6621" w:rsidRPr="008F6621">
        <w:rPr>
          <w:rFonts w:ascii="Times New Roman" w:hAnsi="Times New Roman" w:cs="Times New Roman"/>
          <w:sz w:val="24"/>
          <w:lang w:val="en-US"/>
        </w:rPr>
        <w:t>(41–43)</w:t>
      </w:r>
      <w:r w:rsidR="001465AB">
        <w:rPr>
          <w:rFonts w:ascii="Times New Roman" w:eastAsia="Times New Roman" w:hAnsi="Times New Roman" w:cs="Times New Roman"/>
          <w:sz w:val="24"/>
          <w:szCs w:val="24"/>
        </w:rPr>
        <w:fldChar w:fldCharType="end"/>
      </w:r>
      <w:del w:id="254" w:author="Richard Wen" w:date="2024-09-20T16:53:00Z" w16du:dateUtc="2024-09-20T20:53:00Z">
        <w:r w:rsidDel="001465AB">
          <w:rPr>
            <w:rFonts w:ascii="Times New Roman" w:eastAsia="Times New Roman" w:hAnsi="Times New Roman" w:cs="Times New Roman"/>
            <w:sz w:val="24"/>
            <w:szCs w:val="24"/>
          </w:rPr>
          <w:delText xml:space="preserve"> (36–38)</w:delText>
        </w:r>
      </w:del>
      <w:r>
        <w:rPr>
          <w:rFonts w:ascii="Times New Roman" w:eastAsia="Times New Roman" w:hAnsi="Times New Roman" w:cs="Times New Roman"/>
          <w:sz w:val="24"/>
          <w:szCs w:val="24"/>
        </w:rPr>
        <w:t xml:space="preserve">. Within these datasets, cycling routes are divided into individual segments, representing city blocks (Vancouver </w:t>
      </w:r>
      <w:r w:rsidR="00B4122F">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Calgary), or correspond to entire installations (Toronto).</w:t>
      </w:r>
      <w:del w:id="255" w:author="Richard Wen" w:date="2024-09-20T17:38:00Z" w16du:dateUtc="2024-09-20T21:38:00Z">
        <w:r w:rsidDel="00E961A3">
          <w:rPr>
            <w:rFonts w:ascii="Times New Roman" w:eastAsia="Times New Roman" w:hAnsi="Times New Roman" w:cs="Times New Roman"/>
            <w:sz w:val="24"/>
            <w:szCs w:val="24"/>
          </w:rPr>
          <w:delText xml:space="preserve"> </w:delText>
        </w:r>
      </w:del>
    </w:p>
    <w:p w14:paraId="00000024" w14:textId="77777777"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Inclusion and Exclusion Criteria</w:t>
      </w:r>
    </w:p>
    <w:p w14:paraId="00000025" w14:textId="5B4F86F0" w:rsidR="003B416B" w:rsidRDefault="00EF75B4">
      <w:pPr>
        <w:spacing w:after="0" w:line="480" w:lineRule="auto"/>
        <w:ind w:firstLine="720"/>
        <w:rPr>
          <w:rFonts w:ascii="Times New Roman" w:eastAsia="Times New Roman" w:hAnsi="Times New Roman" w:cs="Times New Roman"/>
          <w:sz w:val="24"/>
          <w:szCs w:val="24"/>
        </w:rPr>
      </w:pPr>
      <w:r w:rsidRPr="006517C3">
        <w:rPr>
          <w:rFonts w:ascii="Times New Roman" w:eastAsia="Times New Roman" w:hAnsi="Times New Roman" w:cs="Times New Roman"/>
          <w:i/>
          <w:iCs/>
          <w:sz w:val="24"/>
          <w:szCs w:val="24"/>
        </w:rPr>
        <w:t>Dedicated cycling infrastructure located on public roadways</w:t>
      </w:r>
      <w:r w:rsidRPr="006517C3">
        <w:rPr>
          <w:rFonts w:ascii="Times New Roman" w:eastAsia="Times New Roman" w:hAnsi="Times New Roman" w:cs="Times New Roman"/>
          <w:sz w:val="24"/>
          <w:szCs w:val="24"/>
        </w:rPr>
        <w:t xml:space="preserve">, </w:t>
      </w:r>
      <w:r w:rsidR="005460B1" w:rsidRPr="006517C3">
        <w:rPr>
          <w:rFonts w:ascii="Times New Roman" w:eastAsia="Times New Roman" w:hAnsi="Times New Roman" w:cs="Times New Roman"/>
          <w:sz w:val="24"/>
          <w:szCs w:val="24"/>
        </w:rPr>
        <w:t>specific</w:t>
      </w:r>
      <w:r w:rsidR="005460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infrastructure classifications pertaining to painted lanes, buffered lanes, and cycle tracks were eligible for inclusion. To ensure methodological consistency and account for potential disparities in the inclusion of decommissioned infrastructure within municipal data, only infrastructure that was permanently installed and active </w:t>
      </w:r>
      <w:r w:rsidR="005460B1">
        <w:rPr>
          <w:rFonts w:ascii="Times New Roman" w:eastAsia="Times New Roman" w:hAnsi="Times New Roman" w:cs="Times New Roman"/>
          <w:sz w:val="24"/>
          <w:szCs w:val="24"/>
        </w:rPr>
        <w:t>in 2023</w:t>
      </w:r>
      <w:r>
        <w:rPr>
          <w:rFonts w:ascii="Times New Roman" w:eastAsia="Times New Roman" w:hAnsi="Times New Roman" w:cs="Times New Roman"/>
          <w:sz w:val="24"/>
          <w:szCs w:val="24"/>
        </w:rPr>
        <w:t xml:space="preserve"> </w:t>
      </w:r>
      <w:r w:rsidR="00010FBA">
        <w:rPr>
          <w:rFonts w:ascii="Times New Roman" w:eastAsia="Times New Roman" w:hAnsi="Times New Roman" w:cs="Times New Roman"/>
          <w:sz w:val="24"/>
          <w:szCs w:val="24"/>
        </w:rPr>
        <w:t>included</w:t>
      </w:r>
      <w:r>
        <w:rPr>
          <w:rFonts w:ascii="Times New Roman" w:eastAsia="Times New Roman" w:hAnsi="Times New Roman" w:cs="Times New Roman"/>
          <w:sz w:val="24"/>
          <w:szCs w:val="24"/>
        </w:rPr>
        <w:t>.</w:t>
      </w:r>
      <w:del w:id="256" w:author="Richard Wen" w:date="2024-09-20T16:53:00Z" w16du:dateUtc="2024-09-20T20:53:00Z">
        <w:r w:rsidDel="003A4DF7">
          <w:rPr>
            <w:rFonts w:ascii="Times New Roman" w:eastAsia="Times New Roman" w:hAnsi="Times New Roman" w:cs="Times New Roman"/>
            <w:sz w:val="24"/>
            <w:szCs w:val="24"/>
          </w:rPr>
          <w:delText xml:space="preserve"> </w:delText>
        </w:r>
      </w:del>
    </w:p>
    <w:p w14:paraId="00000026" w14:textId="61F15082"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Segments of cycling infrastructure categorized as off-street paths, shared roadways, or mixed-use paths were excluded from the analysis. Moreover, any segments classified as a temporary installation were removed. Duplicate entries with the same polyline coordinates were identified and removed. </w:t>
      </w:r>
      <w:r w:rsidR="00010FB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treet imagery was used to review </w:t>
      </w:r>
      <w:r w:rsidR="00B4122F">
        <w:rPr>
          <w:rFonts w:ascii="Times New Roman" w:eastAsia="Times New Roman" w:hAnsi="Times New Roman" w:cs="Times New Roman"/>
          <w:sz w:val="24"/>
          <w:szCs w:val="24"/>
        </w:rPr>
        <w:t xml:space="preserve">and confirm (or delete) </w:t>
      </w:r>
      <w:r>
        <w:rPr>
          <w:rFonts w:ascii="Times New Roman" w:eastAsia="Times New Roman" w:hAnsi="Times New Roman" w:cs="Times New Roman"/>
          <w:sz w:val="24"/>
          <w:szCs w:val="24"/>
        </w:rPr>
        <w:t>each segment’s classification, leading to the removal of infrastructure consistent with the specified exclusion criteria.</w:t>
      </w:r>
    </w:p>
    <w:p w14:paraId="00000027" w14:textId="77777777"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Infrastructure Classifications</w:t>
      </w:r>
    </w:p>
    <w:p w14:paraId="00000028" w14:textId="59AF6D6F" w:rsidR="003B416B" w:rsidRDefault="007C77C4">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standardized classification criterion was applied across cities, based on </w:t>
      </w:r>
      <w:r w:rsidR="00AD14BB">
        <w:rPr>
          <w:rFonts w:ascii="Times New Roman" w:eastAsia="Times New Roman" w:hAnsi="Times New Roman" w:cs="Times New Roman"/>
          <w:sz w:val="24"/>
          <w:szCs w:val="24"/>
        </w:rPr>
        <w:t xml:space="preserve">the Canadian Bikeway Comfort and Safety (Can-BICS) </w:t>
      </w:r>
      <w:r>
        <w:rPr>
          <w:rFonts w:ascii="Times New Roman" w:eastAsia="Times New Roman" w:hAnsi="Times New Roman" w:cs="Times New Roman"/>
          <w:sz w:val="24"/>
          <w:szCs w:val="24"/>
        </w:rPr>
        <w:t>classification system</w:t>
      </w:r>
      <w:ins w:id="257" w:author="Richard Wen" w:date="2024-09-20T16:53:00Z" w16du:dateUtc="2024-09-20T20:53:00Z">
        <w:r w:rsidR="00881F16">
          <w:rPr>
            <w:rFonts w:ascii="Times New Roman" w:eastAsia="Times New Roman" w:hAnsi="Times New Roman" w:cs="Times New Roman"/>
            <w:sz w:val="24"/>
            <w:szCs w:val="24"/>
          </w:rPr>
          <w:t xml:space="preserve"> </w:t>
        </w:r>
      </w:ins>
      <w:r w:rsidR="00881F16">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{"citationID":"sppHfQl5","properties":{"formattedCitation":"(20)","plainCitation":"(20)","noteIndex":0},"citationItems":[{"id":3095,"uris":["http://zotero.org/users/6749620/items/QZ9D26TP"],"itemData":{"id":3095,"type":"article-journal","container-title":"Health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AtaglanceTheCanadianBikeway2020"}}],"schema":"https://github.com/citation-style-language/schema/raw/master/csl-citation.json"} </w:instrText>
      </w:r>
      <w:r w:rsidR="00881F16">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(20)</w:t>
      </w:r>
      <w:r w:rsidR="00881F16">
        <w:rPr>
          <w:rFonts w:ascii="Times New Roman" w:eastAsia="Times New Roman" w:hAnsi="Times New Roman" w:cs="Times New Roman"/>
          <w:sz w:val="24"/>
          <w:szCs w:val="24"/>
        </w:rPr>
        <w:fldChar w:fldCharType="end"/>
      </w:r>
      <w:del w:id="258" w:author="Richard Wen" w:date="2024-09-20T16:54:00Z" w16du:dateUtc="2024-09-20T20:54:00Z">
        <w:r w:rsidDel="00881F16">
          <w:rPr>
            <w:rFonts w:ascii="Times New Roman" w:eastAsia="Times New Roman" w:hAnsi="Times New Roman" w:cs="Times New Roman"/>
            <w:sz w:val="24"/>
            <w:szCs w:val="24"/>
          </w:rPr>
          <w:delText xml:space="preserve"> (15)</w:delText>
        </w:r>
      </w:del>
      <w:r w:rsidR="005F08B0">
        <w:rPr>
          <w:rFonts w:ascii="Times New Roman" w:eastAsia="Times New Roman" w:hAnsi="Times New Roman" w:cs="Times New Roman"/>
          <w:sz w:val="24"/>
          <w:szCs w:val="24"/>
        </w:rPr>
        <w:t xml:space="preserve">, including the categories </w:t>
      </w:r>
      <w:r w:rsidR="00873090">
        <w:rPr>
          <w:rFonts w:ascii="Times New Roman" w:eastAsia="Times New Roman" w:hAnsi="Times New Roman" w:cs="Times New Roman"/>
          <w:sz w:val="24"/>
          <w:szCs w:val="24"/>
        </w:rPr>
        <w:t>cycle tracks</w:t>
      </w:r>
      <w:r w:rsidR="009E145C">
        <w:rPr>
          <w:rFonts w:ascii="Times New Roman" w:eastAsia="Times New Roman" w:hAnsi="Times New Roman" w:cs="Times New Roman"/>
          <w:sz w:val="24"/>
          <w:szCs w:val="24"/>
        </w:rPr>
        <w:t xml:space="preserve"> </w:t>
      </w:r>
      <w:r w:rsidR="00873090">
        <w:rPr>
          <w:rFonts w:ascii="Times New Roman" w:eastAsia="Times New Roman" w:hAnsi="Times New Roman" w:cs="Times New Roman"/>
          <w:sz w:val="24"/>
          <w:szCs w:val="24"/>
        </w:rPr>
        <w:t>and</w:t>
      </w:r>
      <w:commentRangeStart w:id="259"/>
      <w:r w:rsidR="005F08B0">
        <w:rPr>
          <w:rFonts w:ascii="Times New Roman" w:eastAsia="Times New Roman" w:hAnsi="Times New Roman" w:cs="Times New Roman"/>
          <w:sz w:val="24"/>
          <w:szCs w:val="24"/>
        </w:rPr>
        <w:t xml:space="preserve"> </w:t>
      </w:r>
      <w:commentRangeEnd w:id="259"/>
      <w:r w:rsidR="00873090">
        <w:rPr>
          <w:rFonts w:ascii="Times New Roman" w:eastAsia="Times New Roman" w:hAnsi="Times New Roman" w:cs="Times New Roman"/>
          <w:sz w:val="24"/>
          <w:szCs w:val="24"/>
        </w:rPr>
        <w:t>painted lanes</w:t>
      </w:r>
      <w:r w:rsidR="002604E2">
        <w:rPr>
          <w:rStyle w:val="CommentReference"/>
        </w:rPr>
        <w:commentReference w:id="259"/>
      </w:r>
      <w:r w:rsidR="005F08B0">
        <w:rPr>
          <w:rFonts w:ascii="Times New Roman" w:eastAsia="Times New Roman" w:hAnsi="Times New Roman" w:cs="Times New Roman"/>
          <w:sz w:val="24"/>
          <w:szCs w:val="24"/>
        </w:rPr>
        <w:t>, which comprise</w:t>
      </w:r>
      <w:ins w:id="260" w:author="Richard Wen" w:date="2024-09-20T17:01:00Z" w16du:dateUtc="2024-09-20T21:01:00Z">
        <w:r w:rsidR="003C5885">
          <w:rPr>
            <w:rFonts w:ascii="Times New Roman" w:eastAsia="Times New Roman" w:hAnsi="Times New Roman" w:cs="Times New Roman"/>
            <w:sz w:val="24"/>
            <w:szCs w:val="24"/>
          </w:rPr>
          <w:t xml:space="preserve"> of</w:t>
        </w:r>
      </w:ins>
      <w:r w:rsidR="005F08B0">
        <w:rPr>
          <w:rFonts w:ascii="Times New Roman" w:eastAsia="Times New Roman" w:hAnsi="Times New Roman" w:cs="Times New Roman"/>
          <w:sz w:val="24"/>
          <w:szCs w:val="24"/>
        </w:rPr>
        <w:t xml:space="preserve"> on-street dedicated cycling infrastructure</w:t>
      </w:r>
      <w:r>
        <w:rPr>
          <w:rFonts w:ascii="Times New Roman" w:eastAsia="Times New Roman" w:hAnsi="Times New Roman" w:cs="Times New Roman"/>
          <w:sz w:val="24"/>
          <w:szCs w:val="24"/>
        </w:rPr>
        <w:t>. For this analysis, the Can-BICS painted lane classification was further subdivided into two distinct types: painted lanes and buffered lanes. This distinction facilitated a more detailed analysis of infrastructure trends and was influenced by previous research from Australia that observed an increased passing distance between motorists and cyclists when infrastructure consisted of buffered lanes as compared to painted lanes</w:t>
      </w:r>
      <w:ins w:id="261" w:author="Richard Wen" w:date="2024-09-20T17:01:00Z" w16du:dateUtc="2024-09-20T21:01:00Z">
        <w:r w:rsidR="00291644">
          <w:rPr>
            <w:rFonts w:ascii="Times New Roman" w:eastAsia="Times New Roman" w:hAnsi="Times New Roman" w:cs="Times New Roman"/>
            <w:sz w:val="24"/>
            <w:szCs w:val="24"/>
          </w:rPr>
          <w:t xml:space="preserve"> </w:t>
        </w:r>
      </w:ins>
      <w:r w:rsidR="00291644">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{"citationID":"AZ641w0p","properties":{"formattedCitation":"(44)","plainCitation":"(44)","noteIndex":0},"citationItems":[{"id":3107,"uris":["http://zotero.org/users/6749620/items/UF5TQ49Z"],"itemData":{"id":3107,"type":"article-journal","container-title":"Accident Analysis &amp; Prevention","note":"publisher: Elsevier","page":"106184","source":"Google Scholar","title":"Are bicycle lanes effective? The relationship between passing distance and road characteristics","title-short":"Are bicycle lanes effective?","volume":"159","author":[{"family":"Nolan","given":"Jonathan"},{"family":"Sinclair","given":"James"},{"family":"Savage","given":"Jim"}],"issued":{"date-parts":[["2021"]]},"citation-key":"nolanAreBicycleLanes2021"}}],"schema":"https://github.com/citation-style-language/schema/raw/master/csl-citation.json"} </w:instrText>
      </w:r>
      <w:r w:rsidR="00291644">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(44)</w:t>
      </w:r>
      <w:r w:rsidR="00291644">
        <w:rPr>
          <w:rFonts w:ascii="Times New Roman" w:eastAsia="Times New Roman" w:hAnsi="Times New Roman" w:cs="Times New Roman"/>
          <w:sz w:val="24"/>
          <w:szCs w:val="24"/>
        </w:rPr>
        <w:fldChar w:fldCharType="end"/>
      </w:r>
      <w:del w:id="262" w:author="Richard Wen" w:date="2024-09-20T17:02:00Z" w16du:dateUtc="2024-09-20T21:02:00Z">
        <w:r w:rsidDel="00291644">
          <w:rPr>
            <w:rFonts w:ascii="Times New Roman" w:eastAsia="Times New Roman" w:hAnsi="Times New Roman" w:cs="Times New Roman"/>
            <w:sz w:val="24"/>
            <w:szCs w:val="24"/>
          </w:rPr>
          <w:delText xml:space="preserve"> (39)</w:delText>
        </w:r>
      </w:del>
      <w:r>
        <w:rPr>
          <w:rFonts w:ascii="Times New Roman" w:eastAsia="Times New Roman" w:hAnsi="Times New Roman" w:cs="Times New Roman"/>
          <w:sz w:val="24"/>
          <w:szCs w:val="24"/>
        </w:rPr>
        <w:t xml:space="preserve">, potentially improving perceived safety and reducing the risk of collisions. </w:t>
      </w:r>
    </w:p>
    <w:p w14:paraId="00000029" w14:textId="54F79F67" w:rsidR="003B416B" w:rsidRDefault="005F08B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categories of infrastructure were considered, including painted lanes, buffered lanes, and cycle tracks. Painted lanes were characterized by solid or </w:t>
      </w:r>
      <w:commentRangeStart w:id="263"/>
      <w:commentRangeStart w:id="264"/>
      <w:commentRangeStart w:id="265"/>
      <w:r>
        <w:rPr>
          <w:rFonts w:ascii="Times New Roman" w:eastAsia="Times New Roman" w:hAnsi="Times New Roman" w:cs="Times New Roman"/>
          <w:sz w:val="24"/>
          <w:szCs w:val="24"/>
        </w:rPr>
        <w:t xml:space="preserve">dashed lines </w:t>
      </w:r>
      <w:commentRangeEnd w:id="263"/>
      <w:r>
        <w:rPr>
          <w:rStyle w:val="CommentReference"/>
        </w:rPr>
        <w:commentReference w:id="263"/>
      </w:r>
      <w:commentRangeEnd w:id="264"/>
      <w:r w:rsidR="00B04890">
        <w:rPr>
          <w:rStyle w:val="CommentReference"/>
        </w:rPr>
        <w:commentReference w:id="264"/>
      </w:r>
      <w:commentRangeEnd w:id="265"/>
      <w:r w:rsidR="006573A7">
        <w:rPr>
          <w:rStyle w:val="CommentReference"/>
        </w:rPr>
        <w:commentReference w:id="265"/>
      </w:r>
      <w:r>
        <w:rPr>
          <w:rFonts w:ascii="Times New Roman" w:eastAsia="Times New Roman" w:hAnsi="Times New Roman" w:cs="Times New Roman"/>
          <w:sz w:val="24"/>
          <w:szCs w:val="24"/>
        </w:rPr>
        <w:t xml:space="preserve">separating cyclists from vehicle travel lanes, accompanied by signs or pavement markings to distinguish them as cycling routes. Buffered lanes shared similar features; however, were distinguished by a wider painted area marked with diagonal or chevron patterns. Cycle tracks were defined based on the presence of a permanent vertical barrier such as bollards or raised curbs. In situations where different infrastructure was present on opposite sides of a roadway, the segment’s classification was determined by the most protective element. Detailed information on the classification criteria is </w:t>
      </w:r>
      <w:r w:rsidR="007C77C4">
        <w:rPr>
          <w:rFonts w:ascii="Times New Roman" w:eastAsia="Times New Roman" w:hAnsi="Times New Roman" w:cs="Times New Roman"/>
          <w:sz w:val="24"/>
          <w:szCs w:val="24"/>
        </w:rPr>
        <w:t xml:space="preserve">provided </w:t>
      </w:r>
      <w:r>
        <w:rPr>
          <w:rFonts w:ascii="Times New Roman" w:eastAsia="Times New Roman" w:hAnsi="Times New Roman" w:cs="Times New Roman"/>
          <w:sz w:val="24"/>
          <w:szCs w:val="24"/>
        </w:rPr>
        <w:t xml:space="preserve">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0000002A" w14:textId="04FE0DA5"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Data Collection</w:t>
      </w:r>
      <w:r w:rsidR="00B04890">
        <w:rPr>
          <w:rFonts w:ascii="Times New Roman" w:eastAsia="Times New Roman" w:hAnsi="Times New Roman" w:cs="Times New Roman"/>
          <w:b/>
          <w:i/>
          <w:sz w:val="24"/>
          <w:szCs w:val="24"/>
        </w:rPr>
        <w:t>- Installation dates</w:t>
      </w:r>
    </w:p>
    <w:p w14:paraId="0000002B" w14:textId="61C8910D" w:rsidR="003B416B" w:rsidRDefault="009F676E">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documented the year of installation or upgrade by various methods.</w:t>
      </w:r>
      <w:del w:id="266" w:author="Richard Wen" w:date="2024-09-20T17:02:00Z" w16du:dateUtc="2024-09-20T21:02:00Z">
        <w:r w:rsidDel="00156FDD">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An installation was defined as the introduction of dedicated cycling infrastructure on a roadway where no prior dedicated infrastructure existed within the study period. An upgrade was defined as the modification of existing dedicated cycling infrastructure, resulting in reclassification of the </w:t>
      </w:r>
      <w:r>
        <w:rPr>
          <w:rFonts w:ascii="Times New Roman" w:eastAsia="Times New Roman" w:hAnsi="Times New Roman" w:cs="Times New Roman"/>
          <w:sz w:val="24"/>
          <w:szCs w:val="24"/>
        </w:rPr>
        <w:lastRenderedPageBreak/>
        <w:t>segment. Following the identification of eligible segments from municipal data,</w:t>
      </w:r>
      <w:ins w:id="267" w:author="Richard Wen" w:date="2024-10-02T22:27:00Z" w16du:dateUtc="2024-10-03T02:27:00Z">
        <w:r w:rsidR="00B1540F">
          <w:rPr>
            <w:rFonts w:ascii="Times New Roman" w:eastAsia="Times New Roman" w:hAnsi="Times New Roman" w:cs="Times New Roman"/>
            <w:sz w:val="24"/>
            <w:szCs w:val="24"/>
          </w:rPr>
          <w:t xml:space="preserve"> a verification process was done.</w:t>
        </w:r>
      </w:ins>
      <w:r>
        <w:rPr>
          <w:rFonts w:ascii="Times New Roman" w:eastAsia="Times New Roman" w:hAnsi="Times New Roman" w:cs="Times New Roman"/>
          <w:sz w:val="24"/>
          <w:szCs w:val="24"/>
        </w:rPr>
        <w:t xml:space="preserve"> </w:t>
      </w:r>
      <w:ins w:id="268" w:author="Richard Wen" w:date="2024-10-02T22:27:00Z" w16du:dateUtc="2024-10-03T02:27:00Z">
        <w:r w:rsidR="00B1540F">
          <w:rPr>
            <w:rFonts w:ascii="Times New Roman" w:eastAsia="Times New Roman" w:hAnsi="Times New Roman" w:cs="Times New Roman"/>
            <w:sz w:val="24"/>
            <w:szCs w:val="24"/>
          </w:rPr>
          <w:t>I</w:t>
        </w:r>
      </w:ins>
      <w:del w:id="269" w:author="Richard Wen" w:date="2024-10-02T22:27:00Z" w16du:dateUtc="2024-10-03T02:27:00Z">
        <w:r w:rsidDel="00B1540F">
          <w:rPr>
            <w:rFonts w:ascii="Times New Roman" w:eastAsia="Times New Roman" w:hAnsi="Times New Roman" w:cs="Times New Roman"/>
            <w:sz w:val="24"/>
            <w:szCs w:val="24"/>
          </w:rPr>
          <w:delText>i</w:delText>
        </w:r>
      </w:del>
      <w:r>
        <w:rPr>
          <w:rFonts w:ascii="Times New Roman" w:eastAsia="Times New Roman" w:hAnsi="Times New Roman" w:cs="Times New Roman"/>
          <w:sz w:val="24"/>
          <w:szCs w:val="24"/>
        </w:rPr>
        <w:t>magery services</w:t>
      </w:r>
      <w:r w:rsidR="007C77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grey literature sources (municipal government briefs, construction notices, news articles, and posts from community organizations) </w:t>
      </w:r>
      <w:r w:rsidR="007C77C4">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used to determine</w:t>
      </w:r>
      <w:ins w:id="270" w:author="Richard Wen" w:date="2024-10-02T22:25:00Z" w16du:dateUtc="2024-10-03T02:25:00Z">
        <w:r w:rsidR="00B1540F">
          <w:rPr>
            <w:rFonts w:ascii="Times New Roman" w:eastAsia="Times New Roman" w:hAnsi="Times New Roman" w:cs="Times New Roman"/>
            <w:sz w:val="24"/>
            <w:szCs w:val="24"/>
          </w:rPr>
          <w:t xml:space="preserve"> and verify</w:t>
        </w:r>
      </w:ins>
      <w:r>
        <w:rPr>
          <w:rFonts w:ascii="Times New Roman" w:eastAsia="Times New Roman" w:hAnsi="Times New Roman" w:cs="Times New Roman"/>
          <w:sz w:val="24"/>
          <w:szCs w:val="24"/>
        </w:rPr>
        <w:t xml:space="preserve"> infrastructure installation or modification during the study period (2009-2022). </w:t>
      </w:r>
      <w:ins w:id="271" w:author="Richard Wen" w:date="2024-10-02T22:31:00Z" w16du:dateUtc="2024-10-03T02:31:00Z">
        <w:r w:rsidR="007659A3">
          <w:rPr>
            <w:rFonts w:ascii="Times New Roman" w:eastAsia="Times New Roman" w:hAnsi="Times New Roman" w:cs="Times New Roman"/>
            <w:sz w:val="24"/>
            <w:szCs w:val="24"/>
          </w:rPr>
          <w:t>Original s</w:t>
        </w:r>
      </w:ins>
      <w:del w:id="272" w:author="Richard Wen" w:date="2024-10-02T22:31:00Z" w16du:dateUtc="2024-10-03T02:31:00Z">
        <w:r w:rsidDel="007659A3">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egments were </w:t>
      </w:r>
      <w:del w:id="273" w:author="Richard Wen" w:date="2024-10-02T22:31:00Z" w16du:dateUtc="2024-10-03T02:31:00Z">
        <w:r w:rsidDel="003310B7">
          <w:rPr>
            <w:rFonts w:ascii="Times New Roman" w:eastAsia="Times New Roman" w:hAnsi="Times New Roman" w:cs="Times New Roman"/>
            <w:sz w:val="24"/>
            <w:szCs w:val="24"/>
          </w:rPr>
          <w:delText xml:space="preserve">first </w:delText>
        </w:r>
      </w:del>
      <w:r>
        <w:rPr>
          <w:rFonts w:ascii="Times New Roman" w:eastAsia="Times New Roman" w:hAnsi="Times New Roman" w:cs="Times New Roman"/>
          <w:sz w:val="24"/>
          <w:szCs w:val="24"/>
        </w:rPr>
        <w:t>examined</w:t>
      </w:r>
      <w:ins w:id="274" w:author="Richard Wen" w:date="2024-10-02T22:26:00Z" w16du:dateUtc="2024-10-03T02:26:00Z">
        <w:r w:rsidR="00B1540F">
          <w:rPr>
            <w:rFonts w:ascii="Times New Roman" w:eastAsia="Times New Roman" w:hAnsi="Times New Roman" w:cs="Times New Roman"/>
            <w:sz w:val="24"/>
            <w:szCs w:val="24"/>
          </w:rPr>
          <w:t xml:space="preserve"> and verified</w:t>
        </w:r>
      </w:ins>
      <w:r>
        <w:rPr>
          <w:rFonts w:ascii="Times New Roman" w:eastAsia="Times New Roman" w:hAnsi="Times New Roman" w:cs="Times New Roman"/>
          <w:sz w:val="24"/>
          <w:szCs w:val="24"/>
        </w:rPr>
        <w:t xml:space="preserve"> at specific time points using Google Street View and Google Earth</w:t>
      </w:r>
      <w:ins w:id="275" w:author="Richard Wen" w:date="2024-10-02T22:32:00Z" w16du:dateUtc="2024-10-03T02:32:00Z">
        <w:r w:rsidR="003310B7">
          <w:rPr>
            <w:rFonts w:ascii="Times New Roman" w:eastAsia="Times New Roman" w:hAnsi="Times New Roman" w:cs="Times New Roman"/>
            <w:sz w:val="24"/>
            <w:szCs w:val="24"/>
          </w:rPr>
          <w:t xml:space="preserve"> imagery</w:t>
        </w:r>
      </w:ins>
      <w:r>
        <w:rPr>
          <w:rFonts w:ascii="Times New Roman" w:eastAsia="Times New Roman" w:hAnsi="Times New Roman" w:cs="Times New Roman"/>
          <w:sz w:val="24"/>
          <w:szCs w:val="24"/>
        </w:rPr>
        <w:t xml:space="preserve"> to classify</w:t>
      </w:r>
      <w:ins w:id="276" w:author="Richard Wen" w:date="2024-10-02T22:33:00Z" w16du:dateUtc="2024-10-03T02:33:00Z">
        <w:r w:rsidR="00901D51">
          <w:rPr>
            <w:rFonts w:ascii="Times New Roman" w:eastAsia="Times New Roman" w:hAnsi="Times New Roman" w:cs="Times New Roman"/>
            <w:sz w:val="24"/>
            <w:szCs w:val="24"/>
          </w:rPr>
          <w:t xml:space="preserve"> </w:t>
        </w:r>
      </w:ins>
      <w:ins w:id="277" w:author="Richard Wen" w:date="2024-10-02T22:34:00Z" w16du:dateUtc="2024-10-03T02:34:00Z">
        <w:r w:rsidR="00901D51">
          <w:rPr>
            <w:rFonts w:ascii="Times New Roman" w:eastAsia="Times New Roman" w:hAnsi="Times New Roman" w:cs="Times New Roman"/>
            <w:sz w:val="24"/>
            <w:szCs w:val="24"/>
          </w:rPr>
          <w:t>and date</w:t>
        </w:r>
      </w:ins>
      <w:r>
        <w:rPr>
          <w:rFonts w:ascii="Times New Roman" w:eastAsia="Times New Roman" w:hAnsi="Times New Roman" w:cs="Times New Roman"/>
          <w:sz w:val="24"/>
          <w:szCs w:val="24"/>
        </w:rPr>
        <w:t xml:space="preserve"> </w:t>
      </w:r>
      <w:ins w:id="278" w:author="Richard Wen" w:date="2024-10-02T22:34:00Z" w16du:dateUtc="2024-10-03T02:34:00Z">
        <w:r w:rsidR="00901D51">
          <w:rPr>
            <w:rFonts w:ascii="Times New Roman" w:eastAsia="Times New Roman" w:hAnsi="Times New Roman" w:cs="Times New Roman"/>
            <w:sz w:val="24"/>
            <w:szCs w:val="24"/>
          </w:rPr>
          <w:t xml:space="preserve">infrastructure installations and upgrades </w:t>
        </w:r>
      </w:ins>
      <w:del w:id="279" w:author="Richard Wen" w:date="2024-10-02T22:34:00Z" w16du:dateUtc="2024-10-03T02:34:00Z">
        <w:r w:rsidDel="00901D51">
          <w:rPr>
            <w:rFonts w:ascii="Times New Roman" w:eastAsia="Times New Roman" w:hAnsi="Times New Roman" w:cs="Times New Roman"/>
            <w:sz w:val="24"/>
            <w:szCs w:val="24"/>
          </w:rPr>
          <w:delText>both existing infrastructure and facilities that preceded an upgrade</w:delText>
        </w:r>
      </w:del>
      <w:ins w:id="280" w:author="Richard Wen" w:date="2024-10-02T22:31:00Z" w16du:dateUtc="2024-10-03T02:31:00Z">
        <w:r w:rsidR="003310B7">
          <w:rPr>
            <w:rFonts w:ascii="Times New Roman" w:eastAsia="Times New Roman" w:hAnsi="Times New Roman" w:cs="Times New Roman"/>
            <w:sz w:val="24"/>
            <w:szCs w:val="24"/>
          </w:rPr>
          <w:t>as either one of: painted lane, buffered lane, or cycle track</w:t>
        </w:r>
      </w:ins>
      <w:r>
        <w:rPr>
          <w:rFonts w:ascii="Times New Roman" w:eastAsia="Times New Roman" w:hAnsi="Times New Roman" w:cs="Times New Roman"/>
          <w:sz w:val="24"/>
          <w:szCs w:val="24"/>
        </w:rPr>
        <w:t>.</w:t>
      </w:r>
      <w:ins w:id="281" w:author="Richard Wen" w:date="2024-10-02T22:32:00Z" w16du:dateUtc="2024-10-03T02:32:00Z">
        <w:r w:rsidR="003310B7">
          <w:rPr>
            <w:rFonts w:ascii="Times New Roman" w:eastAsia="Times New Roman" w:hAnsi="Times New Roman" w:cs="Times New Roman"/>
            <w:sz w:val="24"/>
            <w:szCs w:val="24"/>
          </w:rPr>
          <w:t xml:space="preserve"> If imagery was not found, grey literature sources were further used to determine the </w:t>
        </w:r>
      </w:ins>
      <w:ins w:id="282" w:author="Richard Wen" w:date="2024-10-02T22:33:00Z" w16du:dateUtc="2024-10-03T02:33:00Z">
        <w:r w:rsidR="003310B7">
          <w:rPr>
            <w:rFonts w:ascii="Times New Roman" w:eastAsia="Times New Roman" w:hAnsi="Times New Roman" w:cs="Times New Roman"/>
            <w:sz w:val="24"/>
            <w:szCs w:val="24"/>
          </w:rPr>
          <w:t>classifications and dates of infrastructure installations or upgrades.</w:t>
        </w:r>
      </w:ins>
      <w:ins w:id="283" w:author="Richard Wen" w:date="2024-10-02T22:34:00Z" w16du:dateUtc="2024-10-03T02:34:00Z">
        <w:r w:rsidR="00E003BB">
          <w:rPr>
            <w:rFonts w:ascii="Times New Roman" w:eastAsia="Times New Roman" w:hAnsi="Times New Roman" w:cs="Times New Roman"/>
            <w:sz w:val="24"/>
            <w:szCs w:val="24"/>
          </w:rPr>
          <w:t xml:space="preserve"> </w:t>
        </w:r>
      </w:ins>
      <w:ins w:id="284" w:author="Richard Wen" w:date="2024-10-02T22:26:00Z" w16du:dateUtc="2024-10-03T02:26:00Z">
        <w:r w:rsidR="00B1540F">
          <w:rPr>
            <w:rFonts w:ascii="Times New Roman" w:eastAsia="Times New Roman" w:hAnsi="Times New Roman" w:cs="Times New Roman"/>
            <w:sz w:val="24"/>
            <w:szCs w:val="24"/>
          </w:rPr>
          <w:t>These verified</w:t>
        </w:r>
      </w:ins>
      <w:ins w:id="285" w:author="Richard Wen" w:date="2024-10-02T22:28:00Z" w16du:dateUtc="2024-10-03T02:28:00Z">
        <w:r w:rsidR="00B1540F">
          <w:rPr>
            <w:rFonts w:ascii="Times New Roman" w:eastAsia="Times New Roman" w:hAnsi="Times New Roman" w:cs="Times New Roman"/>
            <w:sz w:val="24"/>
            <w:szCs w:val="24"/>
          </w:rPr>
          <w:t xml:space="preserve"> segments were used to compare the accuracy of </w:t>
        </w:r>
      </w:ins>
      <w:ins w:id="286" w:author="Richard Wen" w:date="2024-10-02T22:30:00Z" w16du:dateUtc="2024-10-03T02:30:00Z">
        <w:r w:rsidR="00775B75">
          <w:rPr>
            <w:rFonts w:ascii="Times New Roman" w:eastAsia="Times New Roman" w:hAnsi="Times New Roman" w:cs="Times New Roman"/>
            <w:sz w:val="24"/>
            <w:szCs w:val="24"/>
          </w:rPr>
          <w:t xml:space="preserve">cycling </w:t>
        </w:r>
      </w:ins>
      <w:ins w:id="287" w:author="Richard Wen" w:date="2024-10-02T22:28:00Z" w16du:dateUtc="2024-10-03T02:28:00Z">
        <w:r w:rsidR="00B1540F">
          <w:rPr>
            <w:rFonts w:ascii="Times New Roman" w:eastAsia="Times New Roman" w:hAnsi="Times New Roman" w:cs="Times New Roman"/>
            <w:sz w:val="24"/>
            <w:szCs w:val="24"/>
          </w:rPr>
          <w:t>infrastructure classification</w:t>
        </w:r>
      </w:ins>
      <w:ins w:id="288" w:author="Richard Wen" w:date="2024-10-02T22:29:00Z" w16du:dateUtc="2024-10-03T02:29:00Z">
        <w:r w:rsidR="00F93D99">
          <w:rPr>
            <w:rFonts w:ascii="Times New Roman" w:eastAsia="Times New Roman" w:hAnsi="Times New Roman" w:cs="Times New Roman"/>
            <w:sz w:val="24"/>
            <w:szCs w:val="24"/>
          </w:rPr>
          <w:t>s</w:t>
        </w:r>
      </w:ins>
      <w:ins w:id="289" w:author="Richard Wen" w:date="2024-10-02T22:30:00Z" w16du:dateUtc="2024-10-03T02:30:00Z">
        <w:r w:rsidR="00775B75">
          <w:rPr>
            <w:rFonts w:ascii="Times New Roman" w:eastAsia="Times New Roman" w:hAnsi="Times New Roman" w:cs="Times New Roman"/>
            <w:sz w:val="24"/>
            <w:szCs w:val="24"/>
          </w:rPr>
          <w:t xml:space="preserve"> (painted lanes and cycle tracks)</w:t>
        </w:r>
      </w:ins>
      <w:ins w:id="290" w:author="Richard Wen" w:date="2024-10-02T22:34:00Z" w16du:dateUtc="2024-10-03T02:34:00Z">
        <w:r w:rsidR="008A5184">
          <w:rPr>
            <w:rFonts w:ascii="Times New Roman" w:eastAsia="Times New Roman" w:hAnsi="Times New Roman" w:cs="Times New Roman"/>
            <w:sz w:val="24"/>
            <w:szCs w:val="24"/>
          </w:rPr>
          <w:t xml:space="preserve"> and their installa</w:t>
        </w:r>
      </w:ins>
      <w:ins w:id="291" w:author="Richard Wen" w:date="2024-10-02T22:35:00Z" w16du:dateUtc="2024-10-03T02:35:00Z">
        <w:r w:rsidR="008A5184">
          <w:rPr>
            <w:rFonts w:ascii="Times New Roman" w:eastAsia="Times New Roman" w:hAnsi="Times New Roman" w:cs="Times New Roman"/>
            <w:sz w:val="24"/>
            <w:szCs w:val="24"/>
          </w:rPr>
          <w:t>tion</w:t>
        </w:r>
        <w:r w:rsidR="00A85A34">
          <w:rPr>
            <w:rFonts w:ascii="Times New Roman" w:eastAsia="Times New Roman" w:hAnsi="Times New Roman" w:cs="Times New Roman"/>
            <w:sz w:val="24"/>
            <w:szCs w:val="24"/>
          </w:rPr>
          <w:t xml:space="preserve"> dates</w:t>
        </w:r>
      </w:ins>
      <w:ins w:id="292" w:author="Richard Wen" w:date="2024-10-02T22:29:00Z" w16du:dateUtc="2024-10-03T02:29:00Z">
        <w:r w:rsidR="00F93D99">
          <w:rPr>
            <w:rFonts w:ascii="Times New Roman" w:eastAsia="Times New Roman" w:hAnsi="Times New Roman" w:cs="Times New Roman"/>
            <w:sz w:val="24"/>
            <w:szCs w:val="24"/>
          </w:rPr>
          <w:t xml:space="preserve"> provided by the data from each city.</w:t>
        </w:r>
      </w:ins>
      <w:del w:id="293" w:author="Colin Macarthur" w:date="2024-06-20T20:45:00Z">
        <w:r w:rsidDel="007C77C4">
          <w:rPr>
            <w:rFonts w:ascii="Times New Roman" w:eastAsia="Times New Roman" w:hAnsi="Times New Roman" w:cs="Times New Roman"/>
            <w:sz w:val="24"/>
            <w:szCs w:val="24"/>
          </w:rPr>
          <w:delText xml:space="preserve"> Moreover, this examination of infrastructure for each city allowed for the exclusion of misclassified infrastructure that did not meet the predefined eligibility </w:delText>
        </w:r>
        <w:commentRangeStart w:id="294"/>
        <w:commentRangeStart w:id="295"/>
        <w:r w:rsidDel="007C77C4">
          <w:rPr>
            <w:rFonts w:ascii="Times New Roman" w:eastAsia="Times New Roman" w:hAnsi="Times New Roman" w:cs="Times New Roman"/>
            <w:sz w:val="24"/>
            <w:szCs w:val="24"/>
          </w:rPr>
          <w:delText>criteria</w:delText>
        </w:r>
      </w:del>
      <w:commentRangeEnd w:id="294"/>
      <w:r w:rsidR="003B0A90">
        <w:rPr>
          <w:rStyle w:val="CommentReference"/>
        </w:rPr>
        <w:commentReference w:id="294"/>
      </w:r>
      <w:commentRangeEnd w:id="295"/>
      <w:r w:rsidR="00C53EFE">
        <w:rPr>
          <w:rStyle w:val="CommentReference"/>
        </w:rPr>
        <w:commentReference w:id="295"/>
      </w:r>
      <w:del w:id="296" w:author="Colin Macarthur" w:date="2024-06-20T20:45:00Z">
        <w:r w:rsidDel="007C77C4">
          <w:rPr>
            <w:rFonts w:ascii="Times New Roman" w:eastAsia="Times New Roman" w:hAnsi="Times New Roman" w:cs="Times New Roman"/>
            <w:sz w:val="24"/>
            <w:szCs w:val="24"/>
          </w:rPr>
          <w:delText xml:space="preserve">. </w:delText>
        </w:r>
      </w:del>
    </w:p>
    <w:p w14:paraId="1B620E79" w14:textId="4C4B7D50" w:rsidR="003B0A90" w:rsidRDefault="003B0A90" w:rsidP="003B0A90">
      <w:pPr>
        <w:spacing w:line="480" w:lineRule="auto"/>
        <w:rPr>
          <w:rFonts w:ascii="Times New Roman" w:eastAsia="Times New Roman" w:hAnsi="Times New Roman" w:cs="Times New Roman"/>
          <w:sz w:val="24"/>
          <w:szCs w:val="24"/>
        </w:rPr>
      </w:pPr>
      <w:commentRangeStart w:id="297"/>
      <w:commentRangeStart w:id="298"/>
      <w:ins w:id="299" w:author="Meghan Winters" w:date="2024-06-21T13:51:00Z">
        <w:r w:rsidRPr="003B0A90">
          <w:rPr>
            <w:rFonts w:ascii="Times New Roman" w:eastAsia="Times New Roman" w:hAnsi="Times New Roman" w:cs="Times New Roman"/>
            <w:sz w:val="24"/>
            <w:szCs w:val="24"/>
            <w:highlight w:val="yellow"/>
          </w:rPr>
          <w:t>If ‘verification’ remains part of the aim, you need methods included on how you did this.</w:t>
        </w:r>
        <w:r w:rsidRPr="00C53EFE">
          <w:rPr>
            <w:rFonts w:ascii="Times New Roman" w:eastAsia="Times New Roman" w:hAnsi="Times New Roman" w:cs="Times New Roman"/>
            <w:sz w:val="24"/>
            <w:szCs w:val="24"/>
            <w:highlight w:val="yellow"/>
          </w:rPr>
          <w:t xml:space="preserve"> It might go here.</w:t>
        </w:r>
        <w:r>
          <w:rPr>
            <w:rFonts w:ascii="Times New Roman" w:eastAsia="Times New Roman" w:hAnsi="Times New Roman" w:cs="Times New Roman"/>
            <w:sz w:val="24"/>
            <w:szCs w:val="24"/>
          </w:rPr>
          <w:t xml:space="preserve"> </w:t>
        </w:r>
      </w:ins>
      <w:commentRangeEnd w:id="297"/>
      <w:r w:rsidR="00C53EFE">
        <w:rPr>
          <w:rStyle w:val="CommentReference"/>
        </w:rPr>
        <w:commentReference w:id="297"/>
      </w:r>
      <w:commentRangeEnd w:id="298"/>
      <w:r w:rsidR="00B1540F">
        <w:rPr>
          <w:rStyle w:val="CommentReference"/>
        </w:rPr>
        <w:commentReference w:id="298"/>
      </w:r>
    </w:p>
    <w:p w14:paraId="22E707D5" w14:textId="77777777" w:rsidR="00945B16" w:rsidRDefault="00945B16">
      <w:pPr>
        <w:spacing w:after="0" w:line="480" w:lineRule="auto"/>
        <w:rPr>
          <w:rFonts w:ascii="Times New Roman" w:eastAsia="Times New Roman" w:hAnsi="Times New Roman" w:cs="Times New Roman"/>
          <w:sz w:val="24"/>
          <w:szCs w:val="24"/>
        </w:rPr>
      </w:pPr>
      <w:commentRangeStart w:id="300"/>
      <w:commentRangeStart w:id="301"/>
      <w:r>
        <w:rPr>
          <w:rFonts w:ascii="Times New Roman" w:eastAsia="Times New Roman" w:hAnsi="Times New Roman" w:cs="Times New Roman"/>
          <w:sz w:val="24"/>
          <w:szCs w:val="24"/>
        </w:rPr>
        <w:t>A comparative assessment was then conducted between the verified installation years and those in the original municipal datasets.</w:t>
      </w:r>
      <w:commentRangeEnd w:id="300"/>
      <w:r>
        <w:rPr>
          <w:rStyle w:val="CommentReference"/>
        </w:rPr>
        <w:commentReference w:id="300"/>
      </w:r>
      <w:commentRangeEnd w:id="301"/>
      <w:r w:rsidR="00984EDA">
        <w:rPr>
          <w:rStyle w:val="CommentReference"/>
        </w:rPr>
        <w:commentReference w:id="301"/>
      </w:r>
    </w:p>
    <w:p w14:paraId="0000002C" w14:textId="3A59D256"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Descriptive Analysis</w:t>
      </w:r>
    </w:p>
    <w:p w14:paraId="0000002D" w14:textId="477DC23F" w:rsidR="003B416B" w:rsidRDefault="003B0A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was done in using R Version 4.3.3</w:t>
      </w:r>
      <w:ins w:id="302" w:author="Richard Wen" w:date="2024-09-20T17:03:00Z" w16du:dateUtc="2024-09-20T21:03:00Z">
        <w:r w:rsidR="00C64336">
          <w:rPr>
            <w:rFonts w:ascii="Times New Roman" w:eastAsia="Times New Roman" w:hAnsi="Times New Roman" w:cs="Times New Roman"/>
            <w:sz w:val="24"/>
            <w:szCs w:val="24"/>
          </w:rPr>
          <w:t xml:space="preserve"> </w:t>
        </w:r>
      </w:ins>
      <w:r w:rsidR="00C64336">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{"citationID":"3h1Ik6Ng","properties":{"formattedCitation":"(45)","plainCitation":"(45)","noteIndex":0},"citationItems":[{"id":3106,"uris":["http://zotero.org/users/6749620/items/696SX56K"],"itemData":{"id":3106,"type":"webpage","title":"R: A Language and Environment for Statistical Computing","URL":"https://www.r-project.org/","author":[{"literal":"R Core Team"}],"accessed":{"date-parts":[["2024",9,17]]},"issued":{"date-parts":[["2023"]]},"citation-key":"rcoreteamLanguageEnvironmentStatistical2023"}}],"schema":"https://github.com/citation-style-language/schema/raw/master/csl-citation.json"} </w:instrText>
      </w:r>
      <w:r w:rsidR="00C64336">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(45)</w:t>
      </w:r>
      <w:r w:rsidR="00C64336">
        <w:rPr>
          <w:rFonts w:ascii="Times New Roman" w:eastAsia="Times New Roman" w:hAnsi="Times New Roman" w:cs="Times New Roman"/>
          <w:sz w:val="24"/>
          <w:szCs w:val="24"/>
        </w:rPr>
        <w:fldChar w:fldCharType="end"/>
      </w:r>
      <w:del w:id="303" w:author="Richard Wen" w:date="2024-09-20T17:03:00Z" w16du:dateUtc="2024-09-20T21:03:00Z">
        <w:r w:rsidDel="00C64336">
          <w:rPr>
            <w:rFonts w:ascii="Times New Roman" w:eastAsia="Times New Roman" w:hAnsi="Times New Roman" w:cs="Times New Roman"/>
            <w:sz w:val="24"/>
            <w:szCs w:val="24"/>
          </w:rPr>
          <w:delText xml:space="preserve"> (41)</w:delText>
        </w:r>
      </w:del>
      <w:ins w:id="304" w:author="Richard Wen" w:date="2024-09-20T17:04:00Z" w16du:dateUtc="2024-09-20T21:04:00Z">
        <w:r w:rsidR="00C64336">
          <w:rPr>
            <w:rFonts w:ascii="Times New Roman" w:eastAsia="Times New Roman" w:hAnsi="Times New Roman" w:cs="Times New Roman"/>
            <w:sz w:val="24"/>
            <w:szCs w:val="24"/>
          </w:rPr>
          <w:t xml:space="preserve">. </w:t>
        </w:r>
      </w:ins>
      <w:del w:id="305" w:author="Richard Wen" w:date="2024-09-20T17:04:00Z" w16du:dateUtc="2024-09-20T21:04:00Z">
        <w:r w:rsidDel="00C64336">
          <w:rPr>
            <w:rFonts w:ascii="Times New Roman" w:eastAsia="Times New Roman" w:hAnsi="Times New Roman" w:cs="Times New Roman"/>
            <w:sz w:val="24"/>
            <w:szCs w:val="24"/>
          </w:rPr>
          <w:delText xml:space="preserve"> and</w:delText>
        </w:r>
        <w:r w:rsidRPr="003B0A90" w:rsidDel="00C64336">
          <w:rPr>
            <w:rFonts w:ascii="Times New Roman" w:eastAsia="Times New Roman" w:hAnsi="Times New Roman" w:cs="Times New Roman"/>
            <w:sz w:val="24"/>
            <w:szCs w:val="24"/>
          </w:rPr>
          <w:delText xml:space="preserve"> </w:delText>
        </w:r>
        <w:r w:rsidDel="00C64336">
          <w:rPr>
            <w:rFonts w:ascii="Times New Roman" w:eastAsia="Times New Roman" w:hAnsi="Times New Roman" w:cs="Times New Roman"/>
            <w:sz w:val="24"/>
            <w:szCs w:val="24"/>
          </w:rPr>
          <w:delText xml:space="preserve">ArcGIS Pro Version 3.1.2 software (42).   </w:delText>
        </w:r>
      </w:del>
      <w:r w:rsidR="0014134D">
        <w:rPr>
          <w:rFonts w:ascii="Times New Roman" w:eastAsia="Times New Roman" w:hAnsi="Times New Roman" w:cs="Times New Roman"/>
          <w:sz w:val="24"/>
          <w:szCs w:val="24"/>
        </w:rPr>
        <w:t>The</w:t>
      </w:r>
      <w:r w:rsidR="00812336">
        <w:rPr>
          <w:rFonts w:ascii="Times New Roman" w:eastAsia="Times New Roman" w:hAnsi="Times New Roman" w:cs="Times New Roman"/>
          <w:sz w:val="24"/>
          <w:szCs w:val="24"/>
        </w:rPr>
        <w:t xml:space="preserve"> total length of each infrastructure type at the end of each study year was computed</w:t>
      </w:r>
      <w:del w:id="306" w:author="Richard Wen" w:date="2024-09-20T17:04:00Z" w16du:dateUtc="2024-09-20T21:04:00Z">
        <w:r w:rsidR="00812336" w:rsidDel="005D78A3">
          <w:rPr>
            <w:rFonts w:ascii="Times New Roman" w:eastAsia="Times New Roman" w:hAnsi="Times New Roman" w:cs="Times New Roman"/>
            <w:sz w:val="24"/>
            <w:szCs w:val="24"/>
          </w:rPr>
          <w:delText xml:space="preserve">. </w:delText>
        </w:r>
        <w:commentRangeStart w:id="307"/>
        <w:commentRangeEnd w:id="307"/>
        <w:r w:rsidDel="005D78A3">
          <w:rPr>
            <w:rStyle w:val="CommentReference"/>
          </w:rPr>
          <w:commentReference w:id="307"/>
        </w:r>
        <w:r w:rsidR="00812336" w:rsidDel="005D78A3">
          <w:rPr>
            <w:rFonts w:ascii="Times New Roman" w:eastAsia="Times New Roman" w:hAnsi="Times New Roman" w:cs="Times New Roman"/>
            <w:sz w:val="24"/>
            <w:szCs w:val="24"/>
          </w:rPr>
          <w:delText>the length of each route segment was calculated</w:delText>
        </w:r>
      </w:del>
      <w:r w:rsidR="00812336">
        <w:rPr>
          <w:rFonts w:ascii="Times New Roman" w:eastAsia="Times New Roman" w:hAnsi="Times New Roman" w:cs="Times New Roman"/>
          <w:sz w:val="24"/>
          <w:szCs w:val="24"/>
        </w:rPr>
        <w:t xml:space="preserve"> in R using the sf package version 1.0-16</w:t>
      </w:r>
      <w:ins w:id="308" w:author="Richard Wen" w:date="2024-09-20T17:05:00Z" w16du:dateUtc="2024-09-20T21:05:00Z">
        <w:r w:rsidR="00A41FCD">
          <w:rPr>
            <w:rFonts w:ascii="Times New Roman" w:eastAsia="Times New Roman" w:hAnsi="Times New Roman" w:cs="Times New Roman"/>
            <w:sz w:val="24"/>
            <w:szCs w:val="24"/>
          </w:rPr>
          <w:t xml:space="preserve"> </w:t>
        </w:r>
      </w:ins>
      <w:r w:rsidR="00A41FCD">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{"citationID":"5MMFsGgX","properties":{"formattedCitation":"(46)","plainCitation":"(46)","noteIndex":0},"citationItems":[{"id":2740,"uris":["http://zotero.org/users/6749620/items/85365EDD"],"itemData":{"id":2740,"type":"software","abstract":"Support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A41FCD">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(46)</w:t>
      </w:r>
      <w:r w:rsidR="00A41FCD">
        <w:rPr>
          <w:rFonts w:ascii="Times New Roman" w:eastAsia="Times New Roman" w:hAnsi="Times New Roman" w:cs="Times New Roman"/>
          <w:sz w:val="24"/>
          <w:szCs w:val="24"/>
        </w:rPr>
        <w:fldChar w:fldCharType="end"/>
      </w:r>
      <w:del w:id="309" w:author="Richard Wen" w:date="2024-09-20T17:05:00Z" w16du:dateUtc="2024-09-20T21:05:00Z">
        <w:r w:rsidR="00812336" w:rsidDel="00A41FCD">
          <w:rPr>
            <w:rFonts w:ascii="Times New Roman" w:eastAsia="Times New Roman" w:hAnsi="Times New Roman" w:cs="Times New Roman"/>
            <w:sz w:val="24"/>
            <w:szCs w:val="24"/>
          </w:rPr>
          <w:delText xml:space="preserve"> (40)</w:delText>
        </w:r>
      </w:del>
      <w:r>
        <w:rPr>
          <w:rFonts w:ascii="Times New Roman" w:eastAsia="Times New Roman" w:hAnsi="Times New Roman" w:cs="Times New Roman"/>
          <w:sz w:val="24"/>
          <w:szCs w:val="24"/>
        </w:rPr>
        <w:t xml:space="preserve">, and the overall </w:t>
      </w:r>
      <w:r w:rsidR="00812336">
        <w:rPr>
          <w:rFonts w:ascii="Times New Roman" w:eastAsia="Times New Roman" w:hAnsi="Times New Roman" w:cs="Times New Roman"/>
          <w:sz w:val="24"/>
          <w:szCs w:val="24"/>
        </w:rPr>
        <w:t>information on length, bikeway types during the study period, and their associated years of implementation</w:t>
      </w:r>
      <w:ins w:id="310" w:author="Richard Wen" w:date="2024-09-20T17:05:00Z" w16du:dateUtc="2024-09-20T21:05:00Z">
        <w:r w:rsidR="009F6B3D">
          <w:rPr>
            <w:rFonts w:ascii="Times New Roman" w:eastAsia="Times New Roman" w:hAnsi="Times New Roman" w:cs="Times New Roman"/>
            <w:sz w:val="24"/>
            <w:szCs w:val="24"/>
          </w:rPr>
          <w:t>.</w:t>
        </w:r>
      </w:ins>
      <w:r w:rsidR="00812336">
        <w:rPr>
          <w:rFonts w:ascii="Times New Roman" w:eastAsia="Times New Roman" w:hAnsi="Times New Roman" w:cs="Times New Roman"/>
          <w:sz w:val="24"/>
          <w:szCs w:val="24"/>
        </w:rPr>
        <w:t xml:space="preserve"> </w:t>
      </w:r>
      <w:commentRangeStart w:id="311"/>
      <w:commentRangeStart w:id="312"/>
      <w:r w:rsidR="00812336">
        <w:rPr>
          <w:rFonts w:ascii="Times New Roman" w:eastAsia="Times New Roman" w:hAnsi="Times New Roman" w:cs="Times New Roman"/>
          <w:sz w:val="24"/>
          <w:szCs w:val="24"/>
        </w:rPr>
        <w:t>A</w:t>
      </w:r>
      <w:commentRangeEnd w:id="311"/>
      <w:r w:rsidR="00AC2F73">
        <w:rPr>
          <w:rStyle w:val="CommentReference"/>
        </w:rPr>
        <w:commentReference w:id="311"/>
      </w:r>
      <w:commentRangeEnd w:id="312"/>
      <w:r w:rsidR="0042660A">
        <w:rPr>
          <w:rStyle w:val="CommentReference"/>
        </w:rPr>
        <w:commentReference w:id="312"/>
      </w:r>
      <w:r w:rsidR="00812336">
        <w:rPr>
          <w:rFonts w:ascii="Times New Roman" w:eastAsia="Times New Roman" w:hAnsi="Times New Roman" w:cs="Times New Roman"/>
          <w:sz w:val="24"/>
          <w:szCs w:val="24"/>
        </w:rPr>
        <w:t xml:space="preserve"> secondary analysis involved exploring bikeway installation/updates by road type </w:t>
      </w:r>
      <w:r w:rsidR="0014134D">
        <w:rPr>
          <w:rFonts w:ascii="Times New Roman" w:eastAsia="Times New Roman" w:hAnsi="Times New Roman" w:cs="Times New Roman"/>
          <w:sz w:val="24"/>
          <w:szCs w:val="24"/>
        </w:rPr>
        <w:t>(</w:t>
      </w:r>
      <w:r w:rsidR="00812336">
        <w:rPr>
          <w:rFonts w:ascii="Times New Roman" w:eastAsia="Times New Roman" w:hAnsi="Times New Roman" w:cs="Times New Roman"/>
          <w:sz w:val="24"/>
          <w:szCs w:val="24"/>
        </w:rPr>
        <w:t>classified as either arterial, collector, or local</w:t>
      </w:r>
      <w:r w:rsidR="0014134D">
        <w:rPr>
          <w:rFonts w:ascii="Times New Roman" w:eastAsia="Times New Roman" w:hAnsi="Times New Roman" w:cs="Times New Roman"/>
          <w:sz w:val="24"/>
          <w:szCs w:val="24"/>
        </w:rPr>
        <w:t>)</w:t>
      </w:r>
      <w:ins w:id="313" w:author="Richard Wen" w:date="2024-09-16T16:03:00Z" w16du:dateUtc="2024-09-16T20:03:00Z">
        <w:r w:rsidR="0033012E">
          <w:rPr>
            <w:rFonts w:ascii="Times New Roman" w:eastAsia="Times New Roman" w:hAnsi="Times New Roman" w:cs="Times New Roman"/>
            <w:sz w:val="24"/>
            <w:szCs w:val="24"/>
          </w:rPr>
          <w:t xml:space="preserve"> and</w:t>
        </w:r>
      </w:ins>
      <w:ins w:id="314" w:author="Meghan Winters" w:date="2024-06-21T13:48:00Z">
        <w:del w:id="315" w:author="Richard Wen" w:date="2024-09-16T16:03:00Z" w16du:dateUtc="2024-09-16T20:03:00Z">
          <w:r w:rsidDel="0033012E">
            <w:rPr>
              <w:rFonts w:ascii="Times New Roman" w:eastAsia="Times New Roman" w:hAnsi="Times New Roman" w:cs="Times New Roman"/>
              <w:sz w:val="24"/>
              <w:szCs w:val="24"/>
            </w:rPr>
            <w:delText xml:space="preserve">, </w:delText>
          </w:r>
          <w:commentRangeStart w:id="316"/>
          <w:commentRangeStart w:id="317"/>
          <w:r w:rsidDel="0033012E">
            <w:rPr>
              <w:rFonts w:ascii="Times New Roman" w:eastAsia="Times New Roman" w:hAnsi="Times New Roman" w:cs="Times New Roman"/>
              <w:sz w:val="24"/>
              <w:szCs w:val="24"/>
            </w:rPr>
            <w:delText>by</w:delText>
          </w:r>
        </w:del>
        <w:r>
          <w:rPr>
            <w:rFonts w:ascii="Times New Roman" w:eastAsia="Times New Roman" w:hAnsi="Times New Roman" w:cs="Times New Roman"/>
            <w:sz w:val="24"/>
            <w:szCs w:val="24"/>
          </w:rPr>
          <w:t xml:space="preserve"> year</w:t>
        </w:r>
        <w:del w:id="318" w:author="Richard Wen" w:date="2024-09-16T16:03:00Z" w16du:dateUtc="2024-09-16T20:03:00Z">
          <w:r w:rsidDel="0033012E">
            <w:rPr>
              <w:rFonts w:ascii="Times New Roman" w:eastAsia="Times New Roman" w:hAnsi="Times New Roman" w:cs="Times New Roman"/>
              <w:sz w:val="24"/>
              <w:szCs w:val="24"/>
            </w:rPr>
            <w:delText>?</w:delText>
          </w:r>
        </w:del>
      </w:ins>
      <w:r w:rsidR="00812336">
        <w:rPr>
          <w:rFonts w:ascii="Times New Roman" w:eastAsia="Times New Roman" w:hAnsi="Times New Roman" w:cs="Times New Roman"/>
          <w:sz w:val="24"/>
          <w:szCs w:val="24"/>
        </w:rPr>
        <w:t xml:space="preserve">. </w:t>
      </w:r>
      <w:commentRangeEnd w:id="316"/>
      <w:r w:rsidR="00F17976">
        <w:rPr>
          <w:rStyle w:val="CommentReference"/>
        </w:rPr>
        <w:commentReference w:id="316"/>
      </w:r>
      <w:commentRangeEnd w:id="317"/>
      <w:r w:rsidR="0033012E">
        <w:rPr>
          <w:rStyle w:val="CommentReference"/>
        </w:rPr>
        <w:commentReference w:id="317"/>
      </w:r>
      <w:ins w:id="319" w:author="Richard Wen" w:date="2024-10-02T22:47:00Z" w16du:dateUtc="2024-10-03T02:47:00Z">
        <w:r w:rsidR="007746BA">
          <w:rPr>
            <w:rFonts w:ascii="Times New Roman" w:eastAsia="Times New Roman" w:hAnsi="Times New Roman" w:cs="Times New Roman"/>
            <w:sz w:val="24"/>
            <w:szCs w:val="24"/>
          </w:rPr>
          <w:t xml:space="preserve">In particular, the </w:t>
        </w:r>
      </w:ins>
      <w:ins w:id="320" w:author="Richard Wen" w:date="2024-10-02T22:48:00Z" w16du:dateUtc="2024-10-03T02:48:00Z">
        <w:r w:rsidR="007746BA">
          <w:rPr>
            <w:rFonts w:ascii="Times New Roman" w:eastAsia="Times New Roman" w:hAnsi="Times New Roman" w:cs="Times New Roman"/>
            <w:sz w:val="24"/>
            <w:szCs w:val="24"/>
          </w:rPr>
          <w:t>period between</w:t>
        </w:r>
      </w:ins>
      <w:ins w:id="321" w:author="Richard Wen" w:date="2024-10-02T22:47:00Z" w16du:dateUtc="2024-10-03T02:47:00Z">
        <w:r w:rsidR="007746BA">
          <w:rPr>
            <w:rFonts w:ascii="Times New Roman" w:eastAsia="Times New Roman" w:hAnsi="Times New Roman" w:cs="Times New Roman"/>
            <w:sz w:val="24"/>
            <w:szCs w:val="24"/>
          </w:rPr>
          <w:t xml:space="preserve"> 2019 to 2022 w</w:t>
        </w:r>
      </w:ins>
      <w:ins w:id="322" w:author="Richard Wen" w:date="2024-10-02T22:50:00Z" w16du:dateUtc="2024-10-03T02:50:00Z">
        <w:r w:rsidR="007746BA">
          <w:rPr>
            <w:rFonts w:ascii="Times New Roman" w:eastAsia="Times New Roman" w:hAnsi="Times New Roman" w:cs="Times New Roman"/>
            <w:sz w:val="24"/>
            <w:szCs w:val="24"/>
          </w:rPr>
          <w:t>as</w:t>
        </w:r>
      </w:ins>
      <w:ins w:id="323" w:author="Richard Wen" w:date="2024-10-02T22:47:00Z" w16du:dateUtc="2024-10-03T02:47:00Z">
        <w:r w:rsidR="007746BA">
          <w:rPr>
            <w:rFonts w:ascii="Times New Roman" w:eastAsia="Times New Roman" w:hAnsi="Times New Roman" w:cs="Times New Roman"/>
            <w:sz w:val="24"/>
            <w:szCs w:val="24"/>
          </w:rPr>
          <w:t xml:space="preserve"> </w:t>
        </w:r>
      </w:ins>
      <w:ins w:id="324" w:author="Richard Wen" w:date="2024-10-02T22:48:00Z" w16du:dateUtc="2024-10-03T02:48:00Z">
        <w:r w:rsidR="007746BA">
          <w:rPr>
            <w:rFonts w:ascii="Times New Roman" w:eastAsia="Times New Roman" w:hAnsi="Times New Roman" w:cs="Times New Roman"/>
            <w:sz w:val="24"/>
            <w:szCs w:val="24"/>
          </w:rPr>
          <w:t>given additional attention</w:t>
        </w:r>
      </w:ins>
      <w:ins w:id="325" w:author="Richard Wen" w:date="2024-10-02T22:49:00Z" w16du:dateUtc="2024-10-03T02:49:00Z">
        <w:r w:rsidR="007746BA">
          <w:rPr>
            <w:rFonts w:ascii="Times New Roman" w:eastAsia="Times New Roman" w:hAnsi="Times New Roman" w:cs="Times New Roman"/>
            <w:sz w:val="24"/>
            <w:szCs w:val="24"/>
          </w:rPr>
          <w:t xml:space="preserve"> to examine changes during the COVID-19 pandemic</w:t>
        </w:r>
      </w:ins>
      <w:ins w:id="326" w:author="Richard Wen" w:date="2024-10-02T22:50:00Z" w16du:dateUtc="2024-10-03T02:50:00Z">
        <w:r w:rsidR="007746BA">
          <w:rPr>
            <w:rFonts w:ascii="Times New Roman" w:eastAsia="Times New Roman" w:hAnsi="Times New Roman" w:cs="Times New Roman"/>
            <w:sz w:val="24"/>
            <w:szCs w:val="24"/>
          </w:rPr>
          <w:t xml:space="preserve"> as</w:t>
        </w:r>
      </w:ins>
      <w:ins w:id="327" w:author="Richard Wen" w:date="2024-10-02T22:51:00Z" w16du:dateUtc="2024-10-03T02:51:00Z">
        <w:r w:rsidR="007746BA">
          <w:rPr>
            <w:rFonts w:ascii="Times New Roman" w:eastAsia="Times New Roman" w:hAnsi="Times New Roman" w:cs="Times New Roman"/>
            <w:sz w:val="24"/>
            <w:szCs w:val="24"/>
          </w:rPr>
          <w:t xml:space="preserve"> </w:t>
        </w:r>
      </w:ins>
      <w:r w:rsidR="007746BA">
        <w:rPr>
          <w:rFonts w:ascii="Times New Roman" w:eastAsia="Times New Roman" w:hAnsi="Times New Roman" w:cs="Times New Roman"/>
          <w:sz w:val="24"/>
          <w:szCs w:val="24"/>
        </w:rPr>
        <w:t xml:space="preserve">cities responded to cycling demand across Canada with initiatives for increasing </w:t>
      </w:r>
      <w:r w:rsidR="007746BA">
        <w:rPr>
          <w:rFonts w:ascii="Times New Roman" w:eastAsia="Times New Roman" w:hAnsi="Times New Roman" w:cs="Times New Roman"/>
          <w:sz w:val="24"/>
          <w:szCs w:val="24"/>
        </w:rPr>
        <w:lastRenderedPageBreak/>
        <w:t>cycling infrastructure</w:t>
      </w:r>
      <w:ins w:id="328" w:author="Richard Wen" w:date="2024-10-02T22:50:00Z" w16du:dateUtc="2024-10-03T02:50:00Z">
        <w:r w:rsidR="007746BA">
          <w:rPr>
            <w:rFonts w:ascii="Times New Roman" w:eastAsia="Times New Roman" w:hAnsi="Times New Roman" w:cs="Times New Roman"/>
            <w:sz w:val="24"/>
            <w:szCs w:val="24"/>
          </w:rPr>
          <w:t xml:space="preserve"> </w:t>
        </w:r>
      </w:ins>
      <w:r w:rsidR="007746BA">
        <w:rPr>
          <w:rFonts w:ascii="Times New Roman" w:eastAsia="Times New Roman" w:hAnsi="Times New Roman" w:cs="Times New Roman"/>
          <w:sz w:val="24"/>
          <w:szCs w:val="24"/>
        </w:rPr>
        <w:fldChar w:fldCharType="begin"/>
      </w:r>
      <w:r w:rsidR="00EA77A9">
        <w:rPr>
          <w:rFonts w:ascii="Times New Roman" w:eastAsia="Times New Roman" w:hAnsi="Times New Roman" w:cs="Times New Roman"/>
          <w:sz w:val="24"/>
          <w:szCs w:val="24"/>
        </w:rPr>
        <w:instrText xml:space="preserve"> ADDIN ZOTERO_ITEM CSL_CITATION {"citationID":"Y37ULcZF","properties":{"formattedCitation":"(22\\uc0\\u8211{}25)","plainCitation":"(22–25)","noteIndex":0},"citationItems":[{"id":3098,"uris":["http://zotero.org/users/6749620/items/66KVZ7V5"],"itemData":{"id":3098,"type":"article-journal","abstract":"Abstract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id":3100,"uris":["http://zotero.org/users/6749620/items/T6SVQZ89"],"itemData":{"id":3100,"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3112,"uris":["http://zotero.org/users/6749620/items/CQVLBK5K"],"itemData":{"id":3112,"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2789,"uris":["http://zotero.org/users/6749620/items/ASBCLC3Z"],"itemData":{"id":2789,"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7746BA">
        <w:rPr>
          <w:rFonts w:ascii="Times New Roman" w:eastAsia="Times New Roman" w:hAnsi="Times New Roman" w:cs="Times New Roman"/>
          <w:sz w:val="24"/>
          <w:szCs w:val="24"/>
        </w:rPr>
        <w:fldChar w:fldCharType="separate"/>
      </w:r>
      <w:r w:rsidR="00EA77A9" w:rsidRPr="00EA77A9">
        <w:rPr>
          <w:rFonts w:ascii="Times New Roman" w:hAnsi="Times New Roman" w:cs="Times New Roman"/>
          <w:sz w:val="24"/>
          <w:lang w:val="en-US"/>
        </w:rPr>
        <w:t>(22–25)</w:t>
      </w:r>
      <w:r w:rsidR="007746BA">
        <w:rPr>
          <w:rFonts w:ascii="Times New Roman" w:eastAsia="Times New Roman" w:hAnsi="Times New Roman" w:cs="Times New Roman"/>
          <w:sz w:val="24"/>
          <w:szCs w:val="24"/>
        </w:rPr>
        <w:fldChar w:fldCharType="end"/>
      </w:r>
      <w:ins w:id="329" w:author="Richard Wen" w:date="2024-10-02T22:49:00Z" w16du:dateUtc="2024-10-03T02:49:00Z">
        <w:r w:rsidR="007746BA">
          <w:rPr>
            <w:rFonts w:ascii="Times New Roman" w:eastAsia="Times New Roman" w:hAnsi="Times New Roman" w:cs="Times New Roman"/>
            <w:sz w:val="24"/>
            <w:szCs w:val="24"/>
          </w:rPr>
          <w:t>.</w:t>
        </w:r>
      </w:ins>
      <w:ins w:id="330" w:author="Richard Wen" w:date="2024-10-02T22:51:00Z" w16du:dateUtc="2024-10-03T02:51:00Z">
        <w:r w:rsidR="007746BA">
          <w:rPr>
            <w:rFonts w:ascii="Times New Roman" w:eastAsia="Times New Roman" w:hAnsi="Times New Roman" w:cs="Times New Roman"/>
            <w:sz w:val="24"/>
            <w:szCs w:val="24"/>
          </w:rPr>
          <w:t xml:space="preserve"> </w:t>
        </w:r>
      </w:ins>
      <w:r w:rsidR="00812336">
        <w:rPr>
          <w:rFonts w:ascii="Times New Roman" w:eastAsia="Times New Roman" w:hAnsi="Times New Roman" w:cs="Times New Roman"/>
          <w:sz w:val="24"/>
          <w:szCs w:val="24"/>
        </w:rPr>
        <w:t>Finally, we mapped the segments identifying the location of new installations and infrastructure since 2020.</w:t>
      </w:r>
      <w:ins w:id="331" w:author="Richard Wen" w:date="2024-09-20T17:05:00Z" w16du:dateUtc="2024-09-20T21:05:00Z">
        <w:r w:rsidR="00C214FE">
          <w:rPr>
            <w:rFonts w:ascii="Times New Roman" w:eastAsia="Times New Roman" w:hAnsi="Times New Roman" w:cs="Times New Roman"/>
            <w:sz w:val="24"/>
            <w:szCs w:val="24"/>
          </w:rPr>
          <w:t xml:space="preserve"> </w:t>
        </w:r>
      </w:ins>
      <w:r w:rsidR="00812336">
        <w:rPr>
          <w:rFonts w:ascii="Times New Roman" w:eastAsia="Times New Roman" w:hAnsi="Times New Roman" w:cs="Times New Roman"/>
          <w:sz w:val="24"/>
          <w:szCs w:val="24"/>
        </w:rPr>
        <w:t xml:space="preserve">The code used to perform </w:t>
      </w:r>
      <w:r w:rsidR="0014134D">
        <w:rPr>
          <w:rFonts w:ascii="Times New Roman" w:eastAsia="Times New Roman" w:hAnsi="Times New Roman" w:cs="Times New Roman"/>
          <w:sz w:val="24"/>
          <w:szCs w:val="24"/>
        </w:rPr>
        <w:t xml:space="preserve">these analyses </w:t>
      </w:r>
      <w:r w:rsidR="00812336">
        <w:rPr>
          <w:rFonts w:ascii="Times New Roman" w:eastAsia="Times New Roman" w:hAnsi="Times New Roman" w:cs="Times New Roman"/>
          <w:sz w:val="24"/>
          <w:szCs w:val="24"/>
        </w:rPr>
        <w:t xml:space="preserve">are available in the </w:t>
      </w:r>
      <w:r w:rsidR="00812336">
        <w:rPr>
          <w:rFonts w:ascii="Times New Roman" w:eastAsia="Times New Roman" w:hAnsi="Times New Roman" w:cs="Times New Roman"/>
          <w:b/>
          <w:i/>
          <w:sz w:val="24"/>
          <w:szCs w:val="24"/>
        </w:rPr>
        <w:t>Supplementary Files</w:t>
      </w:r>
      <w:r w:rsidR="00812336">
        <w:rPr>
          <w:rFonts w:ascii="Times New Roman" w:eastAsia="Times New Roman" w:hAnsi="Times New Roman" w:cs="Times New Roman"/>
          <w:sz w:val="24"/>
          <w:szCs w:val="24"/>
        </w:rPr>
        <w:t>.</w:t>
      </w:r>
      <w:del w:id="332" w:author="Richard Wen" w:date="2024-09-20T17:05:00Z" w16du:dateUtc="2024-09-20T21:05:00Z">
        <w:r w:rsidR="00812336" w:rsidDel="004823D2">
          <w:rPr>
            <w:rFonts w:ascii="Times New Roman" w:eastAsia="Times New Roman" w:hAnsi="Times New Roman" w:cs="Times New Roman"/>
            <w:sz w:val="24"/>
            <w:szCs w:val="24"/>
          </w:rPr>
          <w:delText xml:space="preserve"> </w:delText>
        </w:r>
      </w:del>
    </w:p>
    <w:p w14:paraId="0000002E" w14:textId="77777777" w:rsidR="003B416B" w:rsidDel="00025377" w:rsidRDefault="00000000">
      <w:pPr>
        <w:spacing w:line="480" w:lineRule="auto"/>
        <w:rPr>
          <w:del w:id="333" w:author="Richard Wen" w:date="2024-09-20T17:06:00Z" w16du:dateUtc="2024-09-20T21:06:00Z"/>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00000094" w14:textId="77777777" w:rsidR="003B416B" w:rsidRDefault="003B416B">
      <w:pPr>
        <w:spacing w:line="480" w:lineRule="auto"/>
        <w:rPr>
          <w:rFonts w:ascii="Times New Roman" w:eastAsia="Times New Roman" w:hAnsi="Times New Roman" w:cs="Times New Roman"/>
          <w:sz w:val="24"/>
          <w:szCs w:val="24"/>
        </w:rPr>
        <w:pPrChange w:id="334" w:author="Richard Wen" w:date="2024-09-20T17:06:00Z" w16du:dateUtc="2024-09-20T21:06:00Z">
          <w:pPr/>
        </w:pPrChange>
      </w:pPr>
    </w:p>
    <w:p w14:paraId="00000095" w14:textId="4F054C6C" w:rsidR="003B416B" w:rsidDel="0014134D" w:rsidRDefault="00000000">
      <w:pPr>
        <w:spacing w:after="0"/>
        <w:rPr>
          <w:del w:id="335" w:author="Colin Macarthur" w:date="2024-06-21T08:41:00Z"/>
          <w:rFonts w:ascii="Times New Roman" w:eastAsia="Times New Roman" w:hAnsi="Times New Roman" w:cs="Times New Roman"/>
          <w:b/>
          <w:i/>
          <w:sz w:val="24"/>
          <w:szCs w:val="24"/>
        </w:rPr>
      </w:pPr>
      <w:r>
        <w:rPr>
          <w:rFonts w:ascii="Times New Roman" w:eastAsia="Times New Roman" w:hAnsi="Times New Roman" w:cs="Times New Roman"/>
          <w:b/>
          <w:i/>
          <w:sz w:val="24"/>
          <w:szCs w:val="24"/>
        </w:rPr>
        <w:t>Eligibility and Inclusion</w:t>
      </w:r>
      <w:r w:rsidR="008D241C">
        <w:rPr>
          <w:rFonts w:ascii="Times New Roman" w:eastAsia="Times New Roman" w:hAnsi="Times New Roman" w:cs="Times New Roman"/>
          <w:b/>
          <w:i/>
          <w:sz w:val="24"/>
          <w:szCs w:val="24"/>
        </w:rPr>
        <w:t xml:space="preserve"> of Segments</w:t>
      </w:r>
      <w:del w:id="336" w:author="Colin Macarthur" w:date="2024-06-21T08:45:00Z">
        <w:r w:rsidDel="008D241C">
          <w:rPr>
            <w:rFonts w:ascii="Times New Roman" w:eastAsia="Times New Roman" w:hAnsi="Times New Roman" w:cs="Times New Roman"/>
            <w:b/>
            <w:i/>
            <w:sz w:val="24"/>
            <w:szCs w:val="24"/>
          </w:rPr>
          <w:delText>s</w:delText>
        </w:r>
      </w:del>
    </w:p>
    <w:p w14:paraId="00000096" w14:textId="77777777" w:rsidR="003B416B" w:rsidRDefault="003B416B" w:rsidP="00F17976">
      <w:pPr>
        <w:spacing w:after="0"/>
        <w:rPr>
          <w:rFonts w:ascii="Times New Roman" w:eastAsia="Times New Roman" w:hAnsi="Times New Roman" w:cs="Times New Roman"/>
          <w:sz w:val="24"/>
          <w:szCs w:val="24"/>
        </w:rPr>
      </w:pPr>
    </w:p>
    <w:p w14:paraId="00000099" w14:textId="07D5C683" w:rsidR="003B416B" w:rsidRPr="00C53EFE" w:rsidRDefault="00000000" w:rsidP="00C53EFE">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w:t>
      </w:r>
      <w:r>
        <w:rPr>
          <w:rFonts w:ascii="Times New Roman" w:eastAsia="Times New Roman" w:hAnsi="Times New Roman" w:cs="Times New Roman"/>
          <w:b/>
          <w:i/>
          <w:sz w:val="24"/>
          <w:szCs w:val="24"/>
        </w:rPr>
        <w:t>Figure 1</w:t>
      </w:r>
      <w:r>
        <w:rPr>
          <w:rFonts w:ascii="Times New Roman" w:eastAsia="Times New Roman" w:hAnsi="Times New Roman" w:cs="Times New Roman"/>
          <w:sz w:val="24"/>
          <w:szCs w:val="24"/>
        </w:rPr>
        <w:t>, from a total of</w:t>
      </w:r>
      <w:r w:rsidR="00C53EFE">
        <w:rPr>
          <w:rFonts w:ascii="Times New Roman" w:eastAsia="Times New Roman" w:hAnsi="Times New Roman" w:cs="Times New Roman"/>
          <w:sz w:val="24"/>
          <w:szCs w:val="24"/>
        </w:rPr>
        <w:t xml:space="preserve"> 341.7 km (</w:t>
      </w:r>
      <w:del w:id="337" w:author="Richard Wen" w:date="2024-09-20T17:06:00Z" w16du:dateUtc="2024-09-20T21:06:00Z">
        <w:r w:rsidDel="003E2D5E">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3,666 segments</w:t>
      </w:r>
      <w:r w:rsidR="00C53EF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Vancouver's cycling network</w:t>
      </w:r>
      <w:r w:rsidR="00C53E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ins w:id="338" w:author="Richard Wen" w:date="2024-10-02T23:22:00Z" w16du:dateUtc="2024-10-03T03:22:00Z">
        <w:r w:rsidR="0075490A">
          <w:rPr>
            <w:rFonts w:ascii="Times New Roman" w:eastAsia="Times New Roman" w:hAnsi="Times New Roman" w:cs="Times New Roman"/>
            <w:sz w:val="24"/>
            <w:szCs w:val="24"/>
          </w:rPr>
          <w:t>51.6</w:t>
        </w:r>
      </w:ins>
      <w:del w:id="339" w:author="Richard Wen" w:date="2024-10-02T23:22:00Z" w16du:dateUtc="2024-10-03T03:22:00Z">
        <w:r w:rsidDel="0075490A">
          <w:rPr>
            <w:rFonts w:ascii="Times New Roman" w:eastAsia="Times New Roman" w:hAnsi="Times New Roman" w:cs="Times New Roman"/>
            <w:sz w:val="24"/>
            <w:szCs w:val="24"/>
          </w:rPr>
          <w:delText>51.6</w:delText>
        </w:r>
      </w:del>
      <w:r>
        <w:rPr>
          <w:rFonts w:ascii="Times New Roman" w:eastAsia="Times New Roman" w:hAnsi="Times New Roman" w:cs="Times New Roman"/>
          <w:sz w:val="24"/>
          <w:szCs w:val="24"/>
        </w:rPr>
        <w:t xml:space="preserve"> km</w:t>
      </w:r>
      <w:r w:rsidR="00C53EFE">
        <w:rPr>
          <w:rFonts w:ascii="Times New Roman" w:eastAsia="Times New Roman" w:hAnsi="Times New Roman" w:cs="Times New Roman"/>
          <w:sz w:val="24"/>
          <w:szCs w:val="24"/>
        </w:rPr>
        <w:t xml:space="preserve"> (3,152 segments</w:t>
      </w:r>
      <w:r>
        <w:rPr>
          <w:rFonts w:ascii="Times New Roman" w:eastAsia="Times New Roman" w:hAnsi="Times New Roman" w:cs="Times New Roman"/>
          <w:sz w:val="24"/>
          <w:szCs w:val="24"/>
        </w:rPr>
        <w:t>) were extracted by filtering for local street bikeways (Vancouver only), painted lanes, buffered lanes, and cycle tracks within the municipal data</w:t>
      </w:r>
      <w:r w:rsidR="00C53EFE">
        <w:rPr>
          <w:rFonts w:ascii="Times New Roman" w:eastAsia="Times New Roman" w:hAnsi="Times New Roman" w:cs="Times New Roman"/>
          <w:sz w:val="24"/>
          <w:szCs w:val="24"/>
        </w:rPr>
        <w:t xml:space="preserve">, and </w:t>
      </w:r>
      <w:ins w:id="340" w:author="Richard Wen" w:date="2024-10-03T03:00:00Z" w16du:dateUtc="2024-10-03T07:00:00Z">
        <w:r w:rsidR="00EE5EF3">
          <w:rPr>
            <w:rFonts w:ascii="Times New Roman" w:eastAsia="Times New Roman" w:hAnsi="Times New Roman" w:cs="Times New Roman"/>
            <w:sz w:val="24"/>
            <w:szCs w:val="24"/>
          </w:rPr>
          <w:t>247 km (</w:t>
        </w:r>
      </w:ins>
      <w:r w:rsidR="00C53EFE">
        <w:rPr>
          <w:rFonts w:ascii="Times New Roman" w:eastAsia="Times New Roman" w:hAnsi="Times New Roman" w:cs="Times New Roman"/>
          <w:sz w:val="24"/>
          <w:szCs w:val="24"/>
        </w:rPr>
        <w:t>311</w:t>
      </w:r>
      <w:ins w:id="341" w:author="Richard Wen" w:date="2024-10-02T23:22:00Z" w16du:dateUtc="2024-10-03T03:22:00Z">
        <w:r w:rsidR="0075490A">
          <w:rPr>
            <w:rFonts w:ascii="Times New Roman" w:eastAsia="Times New Roman" w:hAnsi="Times New Roman" w:cs="Times New Roman"/>
            <w:sz w:val="24"/>
            <w:szCs w:val="24"/>
          </w:rPr>
          <w:t>7</w:t>
        </w:r>
      </w:ins>
      <w:del w:id="342" w:author="Richard Wen" w:date="2024-10-02T23:22:00Z" w16du:dateUtc="2024-10-03T03:22:00Z">
        <w:r w:rsidR="00C53EFE" w:rsidDel="0075490A">
          <w:rPr>
            <w:rFonts w:ascii="Times New Roman" w:eastAsia="Times New Roman" w:hAnsi="Times New Roman" w:cs="Times New Roman"/>
            <w:sz w:val="24"/>
            <w:szCs w:val="24"/>
          </w:rPr>
          <w:delText>8</w:delText>
        </w:r>
      </w:del>
      <w:r w:rsidR="00C53EFE">
        <w:rPr>
          <w:rFonts w:ascii="Times New Roman" w:eastAsia="Times New Roman" w:hAnsi="Times New Roman" w:cs="Times New Roman"/>
          <w:sz w:val="24"/>
          <w:szCs w:val="24"/>
        </w:rPr>
        <w:t xml:space="preserve"> </w:t>
      </w:r>
      <w:ins w:id="343" w:author="Richard Wen" w:date="2024-10-03T03:00:00Z" w16du:dateUtc="2024-10-03T07:00:00Z">
        <w:r w:rsidR="00EE5EF3">
          <w:rPr>
            <w:rFonts w:ascii="Times New Roman" w:eastAsia="Times New Roman" w:hAnsi="Times New Roman" w:cs="Times New Roman"/>
            <w:sz w:val="24"/>
            <w:szCs w:val="24"/>
          </w:rPr>
          <w:t>segments</w:t>
        </w:r>
      </w:ins>
      <w:del w:id="344" w:author="Richard Wen" w:date="2024-10-03T03:00:00Z" w16du:dateUtc="2024-10-03T07:00:00Z">
        <w:r w:rsidR="00C53EFE" w:rsidDel="00EE5EF3">
          <w:rPr>
            <w:rFonts w:ascii="Times New Roman" w:eastAsia="Times New Roman" w:hAnsi="Times New Roman" w:cs="Times New Roman"/>
            <w:sz w:val="24"/>
            <w:szCs w:val="24"/>
          </w:rPr>
          <w:delText>(247</w:delText>
        </w:r>
      </w:del>
      <w:del w:id="345" w:author="Richard Wen" w:date="2024-10-02T23:22:00Z" w16du:dateUtc="2024-10-03T03:22:00Z">
        <w:r w:rsidR="00C53EFE" w:rsidDel="0075490A">
          <w:rPr>
            <w:rFonts w:ascii="Times New Roman" w:eastAsia="Times New Roman" w:hAnsi="Times New Roman" w:cs="Times New Roman"/>
            <w:sz w:val="24"/>
            <w:szCs w:val="24"/>
          </w:rPr>
          <w:delText>.1</w:delText>
        </w:r>
      </w:del>
      <w:r w:rsidR="00C53EFE">
        <w:rPr>
          <w:rFonts w:ascii="Times New Roman" w:eastAsia="Times New Roman" w:hAnsi="Times New Roman" w:cs="Times New Roman"/>
          <w:sz w:val="24"/>
          <w:szCs w:val="24"/>
        </w:rPr>
        <w:t xml:space="preserve">) remained after </w:t>
      </w:r>
      <w:del w:id="346" w:author="Richard Wen" w:date="2024-09-20T17:06:00Z" w16du:dateUtc="2024-09-20T21:06:00Z">
        <w:r w:rsidDel="00344BF5">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verifying infrastructure classification</w:t>
      </w:r>
      <w:r w:rsidR="00C53EFE">
        <w:rPr>
          <w:rFonts w:ascii="Times New Roman" w:eastAsia="Times New Roman" w:hAnsi="Times New Roman" w:cs="Times New Roman"/>
          <w:sz w:val="24"/>
          <w:szCs w:val="24"/>
        </w:rPr>
        <w:t>.</w:t>
      </w:r>
      <w:ins w:id="347" w:author="Richard Wen" w:date="2024-09-20T17:06:00Z" w16du:dateUtc="2024-09-20T21:06:00Z">
        <w:r w:rsidR="002D3355">
          <w:rPr>
            <w:rFonts w:ascii="Times New Roman" w:eastAsia="Times New Roman" w:hAnsi="Times New Roman" w:cs="Times New Roman"/>
            <w:sz w:val="24"/>
            <w:szCs w:val="24"/>
          </w:rPr>
          <w:t xml:space="preserve"> </w:t>
        </w:r>
      </w:ins>
      <w:del w:id="348" w:author="Richard Wen" w:date="2024-09-20T17:06:00Z" w16du:dateUtc="2024-09-20T21:06:00Z">
        <w:r w:rsidR="00C53EFE" w:rsidDel="002D3355">
          <w:rPr>
            <w:rFonts w:ascii="Times New Roman" w:eastAsia="Times New Roman" w:hAnsi="Times New Roman" w:cs="Times New Roman"/>
            <w:sz w:val="24"/>
            <w:szCs w:val="24"/>
          </w:rPr>
          <w:delText xml:space="preserve">   </w:delText>
        </w:r>
      </w:del>
      <w:r w:rsidR="00C53EFE">
        <w:rPr>
          <w:rFonts w:ascii="Times New Roman" w:eastAsia="Times New Roman" w:hAnsi="Times New Roman" w:cs="Times New Roman"/>
          <w:sz w:val="24"/>
          <w:szCs w:val="24"/>
        </w:rPr>
        <w:t xml:space="preserve">In Calgary from a total of 571.8 km (4,169 segments), 87.1 </w:t>
      </w:r>
      <w:r w:rsidR="00C53EFE" w:rsidRPr="00C53EFE">
        <w:rPr>
          <w:rFonts w:ascii="Times New Roman" w:eastAsia="Times New Roman" w:hAnsi="Times New Roman" w:cs="Times New Roman"/>
          <w:sz w:val="24"/>
          <w:szCs w:val="24"/>
        </w:rPr>
        <w:t>km (</w:t>
      </w:r>
      <w:r w:rsidR="0014134D" w:rsidRPr="00C53EFE">
        <w:rPr>
          <w:rFonts w:ascii="Times New Roman" w:eastAsia="Times New Roman" w:hAnsi="Times New Roman" w:cs="Times New Roman"/>
          <w:sz w:val="24"/>
          <w:szCs w:val="24"/>
        </w:rPr>
        <w:t>784</w:t>
      </w:r>
      <w:r w:rsidR="00C53EFE" w:rsidRPr="00C53EFE">
        <w:rPr>
          <w:rFonts w:ascii="Times New Roman" w:eastAsia="Times New Roman" w:hAnsi="Times New Roman" w:cs="Times New Roman"/>
          <w:sz w:val="24"/>
          <w:szCs w:val="24"/>
        </w:rPr>
        <w:t xml:space="preserve"> seg</w:t>
      </w:r>
      <w:del w:id="349" w:author="Richard Wen" w:date="2024-09-20T17:06:00Z" w16du:dateUtc="2024-09-20T21:06:00Z">
        <w:r w:rsidR="00C53EFE" w:rsidRPr="00C53EFE" w:rsidDel="00BE7FEF">
          <w:rPr>
            <w:rFonts w:ascii="Times New Roman" w:eastAsia="Times New Roman" w:hAnsi="Times New Roman" w:cs="Times New Roman"/>
            <w:sz w:val="24"/>
            <w:szCs w:val="24"/>
          </w:rPr>
          <w:delText>e</w:delText>
        </w:r>
      </w:del>
      <w:r w:rsidR="00C53EFE" w:rsidRPr="00C53EFE">
        <w:rPr>
          <w:rFonts w:ascii="Times New Roman" w:eastAsia="Times New Roman" w:hAnsi="Times New Roman" w:cs="Times New Roman"/>
          <w:sz w:val="24"/>
          <w:szCs w:val="24"/>
        </w:rPr>
        <w:t xml:space="preserve">ments) </w:t>
      </w:r>
      <w:del w:id="350" w:author="Richard Wen" w:date="2024-09-20T17:06:00Z" w16du:dateUtc="2024-09-20T21:06:00Z">
        <w:r w:rsidR="00C53EFE" w:rsidRPr="00C53EFE" w:rsidDel="00BE7FEF">
          <w:rPr>
            <w:rFonts w:ascii="Times New Roman" w:eastAsia="Times New Roman" w:hAnsi="Times New Roman" w:cs="Times New Roman"/>
            <w:sz w:val="24"/>
            <w:szCs w:val="24"/>
          </w:rPr>
          <w:delText xml:space="preserve"> </w:delText>
        </w:r>
      </w:del>
      <w:r w:rsidR="0014134D" w:rsidRPr="00C53EFE">
        <w:rPr>
          <w:rFonts w:ascii="Times New Roman" w:eastAsia="Times New Roman" w:hAnsi="Times New Roman" w:cs="Times New Roman"/>
          <w:sz w:val="24"/>
          <w:szCs w:val="24"/>
        </w:rPr>
        <w:t>met the eligibility criteria</w:t>
      </w:r>
      <w:r w:rsidR="00C53EFE" w:rsidRPr="00C53EFE">
        <w:rPr>
          <w:rFonts w:ascii="Times New Roman" w:eastAsia="Times New Roman" w:hAnsi="Times New Roman" w:cs="Times New Roman"/>
          <w:sz w:val="24"/>
          <w:szCs w:val="24"/>
        </w:rPr>
        <w:t xml:space="preserve"> and 85</w:t>
      </w:r>
      <w:del w:id="351" w:author="Richard Wen" w:date="2024-10-02T23:23:00Z" w16du:dateUtc="2024-10-03T03:23:00Z">
        <w:r w:rsidR="00C53EFE" w:rsidRPr="00C53EFE" w:rsidDel="00AA01E5">
          <w:rPr>
            <w:rFonts w:ascii="Times New Roman" w:eastAsia="Times New Roman" w:hAnsi="Times New Roman" w:cs="Times New Roman"/>
            <w:sz w:val="24"/>
            <w:szCs w:val="24"/>
          </w:rPr>
          <w:delText>.5</w:delText>
        </w:r>
      </w:del>
      <w:r w:rsidR="00C53EFE" w:rsidRPr="00C53EFE">
        <w:rPr>
          <w:rFonts w:ascii="Times New Roman" w:eastAsia="Times New Roman" w:hAnsi="Times New Roman" w:cs="Times New Roman"/>
          <w:sz w:val="24"/>
          <w:szCs w:val="24"/>
        </w:rPr>
        <w:t xml:space="preserve"> km (75</w:t>
      </w:r>
      <w:ins w:id="352" w:author="Richard Wen" w:date="2024-10-02T23:23:00Z" w16du:dateUtc="2024-10-03T03:23:00Z">
        <w:r w:rsidR="00AA01E5">
          <w:rPr>
            <w:rFonts w:ascii="Times New Roman" w:eastAsia="Times New Roman" w:hAnsi="Times New Roman" w:cs="Times New Roman"/>
            <w:sz w:val="24"/>
            <w:szCs w:val="24"/>
          </w:rPr>
          <w:t>0</w:t>
        </w:r>
      </w:ins>
      <w:ins w:id="353" w:author="Richard Wen" w:date="2024-10-03T02:58:00Z" w16du:dateUtc="2024-10-03T06:58:00Z">
        <w:r w:rsidR="003A3182">
          <w:rPr>
            <w:rFonts w:ascii="Times New Roman" w:eastAsia="Times New Roman" w:hAnsi="Times New Roman" w:cs="Times New Roman"/>
            <w:sz w:val="24"/>
            <w:szCs w:val="24"/>
          </w:rPr>
          <w:t xml:space="preserve"> segments</w:t>
        </w:r>
      </w:ins>
      <w:del w:id="354" w:author="Richard Wen" w:date="2024-10-02T23:23:00Z" w16du:dateUtc="2024-10-03T03:23:00Z">
        <w:r w:rsidR="00C53EFE" w:rsidRPr="00C53EFE" w:rsidDel="00AA01E5">
          <w:rPr>
            <w:rFonts w:ascii="Times New Roman" w:eastAsia="Times New Roman" w:hAnsi="Times New Roman" w:cs="Times New Roman"/>
            <w:sz w:val="24"/>
            <w:szCs w:val="24"/>
          </w:rPr>
          <w:delText>2</w:delText>
        </w:r>
      </w:del>
      <w:r w:rsidR="00C53EFE" w:rsidRPr="00C53EFE">
        <w:rPr>
          <w:rFonts w:ascii="Times New Roman" w:eastAsia="Times New Roman" w:hAnsi="Times New Roman" w:cs="Times New Roman"/>
          <w:sz w:val="24"/>
          <w:szCs w:val="24"/>
        </w:rPr>
        <w:t>) remained after verification.</w:t>
      </w:r>
      <w:del w:id="355" w:author="Richard Wen" w:date="2024-09-20T17:42:00Z" w16du:dateUtc="2024-09-20T21:42:00Z">
        <w:r w:rsidR="00C53EFE" w:rsidRPr="00C53EFE" w:rsidDel="00CE6853">
          <w:rPr>
            <w:rFonts w:ascii="Times New Roman" w:eastAsia="Times New Roman" w:hAnsi="Times New Roman" w:cs="Times New Roman"/>
            <w:sz w:val="24"/>
            <w:szCs w:val="24"/>
          </w:rPr>
          <w:delText xml:space="preserve"> </w:delText>
        </w:r>
      </w:del>
      <w:r w:rsidR="00C53EFE" w:rsidRPr="00C53EFE">
        <w:rPr>
          <w:rFonts w:ascii="Times New Roman" w:eastAsia="Times New Roman" w:hAnsi="Times New Roman" w:cs="Times New Roman"/>
          <w:sz w:val="24"/>
          <w:szCs w:val="24"/>
        </w:rPr>
        <w:t xml:space="preserve"> </w:t>
      </w:r>
      <w:commentRangeStart w:id="356"/>
      <w:commentRangeStart w:id="357"/>
      <w:r w:rsidR="00B828E6" w:rsidRPr="00C53EFE">
        <w:rPr>
          <w:rFonts w:ascii="Times New Roman" w:eastAsia="Times New Roman" w:hAnsi="Times New Roman" w:cs="Times New Roman"/>
          <w:sz w:val="24"/>
          <w:szCs w:val="24"/>
        </w:rPr>
        <w:t>Note, Calgary had Neighbourhood Greenways, which does not fit the defined Local Street Bikeways classification</w:t>
      </w:r>
      <w:r w:rsidR="00867F2E">
        <w:rPr>
          <w:rFonts w:ascii="Times New Roman" w:eastAsia="Times New Roman" w:hAnsi="Times New Roman" w:cs="Times New Roman"/>
          <w:sz w:val="24"/>
          <w:szCs w:val="24"/>
        </w:rPr>
        <w:t xml:space="preserve"> and were excluded</w:t>
      </w:r>
      <w:r w:rsidR="00B828E6" w:rsidRPr="00C53EFE">
        <w:rPr>
          <w:rFonts w:ascii="Times New Roman" w:eastAsia="Times New Roman" w:hAnsi="Times New Roman" w:cs="Times New Roman"/>
          <w:sz w:val="24"/>
          <w:szCs w:val="24"/>
        </w:rPr>
        <w:t xml:space="preserve">. </w:t>
      </w:r>
      <w:commentRangeEnd w:id="356"/>
      <w:r w:rsidR="00C53EFE" w:rsidRPr="00C53EFE">
        <w:rPr>
          <w:rStyle w:val="CommentReference"/>
        </w:rPr>
        <w:commentReference w:id="356"/>
      </w:r>
      <w:commentRangeEnd w:id="357"/>
      <w:r w:rsidR="00B0054C">
        <w:rPr>
          <w:rStyle w:val="CommentReference"/>
        </w:rPr>
        <w:commentReference w:id="357"/>
      </w:r>
      <w:ins w:id="358" w:author="Richard Wen" w:date="2024-10-03T02:59:00Z" w16du:dateUtc="2024-10-03T06:59:00Z">
        <w:r w:rsidR="00EE5EF3">
          <w:rPr>
            <w:rFonts w:ascii="Times New Roman" w:eastAsia="Times New Roman" w:hAnsi="Times New Roman" w:cs="Times New Roman"/>
            <w:sz w:val="24"/>
            <w:szCs w:val="24"/>
          </w:rPr>
          <w:t>In Toronto</w:t>
        </w:r>
      </w:ins>
      <w:del w:id="359" w:author="Richard Wen" w:date="2024-10-03T02:59:00Z" w16du:dateUtc="2024-10-03T06:59:00Z">
        <w:r w:rsidR="00C53EFE" w:rsidRPr="00C53EFE" w:rsidDel="00EE5EF3">
          <w:rPr>
            <w:rFonts w:ascii="Times New Roman" w:eastAsia="Times New Roman" w:hAnsi="Times New Roman" w:cs="Times New Roman"/>
            <w:sz w:val="24"/>
            <w:szCs w:val="24"/>
          </w:rPr>
          <w:delText>Finally</w:delText>
        </w:r>
      </w:del>
      <w:r w:rsidR="00C53EFE" w:rsidRPr="00C53EFE">
        <w:rPr>
          <w:rFonts w:ascii="Times New Roman" w:eastAsia="Times New Roman" w:hAnsi="Times New Roman" w:cs="Times New Roman"/>
          <w:sz w:val="24"/>
          <w:szCs w:val="24"/>
        </w:rPr>
        <w:t xml:space="preserve">, of </w:t>
      </w:r>
      <w:del w:id="360" w:author="Richard Wen" w:date="2024-09-20T17:06:00Z" w16du:dateUtc="2024-09-20T21:06:00Z">
        <w:r w:rsidR="00C53EFE" w:rsidRPr="00C53EFE" w:rsidDel="007F6F23">
          <w:rPr>
            <w:rFonts w:ascii="Times New Roman" w:eastAsia="Times New Roman" w:hAnsi="Times New Roman" w:cs="Times New Roman"/>
            <w:sz w:val="24"/>
            <w:szCs w:val="24"/>
          </w:rPr>
          <w:delText xml:space="preserve"> </w:delText>
        </w:r>
      </w:del>
      <w:r w:rsidR="00C53EFE" w:rsidRPr="00C53EFE">
        <w:rPr>
          <w:rFonts w:ascii="Times New Roman" w:eastAsia="Times New Roman" w:hAnsi="Times New Roman" w:cs="Times New Roman"/>
          <w:sz w:val="24"/>
          <w:szCs w:val="24"/>
        </w:rPr>
        <w:t>a total of 755 km (1,323 segments,</w:t>
      </w:r>
      <w:ins w:id="361" w:author="Richard Wen" w:date="2024-09-20T17:07:00Z" w16du:dateUtc="2024-09-20T21:07:00Z">
        <w:r w:rsidR="007F6F23">
          <w:rPr>
            <w:rFonts w:ascii="Times New Roman" w:eastAsia="Times New Roman" w:hAnsi="Times New Roman" w:cs="Times New Roman"/>
            <w:sz w:val="24"/>
            <w:szCs w:val="24"/>
          </w:rPr>
          <w:t xml:space="preserve"> </w:t>
        </w:r>
      </w:ins>
      <w:del w:id="362" w:author="Richard Wen" w:date="2024-09-20T17:07:00Z" w16du:dateUtc="2024-09-20T21:07:00Z">
        <w:r w:rsidR="00C53EFE" w:rsidRPr="00C53EFE" w:rsidDel="007F6F23">
          <w:rPr>
            <w:rFonts w:ascii="Times New Roman" w:eastAsia="Times New Roman" w:hAnsi="Times New Roman" w:cs="Times New Roman"/>
            <w:sz w:val="24"/>
            <w:szCs w:val="24"/>
          </w:rPr>
          <w:delText xml:space="preserve"> </w:delText>
        </w:r>
      </w:del>
      <w:del w:id="363" w:author="Richard Wen" w:date="2024-09-20T17:06:00Z" w16du:dateUtc="2024-09-20T21:06:00Z">
        <w:r w:rsidR="00C53EFE" w:rsidRPr="00C53EFE" w:rsidDel="007F6F23">
          <w:rPr>
            <w:rFonts w:ascii="Times New Roman" w:eastAsia="Times New Roman" w:hAnsi="Times New Roman" w:cs="Times New Roman"/>
            <w:sz w:val="24"/>
            <w:szCs w:val="24"/>
          </w:rPr>
          <w:delText xml:space="preserve"> </w:delText>
        </w:r>
      </w:del>
      <w:r w:rsidR="00C53EFE" w:rsidRPr="00C53EFE">
        <w:rPr>
          <w:rFonts w:ascii="Times New Roman" w:eastAsia="Times New Roman" w:hAnsi="Times New Roman" w:cs="Times New Roman"/>
          <w:sz w:val="24"/>
          <w:szCs w:val="24"/>
        </w:rPr>
        <w:t>205.3 km (</w:t>
      </w:r>
      <w:r w:rsidRPr="00C53EFE">
        <w:rPr>
          <w:rFonts w:ascii="Times New Roman" w:eastAsia="Times New Roman" w:hAnsi="Times New Roman" w:cs="Times New Roman"/>
          <w:sz w:val="24"/>
          <w:szCs w:val="24"/>
        </w:rPr>
        <w:t>331 segments</w:t>
      </w:r>
      <w:del w:id="364" w:author="Richard Wen" w:date="2024-10-03T02:59:00Z" w16du:dateUtc="2024-10-03T06:59:00Z">
        <w:r w:rsidRPr="00C53EFE" w:rsidDel="00EE5EF3">
          <w:rPr>
            <w:rFonts w:ascii="Times New Roman" w:eastAsia="Times New Roman" w:hAnsi="Times New Roman" w:cs="Times New Roman"/>
            <w:sz w:val="24"/>
            <w:szCs w:val="24"/>
          </w:rPr>
          <w:delText xml:space="preserve"> </w:delText>
        </w:r>
      </w:del>
      <w:r w:rsidR="00C53EFE" w:rsidRPr="00C53EFE">
        <w:rPr>
          <w:rFonts w:ascii="Times New Roman" w:eastAsia="Times New Roman" w:hAnsi="Times New Roman" w:cs="Times New Roman"/>
          <w:sz w:val="24"/>
          <w:szCs w:val="24"/>
        </w:rPr>
        <w:t>)</w:t>
      </w:r>
      <w:ins w:id="365" w:author="Richard Wen" w:date="2024-10-03T02:59:00Z" w16du:dateUtc="2024-10-03T06:59:00Z">
        <w:r w:rsidR="00EE5EF3">
          <w:rPr>
            <w:rFonts w:ascii="Times New Roman" w:eastAsia="Times New Roman" w:hAnsi="Times New Roman" w:cs="Times New Roman"/>
            <w:sz w:val="24"/>
            <w:szCs w:val="24"/>
          </w:rPr>
          <w:t xml:space="preserve"> met eligibility,</w:t>
        </w:r>
      </w:ins>
      <w:del w:id="366" w:author="Richard Wen" w:date="2024-09-20T17:07:00Z" w16du:dateUtc="2024-09-20T21:07:00Z">
        <w:r w:rsidR="00C53EFE" w:rsidRPr="00C53EFE" w:rsidDel="007F6F23">
          <w:rPr>
            <w:rFonts w:ascii="Times New Roman" w:eastAsia="Times New Roman" w:hAnsi="Times New Roman" w:cs="Times New Roman"/>
            <w:sz w:val="24"/>
            <w:szCs w:val="24"/>
          </w:rPr>
          <w:delText xml:space="preserve"> </w:delText>
        </w:r>
      </w:del>
      <w:r w:rsidR="00C53EFE" w:rsidRPr="00C53EFE">
        <w:rPr>
          <w:rFonts w:ascii="Times New Roman" w:eastAsia="Times New Roman" w:hAnsi="Times New Roman" w:cs="Times New Roman"/>
          <w:sz w:val="24"/>
          <w:szCs w:val="24"/>
        </w:rPr>
        <w:t xml:space="preserve"> and 204.3 km (</w:t>
      </w:r>
      <w:r w:rsidRPr="00C53EFE">
        <w:rPr>
          <w:rFonts w:ascii="Times New Roman" w:eastAsia="Times New Roman" w:hAnsi="Times New Roman" w:cs="Times New Roman"/>
          <w:sz w:val="24"/>
          <w:szCs w:val="24"/>
        </w:rPr>
        <w:t>326 segments</w:t>
      </w:r>
      <w:r w:rsidR="00C53EFE" w:rsidRPr="00C53EFE">
        <w:rPr>
          <w:rFonts w:ascii="Times New Roman" w:eastAsia="Times New Roman" w:hAnsi="Times New Roman" w:cs="Times New Roman"/>
          <w:sz w:val="24"/>
          <w:szCs w:val="24"/>
        </w:rPr>
        <w:t xml:space="preserve">) remained after verification. </w:t>
      </w:r>
      <w:r w:rsidR="00C66EEA" w:rsidRPr="00C53EFE">
        <w:rPr>
          <w:rFonts w:ascii="Times New Roman" w:eastAsia="Times New Roman" w:hAnsi="Times New Roman" w:cs="Times New Roman"/>
          <w:sz w:val="24"/>
          <w:szCs w:val="24"/>
        </w:rPr>
        <w:t>Toronto does not have Local Street Bikeways according to the Can-BICS definition.</w:t>
      </w:r>
    </w:p>
    <w:p w14:paraId="0000009A" w14:textId="77777777" w:rsidR="003B416B" w:rsidRDefault="00000000">
      <w:pPr>
        <w:jc w:val="center"/>
        <w:rPr>
          <w:rFonts w:ascii="Times New Roman" w:eastAsia="Times New Roman" w:hAnsi="Times New Roman" w:cs="Times New Roman"/>
          <w:sz w:val="24"/>
          <w:szCs w:val="24"/>
        </w:rPr>
      </w:pPr>
      <w:commentRangeStart w:id="367"/>
      <w:commentRangeStart w:id="368"/>
      <w:r>
        <w:rPr>
          <w:rFonts w:ascii="Times New Roman" w:eastAsia="Times New Roman" w:hAnsi="Times New Roman" w:cs="Times New Roman"/>
          <w:noProof/>
          <w:sz w:val="24"/>
          <w:szCs w:val="24"/>
        </w:rPr>
        <w:lastRenderedPageBreak/>
        <w:drawing>
          <wp:inline distT="0" distB="0" distL="0" distR="0" wp14:anchorId="181998E7" wp14:editId="631C09E8">
            <wp:extent cx="5520776" cy="4084364"/>
            <wp:effectExtent l="0" t="0" r="3810" b="5080"/>
            <wp:docPr id="212322779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798" name="image8.png"/>
                    <pic:cNvPicPr preferRelativeResize="0"/>
                  </pic:nvPicPr>
                  <pic:blipFill rotWithShape="1">
                    <a:blip r:embed="rId14" cstate="print">
                      <a:extLst>
                        <a:ext uri="{28A0092B-C50C-407E-A947-70E740481C1C}">
                          <a14:useLocalDpi xmlns:a14="http://schemas.microsoft.com/office/drawing/2010/main" val="0"/>
                        </a:ext>
                      </a:extLst>
                    </a:blip>
                    <a:srcRect b="8975"/>
                    <a:stretch/>
                  </pic:blipFill>
                  <pic:spPr bwMode="auto">
                    <a:xfrm>
                      <a:off x="0" y="0"/>
                      <a:ext cx="5599367" cy="4142507"/>
                    </a:xfrm>
                    <a:prstGeom prst="rect">
                      <a:avLst/>
                    </a:prstGeom>
                    <a:ln>
                      <a:noFill/>
                    </a:ln>
                    <a:extLst>
                      <a:ext uri="{53640926-AAD7-44D8-BBD7-CCE9431645EC}">
                        <a14:shadowObscured xmlns:a14="http://schemas.microsoft.com/office/drawing/2010/main"/>
                      </a:ext>
                    </a:extLst>
                  </pic:spPr>
                </pic:pic>
              </a:graphicData>
            </a:graphic>
          </wp:inline>
        </w:drawing>
      </w:r>
      <w:commentRangeEnd w:id="367"/>
      <w:r w:rsidR="00C53EFE">
        <w:rPr>
          <w:rStyle w:val="CommentReference"/>
        </w:rPr>
        <w:commentReference w:id="367"/>
      </w:r>
      <w:commentRangeEnd w:id="368"/>
      <w:r w:rsidR="00A86CC1">
        <w:rPr>
          <w:rStyle w:val="CommentReference"/>
        </w:rPr>
        <w:commentReference w:id="368"/>
      </w:r>
    </w:p>
    <w:p w14:paraId="0000009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 Flow diagram of inclusion criteria for bikeway segments in Vancouver, Calgary, and Toronto</w:t>
      </w:r>
      <w:r>
        <w:rPr>
          <w:rFonts w:ascii="Times New Roman" w:eastAsia="Times New Roman" w:hAnsi="Times New Roman" w:cs="Times New Roman"/>
          <w:sz w:val="24"/>
          <w:szCs w:val="24"/>
        </w:rPr>
        <w:t>. This flowchart provides a high-level overview of the segment inclusions and exclusions for each municipality. Data from Calgary were specific to on-street routes only. For detailed flow diagrams specific to each municipality, please refer to the</w:t>
      </w:r>
      <w:r>
        <w:rPr>
          <w:rFonts w:ascii="Times New Roman" w:eastAsia="Times New Roman" w:hAnsi="Times New Roman" w:cs="Times New Roman"/>
          <w:i/>
          <w:sz w:val="24"/>
          <w:szCs w:val="24"/>
        </w:rPr>
        <w:t xml:space="preserve"> </w:t>
      </w:r>
      <w:r>
        <w:rPr>
          <w:rFonts w:ascii="Times New Roman" w:eastAsia="Times New Roman" w:hAnsi="Times New Roman" w:cs="Times New Roman"/>
          <w:b/>
          <w:i/>
          <w:sz w:val="24"/>
          <w:szCs w:val="24"/>
        </w:rPr>
        <w:t>Appendix</w:t>
      </w:r>
      <w:r>
        <w:rPr>
          <w:rFonts w:ascii="Times New Roman" w:eastAsia="Times New Roman" w:hAnsi="Times New Roman" w:cs="Times New Roman"/>
          <w:i/>
          <w:sz w:val="24"/>
          <w:szCs w:val="24"/>
        </w:rPr>
        <w:t>.</w:t>
      </w:r>
    </w:p>
    <w:p w14:paraId="0000009C" w14:textId="77777777" w:rsidR="003B416B" w:rsidRDefault="003B416B">
      <w:pPr>
        <w:rPr>
          <w:rFonts w:ascii="Times New Roman" w:eastAsia="Times New Roman" w:hAnsi="Times New Roman" w:cs="Times New Roman"/>
          <w:i/>
          <w:sz w:val="24"/>
          <w:szCs w:val="24"/>
        </w:rPr>
      </w:pPr>
    </w:p>
    <w:p w14:paraId="0000009D" w14:textId="734B058E" w:rsidR="003B416B" w:rsidRDefault="008D241C">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Verification of Installation and Upgrade Years</w:t>
      </w:r>
    </w:p>
    <w:p w14:paraId="0000009E" w14:textId="244218E5"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Installation years were verified for all segments, </w:t>
      </w:r>
      <w:r w:rsidR="008D241C">
        <w:rPr>
          <w:rFonts w:ascii="Times New Roman" w:eastAsia="Times New Roman" w:hAnsi="Times New Roman" w:cs="Times New Roman"/>
          <w:sz w:val="24"/>
          <w:szCs w:val="24"/>
        </w:rPr>
        <w:t xml:space="preserve">and showed </w:t>
      </w:r>
      <w:r>
        <w:rPr>
          <w:rFonts w:ascii="Times New Roman" w:eastAsia="Times New Roman" w:hAnsi="Times New Roman" w:cs="Times New Roman"/>
          <w:sz w:val="24"/>
          <w:szCs w:val="24"/>
        </w:rPr>
        <w:t>that 66% of included segments in Vancouver, 8% in Calgary, and 41% in Toronto had dedicated cycling infrastructure established by 2009 or earlier. In Vancouver, among segments installed or updated during the study period</w:t>
      </w:r>
      <w:r w:rsidR="008D24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83.3% accurately matched the city's provided installation years, and 97.2% were within a ±1-year range. For Calgary, a smaller subset of segments 42.1% matched with the city's recorded installation years, and 62.7% were accurate within ±1 year. Finally, in Toronto, among </w:t>
      </w:r>
      <w:r>
        <w:rPr>
          <w:rFonts w:ascii="Times New Roman" w:eastAsia="Times New Roman" w:hAnsi="Times New Roman" w:cs="Times New Roman"/>
          <w:sz w:val="24"/>
          <w:szCs w:val="24"/>
        </w:rPr>
        <w:lastRenderedPageBreak/>
        <w:t>188 eligible segments, 74.5% accurately matched with the city's provided installation years, and 78.2% were accurate within a ±1-year span.</w:t>
      </w:r>
    </w:p>
    <w:p w14:paraId="0000009F" w14:textId="77777777" w:rsidR="003B416B" w:rsidRDefault="00000000">
      <w:pPr>
        <w:spacing w:after="0" w:line="480" w:lineRule="auto"/>
        <w:rPr>
          <w:rFonts w:ascii="Times New Roman" w:eastAsia="Times New Roman" w:hAnsi="Times New Roman" w:cs="Times New Roman"/>
          <w:b/>
          <w:i/>
          <w:sz w:val="24"/>
          <w:szCs w:val="24"/>
        </w:rPr>
      </w:pPr>
      <w:commentRangeStart w:id="369"/>
      <w:r>
        <w:rPr>
          <w:rFonts w:ascii="Times New Roman" w:eastAsia="Times New Roman" w:hAnsi="Times New Roman" w:cs="Times New Roman"/>
          <w:b/>
          <w:i/>
          <w:sz w:val="24"/>
          <w:szCs w:val="24"/>
        </w:rPr>
        <w:t>Classification of Infrastructure</w:t>
      </w:r>
      <w:commentRangeEnd w:id="369"/>
      <w:r w:rsidR="008F0433">
        <w:rPr>
          <w:rStyle w:val="CommentReference"/>
        </w:rPr>
        <w:commentReference w:id="369"/>
      </w:r>
    </w:p>
    <w:p w14:paraId="67EDB1E1" w14:textId="335E8660" w:rsidR="00252342" w:rsidRPr="00B22ACE" w:rsidRDefault="00BA00B1" w:rsidP="0025234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contrasting the classification of infrastructur</w:t>
      </w:r>
      <w:r w:rsidR="008F0433">
        <w:rPr>
          <w:rFonts w:ascii="Times New Roman" w:eastAsia="Times New Roman" w:hAnsi="Times New Roman" w:cs="Times New Roman"/>
          <w:sz w:val="24"/>
          <w:szCs w:val="24"/>
        </w:rPr>
        <w:t>e between the verified and original (provided by each city) data</w:t>
      </w:r>
      <w:r>
        <w:rPr>
          <w:rFonts w:ascii="Times New Roman" w:eastAsia="Times New Roman" w:hAnsi="Times New Roman" w:cs="Times New Roman"/>
          <w:sz w:val="24"/>
          <w:szCs w:val="24"/>
        </w:rPr>
        <w:t>, the verified data revealed</w:t>
      </w:r>
      <w:r w:rsidR="008F0433">
        <w:rPr>
          <w:rFonts w:ascii="Times New Roman" w:eastAsia="Times New Roman" w:hAnsi="Times New Roman" w:cs="Times New Roman"/>
          <w:sz w:val="24"/>
          <w:szCs w:val="24"/>
        </w:rPr>
        <w:t xml:space="preserve"> slightly more</w:t>
      </w:r>
      <w:r>
        <w:rPr>
          <w:rFonts w:ascii="Times New Roman" w:eastAsia="Times New Roman" w:hAnsi="Times New Roman" w:cs="Times New Roman"/>
          <w:sz w:val="24"/>
          <w:szCs w:val="24"/>
        </w:rPr>
        <w:t xml:space="preserve"> </w:t>
      </w:r>
      <w:r w:rsidR="008F0433">
        <w:rPr>
          <w:rFonts w:ascii="Times New Roman" w:eastAsia="Times New Roman" w:hAnsi="Times New Roman" w:cs="Times New Roman"/>
          <w:sz w:val="24"/>
          <w:szCs w:val="24"/>
        </w:rPr>
        <w:t>painted lanes</w:t>
      </w:r>
      <w:del w:id="370" w:author="Richard Wen" w:date="2024-10-02T22:17:00Z" w16du:dateUtc="2024-10-03T02:17:00Z">
        <w:r w:rsidR="008F0433" w:rsidDel="00E05A52">
          <w:rPr>
            <w:rFonts w:ascii="Times New Roman" w:eastAsia="Times New Roman" w:hAnsi="Times New Roman" w:cs="Times New Roman"/>
            <w:sz w:val="24"/>
            <w:szCs w:val="24"/>
          </w:rPr>
          <w:delText xml:space="preserve"> </w:delText>
        </w:r>
      </w:del>
      <w:ins w:id="371" w:author="Richard Wen" w:date="2024-10-02T22:17:00Z" w16du:dateUtc="2024-10-03T02:17:00Z">
        <w:r w:rsidR="00E05A52">
          <w:rPr>
            <w:rFonts w:ascii="Times New Roman" w:eastAsia="Times New Roman" w:hAnsi="Times New Roman" w:cs="Times New Roman"/>
            <w:sz w:val="24"/>
            <w:szCs w:val="24"/>
          </w:rPr>
          <w:t xml:space="preserve"> for Vancouver and Calgary</w:t>
        </w:r>
      </w:ins>
      <w:del w:id="372" w:author="Richard Wen" w:date="2024-10-02T22:17:00Z" w16du:dateUtc="2024-10-03T02:17:00Z">
        <w:r w:rsidR="008F0433" w:rsidDel="00E05A52">
          <w:rPr>
            <w:rFonts w:ascii="Times New Roman" w:eastAsia="Times New Roman" w:hAnsi="Times New Roman" w:cs="Times New Roman"/>
            <w:sz w:val="24"/>
            <w:szCs w:val="24"/>
          </w:rPr>
          <w:delText>for all three cities</w:delText>
        </w:r>
      </w:del>
      <w:r w:rsidR="008F0433">
        <w:rPr>
          <w:rFonts w:ascii="Times New Roman" w:eastAsia="Times New Roman" w:hAnsi="Times New Roman" w:cs="Times New Roman"/>
          <w:sz w:val="24"/>
          <w:szCs w:val="24"/>
        </w:rPr>
        <w:t>, slightly less cycle tracks for Calgary and Toronto,</w:t>
      </w:r>
      <w:ins w:id="373" w:author="Richard Wen" w:date="2024-10-02T22:16:00Z" w16du:dateUtc="2024-10-03T02:16:00Z">
        <w:r w:rsidR="008F0433">
          <w:rPr>
            <w:rFonts w:ascii="Times New Roman" w:eastAsia="Times New Roman" w:hAnsi="Times New Roman" w:cs="Times New Roman"/>
            <w:sz w:val="24"/>
            <w:szCs w:val="24"/>
          </w:rPr>
          <w:t xml:space="preserve"> and </w:t>
        </w:r>
      </w:ins>
      <w:del w:id="374" w:author="Richard Wen" w:date="2024-10-02T22:16:00Z" w16du:dateUtc="2024-10-03T02:16:00Z">
        <w:r w:rsidR="008F0433" w:rsidDel="008F0433">
          <w:rPr>
            <w:rFonts w:ascii="Times New Roman" w:eastAsia="Times New Roman" w:hAnsi="Times New Roman" w:cs="Times New Roman"/>
            <w:sz w:val="24"/>
            <w:szCs w:val="24"/>
          </w:rPr>
          <w:delText xml:space="preserve"> </w:delText>
        </w:r>
      </w:del>
      <w:r w:rsidR="008F0433">
        <w:rPr>
          <w:rFonts w:ascii="Times New Roman" w:eastAsia="Times New Roman" w:hAnsi="Times New Roman" w:cs="Times New Roman"/>
          <w:sz w:val="24"/>
          <w:szCs w:val="24"/>
        </w:rPr>
        <w:t>slightly more cycle tracks for Vancouver</w:t>
      </w:r>
      <w:del w:id="375" w:author="Richard Wen" w:date="2024-10-02T22:16:00Z" w16du:dateUtc="2024-10-03T02:16:00Z">
        <w:r w:rsidR="008F0433" w:rsidDel="008F0433">
          <w:rPr>
            <w:rFonts w:ascii="Times New Roman" w:eastAsia="Times New Roman" w:hAnsi="Times New Roman" w:cs="Times New Roman"/>
            <w:sz w:val="24"/>
            <w:szCs w:val="24"/>
          </w:rPr>
          <w:delText>,</w:delText>
        </w:r>
        <w:r w:rsidDel="008F0433">
          <w:rPr>
            <w:rFonts w:ascii="Times New Roman" w:eastAsia="Times New Roman" w:hAnsi="Times New Roman" w:cs="Times New Roman"/>
            <w:sz w:val="24"/>
            <w:szCs w:val="24"/>
          </w:rPr>
          <w:delText xml:space="preserve"> and</w:delText>
        </w:r>
      </w:del>
      <w:r>
        <w:rPr>
          <w:rFonts w:ascii="Times New Roman" w:eastAsia="Times New Roman" w:hAnsi="Times New Roman" w:cs="Times New Roman"/>
          <w:sz w:val="24"/>
          <w:szCs w:val="24"/>
        </w:rPr>
        <w:t xml:space="preserve"> </w:t>
      </w:r>
      <w:r w:rsidR="00B22ACE">
        <w:rPr>
          <w:rFonts w:ascii="Times New Roman" w:eastAsia="Times New Roman" w:hAnsi="Times New Roman" w:cs="Times New Roman"/>
          <w:sz w:val="24"/>
          <w:szCs w:val="24"/>
        </w:rPr>
        <w:t>(</w:t>
      </w:r>
      <w:r w:rsidR="00B22ACE">
        <w:rPr>
          <w:rFonts w:ascii="Times New Roman" w:eastAsia="Times New Roman" w:hAnsi="Times New Roman" w:cs="Times New Roman"/>
          <w:b/>
          <w:bCs/>
          <w:i/>
          <w:iCs/>
          <w:sz w:val="24"/>
          <w:szCs w:val="24"/>
        </w:rPr>
        <w:t xml:space="preserve">Table </w:t>
      </w:r>
      <w:r w:rsidR="00564281">
        <w:rPr>
          <w:rFonts w:ascii="Times New Roman" w:eastAsia="Times New Roman" w:hAnsi="Times New Roman" w:cs="Times New Roman"/>
          <w:b/>
          <w:bCs/>
          <w:i/>
          <w:iCs/>
          <w:sz w:val="24"/>
          <w:szCs w:val="24"/>
        </w:rPr>
        <w:t>2</w:t>
      </w:r>
      <w:r w:rsidR="00B22ACE">
        <w:rPr>
          <w:rFonts w:ascii="Times New Roman" w:eastAsia="Times New Roman" w:hAnsi="Times New Roman" w:cs="Times New Roman"/>
          <w:sz w:val="24"/>
          <w:szCs w:val="24"/>
        </w:rPr>
        <w:t>).</w:t>
      </w:r>
      <w:r w:rsidR="0047008B">
        <w:rPr>
          <w:rFonts w:ascii="Times New Roman" w:eastAsia="Times New Roman" w:hAnsi="Times New Roman" w:cs="Times New Roman"/>
          <w:sz w:val="24"/>
          <w:szCs w:val="24"/>
        </w:rPr>
        <w:t xml:space="preserve"> </w:t>
      </w:r>
      <w:ins w:id="376" w:author="Richard Wen" w:date="2024-10-02T22:18:00Z" w16du:dateUtc="2024-10-03T02:18:00Z">
        <w:r w:rsidR="00E05A52">
          <w:rPr>
            <w:rFonts w:ascii="Times New Roman" w:eastAsia="Times New Roman" w:hAnsi="Times New Roman" w:cs="Times New Roman"/>
            <w:sz w:val="24"/>
            <w:szCs w:val="24"/>
          </w:rPr>
          <w:t>Toronto had the largest difference (+19 km) in</w:t>
        </w:r>
      </w:ins>
      <w:ins w:id="377" w:author="Richard Wen" w:date="2024-10-02T22:19:00Z" w16du:dateUtc="2024-10-03T02:19:00Z">
        <w:r w:rsidR="003507B8">
          <w:rPr>
            <w:rFonts w:ascii="Times New Roman" w:eastAsia="Times New Roman" w:hAnsi="Times New Roman" w:cs="Times New Roman"/>
            <w:sz w:val="24"/>
            <w:szCs w:val="24"/>
          </w:rPr>
          <w:t xml:space="preserve"> painted lanes</w:t>
        </w:r>
        <w:r w:rsidR="00E05A52">
          <w:rPr>
            <w:rFonts w:ascii="Times New Roman" w:eastAsia="Times New Roman" w:hAnsi="Times New Roman" w:cs="Times New Roman"/>
            <w:sz w:val="24"/>
            <w:szCs w:val="24"/>
          </w:rPr>
          <w:t>, while</w:t>
        </w:r>
      </w:ins>
      <w:del w:id="378" w:author="Richard Wen" w:date="2024-10-02T22:18:00Z" w16du:dateUtc="2024-10-03T02:18:00Z">
        <w:r w:rsidR="0047008B" w:rsidDel="00E05A52">
          <w:rPr>
            <w:rFonts w:ascii="Times New Roman" w:eastAsia="Times New Roman" w:hAnsi="Times New Roman" w:cs="Times New Roman"/>
            <w:sz w:val="24"/>
            <w:szCs w:val="24"/>
          </w:rPr>
          <w:delText>The</w:delText>
        </w:r>
      </w:del>
      <w:r w:rsidR="0047008B">
        <w:rPr>
          <w:rFonts w:ascii="Times New Roman" w:eastAsia="Times New Roman" w:hAnsi="Times New Roman" w:cs="Times New Roman"/>
          <w:sz w:val="24"/>
          <w:szCs w:val="24"/>
        </w:rPr>
        <w:t xml:space="preserve"> total on-street infrastructure had smaller differences</w:t>
      </w:r>
      <w:r w:rsidR="000D4FF3">
        <w:rPr>
          <w:rFonts w:ascii="Times New Roman" w:eastAsia="Times New Roman" w:hAnsi="Times New Roman" w:cs="Times New Roman"/>
          <w:sz w:val="24"/>
          <w:szCs w:val="24"/>
        </w:rPr>
        <w:t xml:space="preserve"> (+6.2, -1.4, and +19 km)</w:t>
      </w:r>
      <w:r w:rsidR="0047008B">
        <w:rPr>
          <w:rFonts w:ascii="Times New Roman" w:eastAsia="Times New Roman" w:hAnsi="Times New Roman" w:cs="Times New Roman"/>
          <w:sz w:val="24"/>
          <w:szCs w:val="24"/>
        </w:rPr>
        <w:t xml:space="preserve"> between the verified and original data for Vancouver, Calgary, and Toronto respectively.</w:t>
      </w:r>
    </w:p>
    <w:tbl>
      <w:tblPr>
        <w:tblStyle w:val="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729"/>
        <w:gridCol w:w="2753"/>
        <w:gridCol w:w="1270"/>
        <w:gridCol w:w="1315"/>
        <w:gridCol w:w="1283"/>
      </w:tblGrid>
      <w:tr w:rsidR="0083548E" w14:paraId="61D6DAE3" w14:textId="6349D467" w:rsidTr="009975F3">
        <w:trPr>
          <w:trHeight w:val="567"/>
        </w:trPr>
        <w:tc>
          <w:tcPr>
            <w:tcW w:w="1459" w:type="pct"/>
            <w:shd w:val="clear" w:color="auto" w:fill="2F5496"/>
            <w:vAlign w:val="center"/>
          </w:tcPr>
          <w:p w14:paraId="2C092382" w14:textId="75A174EB" w:rsidR="0083548E" w:rsidRDefault="0083548E" w:rsidP="0030511D">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City</w:t>
            </w:r>
          </w:p>
        </w:tc>
        <w:tc>
          <w:tcPr>
            <w:tcW w:w="1472" w:type="pct"/>
            <w:shd w:val="clear" w:color="auto" w:fill="2F5496"/>
            <w:vAlign w:val="center"/>
          </w:tcPr>
          <w:p w14:paraId="75A4053F" w14:textId="33F93D38" w:rsidR="0083548E" w:rsidRDefault="00D72630" w:rsidP="0030511D">
            <w:pPr>
              <w:jc w:val="center"/>
              <w:rPr>
                <w:rFonts w:ascii="Times New Roman" w:eastAsia="Times New Roman" w:hAnsi="Times New Roman" w:cs="Times New Roman"/>
                <w:b/>
                <w:color w:val="FFFFFF"/>
                <w:sz w:val="24"/>
                <w:szCs w:val="24"/>
              </w:rPr>
            </w:pPr>
            <w:del w:id="379" w:author="Richard Wen" w:date="2024-10-02T22:28:00Z" w16du:dateUtc="2024-10-03T02:28:00Z">
              <w:r w:rsidDel="00B1540F">
                <w:rPr>
                  <w:rFonts w:ascii="Times New Roman" w:eastAsia="Times New Roman" w:hAnsi="Times New Roman" w:cs="Times New Roman"/>
                  <w:b/>
                  <w:color w:val="FFFFFF"/>
                  <w:sz w:val="24"/>
                  <w:szCs w:val="24"/>
                </w:rPr>
                <w:delText xml:space="preserve">Infrastructure </w:delText>
              </w:r>
              <w:r w:rsidR="0083548E" w:rsidDel="00B1540F">
                <w:rPr>
                  <w:rFonts w:ascii="Times New Roman" w:eastAsia="Times New Roman" w:hAnsi="Times New Roman" w:cs="Times New Roman"/>
                  <w:b/>
                  <w:color w:val="FFFFFF"/>
                  <w:sz w:val="24"/>
                  <w:szCs w:val="24"/>
                </w:rPr>
                <w:delText>Type</w:delText>
              </w:r>
            </w:del>
            <w:ins w:id="380" w:author="Richard Wen" w:date="2024-10-02T22:28:00Z" w16du:dateUtc="2024-10-03T02:28:00Z">
              <w:r w:rsidR="00B1540F">
                <w:rPr>
                  <w:rFonts w:ascii="Times New Roman" w:eastAsia="Times New Roman" w:hAnsi="Times New Roman" w:cs="Times New Roman"/>
                  <w:b/>
                  <w:color w:val="FFFFFF"/>
                  <w:sz w:val="24"/>
                  <w:szCs w:val="24"/>
                </w:rPr>
                <w:t>Classification</w:t>
              </w:r>
            </w:ins>
          </w:p>
        </w:tc>
        <w:tc>
          <w:tcPr>
            <w:tcW w:w="679" w:type="pct"/>
            <w:shd w:val="clear" w:color="auto" w:fill="2F5496"/>
            <w:vAlign w:val="center"/>
          </w:tcPr>
          <w:p w14:paraId="306A259E" w14:textId="1DAA197D" w:rsidR="0083548E" w:rsidRDefault="0083548E" w:rsidP="0030511D">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Municipal</w:t>
            </w:r>
          </w:p>
        </w:tc>
        <w:tc>
          <w:tcPr>
            <w:tcW w:w="703" w:type="pct"/>
            <w:shd w:val="clear" w:color="auto" w:fill="2F5496"/>
            <w:vAlign w:val="center"/>
          </w:tcPr>
          <w:p w14:paraId="7331EF3E" w14:textId="17B7184C" w:rsidR="0083548E" w:rsidRDefault="0083548E" w:rsidP="0030511D">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Verified</w:t>
            </w:r>
          </w:p>
        </w:tc>
        <w:tc>
          <w:tcPr>
            <w:tcW w:w="686" w:type="pct"/>
            <w:shd w:val="clear" w:color="auto" w:fill="2F5496"/>
            <w:vAlign w:val="center"/>
          </w:tcPr>
          <w:p w14:paraId="226667C9" w14:textId="46DF2EEA" w:rsidR="0083548E" w:rsidRDefault="0083548E" w:rsidP="0030511D">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Difference</w:t>
            </w:r>
          </w:p>
        </w:tc>
      </w:tr>
      <w:tr w:rsidR="008402E6" w14:paraId="2586534E" w14:textId="4DA840DE" w:rsidTr="009975F3">
        <w:trPr>
          <w:trHeight w:val="397"/>
        </w:trPr>
        <w:tc>
          <w:tcPr>
            <w:tcW w:w="1459" w:type="pct"/>
            <w:vMerge w:val="restart"/>
            <w:tcMar>
              <w:top w:w="113" w:type="dxa"/>
            </w:tcMar>
            <w:vAlign w:val="center"/>
          </w:tcPr>
          <w:p w14:paraId="09BB8F39" w14:textId="4A61BABD" w:rsidR="008402E6" w:rsidRPr="00D11F6E" w:rsidRDefault="008402E6" w:rsidP="008402E6">
            <w:pPr>
              <w:jc w:val="center"/>
              <w:rPr>
                <w:rFonts w:ascii="Times New Roman" w:eastAsia="Times New Roman" w:hAnsi="Times New Roman" w:cs="Times New Roman"/>
                <w:b/>
                <w:sz w:val="24"/>
                <w:szCs w:val="24"/>
              </w:rPr>
            </w:pPr>
            <w:r w:rsidRPr="00D11F6E">
              <w:rPr>
                <w:rFonts w:ascii="Times New Roman" w:eastAsia="Times New Roman" w:hAnsi="Times New Roman" w:cs="Times New Roman"/>
                <w:b/>
                <w:sz w:val="24"/>
                <w:szCs w:val="24"/>
              </w:rPr>
              <w:t>Vancouver</w:t>
            </w:r>
          </w:p>
        </w:tc>
        <w:tc>
          <w:tcPr>
            <w:tcW w:w="1472" w:type="pct"/>
            <w:tcMar>
              <w:top w:w="113" w:type="dxa"/>
            </w:tcMar>
            <w:vAlign w:val="center"/>
          </w:tcPr>
          <w:p w14:paraId="7B7234B3" w14:textId="26E04151" w:rsidR="008402E6" w:rsidRPr="00DB1130" w:rsidRDefault="008402E6" w:rsidP="008402E6">
            <w:pPr>
              <w:rPr>
                <w:rFonts w:ascii="Times New Roman" w:eastAsia="Times New Roman" w:hAnsi="Times New Roman" w:cs="Times New Roman"/>
                <w:sz w:val="24"/>
                <w:szCs w:val="24"/>
              </w:rPr>
            </w:pPr>
            <w:r w:rsidRPr="00DB1130">
              <w:rPr>
                <w:rFonts w:ascii="Times New Roman" w:eastAsia="Times New Roman" w:hAnsi="Times New Roman" w:cs="Times New Roman"/>
                <w:sz w:val="24"/>
                <w:szCs w:val="24"/>
              </w:rPr>
              <w:t>Painted Lanes</w:t>
            </w:r>
          </w:p>
        </w:tc>
        <w:tc>
          <w:tcPr>
            <w:tcW w:w="679" w:type="pct"/>
            <w:shd w:val="clear" w:color="auto" w:fill="auto"/>
            <w:tcMar>
              <w:top w:w="113" w:type="dxa"/>
            </w:tcMar>
            <w:vAlign w:val="center"/>
          </w:tcPr>
          <w:p w14:paraId="675CC3AA" w14:textId="61A07E62"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43.8 km</w:t>
            </w:r>
          </w:p>
        </w:tc>
        <w:tc>
          <w:tcPr>
            <w:tcW w:w="703" w:type="pct"/>
            <w:shd w:val="clear" w:color="auto" w:fill="FFFFFF" w:themeFill="background1"/>
            <w:tcMar>
              <w:top w:w="113" w:type="dxa"/>
            </w:tcMar>
            <w:vAlign w:val="center"/>
          </w:tcPr>
          <w:p w14:paraId="6CCB4EB6" w14:textId="32A27B06"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46.7 km</w:t>
            </w:r>
          </w:p>
        </w:tc>
        <w:tc>
          <w:tcPr>
            <w:tcW w:w="686" w:type="pct"/>
            <w:shd w:val="clear" w:color="auto" w:fill="FFFFFF" w:themeFill="background1"/>
            <w:tcMar>
              <w:top w:w="113" w:type="dxa"/>
            </w:tcMar>
            <w:vAlign w:val="center"/>
          </w:tcPr>
          <w:p w14:paraId="4ACD5CFD" w14:textId="76019FFE" w:rsidR="008402E6" w:rsidRPr="008402E6" w:rsidRDefault="002E1F9C" w:rsidP="008402E6">
            <w:pPr>
              <w:jc w:val="right"/>
              <w:rPr>
                <w:rFonts w:ascii="Times New Roman" w:eastAsia="Times New Roman" w:hAnsi="Times New Roman" w:cs="Times New Roman"/>
                <w:sz w:val="24"/>
                <w:szCs w:val="24"/>
              </w:rPr>
            </w:pPr>
            <w:r>
              <w:rPr>
                <w:rFonts w:ascii="Times New Roman" w:hAnsi="Times New Roman" w:cs="Times New Roman"/>
                <w:color w:val="000000"/>
                <w:sz w:val="24"/>
                <w:szCs w:val="24"/>
              </w:rPr>
              <w:t>+</w:t>
            </w:r>
            <w:r w:rsidR="008402E6" w:rsidRPr="008402E6">
              <w:rPr>
                <w:rFonts w:ascii="Times New Roman" w:hAnsi="Times New Roman" w:cs="Times New Roman"/>
                <w:color w:val="000000"/>
                <w:sz w:val="24"/>
                <w:szCs w:val="24"/>
              </w:rPr>
              <w:t>2.9 km</w:t>
            </w:r>
          </w:p>
        </w:tc>
      </w:tr>
      <w:tr w:rsidR="008402E6" w14:paraId="7ADB5132" w14:textId="437535AB" w:rsidTr="009975F3">
        <w:trPr>
          <w:trHeight w:val="397"/>
        </w:trPr>
        <w:tc>
          <w:tcPr>
            <w:tcW w:w="1459" w:type="pct"/>
            <w:vMerge/>
            <w:tcMar>
              <w:top w:w="113" w:type="dxa"/>
            </w:tcMar>
            <w:vAlign w:val="center"/>
          </w:tcPr>
          <w:p w14:paraId="2D369A53"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tcMar>
              <w:top w:w="113" w:type="dxa"/>
            </w:tcMar>
            <w:vAlign w:val="center"/>
          </w:tcPr>
          <w:p w14:paraId="22CB2477" w14:textId="07E85F63" w:rsidR="008402E6" w:rsidRPr="00DB1130" w:rsidRDefault="008402E6" w:rsidP="008402E6">
            <w:pPr>
              <w:rPr>
                <w:rFonts w:ascii="Times New Roman" w:eastAsia="Times New Roman" w:hAnsi="Times New Roman" w:cs="Times New Roman"/>
                <w:sz w:val="24"/>
                <w:szCs w:val="24"/>
              </w:rPr>
            </w:pPr>
            <w:r w:rsidRPr="00DB1130">
              <w:rPr>
                <w:rFonts w:ascii="Times New Roman" w:eastAsia="Times New Roman" w:hAnsi="Times New Roman" w:cs="Times New Roman"/>
                <w:sz w:val="24"/>
                <w:szCs w:val="24"/>
              </w:rPr>
              <w:t>Cycle Tracks</w:t>
            </w:r>
          </w:p>
        </w:tc>
        <w:tc>
          <w:tcPr>
            <w:tcW w:w="679" w:type="pct"/>
            <w:shd w:val="clear" w:color="auto" w:fill="auto"/>
            <w:tcMar>
              <w:top w:w="113" w:type="dxa"/>
            </w:tcMar>
            <w:vAlign w:val="center"/>
          </w:tcPr>
          <w:p w14:paraId="6642B98D" w14:textId="33EF67C0"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27.4 km</w:t>
            </w:r>
          </w:p>
        </w:tc>
        <w:tc>
          <w:tcPr>
            <w:tcW w:w="703" w:type="pct"/>
            <w:shd w:val="clear" w:color="auto" w:fill="FFFFFF" w:themeFill="background1"/>
            <w:tcMar>
              <w:top w:w="113" w:type="dxa"/>
            </w:tcMar>
            <w:vAlign w:val="center"/>
          </w:tcPr>
          <w:p w14:paraId="28D54BA3" w14:textId="030D94FE"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30.7 km</w:t>
            </w:r>
          </w:p>
        </w:tc>
        <w:tc>
          <w:tcPr>
            <w:tcW w:w="686" w:type="pct"/>
            <w:shd w:val="clear" w:color="auto" w:fill="FFFFFF" w:themeFill="background1"/>
            <w:tcMar>
              <w:top w:w="113" w:type="dxa"/>
            </w:tcMar>
            <w:vAlign w:val="center"/>
          </w:tcPr>
          <w:p w14:paraId="0298C036" w14:textId="709C6D3E" w:rsidR="008402E6" w:rsidRPr="008402E6" w:rsidRDefault="002E1F9C" w:rsidP="008402E6">
            <w:pPr>
              <w:jc w:val="right"/>
              <w:rPr>
                <w:rFonts w:ascii="Times New Roman" w:eastAsia="Times New Roman" w:hAnsi="Times New Roman" w:cs="Times New Roman"/>
                <w:sz w:val="24"/>
                <w:szCs w:val="24"/>
              </w:rPr>
            </w:pPr>
            <w:r>
              <w:rPr>
                <w:rFonts w:ascii="Times New Roman" w:hAnsi="Times New Roman" w:cs="Times New Roman"/>
                <w:color w:val="000000"/>
                <w:sz w:val="24"/>
                <w:szCs w:val="24"/>
              </w:rPr>
              <w:t>+</w:t>
            </w:r>
            <w:r w:rsidR="008402E6" w:rsidRPr="008402E6">
              <w:rPr>
                <w:rFonts w:ascii="Times New Roman" w:hAnsi="Times New Roman" w:cs="Times New Roman"/>
                <w:color w:val="000000"/>
                <w:sz w:val="24"/>
                <w:szCs w:val="24"/>
              </w:rPr>
              <w:t>3.3 km</w:t>
            </w:r>
          </w:p>
        </w:tc>
      </w:tr>
      <w:tr w:rsidR="008402E6" w14:paraId="35F7F41F" w14:textId="77777777" w:rsidTr="009975F3">
        <w:trPr>
          <w:trHeight w:val="397"/>
        </w:trPr>
        <w:tc>
          <w:tcPr>
            <w:tcW w:w="1459" w:type="pct"/>
            <w:vMerge/>
            <w:tcMar>
              <w:top w:w="113" w:type="dxa"/>
            </w:tcMar>
            <w:vAlign w:val="center"/>
          </w:tcPr>
          <w:p w14:paraId="6907F28A"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shd w:val="clear" w:color="auto" w:fill="D9E2F4"/>
            <w:tcMar>
              <w:top w:w="113" w:type="dxa"/>
            </w:tcMar>
            <w:vAlign w:val="center"/>
          </w:tcPr>
          <w:p w14:paraId="70F076B1" w14:textId="777A4D84" w:rsidR="008402E6" w:rsidRPr="00DB1130" w:rsidRDefault="008402E6" w:rsidP="008402E6">
            <w:pPr>
              <w:rPr>
                <w:rFonts w:ascii="Times New Roman" w:eastAsia="Times New Roman" w:hAnsi="Times New Roman" w:cs="Times New Roman"/>
                <w:b/>
                <w:bCs/>
                <w:sz w:val="24"/>
                <w:szCs w:val="24"/>
              </w:rPr>
            </w:pPr>
            <w:r w:rsidRPr="00DB1130">
              <w:rPr>
                <w:rFonts w:ascii="Times New Roman" w:eastAsia="Times New Roman" w:hAnsi="Times New Roman" w:cs="Times New Roman"/>
                <w:b/>
                <w:bCs/>
                <w:sz w:val="24"/>
                <w:szCs w:val="24"/>
              </w:rPr>
              <w:t>On-Street Routes, Total</w:t>
            </w:r>
          </w:p>
        </w:tc>
        <w:tc>
          <w:tcPr>
            <w:tcW w:w="679" w:type="pct"/>
            <w:shd w:val="clear" w:color="auto" w:fill="D9E2F4"/>
            <w:tcMar>
              <w:top w:w="113" w:type="dxa"/>
            </w:tcMar>
            <w:vAlign w:val="center"/>
          </w:tcPr>
          <w:p w14:paraId="540646FB" w14:textId="3813191F"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71.2 km</w:t>
            </w:r>
          </w:p>
        </w:tc>
        <w:tc>
          <w:tcPr>
            <w:tcW w:w="703" w:type="pct"/>
            <w:shd w:val="clear" w:color="auto" w:fill="D9E2F4"/>
            <w:tcMar>
              <w:top w:w="113" w:type="dxa"/>
            </w:tcMar>
            <w:vAlign w:val="center"/>
          </w:tcPr>
          <w:p w14:paraId="0FDDED91" w14:textId="500D02E0"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77.4 km</w:t>
            </w:r>
          </w:p>
        </w:tc>
        <w:tc>
          <w:tcPr>
            <w:tcW w:w="686" w:type="pct"/>
            <w:shd w:val="clear" w:color="auto" w:fill="D9E2F4"/>
            <w:tcMar>
              <w:top w:w="113" w:type="dxa"/>
            </w:tcMar>
            <w:vAlign w:val="center"/>
          </w:tcPr>
          <w:p w14:paraId="4FEF9A1C" w14:textId="1CDCD41A" w:rsidR="008402E6" w:rsidRPr="008402E6" w:rsidRDefault="002E1F9C" w:rsidP="008402E6">
            <w:pPr>
              <w:jc w:val="right"/>
              <w:rPr>
                <w:rFonts w:ascii="Times New Roman" w:eastAsia="Times New Roman" w:hAnsi="Times New Roman" w:cs="Times New Roman"/>
                <w:b/>
                <w:bCs/>
                <w:sz w:val="24"/>
                <w:szCs w:val="24"/>
              </w:rPr>
            </w:pPr>
            <w:r>
              <w:rPr>
                <w:rFonts w:ascii="Times New Roman" w:hAnsi="Times New Roman" w:cs="Times New Roman"/>
                <w:b/>
                <w:bCs/>
                <w:color w:val="000000"/>
                <w:sz w:val="24"/>
                <w:szCs w:val="24"/>
              </w:rPr>
              <w:t>+</w:t>
            </w:r>
            <w:r w:rsidR="008402E6" w:rsidRPr="008402E6">
              <w:rPr>
                <w:rFonts w:ascii="Times New Roman" w:hAnsi="Times New Roman" w:cs="Times New Roman"/>
                <w:b/>
                <w:bCs/>
                <w:color w:val="000000"/>
                <w:sz w:val="24"/>
                <w:szCs w:val="24"/>
              </w:rPr>
              <w:t>6.2 km</w:t>
            </w:r>
          </w:p>
        </w:tc>
      </w:tr>
      <w:tr w:rsidR="008402E6" w14:paraId="40284911" w14:textId="391277FD" w:rsidTr="009975F3">
        <w:trPr>
          <w:trHeight w:val="397"/>
        </w:trPr>
        <w:tc>
          <w:tcPr>
            <w:tcW w:w="1459" w:type="pct"/>
            <w:vMerge w:val="restart"/>
            <w:tcMar>
              <w:top w:w="113" w:type="dxa"/>
            </w:tcMar>
            <w:vAlign w:val="center"/>
          </w:tcPr>
          <w:p w14:paraId="53217105" w14:textId="322B2F34"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D11F6E">
              <w:rPr>
                <w:rFonts w:ascii="Times New Roman" w:eastAsia="Times New Roman" w:hAnsi="Times New Roman" w:cs="Times New Roman"/>
                <w:b/>
                <w:sz w:val="24"/>
                <w:szCs w:val="24"/>
              </w:rPr>
              <w:t>Calgary</w:t>
            </w:r>
          </w:p>
        </w:tc>
        <w:tc>
          <w:tcPr>
            <w:tcW w:w="1472" w:type="pct"/>
            <w:shd w:val="clear" w:color="auto" w:fill="auto"/>
            <w:tcMar>
              <w:top w:w="113" w:type="dxa"/>
            </w:tcMar>
            <w:vAlign w:val="center"/>
          </w:tcPr>
          <w:p w14:paraId="44F9B112" w14:textId="166D44B9" w:rsidR="008402E6" w:rsidRPr="00DB1130" w:rsidRDefault="008402E6" w:rsidP="008402E6">
            <w:pPr>
              <w:rPr>
                <w:rFonts w:ascii="Times New Roman" w:eastAsia="Times New Roman" w:hAnsi="Times New Roman" w:cs="Times New Roman"/>
                <w:b/>
                <w:sz w:val="24"/>
                <w:szCs w:val="24"/>
              </w:rPr>
            </w:pPr>
            <w:r w:rsidRPr="00DB1130">
              <w:rPr>
                <w:rFonts w:ascii="Times New Roman" w:eastAsia="Times New Roman" w:hAnsi="Times New Roman" w:cs="Times New Roman"/>
                <w:sz w:val="24"/>
                <w:szCs w:val="24"/>
              </w:rPr>
              <w:t>Painted Lanes</w:t>
            </w:r>
          </w:p>
        </w:tc>
        <w:tc>
          <w:tcPr>
            <w:tcW w:w="679" w:type="pct"/>
            <w:shd w:val="clear" w:color="auto" w:fill="auto"/>
            <w:tcMar>
              <w:top w:w="113" w:type="dxa"/>
            </w:tcMar>
            <w:vAlign w:val="center"/>
          </w:tcPr>
          <w:p w14:paraId="3A0ADABA" w14:textId="46C77AB0"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57.0 km</w:t>
            </w:r>
          </w:p>
        </w:tc>
        <w:tc>
          <w:tcPr>
            <w:tcW w:w="703" w:type="pct"/>
            <w:shd w:val="clear" w:color="auto" w:fill="FFFFFF" w:themeFill="background1"/>
            <w:tcMar>
              <w:top w:w="113" w:type="dxa"/>
            </w:tcMar>
            <w:vAlign w:val="center"/>
          </w:tcPr>
          <w:p w14:paraId="4D75ED95" w14:textId="2A06D227"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60.3 km</w:t>
            </w:r>
          </w:p>
        </w:tc>
        <w:tc>
          <w:tcPr>
            <w:tcW w:w="686" w:type="pct"/>
            <w:shd w:val="clear" w:color="auto" w:fill="FFFFFF" w:themeFill="background1"/>
            <w:tcMar>
              <w:top w:w="113" w:type="dxa"/>
            </w:tcMar>
            <w:vAlign w:val="center"/>
          </w:tcPr>
          <w:p w14:paraId="1491EA60" w14:textId="5C791DDB" w:rsidR="008402E6" w:rsidRPr="008402E6" w:rsidRDefault="002E1F9C" w:rsidP="008402E6">
            <w:pPr>
              <w:jc w:val="right"/>
              <w:rPr>
                <w:rFonts w:ascii="Times New Roman" w:eastAsia="Times New Roman" w:hAnsi="Times New Roman" w:cs="Times New Roman"/>
                <w:bCs/>
                <w:sz w:val="24"/>
                <w:szCs w:val="24"/>
              </w:rPr>
            </w:pPr>
            <w:r>
              <w:rPr>
                <w:rFonts w:ascii="Times New Roman" w:hAnsi="Times New Roman" w:cs="Times New Roman"/>
                <w:color w:val="000000"/>
                <w:sz w:val="24"/>
                <w:szCs w:val="24"/>
              </w:rPr>
              <w:t>+</w:t>
            </w:r>
            <w:r w:rsidR="008402E6" w:rsidRPr="008402E6">
              <w:rPr>
                <w:rFonts w:ascii="Times New Roman" w:hAnsi="Times New Roman" w:cs="Times New Roman"/>
                <w:color w:val="000000"/>
                <w:sz w:val="24"/>
                <w:szCs w:val="24"/>
              </w:rPr>
              <w:t>3.3 km</w:t>
            </w:r>
          </w:p>
        </w:tc>
      </w:tr>
      <w:tr w:rsidR="008402E6" w14:paraId="768319FA" w14:textId="3CD9179A" w:rsidTr="009975F3">
        <w:trPr>
          <w:trHeight w:val="397"/>
        </w:trPr>
        <w:tc>
          <w:tcPr>
            <w:tcW w:w="1459" w:type="pct"/>
            <w:vMerge/>
            <w:tcMar>
              <w:top w:w="113" w:type="dxa"/>
            </w:tcMar>
            <w:vAlign w:val="center"/>
          </w:tcPr>
          <w:p w14:paraId="6487E624"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shd w:val="clear" w:color="auto" w:fill="auto"/>
            <w:tcMar>
              <w:top w:w="113" w:type="dxa"/>
            </w:tcMar>
            <w:vAlign w:val="center"/>
          </w:tcPr>
          <w:p w14:paraId="4C94F288" w14:textId="78F22CAB" w:rsidR="008402E6" w:rsidRPr="00DB1130" w:rsidRDefault="008402E6" w:rsidP="008402E6">
            <w:pPr>
              <w:rPr>
                <w:rFonts w:ascii="Times New Roman" w:eastAsia="Times New Roman" w:hAnsi="Times New Roman" w:cs="Times New Roman"/>
                <w:b/>
                <w:sz w:val="24"/>
                <w:szCs w:val="24"/>
              </w:rPr>
            </w:pPr>
            <w:r w:rsidRPr="00DB1130">
              <w:rPr>
                <w:rFonts w:ascii="Times New Roman" w:eastAsia="Times New Roman" w:hAnsi="Times New Roman" w:cs="Times New Roman"/>
                <w:sz w:val="24"/>
                <w:szCs w:val="24"/>
              </w:rPr>
              <w:t>Cycle Tracks</w:t>
            </w:r>
          </w:p>
        </w:tc>
        <w:tc>
          <w:tcPr>
            <w:tcW w:w="679" w:type="pct"/>
            <w:shd w:val="clear" w:color="auto" w:fill="auto"/>
            <w:tcMar>
              <w:top w:w="113" w:type="dxa"/>
            </w:tcMar>
            <w:vAlign w:val="center"/>
          </w:tcPr>
          <w:p w14:paraId="09292420" w14:textId="3DE57A26"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31.7 km</w:t>
            </w:r>
          </w:p>
        </w:tc>
        <w:tc>
          <w:tcPr>
            <w:tcW w:w="703" w:type="pct"/>
            <w:shd w:val="clear" w:color="auto" w:fill="FFFFFF" w:themeFill="background1"/>
            <w:tcMar>
              <w:top w:w="113" w:type="dxa"/>
            </w:tcMar>
            <w:vAlign w:val="center"/>
          </w:tcPr>
          <w:p w14:paraId="0A5B9581" w14:textId="3A1C47A0"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26.9 km</w:t>
            </w:r>
          </w:p>
        </w:tc>
        <w:tc>
          <w:tcPr>
            <w:tcW w:w="686" w:type="pct"/>
            <w:shd w:val="clear" w:color="auto" w:fill="FFFFFF" w:themeFill="background1"/>
            <w:tcMar>
              <w:top w:w="113" w:type="dxa"/>
            </w:tcMar>
            <w:vAlign w:val="center"/>
          </w:tcPr>
          <w:p w14:paraId="6F6B47A8" w14:textId="673E6A04"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-4.8 km</w:t>
            </w:r>
          </w:p>
        </w:tc>
      </w:tr>
      <w:tr w:rsidR="008402E6" w14:paraId="5C442D9E" w14:textId="77777777" w:rsidTr="009975F3">
        <w:trPr>
          <w:trHeight w:val="397"/>
        </w:trPr>
        <w:tc>
          <w:tcPr>
            <w:tcW w:w="1459" w:type="pct"/>
            <w:vMerge/>
            <w:tcMar>
              <w:top w:w="113" w:type="dxa"/>
            </w:tcMar>
            <w:vAlign w:val="center"/>
          </w:tcPr>
          <w:p w14:paraId="2A767109"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shd w:val="clear" w:color="auto" w:fill="D9E2F4"/>
            <w:tcMar>
              <w:top w:w="113" w:type="dxa"/>
            </w:tcMar>
            <w:vAlign w:val="center"/>
          </w:tcPr>
          <w:p w14:paraId="1CDB2CA1" w14:textId="25214322" w:rsidR="008402E6" w:rsidRPr="00DB1130" w:rsidRDefault="008402E6" w:rsidP="008402E6">
            <w:pPr>
              <w:rPr>
                <w:rFonts w:ascii="Times New Roman" w:eastAsia="Times New Roman" w:hAnsi="Times New Roman" w:cs="Times New Roman"/>
                <w:sz w:val="24"/>
                <w:szCs w:val="24"/>
              </w:rPr>
            </w:pPr>
            <w:r w:rsidRPr="00DB1130">
              <w:rPr>
                <w:rFonts w:ascii="Times New Roman" w:eastAsia="Times New Roman" w:hAnsi="Times New Roman" w:cs="Times New Roman"/>
                <w:b/>
                <w:bCs/>
                <w:sz w:val="24"/>
                <w:szCs w:val="24"/>
              </w:rPr>
              <w:t>On-Street Routes, Total</w:t>
            </w:r>
          </w:p>
        </w:tc>
        <w:tc>
          <w:tcPr>
            <w:tcW w:w="679" w:type="pct"/>
            <w:shd w:val="clear" w:color="auto" w:fill="D9E2F4"/>
            <w:tcMar>
              <w:top w:w="113" w:type="dxa"/>
            </w:tcMar>
            <w:vAlign w:val="center"/>
          </w:tcPr>
          <w:p w14:paraId="1F4BE579" w14:textId="290AE783"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88.7 km</w:t>
            </w:r>
          </w:p>
        </w:tc>
        <w:tc>
          <w:tcPr>
            <w:tcW w:w="703" w:type="pct"/>
            <w:shd w:val="clear" w:color="auto" w:fill="D9E2F4"/>
            <w:tcMar>
              <w:top w:w="113" w:type="dxa"/>
            </w:tcMar>
            <w:vAlign w:val="center"/>
          </w:tcPr>
          <w:p w14:paraId="3DAF0349" w14:textId="674EFB3E"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87.2 km</w:t>
            </w:r>
          </w:p>
        </w:tc>
        <w:tc>
          <w:tcPr>
            <w:tcW w:w="686" w:type="pct"/>
            <w:shd w:val="clear" w:color="auto" w:fill="D9E2F4"/>
            <w:tcMar>
              <w:top w:w="113" w:type="dxa"/>
            </w:tcMar>
            <w:vAlign w:val="center"/>
          </w:tcPr>
          <w:p w14:paraId="7E1DE76D" w14:textId="70A41C5B"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-1.5 km</w:t>
            </w:r>
          </w:p>
        </w:tc>
      </w:tr>
      <w:tr w:rsidR="008402E6" w14:paraId="609B24DA" w14:textId="01A8FAA3" w:rsidTr="009975F3">
        <w:trPr>
          <w:trHeight w:val="397"/>
        </w:trPr>
        <w:tc>
          <w:tcPr>
            <w:tcW w:w="1459" w:type="pct"/>
            <w:vMerge w:val="restart"/>
            <w:tcMar>
              <w:top w:w="113" w:type="dxa"/>
            </w:tcMar>
            <w:vAlign w:val="center"/>
          </w:tcPr>
          <w:p w14:paraId="0C9EF6B8" w14:textId="63053469"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D11F6E">
              <w:rPr>
                <w:rFonts w:ascii="Times New Roman" w:eastAsia="Times New Roman" w:hAnsi="Times New Roman" w:cs="Times New Roman"/>
                <w:b/>
                <w:sz w:val="24"/>
                <w:szCs w:val="24"/>
              </w:rPr>
              <w:t>Toronto</w:t>
            </w:r>
          </w:p>
        </w:tc>
        <w:tc>
          <w:tcPr>
            <w:tcW w:w="1472" w:type="pct"/>
            <w:shd w:val="clear" w:color="auto" w:fill="auto"/>
            <w:tcMar>
              <w:top w:w="113" w:type="dxa"/>
            </w:tcMar>
            <w:vAlign w:val="center"/>
          </w:tcPr>
          <w:p w14:paraId="496BA5AB" w14:textId="6F0D1DF8" w:rsidR="008402E6" w:rsidRPr="00DB1130" w:rsidRDefault="008402E6" w:rsidP="008402E6">
            <w:pPr>
              <w:rPr>
                <w:rFonts w:ascii="Times New Roman" w:eastAsia="Times New Roman" w:hAnsi="Times New Roman" w:cs="Times New Roman"/>
                <w:b/>
                <w:sz w:val="24"/>
                <w:szCs w:val="24"/>
              </w:rPr>
            </w:pPr>
            <w:r w:rsidRPr="00DB1130">
              <w:rPr>
                <w:rFonts w:ascii="Times New Roman" w:eastAsia="Times New Roman" w:hAnsi="Times New Roman" w:cs="Times New Roman"/>
                <w:sz w:val="24"/>
                <w:szCs w:val="24"/>
              </w:rPr>
              <w:t>Painted Lanes</w:t>
            </w:r>
          </w:p>
        </w:tc>
        <w:tc>
          <w:tcPr>
            <w:tcW w:w="679" w:type="pct"/>
            <w:shd w:val="clear" w:color="auto" w:fill="auto"/>
            <w:tcMar>
              <w:top w:w="113" w:type="dxa"/>
            </w:tcMar>
            <w:vAlign w:val="center"/>
          </w:tcPr>
          <w:p w14:paraId="41BF6D22" w14:textId="61CA598F" w:rsidR="008402E6" w:rsidRPr="008402E6" w:rsidRDefault="008402E6" w:rsidP="008402E6">
            <w:pPr>
              <w:jc w:val="right"/>
              <w:rPr>
                <w:rFonts w:ascii="Times New Roman" w:eastAsia="Times New Roman" w:hAnsi="Times New Roman" w:cs="Times New Roman"/>
                <w:b/>
                <w:sz w:val="24"/>
                <w:szCs w:val="24"/>
              </w:rPr>
            </w:pPr>
            <w:r w:rsidRPr="008402E6">
              <w:rPr>
                <w:rFonts w:ascii="Times New Roman" w:hAnsi="Times New Roman" w:cs="Times New Roman"/>
                <w:color w:val="000000"/>
                <w:sz w:val="24"/>
                <w:szCs w:val="24"/>
              </w:rPr>
              <w:t>131.5 km</w:t>
            </w:r>
          </w:p>
        </w:tc>
        <w:tc>
          <w:tcPr>
            <w:tcW w:w="703" w:type="pct"/>
            <w:shd w:val="clear" w:color="auto" w:fill="FFFFFF" w:themeFill="background1"/>
            <w:tcMar>
              <w:top w:w="113" w:type="dxa"/>
            </w:tcMar>
            <w:vAlign w:val="center"/>
          </w:tcPr>
          <w:p w14:paraId="67CA8D49" w14:textId="21A38D33"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151.4 km</w:t>
            </w:r>
          </w:p>
        </w:tc>
        <w:tc>
          <w:tcPr>
            <w:tcW w:w="686" w:type="pct"/>
            <w:shd w:val="clear" w:color="auto" w:fill="FFFFFF" w:themeFill="background1"/>
            <w:tcMar>
              <w:top w:w="113" w:type="dxa"/>
            </w:tcMar>
            <w:vAlign w:val="center"/>
          </w:tcPr>
          <w:p w14:paraId="4AA3E368" w14:textId="6F25EF97" w:rsidR="008402E6" w:rsidRPr="008402E6" w:rsidRDefault="002E1F9C" w:rsidP="008402E6">
            <w:pPr>
              <w:jc w:val="right"/>
              <w:rPr>
                <w:rFonts w:ascii="Times New Roman" w:eastAsia="Times New Roman" w:hAnsi="Times New Roman" w:cs="Times New Roman"/>
                <w:bCs/>
                <w:sz w:val="24"/>
                <w:szCs w:val="24"/>
              </w:rPr>
            </w:pPr>
            <w:r>
              <w:rPr>
                <w:rFonts w:ascii="Times New Roman" w:hAnsi="Times New Roman" w:cs="Times New Roman"/>
                <w:color w:val="000000"/>
                <w:sz w:val="24"/>
                <w:szCs w:val="24"/>
              </w:rPr>
              <w:t>+</w:t>
            </w:r>
            <w:r w:rsidR="008402E6" w:rsidRPr="008402E6">
              <w:rPr>
                <w:rFonts w:ascii="Times New Roman" w:hAnsi="Times New Roman" w:cs="Times New Roman"/>
                <w:color w:val="000000"/>
                <w:sz w:val="24"/>
                <w:szCs w:val="24"/>
              </w:rPr>
              <w:t>19.9 km</w:t>
            </w:r>
          </w:p>
        </w:tc>
      </w:tr>
      <w:tr w:rsidR="008402E6" w14:paraId="326F543A" w14:textId="0C57DC5C" w:rsidTr="009975F3">
        <w:trPr>
          <w:trHeight w:val="397"/>
        </w:trPr>
        <w:tc>
          <w:tcPr>
            <w:tcW w:w="1459" w:type="pct"/>
            <w:vMerge/>
            <w:tcMar>
              <w:top w:w="113" w:type="dxa"/>
            </w:tcMar>
            <w:vAlign w:val="center"/>
          </w:tcPr>
          <w:p w14:paraId="3AE19849"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shd w:val="clear" w:color="auto" w:fill="auto"/>
            <w:tcMar>
              <w:top w:w="113" w:type="dxa"/>
            </w:tcMar>
            <w:vAlign w:val="center"/>
          </w:tcPr>
          <w:p w14:paraId="7B9C013B" w14:textId="02065D81" w:rsidR="008402E6" w:rsidRPr="00DB1130" w:rsidRDefault="008402E6" w:rsidP="008402E6">
            <w:pPr>
              <w:rPr>
                <w:rFonts w:ascii="Times New Roman" w:eastAsia="Times New Roman" w:hAnsi="Times New Roman" w:cs="Times New Roman"/>
                <w:b/>
                <w:sz w:val="24"/>
                <w:szCs w:val="24"/>
              </w:rPr>
            </w:pPr>
            <w:r w:rsidRPr="00DB1130">
              <w:rPr>
                <w:rFonts w:ascii="Times New Roman" w:eastAsia="Times New Roman" w:hAnsi="Times New Roman" w:cs="Times New Roman"/>
                <w:sz w:val="24"/>
                <w:szCs w:val="24"/>
              </w:rPr>
              <w:t>Cycle Tracks</w:t>
            </w:r>
          </w:p>
        </w:tc>
        <w:tc>
          <w:tcPr>
            <w:tcW w:w="679" w:type="pct"/>
            <w:shd w:val="clear" w:color="auto" w:fill="auto"/>
            <w:tcMar>
              <w:top w:w="113" w:type="dxa"/>
            </w:tcMar>
            <w:vAlign w:val="center"/>
          </w:tcPr>
          <w:p w14:paraId="2AE83709" w14:textId="3BB19F34" w:rsidR="008402E6" w:rsidRPr="008402E6" w:rsidRDefault="008402E6" w:rsidP="008402E6">
            <w:pPr>
              <w:jc w:val="right"/>
              <w:rPr>
                <w:rFonts w:ascii="Times New Roman" w:eastAsia="Times New Roman" w:hAnsi="Times New Roman" w:cs="Times New Roman"/>
                <w:b/>
                <w:sz w:val="24"/>
                <w:szCs w:val="24"/>
              </w:rPr>
            </w:pPr>
            <w:r w:rsidRPr="008402E6">
              <w:rPr>
                <w:rFonts w:ascii="Times New Roman" w:hAnsi="Times New Roman" w:cs="Times New Roman"/>
                <w:color w:val="000000"/>
                <w:sz w:val="24"/>
                <w:szCs w:val="24"/>
              </w:rPr>
              <w:t>73.9 km</w:t>
            </w:r>
          </w:p>
        </w:tc>
        <w:tc>
          <w:tcPr>
            <w:tcW w:w="703" w:type="pct"/>
            <w:shd w:val="clear" w:color="auto" w:fill="FFFFFF" w:themeFill="background1"/>
            <w:tcMar>
              <w:top w:w="113" w:type="dxa"/>
            </w:tcMar>
            <w:vAlign w:val="center"/>
          </w:tcPr>
          <w:p w14:paraId="29941ED3" w14:textId="209A87FC"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73.0 km</w:t>
            </w:r>
          </w:p>
        </w:tc>
        <w:tc>
          <w:tcPr>
            <w:tcW w:w="686" w:type="pct"/>
            <w:shd w:val="clear" w:color="auto" w:fill="FFFFFF" w:themeFill="background1"/>
            <w:tcMar>
              <w:top w:w="113" w:type="dxa"/>
            </w:tcMar>
            <w:vAlign w:val="center"/>
          </w:tcPr>
          <w:p w14:paraId="21AD709E" w14:textId="623CCFA7"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-0.9 km</w:t>
            </w:r>
          </w:p>
        </w:tc>
      </w:tr>
      <w:tr w:rsidR="008402E6" w14:paraId="0653E6AF" w14:textId="77777777" w:rsidTr="009975F3">
        <w:trPr>
          <w:trHeight w:val="397"/>
        </w:trPr>
        <w:tc>
          <w:tcPr>
            <w:tcW w:w="1459" w:type="pct"/>
            <w:vMerge/>
            <w:tcMar>
              <w:top w:w="113" w:type="dxa"/>
            </w:tcMar>
            <w:vAlign w:val="center"/>
          </w:tcPr>
          <w:p w14:paraId="52DD76F3"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shd w:val="clear" w:color="auto" w:fill="D9E2F4"/>
            <w:tcMar>
              <w:top w:w="113" w:type="dxa"/>
            </w:tcMar>
            <w:vAlign w:val="center"/>
          </w:tcPr>
          <w:p w14:paraId="152931DB" w14:textId="644C4EC6" w:rsidR="008402E6" w:rsidRPr="00DB1130" w:rsidRDefault="008402E6" w:rsidP="008402E6">
            <w:pPr>
              <w:rPr>
                <w:rFonts w:ascii="Times New Roman" w:eastAsia="Times New Roman" w:hAnsi="Times New Roman" w:cs="Times New Roman"/>
                <w:sz w:val="24"/>
                <w:szCs w:val="24"/>
              </w:rPr>
            </w:pPr>
            <w:r w:rsidRPr="00DB1130">
              <w:rPr>
                <w:rFonts w:ascii="Times New Roman" w:eastAsia="Times New Roman" w:hAnsi="Times New Roman" w:cs="Times New Roman"/>
                <w:b/>
                <w:bCs/>
                <w:sz w:val="24"/>
                <w:szCs w:val="24"/>
              </w:rPr>
              <w:t>On-Street Routes, Total</w:t>
            </w:r>
          </w:p>
        </w:tc>
        <w:tc>
          <w:tcPr>
            <w:tcW w:w="679" w:type="pct"/>
            <w:shd w:val="clear" w:color="auto" w:fill="D9E2F4"/>
            <w:tcMar>
              <w:top w:w="113" w:type="dxa"/>
            </w:tcMar>
            <w:vAlign w:val="center"/>
          </w:tcPr>
          <w:p w14:paraId="686A4F69" w14:textId="0FA2C92B"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205.4 km</w:t>
            </w:r>
          </w:p>
        </w:tc>
        <w:tc>
          <w:tcPr>
            <w:tcW w:w="703" w:type="pct"/>
            <w:shd w:val="clear" w:color="auto" w:fill="D9E2F4"/>
            <w:tcMar>
              <w:top w:w="113" w:type="dxa"/>
            </w:tcMar>
            <w:vAlign w:val="center"/>
          </w:tcPr>
          <w:p w14:paraId="51755978" w14:textId="35222DF8"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224.4 km</w:t>
            </w:r>
          </w:p>
        </w:tc>
        <w:tc>
          <w:tcPr>
            <w:tcW w:w="686" w:type="pct"/>
            <w:shd w:val="clear" w:color="auto" w:fill="D9E2F4"/>
            <w:tcMar>
              <w:top w:w="113" w:type="dxa"/>
            </w:tcMar>
            <w:vAlign w:val="center"/>
          </w:tcPr>
          <w:p w14:paraId="1DF620C5" w14:textId="05D436F2" w:rsidR="008402E6" w:rsidRPr="008402E6" w:rsidRDefault="002E1F9C" w:rsidP="008402E6">
            <w:pPr>
              <w:jc w:val="right"/>
              <w:rPr>
                <w:rFonts w:ascii="Times New Roman" w:eastAsia="Times New Roman" w:hAnsi="Times New Roman" w:cs="Times New Roman"/>
                <w:b/>
                <w:bCs/>
                <w:sz w:val="24"/>
                <w:szCs w:val="24"/>
              </w:rPr>
            </w:pPr>
            <w:r>
              <w:rPr>
                <w:rFonts w:ascii="Times New Roman" w:hAnsi="Times New Roman" w:cs="Times New Roman"/>
                <w:b/>
                <w:bCs/>
                <w:color w:val="000000"/>
                <w:sz w:val="24"/>
                <w:szCs w:val="24"/>
              </w:rPr>
              <w:t>+</w:t>
            </w:r>
            <w:r w:rsidR="008402E6" w:rsidRPr="008402E6">
              <w:rPr>
                <w:rFonts w:ascii="Times New Roman" w:hAnsi="Times New Roman" w:cs="Times New Roman"/>
                <w:b/>
                <w:bCs/>
                <w:color w:val="000000"/>
                <w:sz w:val="24"/>
                <w:szCs w:val="24"/>
              </w:rPr>
              <w:t>19.0 km</w:t>
            </w:r>
          </w:p>
        </w:tc>
      </w:tr>
    </w:tbl>
    <w:p w14:paraId="030877AF" w14:textId="6C30B186" w:rsidR="00252342" w:rsidRPr="000D1CCC" w:rsidRDefault="00252342" w:rsidP="000A4F57">
      <w:pPr>
        <w:spacing w:line="240" w:lineRule="auto"/>
        <w:rPr>
          <w:rFonts w:ascii="Times New Roman" w:eastAsia="Times New Roman" w:hAnsi="Times New Roman" w:cs="Times New Roman"/>
          <w:sz w:val="24"/>
          <w:szCs w:val="24"/>
        </w:rPr>
      </w:pPr>
      <w:r w:rsidRPr="00252342">
        <w:rPr>
          <w:rFonts w:ascii="Times New Roman" w:eastAsia="Times New Roman" w:hAnsi="Times New Roman" w:cs="Times New Roman"/>
          <w:b/>
          <w:bCs/>
          <w:sz w:val="24"/>
          <w:szCs w:val="24"/>
        </w:rPr>
        <w:t xml:space="preserve">Table 2: </w:t>
      </w:r>
      <w:r w:rsidR="000A4F57">
        <w:rPr>
          <w:rFonts w:ascii="Times New Roman" w:eastAsia="Times New Roman" w:hAnsi="Times New Roman" w:cs="Times New Roman"/>
          <w:b/>
          <w:bCs/>
          <w:sz w:val="24"/>
          <w:szCs w:val="24"/>
        </w:rPr>
        <w:t>Comparison of Municipal Roadway Infrastructure and Verified Bikeway Infrastructure in Vancouver, Calgary and Toronto</w:t>
      </w:r>
      <w:r w:rsidR="00FB5F5E">
        <w:rPr>
          <w:rFonts w:ascii="Times New Roman" w:eastAsia="Times New Roman" w:hAnsi="Times New Roman" w:cs="Times New Roman"/>
          <w:b/>
          <w:bCs/>
          <w:sz w:val="24"/>
          <w:szCs w:val="24"/>
        </w:rPr>
        <w:t xml:space="preserve"> (Canada), 2022</w:t>
      </w:r>
      <w:r w:rsidR="000A4F57">
        <w:rPr>
          <w:rFonts w:ascii="Times New Roman" w:eastAsia="Times New Roman" w:hAnsi="Times New Roman" w:cs="Times New Roman"/>
          <w:b/>
          <w:bCs/>
          <w:sz w:val="24"/>
          <w:szCs w:val="24"/>
        </w:rPr>
        <w:t>.</w:t>
      </w:r>
      <w:r w:rsidR="000D1CCC">
        <w:rPr>
          <w:rFonts w:ascii="Times New Roman" w:eastAsia="Times New Roman" w:hAnsi="Times New Roman" w:cs="Times New Roman"/>
          <w:b/>
          <w:bCs/>
          <w:sz w:val="24"/>
          <w:szCs w:val="24"/>
        </w:rPr>
        <w:t xml:space="preserve"> </w:t>
      </w:r>
      <w:r w:rsidR="000D1CCC">
        <w:rPr>
          <w:rFonts w:ascii="Times New Roman" w:eastAsia="Times New Roman" w:hAnsi="Times New Roman" w:cs="Times New Roman"/>
          <w:sz w:val="24"/>
          <w:szCs w:val="24"/>
        </w:rPr>
        <w:t xml:space="preserve">Painted lanes include buffered lanes. Verified bikeway lengths available in </w:t>
      </w:r>
      <w:r w:rsidR="000D1CCC" w:rsidRPr="00AE495C">
        <w:rPr>
          <w:rFonts w:ascii="Times New Roman" w:eastAsia="Times New Roman" w:hAnsi="Times New Roman" w:cs="Times New Roman"/>
          <w:b/>
          <w:bCs/>
          <w:i/>
          <w:iCs/>
          <w:sz w:val="24"/>
          <w:szCs w:val="24"/>
        </w:rPr>
        <w:t>Appendix 1</w:t>
      </w:r>
      <w:r w:rsidR="000D1CCC" w:rsidRPr="00AE495C">
        <w:rPr>
          <w:rFonts w:ascii="Times New Roman" w:eastAsia="Times New Roman" w:hAnsi="Times New Roman" w:cs="Times New Roman"/>
          <w:i/>
          <w:iCs/>
          <w:sz w:val="24"/>
          <w:szCs w:val="24"/>
        </w:rPr>
        <w:t>.</w:t>
      </w:r>
    </w:p>
    <w:p w14:paraId="5CFD920A" w14:textId="77777777" w:rsidR="000D07BE" w:rsidRPr="00252342" w:rsidRDefault="000D07BE" w:rsidP="000A4F57">
      <w:pPr>
        <w:spacing w:line="240" w:lineRule="auto"/>
        <w:rPr>
          <w:rFonts w:ascii="Times New Roman" w:eastAsia="Times New Roman" w:hAnsi="Times New Roman" w:cs="Times New Roman"/>
          <w:b/>
          <w:bCs/>
          <w:sz w:val="24"/>
          <w:szCs w:val="24"/>
        </w:rPr>
      </w:pPr>
    </w:p>
    <w:p w14:paraId="000000A1" w14:textId="2DEA2016"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Trends in </w:t>
      </w:r>
      <w:r w:rsidR="003E183C">
        <w:rPr>
          <w:rFonts w:ascii="Times New Roman" w:eastAsia="Times New Roman" w:hAnsi="Times New Roman" w:cs="Times New Roman"/>
          <w:b/>
          <w:i/>
          <w:sz w:val="24"/>
          <w:szCs w:val="24"/>
        </w:rPr>
        <w:t xml:space="preserve">New and Upgraded </w:t>
      </w:r>
      <w:r>
        <w:rPr>
          <w:rFonts w:ascii="Times New Roman" w:eastAsia="Times New Roman" w:hAnsi="Times New Roman" w:cs="Times New Roman"/>
          <w:b/>
          <w:i/>
          <w:sz w:val="24"/>
          <w:szCs w:val="24"/>
        </w:rPr>
        <w:t>Infrastructure Installations</w:t>
      </w:r>
    </w:p>
    <w:p w14:paraId="000000A2" w14:textId="0CB00D60" w:rsidR="003B416B" w:rsidRDefault="00DC568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has been significant growth in dedicated on-street cycling networks since 2009 across all three cities. In 2009, Vancouver, Calgary, and Toronto had approximately 19 km, 1 km, and 18 km </w:t>
      </w:r>
      <w:r w:rsidR="009F6B86">
        <w:rPr>
          <w:rFonts w:ascii="Times New Roman" w:eastAsia="Times New Roman" w:hAnsi="Times New Roman" w:cs="Times New Roman"/>
          <w:sz w:val="24"/>
          <w:szCs w:val="24"/>
        </w:rPr>
        <w:t xml:space="preserve">of cycling infrastructure </w:t>
      </w:r>
      <w:r>
        <w:rPr>
          <w:rFonts w:ascii="Times New Roman" w:eastAsia="Times New Roman" w:hAnsi="Times New Roman" w:cs="Times New Roman"/>
          <w:sz w:val="24"/>
          <w:szCs w:val="24"/>
        </w:rPr>
        <w:t xml:space="preserve">per 1000 km of total roadway, respectively. Local street bikeways made up more than half of Vancouver’s cycling infrastructure at about 75 km per 1000 cen-km of total roadway. By 2022, the dedicated on-street cycling </w:t>
      </w:r>
      <w:commentRangeStart w:id="381"/>
      <w:commentRangeStart w:id="382"/>
      <w:r>
        <w:rPr>
          <w:rFonts w:ascii="Times New Roman" w:eastAsia="Times New Roman" w:hAnsi="Times New Roman" w:cs="Times New Roman"/>
          <w:sz w:val="24"/>
          <w:szCs w:val="24"/>
        </w:rPr>
        <w:t xml:space="preserve">infrastructure in Vancouver had </w:t>
      </w:r>
      <w:r w:rsidR="00F07F76">
        <w:rPr>
          <w:rFonts w:ascii="Times New Roman" w:eastAsia="Times New Roman" w:hAnsi="Times New Roman" w:cs="Times New Roman"/>
          <w:sz w:val="24"/>
          <w:szCs w:val="24"/>
        </w:rPr>
        <w:t xml:space="preserve">approximately </w:t>
      </w:r>
      <w:r w:rsidR="00A83DE1">
        <w:rPr>
          <w:rFonts w:ascii="Times New Roman" w:eastAsia="Times New Roman" w:hAnsi="Times New Roman" w:cs="Times New Roman"/>
          <w:sz w:val="24"/>
          <w:szCs w:val="24"/>
        </w:rPr>
        <w:t>doubled</w:t>
      </w:r>
      <w:r w:rsidR="00035323">
        <w:rPr>
          <w:rFonts w:ascii="Times New Roman" w:eastAsia="Times New Roman" w:hAnsi="Times New Roman" w:cs="Times New Roman"/>
          <w:sz w:val="24"/>
          <w:szCs w:val="24"/>
        </w:rPr>
        <w:t xml:space="preserve"> </w:t>
      </w:r>
      <w:ins w:id="383" w:author="Meghan Winters" w:date="2024-06-21T16:23:00Z">
        <w:r w:rsidR="00035323">
          <w:rPr>
            <w:rFonts w:ascii="Times New Roman" w:eastAsia="Times New Roman" w:hAnsi="Times New Roman" w:cs="Times New Roman"/>
            <w:sz w:val="24"/>
            <w:szCs w:val="24"/>
          </w:rPr>
          <w:t xml:space="preserve">(from </w:t>
        </w:r>
      </w:ins>
      <w:ins w:id="384" w:author="Richard Wen" w:date="2024-10-02T15:51:00Z" w16du:dateUtc="2024-10-02T19:51:00Z">
        <w:r w:rsidR="00BF5001">
          <w:rPr>
            <w:rFonts w:ascii="Times New Roman" w:eastAsia="Times New Roman" w:hAnsi="Times New Roman" w:cs="Times New Roman"/>
            <w:sz w:val="24"/>
            <w:szCs w:val="24"/>
          </w:rPr>
          <w:t>19.2</w:t>
        </w:r>
      </w:ins>
      <w:ins w:id="385" w:author="Linda Rothman" w:date="2024-07-23T09:51:00Z">
        <w:del w:id="386" w:author="Richard Wen" w:date="2024-10-02T15:49:00Z" w16du:dateUtc="2024-10-02T19:49:00Z">
          <w:r w:rsidR="00BF5001" w:rsidDel="00996E30">
            <w:rPr>
              <w:rFonts w:ascii="Times New Roman" w:eastAsia="Times New Roman" w:hAnsi="Times New Roman" w:cs="Times New Roman"/>
              <w:sz w:val="24"/>
              <w:szCs w:val="24"/>
            </w:rPr>
            <w:delText>XX</w:delText>
          </w:r>
        </w:del>
        <w:r w:rsidR="00BF5001">
          <w:rPr>
            <w:rFonts w:ascii="Times New Roman" w:eastAsia="Times New Roman" w:hAnsi="Times New Roman" w:cs="Times New Roman"/>
            <w:sz w:val="24"/>
            <w:szCs w:val="24"/>
          </w:rPr>
          <w:t xml:space="preserve"> to </w:t>
        </w:r>
      </w:ins>
      <w:ins w:id="387" w:author="Richard Wen" w:date="2024-10-02T15:51:00Z" w16du:dateUtc="2024-10-02T19:51:00Z">
        <w:r w:rsidR="00BF5001">
          <w:rPr>
            <w:rFonts w:ascii="Times New Roman" w:eastAsia="Times New Roman" w:hAnsi="Times New Roman" w:cs="Times New Roman"/>
            <w:sz w:val="24"/>
            <w:szCs w:val="24"/>
          </w:rPr>
          <w:t>34.2</w:t>
        </w:r>
      </w:ins>
      <w:ins w:id="388" w:author="Linda Rothman" w:date="2024-07-23T09:51:00Z">
        <w:del w:id="389" w:author="Richard Wen" w:date="2024-10-02T15:51:00Z" w16du:dateUtc="2024-10-02T19:51:00Z">
          <w:r w:rsidR="00BF5001" w:rsidDel="00765A16">
            <w:rPr>
              <w:rFonts w:ascii="Times New Roman" w:eastAsia="Times New Roman" w:hAnsi="Times New Roman" w:cs="Times New Roman"/>
              <w:sz w:val="24"/>
              <w:szCs w:val="24"/>
            </w:rPr>
            <w:delText>XX</w:delText>
          </w:r>
        </w:del>
        <w:r w:rsidR="00BF5001">
          <w:rPr>
            <w:rFonts w:ascii="Times New Roman" w:eastAsia="Times New Roman" w:hAnsi="Times New Roman" w:cs="Times New Roman"/>
            <w:sz w:val="24"/>
            <w:szCs w:val="24"/>
          </w:rPr>
          <w:t xml:space="preserve"> km</w:t>
        </w:r>
      </w:ins>
      <w:ins w:id="390" w:author="Richard Wen" w:date="2024-10-02T15:50:00Z" w16du:dateUtc="2024-10-02T19:50:00Z">
        <w:r w:rsidR="00BF5001">
          <w:rPr>
            <w:rFonts w:ascii="Times New Roman" w:eastAsia="Times New Roman" w:hAnsi="Times New Roman" w:cs="Times New Roman"/>
            <w:sz w:val="24"/>
            <w:szCs w:val="24"/>
          </w:rPr>
          <w:t xml:space="preserve"> per 1000 km of roadway</w:t>
        </w:r>
      </w:ins>
      <w:ins w:id="391" w:author="Meghan Winters" w:date="2024-06-21T16:23:00Z">
        <w:r w:rsidR="00035323">
          <w:rPr>
            <w:rFonts w:ascii="Times New Roman" w:eastAsia="Times New Roman" w:hAnsi="Times New Roman" w:cs="Times New Roman"/>
            <w:sz w:val="24"/>
            <w:szCs w:val="24"/>
          </w:rPr>
          <w:t xml:space="preserve">), </w:t>
        </w:r>
      </w:ins>
      <w:r w:rsidR="00035323">
        <w:rPr>
          <w:rFonts w:ascii="Times New Roman" w:eastAsia="Times New Roman" w:hAnsi="Times New Roman" w:cs="Times New Roman"/>
          <w:sz w:val="24"/>
          <w:szCs w:val="24"/>
        </w:rPr>
        <w:t xml:space="preserve">a rate of similar growth to Toronto </w:t>
      </w:r>
      <w:ins w:id="392" w:author="Meghan Winters" w:date="2024-06-21T16:23:00Z">
        <w:r w:rsidR="00035323">
          <w:rPr>
            <w:rFonts w:ascii="Times New Roman" w:eastAsia="Times New Roman" w:hAnsi="Times New Roman" w:cs="Times New Roman"/>
            <w:sz w:val="24"/>
            <w:szCs w:val="24"/>
          </w:rPr>
          <w:t>(</w:t>
        </w:r>
      </w:ins>
      <w:ins w:id="393" w:author="Richard Wen" w:date="2024-10-02T17:05:00Z" w16du:dateUtc="2024-10-02T21:05:00Z">
        <w:r w:rsidR="00F07F76">
          <w:rPr>
            <w:rFonts w:ascii="Times New Roman" w:eastAsia="Times New Roman" w:hAnsi="Times New Roman" w:cs="Times New Roman"/>
            <w:sz w:val="24"/>
            <w:szCs w:val="24"/>
          </w:rPr>
          <w:t>18.7</w:t>
        </w:r>
      </w:ins>
      <w:ins w:id="394" w:author="Linda Rothman" w:date="2024-07-23T09:51:00Z">
        <w:del w:id="395" w:author="Richard Wen" w:date="2024-10-02T17:05:00Z" w16du:dateUtc="2024-10-02T21:05:00Z">
          <w:r w:rsidR="00F07F76" w:rsidDel="0091562B">
            <w:rPr>
              <w:rFonts w:ascii="Times New Roman" w:eastAsia="Times New Roman" w:hAnsi="Times New Roman" w:cs="Times New Roman"/>
              <w:sz w:val="24"/>
              <w:szCs w:val="24"/>
            </w:rPr>
            <w:delText>XXX</w:delText>
          </w:r>
        </w:del>
        <w:r w:rsidR="00F07F76">
          <w:rPr>
            <w:rFonts w:ascii="Times New Roman" w:eastAsia="Times New Roman" w:hAnsi="Times New Roman" w:cs="Times New Roman"/>
            <w:sz w:val="24"/>
            <w:szCs w:val="24"/>
          </w:rPr>
          <w:t xml:space="preserve"> to </w:t>
        </w:r>
      </w:ins>
      <w:ins w:id="396" w:author="Richard Wen" w:date="2024-10-02T17:05:00Z" w16du:dateUtc="2024-10-02T21:05:00Z">
        <w:r w:rsidR="00F07F76">
          <w:rPr>
            <w:rFonts w:ascii="Times New Roman" w:eastAsia="Times New Roman" w:hAnsi="Times New Roman" w:cs="Times New Roman"/>
            <w:sz w:val="24"/>
            <w:szCs w:val="24"/>
          </w:rPr>
          <w:t>40.2</w:t>
        </w:r>
      </w:ins>
      <w:ins w:id="397" w:author="Linda Rothman" w:date="2024-07-23T09:51:00Z">
        <w:del w:id="398" w:author="Richard Wen" w:date="2024-10-02T17:05:00Z" w16du:dateUtc="2024-10-02T21:05:00Z">
          <w:r w:rsidR="00F07F76" w:rsidDel="0091562B">
            <w:rPr>
              <w:rFonts w:ascii="Times New Roman" w:eastAsia="Times New Roman" w:hAnsi="Times New Roman" w:cs="Times New Roman"/>
              <w:sz w:val="24"/>
              <w:szCs w:val="24"/>
            </w:rPr>
            <w:delText>XXX</w:delText>
          </w:r>
        </w:del>
        <w:r w:rsidR="00F07F76">
          <w:rPr>
            <w:rFonts w:ascii="Times New Roman" w:eastAsia="Times New Roman" w:hAnsi="Times New Roman" w:cs="Times New Roman"/>
            <w:sz w:val="24"/>
            <w:szCs w:val="24"/>
          </w:rPr>
          <w:t xml:space="preserve"> km</w:t>
        </w:r>
      </w:ins>
      <w:ins w:id="399" w:author="Richard Wen" w:date="2024-10-02T15:50:00Z" w16du:dateUtc="2024-10-02T19:50:00Z">
        <w:r w:rsidR="00F07F76">
          <w:rPr>
            <w:rFonts w:ascii="Times New Roman" w:eastAsia="Times New Roman" w:hAnsi="Times New Roman" w:cs="Times New Roman"/>
            <w:sz w:val="24"/>
            <w:szCs w:val="24"/>
          </w:rPr>
          <w:t xml:space="preserve"> per 1000 km of roadway</w:t>
        </w:r>
      </w:ins>
      <w:ins w:id="400" w:author="Meghan Winters" w:date="2024-06-21T16:23:00Z">
        <w:r w:rsidR="00035323">
          <w:rPr>
            <w:rFonts w:ascii="Times New Roman" w:eastAsia="Times New Roman" w:hAnsi="Times New Roman" w:cs="Times New Roman"/>
            <w:sz w:val="24"/>
            <w:szCs w:val="24"/>
          </w:rPr>
          <w:t>). I</w:t>
        </w:r>
      </w:ins>
      <w:del w:id="401" w:author="Richard Wen" w:date="2024-09-20T17:08:00Z" w16du:dateUtc="2024-09-20T21:08:00Z">
        <w:r w:rsidDel="00E86609">
          <w:rPr>
            <w:rFonts w:ascii="Times New Roman" w:eastAsia="Times New Roman" w:hAnsi="Times New Roman" w:cs="Times New Roman"/>
            <w:sz w:val="24"/>
            <w:szCs w:val="24"/>
          </w:rPr>
          <w:delText>i</w:delText>
        </w:r>
      </w:del>
      <w:r>
        <w:rPr>
          <w:rFonts w:ascii="Times New Roman" w:eastAsia="Times New Roman" w:hAnsi="Times New Roman" w:cs="Times New Roman"/>
          <w:sz w:val="24"/>
          <w:szCs w:val="24"/>
        </w:rPr>
        <w:t>n Calgary</w:t>
      </w:r>
      <w:commentRangeEnd w:id="381"/>
      <w:r w:rsidR="00035323">
        <w:rPr>
          <w:rStyle w:val="CommentReference"/>
        </w:rPr>
        <w:commentReference w:id="381"/>
      </w:r>
      <w:commentRangeEnd w:id="382"/>
      <w:r w:rsidR="00AC2F73">
        <w:rPr>
          <w:rStyle w:val="CommentReference"/>
        </w:rPr>
        <w:commentReference w:id="382"/>
      </w:r>
      <w:r>
        <w:rPr>
          <w:rFonts w:ascii="Times New Roman" w:eastAsia="Times New Roman" w:hAnsi="Times New Roman" w:cs="Times New Roman"/>
          <w:sz w:val="24"/>
          <w:szCs w:val="24"/>
        </w:rPr>
        <w:t xml:space="preserve">, the cycling infrastructure had increased </w:t>
      </w:r>
      <w:r w:rsidR="005F193A">
        <w:rPr>
          <w:rFonts w:ascii="Times New Roman" w:eastAsia="Times New Roman" w:hAnsi="Times New Roman" w:cs="Times New Roman"/>
          <w:sz w:val="24"/>
          <w:szCs w:val="24"/>
        </w:rPr>
        <w:t xml:space="preserve">about </w:t>
      </w:r>
      <w:r>
        <w:rPr>
          <w:rFonts w:ascii="Times New Roman" w:eastAsia="Times New Roman" w:hAnsi="Times New Roman" w:cs="Times New Roman"/>
          <w:sz w:val="24"/>
          <w:szCs w:val="24"/>
        </w:rPr>
        <w:t>eleven-fold</w:t>
      </w:r>
      <w:ins w:id="402" w:author="Meghan Winters" w:date="2024-06-21T16:23:00Z">
        <w:r w:rsidR="00035323">
          <w:rPr>
            <w:rFonts w:ascii="Times New Roman" w:eastAsia="Times New Roman" w:hAnsi="Times New Roman" w:cs="Times New Roman"/>
            <w:sz w:val="24"/>
            <w:szCs w:val="24"/>
          </w:rPr>
          <w:t xml:space="preserve"> (</w:t>
        </w:r>
      </w:ins>
      <w:ins w:id="403" w:author="Richard Wen" w:date="2024-10-02T17:05:00Z" w16du:dateUtc="2024-10-02T21:05:00Z">
        <w:r w:rsidR="005F193A">
          <w:rPr>
            <w:rFonts w:ascii="Times New Roman" w:eastAsia="Times New Roman" w:hAnsi="Times New Roman" w:cs="Times New Roman"/>
            <w:sz w:val="24"/>
            <w:szCs w:val="24"/>
          </w:rPr>
          <w:t>1.2</w:t>
        </w:r>
      </w:ins>
      <w:ins w:id="404" w:author="Linda Rothman" w:date="2024-07-23T09:51:00Z">
        <w:del w:id="405" w:author="Richard Wen" w:date="2024-10-02T17:05:00Z" w16du:dateUtc="2024-10-02T21:05:00Z">
          <w:r w:rsidR="005F193A" w:rsidDel="0091562B">
            <w:rPr>
              <w:rFonts w:ascii="Times New Roman" w:eastAsia="Times New Roman" w:hAnsi="Times New Roman" w:cs="Times New Roman"/>
              <w:sz w:val="24"/>
              <w:szCs w:val="24"/>
            </w:rPr>
            <w:delText>xx</w:delText>
          </w:r>
        </w:del>
        <w:r w:rsidR="005F193A">
          <w:rPr>
            <w:rFonts w:ascii="Times New Roman" w:eastAsia="Times New Roman" w:hAnsi="Times New Roman" w:cs="Times New Roman"/>
            <w:sz w:val="24"/>
            <w:szCs w:val="24"/>
          </w:rPr>
          <w:t xml:space="preserve"> to </w:t>
        </w:r>
      </w:ins>
      <w:ins w:id="406" w:author="Richard Wen" w:date="2024-10-02T17:05:00Z" w16du:dateUtc="2024-10-02T21:05:00Z">
        <w:r w:rsidR="005F193A">
          <w:rPr>
            <w:rFonts w:ascii="Times New Roman" w:eastAsia="Times New Roman" w:hAnsi="Times New Roman" w:cs="Times New Roman"/>
            <w:sz w:val="24"/>
            <w:szCs w:val="24"/>
          </w:rPr>
          <w:t>11</w:t>
        </w:r>
      </w:ins>
      <w:ins w:id="407" w:author="Linda Rothman" w:date="2024-07-23T09:51:00Z">
        <w:del w:id="408" w:author="Richard Wen" w:date="2024-10-02T17:05:00Z" w16du:dateUtc="2024-10-02T21:05:00Z">
          <w:r w:rsidR="005F193A" w:rsidDel="0091562B">
            <w:rPr>
              <w:rFonts w:ascii="Times New Roman" w:eastAsia="Times New Roman" w:hAnsi="Times New Roman" w:cs="Times New Roman"/>
              <w:sz w:val="24"/>
              <w:szCs w:val="24"/>
            </w:rPr>
            <w:delText>xx</w:delText>
          </w:r>
        </w:del>
      </w:ins>
      <w:ins w:id="409" w:author="Richard Wen" w:date="2024-10-02T16:57:00Z" w16du:dateUtc="2024-10-02T20:57:00Z">
        <w:r w:rsidR="005F193A">
          <w:rPr>
            <w:rFonts w:ascii="Times New Roman" w:eastAsia="Times New Roman" w:hAnsi="Times New Roman" w:cs="Times New Roman"/>
            <w:sz w:val="24"/>
            <w:szCs w:val="24"/>
          </w:rPr>
          <w:t xml:space="preserve"> km per 100</w:t>
        </w:r>
      </w:ins>
      <w:ins w:id="410" w:author="Richard Wen" w:date="2024-10-02T22:20:00Z" w16du:dateUtc="2024-10-03T02:20:00Z">
        <w:r w:rsidR="00A9726B">
          <w:rPr>
            <w:rFonts w:ascii="Times New Roman" w:eastAsia="Times New Roman" w:hAnsi="Times New Roman" w:cs="Times New Roman"/>
            <w:sz w:val="24"/>
            <w:szCs w:val="24"/>
          </w:rPr>
          <w:t>0</w:t>
        </w:r>
      </w:ins>
      <w:ins w:id="411" w:author="Richard Wen" w:date="2024-10-02T16:57:00Z" w16du:dateUtc="2024-10-02T20:57:00Z">
        <w:r w:rsidR="005F193A">
          <w:rPr>
            <w:rFonts w:ascii="Times New Roman" w:eastAsia="Times New Roman" w:hAnsi="Times New Roman" w:cs="Times New Roman"/>
            <w:sz w:val="24"/>
            <w:szCs w:val="24"/>
          </w:rPr>
          <w:t xml:space="preserve"> km of roadway</w:t>
        </w:r>
      </w:ins>
      <w:ins w:id="412" w:author="Meghan Winters" w:date="2024-06-21T16:23:00Z">
        <w:r w:rsidR="00035323">
          <w:rPr>
            <w:rFonts w:ascii="Times New Roman" w:eastAsia="Times New Roman" w:hAnsi="Times New Roman" w:cs="Times New Roman"/>
            <w:sz w:val="24"/>
            <w:szCs w:val="24"/>
          </w:rPr>
          <w:t>)</w:t>
        </w:r>
      </w:ins>
      <w:ins w:id="413" w:author="Meghan Winters" w:date="2024-06-21T16:24:00Z">
        <w:r w:rsidR="00035323">
          <w:rPr>
            <w:rFonts w:ascii="Times New Roman" w:eastAsia="Times New Roman" w:hAnsi="Times New Roman" w:cs="Times New Roman"/>
            <w:sz w:val="24"/>
            <w:szCs w:val="24"/>
          </w:rPr>
          <w:t xml:space="preserve">. </w:t>
        </w:r>
      </w:ins>
      <w:del w:id="414" w:author="Meghan Winters" w:date="2024-06-21T16:24:00Z">
        <w:r w:rsidDel="00035323">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In 2009, only 4% of Vancouver's dedicated </w:t>
      </w:r>
      <w:r w:rsidR="00035323">
        <w:rPr>
          <w:rFonts w:ascii="Times New Roman" w:eastAsia="Times New Roman" w:hAnsi="Times New Roman" w:cs="Times New Roman"/>
          <w:sz w:val="24"/>
          <w:szCs w:val="24"/>
        </w:rPr>
        <w:t xml:space="preserve">on-street </w:t>
      </w:r>
      <w:r>
        <w:rPr>
          <w:rFonts w:ascii="Times New Roman" w:eastAsia="Times New Roman" w:hAnsi="Times New Roman" w:cs="Times New Roman"/>
          <w:sz w:val="24"/>
          <w:szCs w:val="24"/>
        </w:rPr>
        <w:t>cycling facilities were cycle tracks and none existed in Calgary or Toronto</w:t>
      </w:r>
      <w:r w:rsidR="000F2DF0">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his changed </w:t>
      </w:r>
      <w:r w:rsidR="00035323">
        <w:rPr>
          <w:rFonts w:ascii="Times New Roman" w:eastAsia="Times New Roman" w:hAnsi="Times New Roman" w:cs="Times New Roman"/>
          <w:sz w:val="24"/>
          <w:szCs w:val="24"/>
        </w:rPr>
        <w:t xml:space="preserve">substantially </w:t>
      </w:r>
      <w:r>
        <w:rPr>
          <w:rFonts w:ascii="Times New Roman" w:eastAsia="Times New Roman" w:hAnsi="Times New Roman" w:cs="Times New Roman"/>
          <w:sz w:val="24"/>
          <w:szCs w:val="24"/>
        </w:rPr>
        <w:t>by the end of the study period, with cycle tracks constituting 39.7% of Vancouver's, 30.9% of Calgary's, and 32.5% of Toronto's dedicated on-street infrastructure (</w:t>
      </w:r>
      <w:r>
        <w:rPr>
          <w:rFonts w:ascii="Times New Roman" w:eastAsia="Times New Roman" w:hAnsi="Times New Roman" w:cs="Times New Roman"/>
          <w:b/>
          <w:i/>
          <w:sz w:val="24"/>
          <w:szCs w:val="24"/>
        </w:rPr>
        <w:t>Figure 2</w:t>
      </w:r>
      <w:r>
        <w:rPr>
          <w:rFonts w:ascii="Times New Roman" w:eastAsia="Times New Roman" w:hAnsi="Times New Roman" w:cs="Times New Roman"/>
          <w:sz w:val="24"/>
          <w:szCs w:val="24"/>
        </w:rPr>
        <w:t>). This increase in cycle tracks has partly been driven by upgrades of existing painted lane infrastructure</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This is particularly salient in Vancouver, which has seen decreases in painted lanes since 2016</w:t>
      </w:r>
      <w:r w:rsidR="000F2DF0">
        <w:rPr>
          <w:rFonts w:ascii="Times New Roman" w:eastAsia="Times New Roman" w:hAnsi="Times New Roman" w:cs="Times New Roman"/>
          <w:sz w:val="24"/>
          <w:szCs w:val="24"/>
        </w:rPr>
        <w:t xml:space="preserve">, as these routes are </w:t>
      </w:r>
      <w:r>
        <w:rPr>
          <w:rFonts w:ascii="Times New Roman" w:eastAsia="Times New Roman" w:hAnsi="Times New Roman" w:cs="Times New Roman"/>
          <w:sz w:val="24"/>
          <w:szCs w:val="24"/>
        </w:rPr>
        <w:t>upgrade</w:t>
      </w:r>
      <w:r w:rsidR="000F2DF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to infrastructure</w:t>
      </w:r>
      <w:r w:rsidR="00085300">
        <w:rPr>
          <w:rFonts w:ascii="Times New Roman" w:eastAsia="Times New Roman" w:hAnsi="Times New Roman" w:cs="Times New Roman"/>
          <w:sz w:val="24"/>
          <w:szCs w:val="24"/>
        </w:rPr>
        <w:t xml:space="preserve"> that physically separates cyclists from traffic</w:t>
      </w:r>
      <w:r>
        <w:rPr>
          <w:rFonts w:ascii="Times New Roman" w:eastAsia="Times New Roman" w:hAnsi="Times New Roman" w:cs="Times New Roman"/>
          <w:sz w:val="24"/>
          <w:szCs w:val="24"/>
        </w:rPr>
        <w:t>.</w:t>
      </w:r>
    </w:p>
    <w:p w14:paraId="000000A3" w14:textId="77777777" w:rsidR="003B416B" w:rsidRDefault="00000000" w:rsidP="00984EDA">
      <w:pPr>
        <w:jc w:val="center"/>
        <w:rPr>
          <w:rFonts w:ascii="Times New Roman" w:eastAsia="Times New Roman" w:hAnsi="Times New Roman" w:cs="Times New Roman"/>
          <w:sz w:val="24"/>
          <w:szCs w:val="24"/>
        </w:rPr>
      </w:pPr>
      <w:del w:id="415" w:author="Richard Wen" w:date="2024-10-02T22:36:00Z" w16du:dateUtc="2024-10-03T02:36:00Z">
        <w:r w:rsidDel="00984EDA">
          <w:lastRenderedPageBreak/>
          <w:br w:type="page"/>
        </w:r>
      </w:del>
      <w:r>
        <w:rPr>
          <w:rFonts w:ascii="Times New Roman" w:eastAsia="Times New Roman" w:hAnsi="Times New Roman" w:cs="Times New Roman"/>
          <w:noProof/>
          <w:sz w:val="24"/>
          <w:szCs w:val="24"/>
        </w:rPr>
        <w:drawing>
          <wp:inline distT="0" distB="0" distL="0" distR="0" wp14:anchorId="3E9C4B95" wp14:editId="609933BA">
            <wp:extent cx="4944558" cy="6980552"/>
            <wp:effectExtent l="0" t="0" r="0" b="5080"/>
            <wp:docPr id="2123227800" name="image1.png"/>
            <wp:cNvGraphicFramePr/>
            <a:graphic xmlns:a="http://schemas.openxmlformats.org/drawingml/2006/main">
              <a:graphicData uri="http://schemas.openxmlformats.org/drawingml/2006/picture">
                <pic:pic xmlns:pic="http://schemas.openxmlformats.org/drawingml/2006/picture">
                  <pic:nvPicPr>
                    <pic:cNvPr id="2123227800" name="image1.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4944558" cy="6980552"/>
                    </a:xfrm>
                    <a:prstGeom prst="rect">
                      <a:avLst/>
                    </a:prstGeom>
                    <a:ln/>
                  </pic:spPr>
                </pic:pic>
              </a:graphicData>
            </a:graphic>
          </wp:inline>
        </w:drawing>
      </w:r>
    </w:p>
    <w:p w14:paraId="000000A4" w14:textId="7D856253" w:rsidR="003B416B" w:rsidRDefault="00000000">
      <w:pPr>
        <w:rPr>
          <w:rFonts w:ascii="Times New Roman" w:eastAsia="Times New Roman" w:hAnsi="Times New Roman" w:cs="Times New Roman"/>
          <w:i/>
          <w:sz w:val="24"/>
          <w:szCs w:val="24"/>
        </w:rPr>
      </w:pPr>
      <w:commentRangeStart w:id="416"/>
      <w:commentRangeStart w:id="417"/>
      <w:commentRangeStart w:id="418"/>
      <w:commentRangeStart w:id="419"/>
      <w:r>
        <w:rPr>
          <w:rFonts w:ascii="Times New Roman" w:eastAsia="Times New Roman" w:hAnsi="Times New Roman" w:cs="Times New Roman"/>
          <w:b/>
          <w:i/>
          <w:sz w:val="24"/>
          <w:szCs w:val="24"/>
        </w:rPr>
        <w:t xml:space="preserve">Figure 2: </w:t>
      </w:r>
      <w:commentRangeEnd w:id="416"/>
      <w:r w:rsidR="00AD4B51">
        <w:rPr>
          <w:rStyle w:val="CommentReference"/>
        </w:rPr>
        <w:commentReference w:id="416"/>
      </w:r>
      <w:commentRangeEnd w:id="417"/>
      <w:r w:rsidR="007D7770">
        <w:rPr>
          <w:rStyle w:val="CommentReference"/>
        </w:rPr>
        <w:commentReference w:id="417"/>
      </w:r>
      <w:commentRangeEnd w:id="418"/>
      <w:r w:rsidR="00034B72">
        <w:rPr>
          <w:rStyle w:val="CommentReference"/>
        </w:rPr>
        <w:commentReference w:id="418"/>
      </w:r>
      <w:commentRangeEnd w:id="419"/>
      <w:r w:rsidR="00B92C4C">
        <w:rPr>
          <w:rStyle w:val="CommentReference"/>
        </w:rPr>
        <w:commentReference w:id="419"/>
      </w:r>
      <w:r>
        <w:rPr>
          <w:rFonts w:ascii="Times New Roman" w:eastAsia="Times New Roman" w:hAnsi="Times New Roman" w:cs="Times New Roman"/>
          <w:b/>
          <w:i/>
          <w:sz w:val="24"/>
          <w:szCs w:val="24"/>
        </w:rPr>
        <w:t xml:space="preserve">Changes in dedicated cycling infrastructure between 2009 and </w:t>
      </w:r>
      <w:commentRangeStart w:id="420"/>
      <w:commentRangeStart w:id="421"/>
      <w:commentRangeStart w:id="422"/>
      <w:r>
        <w:rPr>
          <w:rFonts w:ascii="Times New Roman" w:eastAsia="Times New Roman" w:hAnsi="Times New Roman" w:cs="Times New Roman"/>
          <w:b/>
          <w:i/>
          <w:sz w:val="24"/>
          <w:szCs w:val="24"/>
        </w:rPr>
        <w:t>202</w:t>
      </w:r>
      <w:ins w:id="423" w:author="Richard Wen" w:date="2024-09-16T16:05:00Z" w16du:dateUtc="2024-09-16T20:05:00Z">
        <w:r w:rsidR="00511098">
          <w:rPr>
            <w:rFonts w:ascii="Times New Roman" w:eastAsia="Times New Roman" w:hAnsi="Times New Roman" w:cs="Times New Roman"/>
            <w:b/>
            <w:i/>
            <w:sz w:val="24"/>
            <w:szCs w:val="24"/>
          </w:rPr>
          <w:t>2</w:t>
        </w:r>
      </w:ins>
      <w:del w:id="424" w:author="Richard Wen" w:date="2024-09-16T16:05:00Z" w16du:dateUtc="2024-09-16T20:05:00Z">
        <w:r w:rsidDel="00511098">
          <w:rPr>
            <w:rFonts w:ascii="Times New Roman" w:eastAsia="Times New Roman" w:hAnsi="Times New Roman" w:cs="Times New Roman"/>
            <w:b/>
            <w:i/>
            <w:sz w:val="24"/>
            <w:szCs w:val="24"/>
          </w:rPr>
          <w:delText>1</w:delText>
        </w:r>
      </w:del>
      <w:commentRangeEnd w:id="420"/>
      <w:r w:rsidR="00DC568A">
        <w:rPr>
          <w:rStyle w:val="CommentReference"/>
        </w:rPr>
        <w:commentReference w:id="420"/>
      </w:r>
      <w:commentRangeEnd w:id="421"/>
      <w:r w:rsidR="007D7770">
        <w:rPr>
          <w:rStyle w:val="CommentReference"/>
        </w:rPr>
        <w:commentReference w:id="421"/>
      </w:r>
      <w:commentRangeEnd w:id="422"/>
      <w:r w:rsidR="00034B72">
        <w:rPr>
          <w:rStyle w:val="CommentReference"/>
        </w:rPr>
        <w:commentReference w:id="422"/>
      </w:r>
      <w:r>
        <w:rPr>
          <w:rFonts w:ascii="Times New Roman" w:eastAsia="Times New Roman" w:hAnsi="Times New Roman" w:cs="Times New Roman"/>
          <w:b/>
          <w:i/>
          <w:sz w:val="24"/>
          <w:szCs w:val="24"/>
        </w:rPr>
        <w:t xml:space="preserve"> for Vancouver, Calgary, and Toronto based by infrastructure category</w:t>
      </w:r>
      <w:r>
        <w:rPr>
          <w:rFonts w:ascii="Times New Roman" w:eastAsia="Times New Roman" w:hAnsi="Times New Roman" w:cs="Times New Roman"/>
          <w:i/>
          <w:sz w:val="24"/>
          <w:szCs w:val="24"/>
        </w:rPr>
        <w:t xml:space="preserve">. Assessed using roadway centreline-km, with infrastructure classifications determined by the most protective element present along each road segment. </w:t>
      </w:r>
    </w:p>
    <w:p w14:paraId="000000A5" w14:textId="77777777" w:rsidR="003B416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3083BA5A" wp14:editId="26C35A9A">
            <wp:extent cx="4445203" cy="6679401"/>
            <wp:effectExtent l="0" t="0" r="0" b="1270"/>
            <wp:docPr id="2123227799" name="image5.png"/>
            <wp:cNvGraphicFramePr/>
            <a:graphic xmlns:a="http://schemas.openxmlformats.org/drawingml/2006/main">
              <a:graphicData uri="http://schemas.openxmlformats.org/drawingml/2006/picture">
                <pic:pic xmlns:pic="http://schemas.openxmlformats.org/drawingml/2006/picture">
                  <pic:nvPicPr>
                    <pic:cNvPr id="2123227799" name="image5.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4445203" cy="6679401"/>
                    </a:xfrm>
                    <a:prstGeom prst="rect">
                      <a:avLst/>
                    </a:prstGeom>
                    <a:ln/>
                  </pic:spPr>
                </pic:pic>
              </a:graphicData>
            </a:graphic>
          </wp:inline>
        </w:drawing>
      </w:r>
    </w:p>
    <w:p w14:paraId="000000A6"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3: Yearly net change in cycle route infrastructure by municipality, standardized per 1000 centerline-km of roadway. </w:t>
      </w:r>
      <w:r>
        <w:rPr>
          <w:rFonts w:ascii="Times New Roman" w:eastAsia="Times New Roman" w:hAnsi="Times New Roman" w:cs="Times New Roman"/>
          <w:i/>
          <w:sz w:val="24"/>
          <w:szCs w:val="24"/>
        </w:rPr>
        <w:t>The net change considers both the installation of new facilities, and the removal of existing infrastructure, such as when an existing facility is upgraded. Cycle route infrastructure is defined by the most protective element along a street centreline. This reflects the overall modifications made within each municipality over the course of the study period (2009-2022).</w:t>
      </w:r>
    </w:p>
    <w:p w14:paraId="000000A7" w14:textId="77777777" w:rsidR="003B416B" w:rsidRDefault="003B416B">
      <w:pPr>
        <w:rPr>
          <w:rFonts w:ascii="Times New Roman" w:eastAsia="Times New Roman" w:hAnsi="Times New Roman" w:cs="Times New Roman"/>
          <w:i/>
          <w:sz w:val="24"/>
          <w:szCs w:val="24"/>
        </w:rPr>
      </w:pPr>
    </w:p>
    <w:p w14:paraId="5615E4BE" w14:textId="06571854" w:rsidR="00AA4E71" w:rsidRDefault="00AA4E71" w:rsidP="00AA4E71">
      <w:pPr>
        <w:spacing w:after="0" w:line="480" w:lineRule="auto"/>
        <w:rPr>
          <w:ins w:id="425" w:author="Colin Macarthur" w:date="2024-06-21T09:03:00Z"/>
          <w:rFonts w:ascii="Times New Roman" w:eastAsia="Times New Roman" w:hAnsi="Times New Roman" w:cs="Times New Roman"/>
          <w:sz w:val="24"/>
          <w:szCs w:val="24"/>
        </w:rPr>
      </w:pPr>
      <w:commentRangeStart w:id="426"/>
      <w:commentRangeStart w:id="427"/>
      <w:ins w:id="428" w:author="Colin Macarthur" w:date="2024-06-21T09:03:00Z">
        <w:r>
          <w:rPr>
            <w:rFonts w:ascii="Times New Roman" w:eastAsia="Times New Roman" w:hAnsi="Times New Roman" w:cs="Times New Roman"/>
            <w:b/>
            <w:i/>
            <w:sz w:val="24"/>
            <w:szCs w:val="24"/>
          </w:rPr>
          <w:lastRenderedPageBreak/>
          <w:t>Impact of COVID-19 Pandemic on Infrastructure Installations</w:t>
        </w:r>
      </w:ins>
      <w:commentRangeEnd w:id="426"/>
      <w:r w:rsidR="002F30AD">
        <w:rPr>
          <w:rStyle w:val="CommentReference"/>
        </w:rPr>
        <w:commentReference w:id="426"/>
      </w:r>
      <w:commentRangeEnd w:id="427"/>
      <w:r w:rsidR="00D93FC2">
        <w:rPr>
          <w:rStyle w:val="CommentReference"/>
        </w:rPr>
        <w:commentReference w:id="427"/>
      </w:r>
    </w:p>
    <w:p w14:paraId="000000A8" w14:textId="212E81C2" w:rsidR="003B416B" w:rsidRDefault="00000000">
      <w:pPr>
        <w:spacing w:after="0" w:line="480" w:lineRule="auto"/>
        <w:rPr>
          <w:rFonts w:ascii="Times New Roman" w:eastAsia="Times New Roman" w:hAnsi="Times New Roman" w:cs="Times New Roman"/>
          <w:sz w:val="24"/>
          <w:szCs w:val="24"/>
        </w:rPr>
        <w:pPrChange w:id="429" w:author="Colin Macarthur" w:date="2024-06-21T09:03:00Z">
          <w:pPr>
            <w:spacing w:after="0" w:line="480" w:lineRule="auto"/>
            <w:ind w:firstLine="720"/>
          </w:pPr>
        </w:pPrChange>
      </w:pPr>
      <w:del w:id="430" w:author="Meghan Winters" w:date="2024-06-21T16:33:00Z">
        <w:r w:rsidDel="00C32BD7">
          <w:rPr>
            <w:rFonts w:ascii="Times New Roman" w:eastAsia="Times New Roman" w:hAnsi="Times New Roman" w:cs="Times New Roman"/>
            <w:sz w:val="24"/>
            <w:szCs w:val="24"/>
          </w:rPr>
          <w:delText xml:space="preserve"> Calgary and Toronto showed an upward trend</w:delText>
        </w:r>
      </w:del>
      <w:ins w:id="431" w:author="Colin Macarthur" w:date="2024-06-21T09:03:00Z">
        <w:del w:id="432" w:author="Meghan Winters" w:date="2024-06-21T16:33:00Z">
          <w:r w:rsidR="00EA1CF3" w:rsidDel="00C32BD7">
            <w:rPr>
              <w:rFonts w:ascii="Times New Roman" w:eastAsia="Times New Roman" w:hAnsi="Times New Roman" w:cs="Times New Roman"/>
              <w:sz w:val="24"/>
              <w:szCs w:val="24"/>
            </w:rPr>
            <w:delText>increase</w:delText>
          </w:r>
        </w:del>
      </w:ins>
      <w:del w:id="433" w:author="Meghan Winters" w:date="2024-06-21T16:33:00Z">
        <w:r w:rsidDel="00C32BD7">
          <w:rPr>
            <w:rFonts w:ascii="Times New Roman" w:eastAsia="Times New Roman" w:hAnsi="Times New Roman" w:cs="Times New Roman"/>
            <w:sz w:val="24"/>
            <w:szCs w:val="24"/>
          </w:rPr>
          <w:delText xml:space="preserve"> in the installation of dedicated on-street cycling infrastructure since </w:delText>
        </w:r>
      </w:del>
      <w:ins w:id="434" w:author="Colin Macarthur" w:date="2024-06-21T09:03:00Z">
        <w:del w:id="435" w:author="Meghan Winters" w:date="2024-06-21T16:33:00Z">
          <w:r w:rsidR="005F2BEC" w:rsidDel="00C32BD7">
            <w:rPr>
              <w:rFonts w:ascii="Times New Roman" w:eastAsia="Times New Roman" w:hAnsi="Times New Roman" w:cs="Times New Roman"/>
              <w:sz w:val="24"/>
              <w:szCs w:val="24"/>
            </w:rPr>
            <w:delText xml:space="preserve">from the onset of </w:delText>
          </w:r>
        </w:del>
      </w:ins>
      <w:del w:id="436" w:author="Meghan Winters" w:date="2024-06-21T16:33:00Z">
        <w:r w:rsidDel="00C32BD7">
          <w:rPr>
            <w:rFonts w:ascii="Times New Roman" w:eastAsia="Times New Roman" w:hAnsi="Times New Roman" w:cs="Times New Roman"/>
            <w:sz w:val="24"/>
            <w:szCs w:val="24"/>
          </w:rPr>
          <w:delText>the pandemic’s onset</w:delText>
        </w:r>
      </w:del>
      <w:del w:id="437" w:author="Richard Wen" w:date="2024-09-20T17:08:00Z" w16du:dateUtc="2024-09-20T21:08:00Z">
        <w:r w:rsidDel="001F6306">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As illustrated in </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the growth in</w:t>
      </w:r>
      <w:ins w:id="438" w:author="Colin Macarthur" w:date="2024-06-21T09:04:00Z">
        <w:r w:rsidR="005F2BEC">
          <w:rPr>
            <w:rFonts w:ascii="Times New Roman" w:eastAsia="Times New Roman" w:hAnsi="Times New Roman" w:cs="Times New Roman"/>
            <w:sz w:val="24"/>
            <w:szCs w:val="24"/>
          </w:rPr>
          <w:t xml:space="preserve"> infrastructure in</w:t>
        </w:r>
      </w:ins>
      <w:r>
        <w:rPr>
          <w:rFonts w:ascii="Times New Roman" w:eastAsia="Times New Roman" w:hAnsi="Times New Roman" w:cs="Times New Roman"/>
          <w:sz w:val="24"/>
          <w:szCs w:val="24"/>
        </w:rPr>
        <w:t xml:space="preserve"> Toronto</w:t>
      </w:r>
      <w:del w:id="439" w:author="Colin Macarthur" w:date="2024-06-21T09:04:00Z">
        <w:r w:rsidDel="005F2BEC">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and Vancouver</w:t>
      </w:r>
      <w:del w:id="440" w:author="Colin Macarthur" w:date="2024-06-21T09:04:00Z">
        <w:r w:rsidDel="005F2BEC">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infrastructure </w:t>
      </w:r>
      <w:del w:id="441" w:author="Colin Macarthur" w:date="2024-06-21T09:04:00Z">
        <w:r w:rsidDel="005F2BEC">
          <w:rPr>
            <w:rFonts w:ascii="Times New Roman" w:eastAsia="Times New Roman" w:hAnsi="Times New Roman" w:cs="Times New Roman"/>
            <w:sz w:val="24"/>
            <w:szCs w:val="24"/>
          </w:rPr>
          <w:delText>was at it highest</w:delText>
        </w:r>
      </w:del>
      <w:ins w:id="442" w:author="Colin Macarthur" w:date="2024-06-21T09:04:00Z">
        <w:r w:rsidR="005F2BEC">
          <w:rPr>
            <w:rFonts w:ascii="Times New Roman" w:eastAsia="Times New Roman" w:hAnsi="Times New Roman" w:cs="Times New Roman"/>
            <w:sz w:val="24"/>
            <w:szCs w:val="24"/>
          </w:rPr>
          <w:t>peaked</w:t>
        </w:r>
      </w:ins>
      <w:r>
        <w:rPr>
          <w:rFonts w:ascii="Times New Roman" w:eastAsia="Times New Roman" w:hAnsi="Times New Roman" w:cs="Times New Roman"/>
          <w:sz w:val="24"/>
          <w:szCs w:val="24"/>
        </w:rPr>
        <w:t xml:space="preserve"> in 2020, with over 6</w:t>
      </w:r>
      <w:ins w:id="443" w:author="Colin Macarthur" w:date="2024-06-21T09:04:00Z">
        <w:r w:rsidR="005F2BEC">
          <w:rPr>
            <w:rFonts w:ascii="Times New Roman" w:eastAsia="Times New Roman" w:hAnsi="Times New Roman" w:cs="Times New Roman"/>
            <w:sz w:val="24"/>
            <w:szCs w:val="24"/>
          </w:rPr>
          <w:t xml:space="preserve"> km</w:t>
        </w:r>
      </w:ins>
      <w:r>
        <w:rPr>
          <w:rFonts w:ascii="Times New Roman" w:eastAsia="Times New Roman" w:hAnsi="Times New Roman" w:cs="Times New Roman"/>
          <w:sz w:val="24"/>
          <w:szCs w:val="24"/>
        </w:rPr>
        <w:t xml:space="preserve"> and 1 km of new infrastructure per 1000 cen-km of roadway </w:t>
      </w:r>
      <w:ins w:id="444" w:author="Colin Macarthur" w:date="2024-06-21T09:04:00Z">
        <w:r w:rsidR="005F2BEC">
          <w:rPr>
            <w:rFonts w:ascii="Times New Roman" w:eastAsia="Times New Roman" w:hAnsi="Times New Roman" w:cs="Times New Roman"/>
            <w:sz w:val="24"/>
            <w:szCs w:val="24"/>
          </w:rPr>
          <w:t xml:space="preserve">installed </w:t>
        </w:r>
      </w:ins>
      <w:r>
        <w:rPr>
          <w:rFonts w:ascii="Times New Roman" w:eastAsia="Times New Roman" w:hAnsi="Times New Roman" w:cs="Times New Roman"/>
          <w:sz w:val="24"/>
          <w:szCs w:val="24"/>
        </w:rPr>
        <w:t>respectively, while Calgary’s peak occurred in 2021, with over 1 km of new infrastructure built per 1000 cen-km of roadway. For Calgary and Toronto, this growth of</w:t>
      </w:r>
      <w:commentRangeStart w:id="445"/>
      <w:r>
        <w:rPr>
          <w:rFonts w:ascii="Times New Roman" w:eastAsia="Times New Roman" w:hAnsi="Times New Roman" w:cs="Times New Roman"/>
          <w:sz w:val="24"/>
          <w:szCs w:val="24"/>
        </w:rPr>
        <w:t xml:space="preserve"> on-street bikeways </w:t>
      </w:r>
      <w:commentRangeEnd w:id="445"/>
      <w:r w:rsidR="00F1613E">
        <w:rPr>
          <w:rStyle w:val="CommentReference"/>
        </w:rPr>
        <w:commentReference w:id="445"/>
      </w:r>
      <w:r>
        <w:rPr>
          <w:rFonts w:ascii="Times New Roman" w:eastAsia="Times New Roman" w:hAnsi="Times New Roman" w:cs="Times New Roman"/>
          <w:sz w:val="24"/>
          <w:szCs w:val="24"/>
        </w:rPr>
        <w:t xml:space="preserve">was primarily </w:t>
      </w:r>
      <w:del w:id="446" w:author="Colin Macarthur" w:date="2024-06-21T09:05:00Z">
        <w:r w:rsidDel="005F2BEC">
          <w:rPr>
            <w:rFonts w:ascii="Times New Roman" w:eastAsia="Times New Roman" w:hAnsi="Times New Roman" w:cs="Times New Roman"/>
            <w:sz w:val="24"/>
            <w:szCs w:val="24"/>
          </w:rPr>
          <w:delText xml:space="preserve">attributed </w:delText>
        </w:r>
      </w:del>
      <w:ins w:id="447" w:author="Colin Macarthur" w:date="2024-06-21T09:05:00Z">
        <w:r w:rsidR="005F2BEC">
          <w:rPr>
            <w:rFonts w:ascii="Times New Roman" w:eastAsia="Times New Roman" w:hAnsi="Times New Roman" w:cs="Times New Roman"/>
            <w:sz w:val="24"/>
            <w:szCs w:val="24"/>
          </w:rPr>
          <w:t xml:space="preserve">attributable </w:t>
        </w:r>
      </w:ins>
      <w:r>
        <w:rPr>
          <w:rFonts w:ascii="Times New Roman" w:eastAsia="Times New Roman" w:hAnsi="Times New Roman" w:cs="Times New Roman"/>
          <w:sz w:val="24"/>
          <w:szCs w:val="24"/>
        </w:rPr>
        <w:t>to the increase in cycle track</w:t>
      </w:r>
      <w:ins w:id="448" w:author="Meghan Winters" w:date="2024-06-21T16:33:00Z">
        <w:r w:rsidR="00C32BD7">
          <w:rPr>
            <w:rFonts w:ascii="Times New Roman" w:eastAsia="Times New Roman" w:hAnsi="Times New Roman" w:cs="Times New Roman"/>
            <w:sz w:val="24"/>
            <w:szCs w:val="24"/>
          </w:rPr>
          <w:t>s</w:t>
        </w:r>
      </w:ins>
      <w:ins w:id="449" w:author="Richard Wen" w:date="2024-09-20T17:09:00Z" w16du:dateUtc="2024-09-20T21:09:00Z">
        <w:r w:rsidR="00A544B8">
          <w:rPr>
            <w:rFonts w:ascii="Times New Roman" w:eastAsia="Times New Roman" w:hAnsi="Times New Roman" w:cs="Times New Roman"/>
            <w:sz w:val="24"/>
            <w:szCs w:val="24"/>
          </w:rPr>
          <w:t xml:space="preserve"> </w:t>
        </w:r>
      </w:ins>
      <w:del w:id="450" w:author="Meghan Winters" w:date="2024-06-21T16:33:00Z">
        <w:r w:rsidDel="00C32BD7">
          <w:rPr>
            <w:rFonts w:ascii="Times New Roman" w:eastAsia="Times New Roman" w:hAnsi="Times New Roman" w:cs="Times New Roman"/>
            <w:sz w:val="24"/>
            <w:szCs w:val="24"/>
          </w:rPr>
          <w:delText xml:space="preserve"> infrastructure, as depicted in </w:delText>
        </w:r>
      </w:del>
      <w:ins w:id="451" w:author="Meghan Winters" w:date="2024-06-21T16:33:00Z">
        <w:r w:rsidR="00C32BD7">
          <w:rPr>
            <w:rFonts w:ascii="Times New Roman" w:eastAsia="Times New Roman" w:hAnsi="Times New Roman" w:cs="Times New Roman"/>
            <w:sz w:val="24"/>
            <w:szCs w:val="24"/>
          </w:rPr>
          <w:t>(</w:t>
        </w:r>
      </w:ins>
      <w:r>
        <w:rPr>
          <w:rFonts w:ascii="Times New Roman" w:eastAsia="Times New Roman" w:hAnsi="Times New Roman" w:cs="Times New Roman"/>
          <w:b/>
          <w:i/>
          <w:sz w:val="24"/>
          <w:szCs w:val="24"/>
        </w:rPr>
        <w:t>Figures 2 and 3</w:t>
      </w:r>
      <w:ins w:id="452" w:author="Meghan Winters" w:date="2024-06-21T16:33:00Z">
        <w:r w:rsidR="00C32BD7">
          <w:rPr>
            <w:rFonts w:ascii="Times New Roman" w:eastAsia="Times New Roman" w:hAnsi="Times New Roman" w:cs="Times New Roman"/>
            <w:b/>
            <w:i/>
            <w:sz w:val="24"/>
            <w:szCs w:val="24"/>
          </w:rPr>
          <w:t>)</w:t>
        </w:r>
      </w:ins>
      <w:r>
        <w:rPr>
          <w:rFonts w:ascii="Times New Roman" w:eastAsia="Times New Roman" w:hAnsi="Times New Roman" w:cs="Times New Roman"/>
          <w:sz w:val="24"/>
          <w:szCs w:val="24"/>
        </w:rPr>
        <w:t xml:space="preserve">. </w:t>
      </w:r>
      <w:del w:id="453" w:author="Colin Macarthur" w:date="2024-06-21T09:06:00Z">
        <w:r w:rsidDel="005F2BEC">
          <w:rPr>
            <w:rFonts w:ascii="Times New Roman" w:eastAsia="Times New Roman" w:hAnsi="Times New Roman" w:cs="Times New Roman"/>
            <w:sz w:val="24"/>
            <w:szCs w:val="24"/>
          </w:rPr>
          <w:delText>It was also notable that Vancouver had over 6 km of new infrastructure per 1000 cen-km of roadway from 2012 to 2013 when including local street bikeways as it drastically fell below 3 km per 1000 cen-km of road.</w:delText>
        </w:r>
      </w:del>
    </w:p>
    <w:p w14:paraId="000000A9" w14:textId="19A23ED0"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del w:id="454" w:author="Meghan Winters" w:date="2024-06-21T16:27:00Z">
        <w:r w:rsidDel="00F1613E">
          <w:rPr>
            <w:rFonts w:ascii="Times New Roman" w:eastAsia="Times New Roman" w:hAnsi="Times New Roman" w:cs="Times New Roman"/>
            <w:sz w:val="24"/>
            <w:szCs w:val="24"/>
          </w:rPr>
          <w:delText>spatial depiction of each city’s infrastructure</w:delText>
        </w:r>
      </w:del>
      <w:ins w:id="455" w:author="Meghan Winters" w:date="2024-06-21T16:27:00Z">
        <w:r w:rsidR="00F1613E">
          <w:rPr>
            <w:rFonts w:ascii="Times New Roman" w:eastAsia="Times New Roman" w:hAnsi="Times New Roman" w:cs="Times New Roman"/>
            <w:sz w:val="24"/>
            <w:szCs w:val="24"/>
          </w:rPr>
          <w:t>map of infrastructure</w:t>
        </w:r>
      </w:ins>
      <w:ins w:id="456" w:author="Meghan Winters" w:date="2024-06-21T16:34:00Z">
        <w:r w:rsidR="003E2812">
          <w:rPr>
            <w:rFonts w:ascii="Times New Roman" w:eastAsia="Times New Roman" w:hAnsi="Times New Roman" w:cs="Times New Roman"/>
            <w:sz w:val="24"/>
            <w:szCs w:val="24"/>
          </w:rPr>
          <w:t xml:space="preserve"> – new and upgraded - </w:t>
        </w:r>
      </w:ins>
      <w:del w:id="457" w:author="Meghan Winters" w:date="2024-06-21T16:27:00Z">
        <w:r w:rsidDel="00F1613E">
          <w:rPr>
            <w:rFonts w:ascii="Times New Roman" w:eastAsia="Times New Roman" w:hAnsi="Times New Roman" w:cs="Times New Roman"/>
            <w:sz w:val="24"/>
            <w:szCs w:val="24"/>
          </w:rPr>
          <w:delText xml:space="preserve"> trends</w:delText>
        </w:r>
      </w:del>
      <w:r>
        <w:rPr>
          <w:rFonts w:ascii="Times New Roman" w:eastAsia="Times New Roman" w:hAnsi="Times New Roman" w:cs="Times New Roman"/>
          <w:sz w:val="24"/>
          <w:szCs w:val="24"/>
        </w:rPr>
        <w:t xml:space="preserve"> following the </w:t>
      </w:r>
      <w:del w:id="458" w:author="Colin Macarthur" w:date="2024-06-21T09:06:00Z">
        <w:r w:rsidDel="005F2BEC">
          <w:rPr>
            <w:rFonts w:ascii="Times New Roman" w:eastAsia="Times New Roman" w:hAnsi="Times New Roman" w:cs="Times New Roman"/>
            <w:sz w:val="24"/>
            <w:szCs w:val="24"/>
          </w:rPr>
          <w:delText xml:space="preserve">start </w:delText>
        </w:r>
      </w:del>
      <w:ins w:id="459" w:author="Colin Macarthur" w:date="2024-06-21T09:06:00Z">
        <w:r w:rsidR="005F2BEC">
          <w:rPr>
            <w:rFonts w:ascii="Times New Roman" w:eastAsia="Times New Roman" w:hAnsi="Times New Roman" w:cs="Times New Roman"/>
            <w:sz w:val="24"/>
            <w:szCs w:val="24"/>
          </w:rPr>
          <w:t xml:space="preserve">onset </w:t>
        </w:r>
      </w:ins>
      <w:r>
        <w:rPr>
          <w:rFonts w:ascii="Times New Roman" w:eastAsia="Times New Roman" w:hAnsi="Times New Roman" w:cs="Times New Roman"/>
          <w:sz w:val="24"/>
          <w:szCs w:val="24"/>
        </w:rPr>
        <w:t xml:space="preserve">of the pandemic is shown in </w:t>
      </w:r>
      <w:r>
        <w:rPr>
          <w:rFonts w:ascii="Times New Roman" w:eastAsia="Times New Roman" w:hAnsi="Times New Roman" w:cs="Times New Roman"/>
          <w:b/>
          <w:i/>
          <w:sz w:val="24"/>
          <w:szCs w:val="24"/>
        </w:rPr>
        <w:t>Figure 4</w:t>
      </w:r>
      <w:r>
        <w:rPr>
          <w:rFonts w:ascii="Times New Roman" w:eastAsia="Times New Roman" w:hAnsi="Times New Roman" w:cs="Times New Roman"/>
          <w:sz w:val="24"/>
          <w:szCs w:val="24"/>
        </w:rPr>
        <w:t>. In Vancouver, 4% of the existing infrastructure was upgraded and 8% was newly installed</w:t>
      </w:r>
      <w:del w:id="460" w:author="Meghan Winters" w:date="2024-06-21T16:34:00Z">
        <w:r w:rsidDel="003E2812">
          <w:rPr>
            <w:rFonts w:ascii="Times New Roman" w:eastAsia="Times New Roman" w:hAnsi="Times New Roman" w:cs="Times New Roman"/>
            <w:sz w:val="24"/>
            <w:szCs w:val="24"/>
          </w:rPr>
          <w:delText xml:space="preserve"> since the start of 2020</w:delText>
        </w:r>
      </w:del>
      <w:r>
        <w:rPr>
          <w:rFonts w:ascii="Times New Roman" w:eastAsia="Times New Roman" w:hAnsi="Times New Roman" w:cs="Times New Roman"/>
          <w:sz w:val="24"/>
          <w:szCs w:val="24"/>
        </w:rPr>
        <w:t xml:space="preserve">. Calgary </w:t>
      </w:r>
      <w:del w:id="461" w:author="Colin Macarthur" w:date="2024-06-21T09:06:00Z">
        <w:r w:rsidDel="005F2BEC">
          <w:rPr>
            <w:rFonts w:ascii="Times New Roman" w:eastAsia="Times New Roman" w:hAnsi="Times New Roman" w:cs="Times New Roman"/>
            <w:sz w:val="24"/>
            <w:szCs w:val="24"/>
          </w:rPr>
          <w:delText xml:space="preserve">saw </w:delText>
        </w:r>
      </w:del>
      <w:ins w:id="462" w:author="Colin Macarthur" w:date="2024-06-21T09:06:00Z">
        <w:r w:rsidR="005F2BEC">
          <w:rPr>
            <w:rFonts w:ascii="Times New Roman" w:eastAsia="Times New Roman" w:hAnsi="Times New Roman" w:cs="Times New Roman"/>
            <w:sz w:val="24"/>
            <w:szCs w:val="24"/>
          </w:rPr>
          <w:t xml:space="preserve">had </w:t>
        </w:r>
      </w:ins>
      <w:r>
        <w:rPr>
          <w:rFonts w:ascii="Times New Roman" w:eastAsia="Times New Roman" w:hAnsi="Times New Roman" w:cs="Times New Roman"/>
          <w:sz w:val="24"/>
          <w:szCs w:val="24"/>
        </w:rPr>
        <w:t xml:space="preserve">less than 1% </w:t>
      </w:r>
      <w:del w:id="463" w:author="Meghan Winters" w:date="2024-06-21T16:34:00Z">
        <w:r w:rsidDel="003E2812">
          <w:rPr>
            <w:rFonts w:ascii="Times New Roman" w:eastAsia="Times New Roman" w:hAnsi="Times New Roman" w:cs="Times New Roman"/>
            <w:sz w:val="24"/>
            <w:szCs w:val="24"/>
          </w:rPr>
          <w:delText xml:space="preserve">of infrastructure </w:delText>
        </w:r>
      </w:del>
      <w:r>
        <w:rPr>
          <w:rFonts w:ascii="Times New Roman" w:eastAsia="Times New Roman" w:hAnsi="Times New Roman" w:cs="Times New Roman"/>
          <w:sz w:val="24"/>
          <w:szCs w:val="24"/>
        </w:rPr>
        <w:t xml:space="preserve">upgraded, </w:t>
      </w:r>
      <w:del w:id="464" w:author="Colin Macarthur" w:date="2024-06-21T09:06:00Z">
        <w:r w:rsidDel="005F2BEC">
          <w:rPr>
            <w:rFonts w:ascii="Times New Roman" w:eastAsia="Times New Roman" w:hAnsi="Times New Roman" w:cs="Times New Roman"/>
            <w:sz w:val="24"/>
            <w:szCs w:val="24"/>
          </w:rPr>
          <w:delText>and instead</w:delText>
        </w:r>
      </w:del>
      <w:ins w:id="465" w:author="Colin Macarthur" w:date="2024-06-21T09:06:00Z">
        <w:r w:rsidR="005F2BEC">
          <w:rPr>
            <w:rFonts w:ascii="Times New Roman" w:eastAsia="Times New Roman" w:hAnsi="Times New Roman" w:cs="Times New Roman"/>
            <w:sz w:val="24"/>
            <w:szCs w:val="24"/>
          </w:rPr>
          <w:t>but</w:t>
        </w:r>
      </w:ins>
      <w:r>
        <w:rPr>
          <w:rFonts w:ascii="Times New Roman" w:eastAsia="Times New Roman" w:hAnsi="Times New Roman" w:cs="Times New Roman"/>
          <w:sz w:val="24"/>
          <w:szCs w:val="24"/>
        </w:rPr>
        <w:t xml:space="preserve"> had 23% </w:t>
      </w:r>
      <w:del w:id="466" w:author="Meghan Winters" w:date="2024-06-21T16:35:00Z">
        <w:r w:rsidDel="003E2812">
          <w:rPr>
            <w:rFonts w:ascii="Times New Roman" w:eastAsia="Times New Roman" w:hAnsi="Times New Roman" w:cs="Times New Roman"/>
            <w:sz w:val="24"/>
            <w:szCs w:val="24"/>
          </w:rPr>
          <w:delText>of its current infrastructure</w:delText>
        </w:r>
      </w:del>
      <w:ins w:id="467" w:author="Meghan Winters" w:date="2024-06-21T16:35:00Z">
        <w:r w:rsidR="003E2812">
          <w:rPr>
            <w:rFonts w:ascii="Times New Roman" w:eastAsia="Times New Roman" w:hAnsi="Times New Roman" w:cs="Times New Roman"/>
            <w:sz w:val="24"/>
            <w:szCs w:val="24"/>
          </w:rPr>
          <w:t>was</w:t>
        </w:r>
      </w:ins>
      <w:r>
        <w:rPr>
          <w:rFonts w:ascii="Times New Roman" w:eastAsia="Times New Roman" w:hAnsi="Times New Roman" w:cs="Times New Roman"/>
          <w:sz w:val="24"/>
          <w:szCs w:val="24"/>
        </w:rPr>
        <w:t xml:space="preserve"> newly installed</w:t>
      </w:r>
      <w:del w:id="468" w:author="Meghan Winters" w:date="2024-06-21T16:35:00Z">
        <w:r w:rsidDel="003E2812">
          <w:rPr>
            <w:rFonts w:ascii="Times New Roman" w:eastAsia="Times New Roman" w:hAnsi="Times New Roman" w:cs="Times New Roman"/>
            <w:sz w:val="24"/>
            <w:szCs w:val="24"/>
          </w:rPr>
          <w:delText xml:space="preserve"> since 2020</w:delText>
        </w:r>
      </w:del>
      <w:r>
        <w:rPr>
          <w:rFonts w:ascii="Times New Roman" w:eastAsia="Times New Roman" w:hAnsi="Times New Roman" w:cs="Times New Roman"/>
          <w:sz w:val="24"/>
          <w:szCs w:val="24"/>
        </w:rPr>
        <w:t xml:space="preserve">. Finally, in Toronto 9% </w:t>
      </w:r>
      <w:del w:id="469" w:author="Meghan Winters" w:date="2024-06-21T16:35:00Z">
        <w:r w:rsidDel="003E2812">
          <w:rPr>
            <w:rFonts w:ascii="Times New Roman" w:eastAsia="Times New Roman" w:hAnsi="Times New Roman" w:cs="Times New Roman"/>
            <w:sz w:val="24"/>
            <w:szCs w:val="24"/>
          </w:rPr>
          <w:delText xml:space="preserve">of current </w:delText>
        </w:r>
      </w:del>
      <w:r>
        <w:rPr>
          <w:rFonts w:ascii="Times New Roman" w:eastAsia="Times New Roman" w:hAnsi="Times New Roman" w:cs="Times New Roman"/>
          <w:sz w:val="24"/>
          <w:szCs w:val="24"/>
        </w:rPr>
        <w:t xml:space="preserve">infrastructure was upgraded </w:t>
      </w:r>
      <w:del w:id="470" w:author="Meghan Winters" w:date="2024-06-21T16:35:00Z">
        <w:r w:rsidDel="003E2812">
          <w:rPr>
            <w:rFonts w:ascii="Times New Roman" w:eastAsia="Times New Roman" w:hAnsi="Times New Roman" w:cs="Times New Roman"/>
            <w:sz w:val="24"/>
            <w:szCs w:val="24"/>
          </w:rPr>
          <w:delText xml:space="preserve">during this time </w:delText>
        </w:r>
      </w:del>
      <w:r>
        <w:rPr>
          <w:rFonts w:ascii="Times New Roman" w:eastAsia="Times New Roman" w:hAnsi="Times New Roman" w:cs="Times New Roman"/>
          <w:sz w:val="24"/>
          <w:szCs w:val="24"/>
        </w:rPr>
        <w:t xml:space="preserve">and 24% was newly installed. </w:t>
      </w:r>
    </w:p>
    <w:p w14:paraId="000000AA" w14:textId="13EB2D76"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secondary analysis was conducted to identify the type of roads that experienced the most </w:t>
      </w:r>
      <w:del w:id="471" w:author="Meghan Winters" w:date="2024-06-21T16:28:00Z">
        <w:r w:rsidDel="002F30AD">
          <w:rPr>
            <w:rFonts w:ascii="Times New Roman" w:eastAsia="Times New Roman" w:hAnsi="Times New Roman" w:cs="Times New Roman"/>
            <w:sz w:val="24"/>
            <w:szCs w:val="24"/>
          </w:rPr>
          <w:delText xml:space="preserve">significant </w:delText>
        </w:r>
      </w:del>
      <w:ins w:id="472" w:author="Meghan Winters" w:date="2024-06-21T16:28:00Z">
        <w:r w:rsidR="002F30AD">
          <w:rPr>
            <w:rFonts w:ascii="Times New Roman" w:eastAsia="Times New Roman" w:hAnsi="Times New Roman" w:cs="Times New Roman"/>
            <w:sz w:val="24"/>
            <w:szCs w:val="24"/>
          </w:rPr>
          <w:t xml:space="preserve">substantial </w:t>
        </w:r>
      </w:ins>
      <w:r>
        <w:rPr>
          <w:rFonts w:ascii="Times New Roman" w:eastAsia="Times New Roman" w:hAnsi="Times New Roman" w:cs="Times New Roman"/>
          <w:sz w:val="24"/>
          <w:szCs w:val="24"/>
        </w:rPr>
        <w:t xml:space="preserve">increase in infrastructure since the start of the pandemic. Much of this increase stemmed from the introduction of </w:t>
      </w:r>
      <w:del w:id="473" w:author="Meghan Winters" w:date="2024-06-21T16:35:00Z">
        <w:r w:rsidDel="003E2812">
          <w:rPr>
            <w:rFonts w:ascii="Times New Roman" w:eastAsia="Times New Roman" w:hAnsi="Times New Roman" w:cs="Times New Roman"/>
            <w:sz w:val="24"/>
            <w:szCs w:val="24"/>
          </w:rPr>
          <w:delText xml:space="preserve">cycling </w:delText>
        </w:r>
      </w:del>
      <w:commentRangeStart w:id="474"/>
      <w:ins w:id="475" w:author="Meghan Winters" w:date="2024-06-21T16:35:00Z">
        <w:r w:rsidR="003E2812">
          <w:rPr>
            <w:rFonts w:ascii="Times New Roman" w:eastAsia="Times New Roman" w:hAnsi="Times New Roman" w:cs="Times New Roman"/>
            <w:sz w:val="24"/>
            <w:szCs w:val="24"/>
          </w:rPr>
          <w:t>cycle</w:t>
        </w:r>
        <w:commentRangeEnd w:id="474"/>
        <w:r w:rsidR="009049BA">
          <w:rPr>
            <w:rStyle w:val="CommentReference"/>
          </w:rPr>
          <w:commentReference w:id="474"/>
        </w:r>
        <w:r w:rsidR="003E281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tracks on arterial roads. As seen in </w:t>
      </w:r>
      <w:r>
        <w:rPr>
          <w:rFonts w:ascii="Times New Roman" w:eastAsia="Times New Roman" w:hAnsi="Times New Roman" w:cs="Times New Roman"/>
          <w:b/>
          <w:sz w:val="24"/>
          <w:szCs w:val="24"/>
        </w:rPr>
        <w:t>Supplementary Figures</w:t>
      </w:r>
      <w:r>
        <w:rPr>
          <w:rFonts w:ascii="Times New Roman" w:eastAsia="Times New Roman" w:hAnsi="Times New Roman" w:cs="Times New Roman"/>
          <w:sz w:val="24"/>
          <w:szCs w:val="24"/>
        </w:rPr>
        <w:t xml:space="preserve"> 4 to 6, between 2019 to 2022, cen-km for cycle tracks increased </w:t>
      </w:r>
      <w:del w:id="476" w:author="Colin Macarthur" w:date="2024-06-21T09:07:00Z">
        <w:r w:rsidDel="005F2BEC">
          <w:rPr>
            <w:rFonts w:ascii="Times New Roman" w:eastAsia="Times New Roman" w:hAnsi="Times New Roman" w:cs="Times New Roman"/>
            <w:sz w:val="24"/>
            <w:szCs w:val="24"/>
          </w:rPr>
          <w:delText xml:space="preserve">from </w:delText>
        </w:r>
      </w:del>
      <w:r>
        <w:rPr>
          <w:rFonts w:ascii="Times New Roman" w:eastAsia="Times New Roman" w:hAnsi="Times New Roman" w:cs="Times New Roman"/>
          <w:sz w:val="24"/>
          <w:szCs w:val="24"/>
        </w:rPr>
        <w:t xml:space="preserve">by about 45%, 83% and </w:t>
      </w:r>
      <w:del w:id="477" w:author="Colin Macarthur" w:date="2024-06-21T09:07:00Z">
        <w:r w:rsidDel="005F2BEC">
          <w:rPr>
            <w:rFonts w:ascii="Times New Roman" w:eastAsia="Times New Roman" w:hAnsi="Times New Roman" w:cs="Times New Roman"/>
            <w:sz w:val="24"/>
            <w:szCs w:val="24"/>
          </w:rPr>
          <w:delText>three times</w:delText>
        </w:r>
      </w:del>
      <w:ins w:id="478" w:author="Colin Macarthur" w:date="2024-06-21T09:07:00Z">
        <w:r w:rsidR="005F2BEC">
          <w:rPr>
            <w:rFonts w:ascii="Times New Roman" w:eastAsia="Times New Roman" w:hAnsi="Times New Roman" w:cs="Times New Roman"/>
            <w:sz w:val="24"/>
            <w:szCs w:val="24"/>
          </w:rPr>
          <w:t>300%</w:t>
        </w:r>
      </w:ins>
      <w:r>
        <w:rPr>
          <w:rFonts w:ascii="Times New Roman" w:eastAsia="Times New Roman" w:hAnsi="Times New Roman" w:cs="Times New Roman"/>
          <w:sz w:val="24"/>
          <w:szCs w:val="24"/>
        </w:rPr>
        <w:t xml:space="preserve"> in Vancouver, Calgary, and Toronto respectively. In contrast, less attention has been given to building protected facilities on collector roads in Vancouver and Calgary</w:t>
      </w:r>
      <w:ins w:id="479" w:author="Colin Macarthur" w:date="2024-06-21T09:08:00Z">
        <w:r w:rsidR="005F2BEC">
          <w:rPr>
            <w:rFonts w:ascii="Times New Roman" w:eastAsia="Times New Roman" w:hAnsi="Times New Roman" w:cs="Times New Roman"/>
            <w:sz w:val="24"/>
            <w:szCs w:val="24"/>
          </w:rPr>
          <w:t xml:space="preserve"> (</w:t>
        </w:r>
      </w:ins>
      <w:del w:id="480" w:author="Colin Macarthur" w:date="2024-06-21T09:08:00Z">
        <w:r w:rsidDel="005F2BEC">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which </w:t>
      </w:r>
      <w:del w:id="481" w:author="Colin Macarthur" w:date="2024-06-21T09:08:00Z">
        <w:r w:rsidDel="005F2BEC">
          <w:rPr>
            <w:rFonts w:ascii="Times New Roman" w:eastAsia="Times New Roman" w:hAnsi="Times New Roman" w:cs="Times New Roman"/>
            <w:sz w:val="24"/>
            <w:szCs w:val="24"/>
          </w:rPr>
          <w:delText>has seen less</w:delText>
        </w:r>
      </w:del>
      <w:ins w:id="482" w:author="Colin Macarthur" w:date="2024-06-21T09:08:00Z">
        <w:r w:rsidR="005F2BEC">
          <w:rPr>
            <w:rFonts w:ascii="Times New Roman" w:eastAsia="Times New Roman" w:hAnsi="Times New Roman" w:cs="Times New Roman"/>
            <w:sz w:val="24"/>
            <w:szCs w:val="24"/>
          </w:rPr>
          <w:t xml:space="preserve">showed lower </w:t>
        </w:r>
      </w:ins>
      <w:del w:id="483" w:author="Colin Macarthur" w:date="2024-06-21T09:08:00Z">
        <w:r w:rsidDel="005F2BEC">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than 40% increase in cen-km between 2019 to 2022 respectively</w:t>
      </w:r>
      <w:ins w:id="484" w:author="Colin Macarthur" w:date="2024-06-21T09:08:00Z">
        <w:r w:rsidR="005F2BE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and local roads in Vancouver and Toronto, with less than 10% of local roads being cycle tracks between 2019 to 2022. </w:t>
      </w:r>
      <w:commentRangeStart w:id="485"/>
      <w:commentRangeStart w:id="486"/>
      <w:commentRangeStart w:id="487"/>
      <w:commentRangeStart w:id="488"/>
      <w:r>
        <w:rPr>
          <w:rFonts w:ascii="Times New Roman" w:eastAsia="Times New Roman" w:hAnsi="Times New Roman" w:cs="Times New Roman"/>
          <w:sz w:val="24"/>
          <w:szCs w:val="24"/>
        </w:rPr>
        <w:t xml:space="preserve">These trends in collector and local roads were not only since the start of the pandemic, but throughout the entire study period.  </w:t>
      </w:r>
      <w:commentRangeEnd w:id="485"/>
      <w:r w:rsidR="002623FA">
        <w:rPr>
          <w:rStyle w:val="CommentReference"/>
        </w:rPr>
        <w:commentReference w:id="485"/>
      </w:r>
      <w:commentRangeEnd w:id="486"/>
      <w:r w:rsidR="00AC2F73">
        <w:rPr>
          <w:rStyle w:val="CommentReference"/>
        </w:rPr>
        <w:commentReference w:id="486"/>
      </w:r>
      <w:r>
        <w:rPr>
          <w:rFonts w:ascii="Times New Roman" w:eastAsia="Times New Roman" w:hAnsi="Times New Roman" w:cs="Times New Roman"/>
          <w:sz w:val="24"/>
          <w:szCs w:val="24"/>
        </w:rPr>
        <w:t xml:space="preserve">As a result, as seen in </w:t>
      </w: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Supplementary Figures 1 to 3</w:t>
      </w:r>
      <w:r>
        <w:rPr>
          <w:rFonts w:ascii="Times New Roman" w:eastAsia="Times New Roman" w:hAnsi="Times New Roman" w:cs="Times New Roman"/>
          <w:sz w:val="24"/>
          <w:szCs w:val="24"/>
        </w:rPr>
        <w:t xml:space="preserve">, the cycling infrastructure across cities </w:t>
      </w:r>
      <w:del w:id="489" w:author="Colin Macarthur" w:date="2024-06-21T09:09:00Z">
        <w:r w:rsidDel="005F2BEC">
          <w:rPr>
            <w:rFonts w:ascii="Times New Roman" w:eastAsia="Times New Roman" w:hAnsi="Times New Roman" w:cs="Times New Roman"/>
            <w:sz w:val="24"/>
            <w:szCs w:val="24"/>
          </w:rPr>
          <w:delText xml:space="preserve">did </w:delText>
        </w:r>
      </w:del>
      <w:ins w:id="490" w:author="Colin Macarthur" w:date="2024-06-21T09:09:00Z">
        <w:r w:rsidR="005F2BEC">
          <w:rPr>
            <w:rFonts w:ascii="Times New Roman" w:eastAsia="Times New Roman" w:hAnsi="Times New Roman" w:cs="Times New Roman"/>
            <w:sz w:val="24"/>
            <w:szCs w:val="24"/>
          </w:rPr>
          <w:t xml:space="preserve">does </w:t>
        </w:r>
      </w:ins>
      <w:r>
        <w:rPr>
          <w:rFonts w:ascii="Times New Roman" w:eastAsia="Times New Roman" w:hAnsi="Times New Roman" w:cs="Times New Roman"/>
          <w:sz w:val="24"/>
          <w:szCs w:val="24"/>
        </w:rPr>
        <w:t xml:space="preserve">not have segments entirely connected to form </w:t>
      </w:r>
      <w:ins w:id="491" w:author="Colin Macarthur" w:date="2024-06-21T09:09:00Z">
        <w:r w:rsidR="005F2BEC">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continuous route</w:t>
      </w:r>
      <w:del w:id="492" w:author="Colin Macarthur" w:date="2024-06-21T09:09:00Z">
        <w:r w:rsidDel="005F2BEC">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across the network.</w:t>
      </w:r>
      <w:commentRangeEnd w:id="487"/>
      <w:r w:rsidR="00B34A9A">
        <w:rPr>
          <w:rStyle w:val="CommentReference"/>
        </w:rPr>
        <w:commentReference w:id="487"/>
      </w:r>
      <w:commentRangeEnd w:id="488"/>
      <w:r w:rsidR="00AC2F73">
        <w:rPr>
          <w:rStyle w:val="CommentReference"/>
        </w:rPr>
        <w:commentReference w:id="488"/>
      </w:r>
    </w:p>
    <w:p w14:paraId="000000AB" w14:textId="77777777" w:rsidR="003B416B" w:rsidRDefault="003B416B">
      <w:pPr>
        <w:spacing w:line="480" w:lineRule="auto"/>
        <w:ind w:firstLine="720"/>
        <w:rPr>
          <w:rFonts w:ascii="Times New Roman" w:eastAsia="Times New Roman" w:hAnsi="Times New Roman" w:cs="Times New Roman"/>
          <w:sz w:val="24"/>
          <w:szCs w:val="24"/>
        </w:rPr>
      </w:pPr>
    </w:p>
    <w:p w14:paraId="000000AC" w14:textId="77777777" w:rsidR="003B416B" w:rsidRDefault="003B416B">
      <w:pPr>
        <w:rPr>
          <w:rFonts w:ascii="Times New Roman" w:eastAsia="Times New Roman" w:hAnsi="Times New Roman" w:cs="Times New Roman"/>
          <w:sz w:val="24"/>
          <w:szCs w:val="24"/>
        </w:rPr>
      </w:pPr>
    </w:p>
    <w:p w14:paraId="000000AD" w14:textId="77777777" w:rsidR="003B416B" w:rsidRDefault="003B416B">
      <w:pPr>
        <w:rPr>
          <w:rFonts w:ascii="Times New Roman" w:eastAsia="Times New Roman" w:hAnsi="Times New Roman" w:cs="Times New Roman"/>
          <w:i/>
          <w:sz w:val="24"/>
          <w:szCs w:val="24"/>
        </w:rPr>
      </w:pPr>
    </w:p>
    <w:p w14:paraId="000000AE" w14:textId="77777777" w:rsidR="003B416B"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0" distB="0" distL="0" distR="0" wp14:anchorId="7AFED863" wp14:editId="321CBAFC">
            <wp:extent cx="5733906" cy="6984092"/>
            <wp:effectExtent l="0" t="0" r="0" b="1270"/>
            <wp:docPr id="212322780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2" name="image7.png"/>
                    <pic:cNvPicPr preferRelativeResize="0"/>
                  </pic:nvPicPr>
                  <pic:blipFill rotWithShape="1">
                    <a:blip r:embed="rId17" cstate="print">
                      <a:extLst>
                        <a:ext uri="{28A0092B-C50C-407E-A947-70E740481C1C}">
                          <a14:useLocalDpi xmlns:a14="http://schemas.microsoft.com/office/drawing/2010/main" val="0"/>
                        </a:ext>
                      </a:extLst>
                    </a:blip>
                    <a:srcRect b="8657"/>
                    <a:stretch/>
                  </pic:blipFill>
                  <pic:spPr bwMode="auto">
                    <a:xfrm>
                      <a:off x="0" y="0"/>
                      <a:ext cx="5772435" cy="7031022"/>
                    </a:xfrm>
                    <a:prstGeom prst="rect">
                      <a:avLst/>
                    </a:prstGeom>
                    <a:ln>
                      <a:noFill/>
                    </a:ln>
                    <a:extLst>
                      <a:ext uri="{53640926-AAD7-44D8-BBD7-CCE9431645EC}">
                        <a14:shadowObscured xmlns:a14="http://schemas.microsoft.com/office/drawing/2010/main"/>
                      </a:ext>
                    </a:extLst>
                  </pic:spPr>
                </pic:pic>
              </a:graphicData>
            </a:graphic>
          </wp:inline>
        </w:drawing>
      </w:r>
    </w:p>
    <w:p w14:paraId="000000B0" w14:textId="673663E5" w:rsidR="003B416B" w:rsidRPr="004C3008"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Figure 4: Changes in Dedicated On-Street Infrastructure Since January 2020 for Vancouver, Calgary, and Toronto. </w:t>
      </w:r>
      <w:r>
        <w:rPr>
          <w:rFonts w:ascii="Times New Roman" w:eastAsia="Times New Roman" w:hAnsi="Times New Roman" w:cs="Times New Roman"/>
          <w:i/>
          <w:color w:val="333333"/>
          <w:sz w:val="24"/>
          <w:szCs w:val="24"/>
          <w:highlight w:val="white"/>
        </w:rPr>
        <w:t>Basemap from OpenStreetMap and Carto (Positron).</w:t>
      </w:r>
    </w:p>
    <w:p w14:paraId="000000B1" w14:textId="77777777" w:rsidR="003B416B" w:rsidRDefault="00000000">
      <w:pPr>
        <w:spacing w:after="0" w:line="480" w:lineRule="auto"/>
        <w:rPr>
          <w:rFonts w:ascii="Times New Roman" w:eastAsia="Times New Roman" w:hAnsi="Times New Roman" w:cs="Times New Roman"/>
          <w:b/>
          <w:sz w:val="24"/>
          <w:szCs w:val="24"/>
        </w:rPr>
      </w:pPr>
      <w:commentRangeStart w:id="493"/>
      <w:commentRangeStart w:id="494"/>
      <w:r>
        <w:rPr>
          <w:rFonts w:ascii="Times New Roman" w:eastAsia="Times New Roman" w:hAnsi="Times New Roman" w:cs="Times New Roman"/>
          <w:b/>
          <w:sz w:val="24"/>
          <w:szCs w:val="24"/>
        </w:rPr>
        <w:lastRenderedPageBreak/>
        <w:t>DISCUSSION</w:t>
      </w:r>
      <w:commentRangeEnd w:id="493"/>
      <w:r w:rsidR="00C33E31">
        <w:rPr>
          <w:rStyle w:val="CommentReference"/>
        </w:rPr>
        <w:commentReference w:id="493"/>
      </w:r>
      <w:commentRangeEnd w:id="494"/>
      <w:r w:rsidR="00C33E31">
        <w:rPr>
          <w:rStyle w:val="CommentReference"/>
        </w:rPr>
        <w:commentReference w:id="494"/>
      </w:r>
    </w:p>
    <w:p w14:paraId="5C5D0D7F" w14:textId="21086E40" w:rsidR="00DC2A12" w:rsidRDefault="00000000" w:rsidP="00DC2A12">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this study was to describe the </w:t>
      </w:r>
      <w:del w:id="495" w:author="Colin Macarthur" w:date="2024-06-21T09:09:00Z">
        <w:r w:rsidDel="005F2BEC">
          <w:rPr>
            <w:rFonts w:ascii="Times New Roman" w:eastAsia="Times New Roman" w:hAnsi="Times New Roman" w:cs="Times New Roman"/>
            <w:sz w:val="24"/>
            <w:szCs w:val="24"/>
          </w:rPr>
          <w:delText xml:space="preserve">overall </w:delText>
        </w:r>
      </w:del>
      <w:r>
        <w:rPr>
          <w:rFonts w:ascii="Times New Roman" w:eastAsia="Times New Roman" w:hAnsi="Times New Roman" w:cs="Times New Roman"/>
          <w:sz w:val="24"/>
          <w:szCs w:val="24"/>
        </w:rPr>
        <w:t>trends in the implementation of on-street cycling infrastructure across Vancouver, Calgary, and Toronto from 2009 to 2022</w:t>
      </w:r>
      <w:r w:rsidR="005F2B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standardized criteria for classifying cycling infrastructure and leveraging street view imagery services</w:t>
      </w:r>
      <w:r w:rsidR="005F2BEC">
        <w:rPr>
          <w:rFonts w:ascii="Times New Roman" w:eastAsia="Times New Roman" w:hAnsi="Times New Roman" w:cs="Times New Roman"/>
          <w:sz w:val="24"/>
          <w:szCs w:val="24"/>
        </w:rPr>
        <w:t xml:space="preserve">. </w:t>
      </w:r>
      <w:r w:rsidR="00DC2A12" w:rsidRPr="00DC2A12">
        <w:rPr>
          <w:rFonts w:ascii="Times New Roman" w:eastAsia="Times New Roman" w:hAnsi="Times New Roman" w:cs="Times New Roman"/>
          <w:sz w:val="24"/>
          <w:szCs w:val="24"/>
        </w:rPr>
        <w:t xml:space="preserve"> </w:t>
      </w:r>
      <w:r w:rsidR="00DC2A12">
        <w:rPr>
          <w:rFonts w:ascii="Times New Roman" w:eastAsia="Times New Roman" w:hAnsi="Times New Roman" w:cs="Times New Roman"/>
          <w:sz w:val="24"/>
          <w:szCs w:val="24"/>
        </w:rPr>
        <w:t>A consistent growth of the cycling network occurred in all three cities over the time period, with a shift towards protected cycling infrastructure. In addition to new installations, Toronto also prioritized the upgrading of existing infrastructure, with 9% of its current network of dedicated cycling routes being upgraded during this time, compared to 4% and less than 1% for Vancouver and Calgary, respectively.  More recently, the COVID-19 pandemic revealed a divergence in municipal responses, with over twice the rate of new cycling infrastructure installations in Toronto from the onset of the pandemic, compared with Vancouver and Calgary</w:t>
      </w:r>
      <w:del w:id="496" w:author="Richard Wen" w:date="2024-09-20T17:10:00Z" w16du:dateUtc="2024-09-20T21:10:00Z">
        <w:r w:rsidR="00DC2A12" w:rsidDel="00EE3ACD">
          <w:rPr>
            <w:rFonts w:ascii="Times New Roman" w:eastAsia="Times New Roman" w:hAnsi="Times New Roman" w:cs="Times New Roman"/>
            <w:sz w:val="24"/>
            <w:szCs w:val="24"/>
          </w:rPr>
          <w:delText>.</w:delText>
        </w:r>
      </w:del>
      <w:r w:rsidR="00DC2A12">
        <w:rPr>
          <w:rFonts w:ascii="Times New Roman" w:eastAsia="Times New Roman" w:hAnsi="Times New Roman" w:cs="Times New Roman"/>
          <w:sz w:val="24"/>
          <w:szCs w:val="24"/>
        </w:rPr>
        <w:t>.</w:t>
      </w:r>
      <w:r w:rsidR="00DC2A12" w:rsidRPr="00DC2A12">
        <w:rPr>
          <w:rFonts w:ascii="Times New Roman" w:eastAsia="Times New Roman" w:hAnsi="Times New Roman" w:cs="Times New Roman"/>
          <w:sz w:val="24"/>
          <w:szCs w:val="24"/>
        </w:rPr>
        <w:t xml:space="preserve"> </w:t>
      </w:r>
      <w:r w:rsidR="00DC2A12">
        <w:rPr>
          <w:rFonts w:ascii="Times New Roman" w:eastAsia="Times New Roman" w:hAnsi="Times New Roman" w:cs="Times New Roman"/>
          <w:sz w:val="24"/>
          <w:szCs w:val="24"/>
        </w:rPr>
        <w:t>The increase in cycling infrastructure related to the pandemic found in our study has also been demonstrated in other cities around the world</w:t>
      </w:r>
      <w:ins w:id="497" w:author="Richard Wen" w:date="2024-09-20T17:10:00Z" w16du:dateUtc="2024-09-20T21:10:00Z">
        <w:r w:rsidR="009A371D">
          <w:rPr>
            <w:rFonts w:ascii="Times New Roman" w:eastAsia="Times New Roman" w:hAnsi="Times New Roman" w:cs="Times New Roman"/>
            <w:sz w:val="24"/>
            <w:szCs w:val="24"/>
          </w:rPr>
          <w:t xml:space="preserve"> </w:t>
        </w:r>
      </w:ins>
      <w:r w:rsidR="00B42112">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jnBPoNHS","properties":{"formattedCitation":"(47\\uc0\\u8211{}50)","plainCitation":"(47–50)","noteIndex":0},"citationItems":[{"id":2805,"uris":["http://zotero.org/users/6749620/items/TAIE3VGM"],"itemData":{"id":2805,"type":"article-journal","abstract":"Significance\n            Active travel makes people healthier and creates a wide range of additional social and environmental benefits. The provision of dedicated infrastructure is considered a crucial policy to increase cycling. However, evaluating the impact of this type of intervention is difficult because infrastructure changes are typically slow. The rollout of so-called pop-up bike lanes during the COVID-19 pandemic is a unique empirical context to estimate the pull effect of new cycling infrastructure. We show that the policy has worked. We find large increases in cycling. This result is robust for a variety of empirical counterfactuals. Further research is needed to investigate whether this change is persistent and whether similar results can be achieved in situations outside the context of a pandemic.\n          , \n            The bicycle is a low-cost means of transport linked to low risk of transmission of infectious disease. During the COVID-19 crisis, governments have therefore incentivized cycling by provisionally redistributing street space. We evaluate the impact of this new bicycle infrastructure on cycling traffic using a generalized difference in differences design. We scrape daily bicycle counts from 736 bicycle counters in 106 European cities. We combine these with data on announced and completed pop-up bike lane road work projects. Within 4 mo, an average of 11.5 km of provisional pop-up bike lanes have been built per city and the policy has increased cycling between 11 and 48% on average. We calculate that the new infrastructure will generate between $1 and $7 billion in health benefits per year if cycling habits are sticky.","container-title":"Proceedings of the National Academy of Sciences","DOI":"10.1073/pnas.2024399118","ISSN":"0027-8424, 1091-6490","issue":"15","journalAbbreviation":"Proc. Natl. Acad. Sci. U.S.A.","language":"en","page":"e2024399118","source":"DOI.org (Crossref)","title":"Provisional COVID-19 infrastructure induces large, rapid increases in cycling","volume":"118","author":[{"family":"Kraus","given":"Sebastian"},{"family":"Koch","given":"Nicolas"}],"issued":{"date-parts":[["2021",4,13]]},"citation-key":"krausProvisionalCOVID19Infrastructure2021"}},{"id":2808,"uris":["http://zotero.org/users/6749620/items/L7MCF7LU"],"itemData":{"id":2808,"type":"article-journal","container-title":"Transport policy","note":"publisher: Elsevier","page":"175–187","source":"Google Scholar","title":"Pandemics as ‘windows of opportunity’: Transitioning towards more sustainable and resilient transport systems","title-short":"Pandemics as ‘windows of opportunity’","volume":"116","author":[{"family":"Sunio","given":"Varsolo"},{"family":"Mateo-Babiano","given":"Iderlina"}],"issued":{"date-parts":[["2022"]]},"citation-key":"sunioPandemicsWindowsOpportunity2022"}},{"id":2810,"uris":["http://zotero.org/users/6749620/items/6RGEE5WT"],"itemData":{"id":2810,"type":"article-journal","container-title":"Transportation research interdisciplinary perspectives","note":"publisher: Elsevier","page":"100677","source":"Google Scholar","title":"Cycling in the era of Covid-19: The effects of the pandemic and pop-up cycle lanes on cycling practices","title-short":"Cycling in the era of Covid-19","volume":"15","author":[{"family":"Rérat","given":"Patrick"},{"family":"Haldimann","given":"Lucas"},{"family":"Widmer","given":"Hannah"}],"issued":{"date-parts":[["2022"]]},"citation-key":"reratCyclingEraCovid192022"}},{"id":3123,"uris":["http://zotero.org/users/6749620/items/RPCWUUH2"],"itemData":{"id":3123,"type":"article-journal","container-title":"Sustainability","issue":"12","note":"publisher: MDPI","page":"7293","source":"Google Scholar","title":"Cycling through the COVID-19 pandemic to a more sustainable transport future: Evidence from case studies of 14 large bicycle-friendly cities in Europe and North America","title-short":"Cycling through the COVID-19 pandemic to a more sustainable transport future","volume":"14","author":[{"family":"Buehler","given":"Ralph"},{"family":"Pucher","given":"John"}],"issued":{"date-parts":[["2022"]]},"citation-key":"buehlerCyclingCOVID19Pandemic2022"}}],"schema":"https://github.com/citation-style-language/schema/raw/master/csl-citation.json"} </w:instrText>
      </w:r>
      <w:r w:rsidR="00B42112">
        <w:rPr>
          <w:rFonts w:ascii="Times New Roman" w:eastAsia="Times New Roman" w:hAnsi="Times New Roman" w:cs="Times New Roman"/>
          <w:sz w:val="24"/>
          <w:szCs w:val="24"/>
        </w:rPr>
        <w:fldChar w:fldCharType="separate"/>
      </w:r>
      <w:r w:rsidR="008F6621" w:rsidRPr="008F6621">
        <w:rPr>
          <w:rFonts w:ascii="Times New Roman" w:hAnsi="Times New Roman" w:cs="Times New Roman"/>
          <w:sz w:val="24"/>
          <w:lang w:val="en-US"/>
        </w:rPr>
        <w:t>(47–50)</w:t>
      </w:r>
      <w:r w:rsidR="00B42112">
        <w:rPr>
          <w:rFonts w:ascii="Times New Roman" w:eastAsia="Times New Roman" w:hAnsi="Times New Roman" w:cs="Times New Roman"/>
          <w:sz w:val="24"/>
          <w:szCs w:val="24"/>
        </w:rPr>
        <w:fldChar w:fldCharType="end"/>
      </w:r>
      <w:del w:id="498" w:author="Richard Wen" w:date="2024-09-20T17:15:00Z" w16du:dateUtc="2024-09-20T21:15:00Z">
        <w:r w:rsidR="00DC2A12" w:rsidDel="00B42112">
          <w:rPr>
            <w:rFonts w:ascii="Times New Roman" w:eastAsia="Times New Roman" w:hAnsi="Times New Roman" w:cs="Times New Roman"/>
            <w:sz w:val="24"/>
            <w:szCs w:val="24"/>
          </w:rPr>
          <w:delText xml:space="preserve"> (46–49)</w:delText>
        </w:r>
      </w:del>
      <w:r w:rsidR="00DC2A12">
        <w:rPr>
          <w:rFonts w:ascii="Times New Roman" w:eastAsia="Times New Roman" w:hAnsi="Times New Roman" w:cs="Times New Roman"/>
          <w:sz w:val="24"/>
          <w:szCs w:val="24"/>
        </w:rPr>
        <w:t xml:space="preserve">. Buehler and Pucher review of cycling research after COVID-19 (March 2020-January 2023) </w:t>
      </w:r>
      <w:r w:rsidR="006070AB">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{"citationID":"2EGr7RqR","properties":{"formattedCitation":"(51)","plainCitation":"(51)","noteIndex":0},"citationItems":[{"id":2812,"uris":["http://zotero.org/users/6749620/items/G7BTWTLT"],"itemData":{"id":2812,"type":"article-journal","container-title":"Transport Reviews","DOI":"10.1080/01441647.2023.2205178","ISSN":"0144-1647, 1464-5327","issue":"2","journalAbbreviation":"Transport Reviews","language":"en","page":"299-344","source":"DOI.org (Crossref)","title":"COVID-19 and cycling: a review of the literature on changes in cycling levels and government policies from 2019 to 2022","title-short":"COVID-19 and cycling","volume":"44","author":[{"family":"Buehler","given":"Ralph"},{"family":"Pucher","given":"John"}],"issued":{"date-parts":[["2024",3,3]]},"citation-key":"buehlerCOVID19CyclingReview2024"}}],"schema":"https://github.com/citation-style-language/schema/raw/master/csl-citation.json"} </w:instrText>
      </w:r>
      <w:r w:rsidR="006070AB">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(51)</w:t>
      </w:r>
      <w:r w:rsidR="006070AB">
        <w:rPr>
          <w:rFonts w:ascii="Times New Roman" w:eastAsia="Times New Roman" w:hAnsi="Times New Roman" w:cs="Times New Roman"/>
          <w:sz w:val="24"/>
          <w:szCs w:val="24"/>
        </w:rPr>
        <w:fldChar w:fldCharType="end"/>
      </w:r>
      <w:r w:rsidR="00DC2A12">
        <w:rPr>
          <w:rFonts w:ascii="Times New Roman" w:eastAsia="Times New Roman" w:hAnsi="Times New Roman" w:cs="Times New Roman"/>
          <w:sz w:val="24"/>
          <w:szCs w:val="24"/>
        </w:rPr>
        <w:t xml:space="preserve"> and found that expansions or bikeway network improvements accelerated during the pandemic, with a focus on protected bike lanes, traffic calming, slow streets and car-free </w:t>
      </w:r>
      <w:commentRangeStart w:id="499"/>
      <w:r w:rsidR="00DC2A12">
        <w:rPr>
          <w:rFonts w:ascii="Times New Roman" w:eastAsia="Times New Roman" w:hAnsi="Times New Roman" w:cs="Times New Roman"/>
          <w:sz w:val="24"/>
          <w:szCs w:val="24"/>
        </w:rPr>
        <w:t>streets</w:t>
      </w:r>
      <w:commentRangeEnd w:id="499"/>
      <w:r w:rsidR="00DC2A12">
        <w:rPr>
          <w:rStyle w:val="CommentReference"/>
        </w:rPr>
        <w:commentReference w:id="499"/>
      </w:r>
      <w:r w:rsidR="00DC2A12">
        <w:rPr>
          <w:rFonts w:ascii="Times New Roman" w:eastAsia="Times New Roman" w:hAnsi="Times New Roman" w:cs="Times New Roman"/>
          <w:sz w:val="24"/>
          <w:szCs w:val="24"/>
        </w:rPr>
        <w:t>.</w:t>
      </w:r>
    </w:p>
    <w:p w14:paraId="6D3DD9FA" w14:textId="78DBADC8" w:rsidR="00DC2A12" w:rsidRDefault="00DC2A12">
      <w:pPr>
        <w:spacing w:after="0" w:line="480" w:lineRule="auto"/>
        <w:ind w:firstLine="720"/>
        <w:rPr>
          <w:rFonts w:ascii="Times New Roman" w:eastAsia="Times New Roman" w:hAnsi="Times New Roman" w:cs="Times New Roman"/>
          <w:sz w:val="24"/>
          <w:szCs w:val="24"/>
        </w:rPr>
      </w:pPr>
    </w:p>
    <w:p w14:paraId="000000B2" w14:textId="716FEE22"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note, was the </w:t>
      </w:r>
      <w:r w:rsidR="005F2BEC">
        <w:rPr>
          <w:rFonts w:ascii="Times New Roman" w:eastAsia="Times New Roman" w:hAnsi="Times New Roman" w:cs="Times New Roman"/>
          <w:sz w:val="24"/>
          <w:szCs w:val="24"/>
        </w:rPr>
        <w:t>lack of agreement</w:t>
      </w:r>
      <w:r>
        <w:rPr>
          <w:rFonts w:ascii="Times New Roman" w:eastAsia="Times New Roman" w:hAnsi="Times New Roman" w:cs="Times New Roman"/>
          <w:sz w:val="24"/>
          <w:szCs w:val="24"/>
        </w:rPr>
        <w:t xml:space="preserve"> </w:t>
      </w:r>
      <w:r w:rsidR="005F2BEC">
        <w:rPr>
          <w:rFonts w:ascii="Times New Roman" w:eastAsia="Times New Roman" w:hAnsi="Times New Roman" w:cs="Times New Roman"/>
          <w:sz w:val="24"/>
          <w:szCs w:val="24"/>
        </w:rPr>
        <w:t xml:space="preserve">between </w:t>
      </w:r>
      <w:r>
        <w:rPr>
          <w:rFonts w:ascii="Times New Roman" w:eastAsia="Times New Roman" w:hAnsi="Times New Roman" w:cs="Times New Roman"/>
          <w:sz w:val="24"/>
          <w:szCs w:val="24"/>
        </w:rPr>
        <w:t xml:space="preserve">municipal reports of </w:t>
      </w:r>
      <w:r w:rsidR="005F2BEC">
        <w:rPr>
          <w:rFonts w:ascii="Times New Roman" w:eastAsia="Times New Roman" w:hAnsi="Times New Roman" w:cs="Times New Roman"/>
          <w:sz w:val="24"/>
          <w:szCs w:val="24"/>
        </w:rPr>
        <w:t xml:space="preserve">installation </w:t>
      </w:r>
      <w:r>
        <w:rPr>
          <w:rFonts w:ascii="Times New Roman" w:eastAsia="Times New Roman" w:hAnsi="Times New Roman" w:cs="Times New Roman"/>
          <w:sz w:val="24"/>
          <w:szCs w:val="24"/>
        </w:rPr>
        <w:t xml:space="preserve">dates with the verified dates; 42% matching in Calgary, 75% in Toronto, and 83% in Vancouver.  </w:t>
      </w:r>
      <w:ins w:id="500" w:author="Linda Rothman" w:date="2024-06-25T12:53:00Z">
        <w:r w:rsidR="00DC2A12">
          <w:rPr>
            <w:rFonts w:ascii="Times New Roman" w:eastAsia="Times New Roman" w:hAnsi="Times New Roman" w:cs="Times New Roman"/>
            <w:sz w:val="24"/>
            <w:szCs w:val="24"/>
          </w:rPr>
          <w:t>Needs expansion</w:t>
        </w:r>
      </w:ins>
    </w:p>
    <w:p w14:paraId="000000B3" w14:textId="574D43D9" w:rsidR="003B416B" w:rsidDel="006070AB" w:rsidRDefault="00000000">
      <w:pPr>
        <w:spacing w:after="0" w:line="480" w:lineRule="auto"/>
        <w:ind w:firstLine="720"/>
        <w:rPr>
          <w:del w:id="501" w:author="Richard Wen" w:date="2024-09-20T17:17:00Z" w16du:dateUtc="2024-09-20T21:17: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commentRangeStart w:id="502"/>
      <w:commentRangeStart w:id="503"/>
      <w:r>
        <w:rPr>
          <w:rFonts w:ascii="Times New Roman" w:eastAsia="Times New Roman" w:hAnsi="Times New Roman" w:cs="Times New Roman"/>
          <w:sz w:val="24"/>
          <w:szCs w:val="24"/>
        </w:rPr>
        <w:t xml:space="preserve">In terms </w:t>
      </w:r>
      <w:commentRangeEnd w:id="502"/>
      <w:r w:rsidR="00C052E2">
        <w:rPr>
          <w:rStyle w:val="CommentReference"/>
        </w:rPr>
        <w:commentReference w:id="502"/>
      </w:r>
      <w:commentRangeEnd w:id="503"/>
      <w:r w:rsidR="00B8634C">
        <w:rPr>
          <w:rStyle w:val="CommentReference"/>
        </w:rPr>
        <w:commentReference w:id="503"/>
      </w:r>
      <w:r>
        <w:rPr>
          <w:rFonts w:ascii="Times New Roman" w:eastAsia="Times New Roman" w:hAnsi="Times New Roman" w:cs="Times New Roman"/>
          <w:sz w:val="24"/>
          <w:szCs w:val="24"/>
        </w:rPr>
        <w:t>of road type,</w:t>
      </w:r>
      <w:r w:rsidR="00DC2A12">
        <w:rPr>
          <w:rFonts w:ascii="Times New Roman" w:eastAsia="Times New Roman" w:hAnsi="Times New Roman" w:cs="Times New Roman"/>
          <w:sz w:val="24"/>
          <w:szCs w:val="24"/>
        </w:rPr>
        <w:t xml:space="preserve"> cycling </w:t>
      </w:r>
      <w:r w:rsidR="00C052E2">
        <w:rPr>
          <w:rFonts w:ascii="Times New Roman" w:eastAsia="Times New Roman" w:hAnsi="Times New Roman" w:cs="Times New Roman"/>
          <w:sz w:val="24"/>
          <w:szCs w:val="24"/>
        </w:rPr>
        <w:t xml:space="preserve">infrastructure in </w:t>
      </w:r>
      <w:r>
        <w:rPr>
          <w:rFonts w:ascii="Times New Roman" w:eastAsia="Times New Roman" w:hAnsi="Times New Roman" w:cs="Times New Roman"/>
          <w:sz w:val="24"/>
          <w:szCs w:val="24"/>
        </w:rPr>
        <w:t>Vancouver</w:t>
      </w:r>
      <w:r w:rsidR="00C052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was mostly on local roadways</w:t>
      </w:r>
      <w:r w:rsidR="00C052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mostly local street bikeways</w:t>
      </w:r>
      <w:r w:rsidR="00C052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while </w:t>
      </w:r>
      <w:r w:rsidR="00C052E2">
        <w:rPr>
          <w:rFonts w:ascii="Times New Roman" w:eastAsia="Times New Roman" w:hAnsi="Times New Roman" w:cs="Times New Roman"/>
          <w:sz w:val="24"/>
          <w:szCs w:val="24"/>
        </w:rPr>
        <w:t xml:space="preserve">infrastructure in </w:t>
      </w:r>
      <w:r>
        <w:rPr>
          <w:rFonts w:ascii="Times New Roman" w:eastAsia="Times New Roman" w:hAnsi="Times New Roman" w:cs="Times New Roman"/>
          <w:sz w:val="24"/>
          <w:szCs w:val="24"/>
        </w:rPr>
        <w:t xml:space="preserve">Calgary </w:t>
      </w:r>
      <w:r w:rsidR="00C052E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relatively even across arterial, collector, and local roadways </w:t>
      </w:r>
      <w:r w:rsidR="00C052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with most cycling infrastructure in collector roadways </w:t>
      </w:r>
      <w:r>
        <w:rPr>
          <w:rFonts w:ascii="Times New Roman" w:eastAsia="Times New Roman" w:hAnsi="Times New Roman" w:cs="Times New Roman"/>
          <w:sz w:val="24"/>
          <w:szCs w:val="24"/>
        </w:rPr>
        <w:lastRenderedPageBreak/>
        <w:t>being painted lanes as compared to arterial and local roadways</w:t>
      </w:r>
      <w:r w:rsidR="00C052E2">
        <w:rPr>
          <w:rFonts w:ascii="Times New Roman" w:eastAsia="Times New Roman" w:hAnsi="Times New Roman" w:cs="Times New Roman"/>
          <w:sz w:val="24"/>
          <w:szCs w:val="24"/>
        </w:rPr>
        <w:t>)</w:t>
      </w:r>
      <w:r>
        <w:rPr>
          <w:rFonts w:ascii="Times New Roman" w:eastAsia="Times New Roman" w:hAnsi="Times New Roman" w:cs="Times New Roman"/>
          <w:sz w:val="24"/>
          <w:szCs w:val="24"/>
        </w:rPr>
        <w:t>. Toronto had most of its infrastructure on arterial roadways with the majority being painted lanes and a large growth in cycle tracks after 2019. Overall, the expansion of on-street cycling routes over the past decade is a reflection of the growing popularity of cycling as a mode of transportation (44), and investments in infrastructure having played a key role in supporting this upward trend (45).</w:t>
      </w:r>
    </w:p>
    <w:p w14:paraId="16FEDD8E" w14:textId="46959811" w:rsidR="004158D3" w:rsidRDefault="00000000">
      <w:pPr>
        <w:spacing w:after="0" w:line="480" w:lineRule="auto"/>
        <w:ind w:firstLine="720"/>
        <w:rPr>
          <w:ins w:id="504" w:author="Colin Macarthur" w:date="2024-06-21T09:25:00Z"/>
          <w:rFonts w:ascii="Times New Roman" w:eastAsia="Times New Roman" w:hAnsi="Times New Roman" w:cs="Times New Roman"/>
          <w:sz w:val="24"/>
          <w:szCs w:val="24"/>
        </w:rPr>
        <w:pPrChange w:id="505" w:author="Richard Wen" w:date="2024-09-20T17:17:00Z" w16du:dateUtc="2024-09-20T21:17:00Z">
          <w:pPr>
            <w:spacing w:line="480" w:lineRule="auto"/>
          </w:pPr>
        </w:pPrChange>
      </w:pPr>
      <w:del w:id="506" w:author="Richard Wen" w:date="2024-09-20T17:17:00Z" w16du:dateUtc="2024-09-20T21:17:00Z">
        <w:r w:rsidDel="006070AB">
          <w:rPr>
            <w:rFonts w:ascii="Times New Roman" w:eastAsia="Times New Roman" w:hAnsi="Times New Roman" w:cs="Times New Roman"/>
            <w:sz w:val="24"/>
            <w:szCs w:val="24"/>
          </w:rPr>
          <w:delText xml:space="preserve"> </w:delText>
        </w:r>
        <w:r w:rsidDel="006070AB">
          <w:rPr>
            <w:rFonts w:ascii="Times New Roman" w:eastAsia="Times New Roman" w:hAnsi="Times New Roman" w:cs="Times New Roman"/>
            <w:sz w:val="24"/>
            <w:szCs w:val="24"/>
          </w:rPr>
          <w:tab/>
        </w:r>
      </w:del>
      <w:del w:id="507" w:author="Linda Rothman" w:date="2024-06-25T12:54:00Z">
        <w:r w:rsidDel="00DC2A12">
          <w:rPr>
            <w:rFonts w:ascii="Times New Roman" w:eastAsia="Times New Roman" w:hAnsi="Times New Roman" w:cs="Times New Roman"/>
            <w:sz w:val="24"/>
            <w:szCs w:val="24"/>
          </w:rPr>
          <w:delText xml:space="preserve">The increase in </w:delText>
        </w:r>
      </w:del>
      <w:ins w:id="508" w:author="Colin Macarthur" w:date="2024-06-21T09:19:00Z">
        <w:del w:id="509" w:author="Linda Rothman" w:date="2024-06-25T12:54:00Z">
          <w:r w:rsidR="00C052E2" w:rsidDel="00DC2A12">
            <w:rPr>
              <w:rFonts w:ascii="Times New Roman" w:eastAsia="Times New Roman" w:hAnsi="Times New Roman" w:cs="Times New Roman"/>
              <w:sz w:val="24"/>
              <w:szCs w:val="24"/>
            </w:rPr>
            <w:delText xml:space="preserve">cycling </w:delText>
          </w:r>
        </w:del>
      </w:ins>
      <w:del w:id="510" w:author="Linda Rothman" w:date="2024-06-25T12:54:00Z">
        <w:r w:rsidDel="00DC2A12">
          <w:rPr>
            <w:rFonts w:ascii="Times New Roman" w:eastAsia="Times New Roman" w:hAnsi="Times New Roman" w:cs="Times New Roman"/>
            <w:sz w:val="24"/>
            <w:szCs w:val="24"/>
          </w:rPr>
          <w:delText>infrastructure changes since</w:delText>
        </w:r>
      </w:del>
      <w:ins w:id="511" w:author="Colin Macarthur" w:date="2024-06-21T09:19:00Z">
        <w:del w:id="512" w:author="Linda Rothman" w:date="2024-06-25T12:54:00Z">
          <w:r w:rsidR="00C052E2" w:rsidDel="00DC2A12">
            <w:rPr>
              <w:rFonts w:ascii="Times New Roman" w:eastAsia="Times New Roman" w:hAnsi="Times New Roman" w:cs="Times New Roman"/>
              <w:sz w:val="24"/>
              <w:szCs w:val="24"/>
            </w:rPr>
            <w:delText>related to</w:delText>
          </w:r>
        </w:del>
      </w:ins>
      <w:del w:id="513" w:author="Linda Rothman" w:date="2024-06-25T12:54:00Z">
        <w:r w:rsidDel="00DC2A12">
          <w:rPr>
            <w:rFonts w:ascii="Times New Roman" w:eastAsia="Times New Roman" w:hAnsi="Times New Roman" w:cs="Times New Roman"/>
            <w:sz w:val="24"/>
            <w:szCs w:val="24"/>
          </w:rPr>
          <w:delText xml:space="preserve"> the pandemic that this study found in several </w:delText>
        </w:r>
      </w:del>
      <w:ins w:id="514" w:author="Colin Macarthur" w:date="2024-06-21T09:21:00Z">
        <w:del w:id="515" w:author="Linda Rothman" w:date="2024-06-25T12:54:00Z">
          <w:r w:rsidR="00C052E2" w:rsidDel="00DC2A12">
            <w:rPr>
              <w:rFonts w:ascii="Times New Roman" w:eastAsia="Times New Roman" w:hAnsi="Times New Roman" w:cs="Times New Roman"/>
              <w:sz w:val="24"/>
              <w:szCs w:val="24"/>
            </w:rPr>
            <w:delText>our study has also been demonstrated in other cities around the world</w:delText>
          </w:r>
        </w:del>
      </w:ins>
      <w:del w:id="516" w:author="Linda Rothman" w:date="2024-06-25T12:54:00Z">
        <w:r w:rsidDel="00DC2A12">
          <w:rPr>
            <w:rFonts w:ascii="Times New Roman" w:eastAsia="Times New Roman" w:hAnsi="Times New Roman" w:cs="Times New Roman"/>
            <w:sz w:val="24"/>
            <w:szCs w:val="24"/>
          </w:rPr>
          <w:delText xml:space="preserve">Canadian cities reflect those of other cities worldwide. (46–49). Buehler and Pucher </w:delText>
        </w:r>
      </w:del>
      <w:ins w:id="517" w:author="Meghan Winters" w:date="2024-06-21T16:55:00Z">
        <w:del w:id="518" w:author="Linda Rothman" w:date="2024-06-25T12:54:00Z">
          <w:r w:rsidR="00B8634C" w:rsidDel="00DC2A12">
            <w:rPr>
              <w:rFonts w:ascii="Times New Roman" w:eastAsia="Times New Roman" w:hAnsi="Times New Roman" w:cs="Times New Roman"/>
              <w:sz w:val="24"/>
              <w:szCs w:val="24"/>
            </w:rPr>
            <w:delText xml:space="preserve">review of </w:delText>
          </w:r>
        </w:del>
      </w:ins>
      <w:del w:id="519" w:author="Linda Rothman" w:date="2024-06-25T12:54:00Z">
        <w:r w:rsidDel="00DC2A12">
          <w:rPr>
            <w:rFonts w:ascii="Times New Roman" w:eastAsia="Times New Roman" w:hAnsi="Times New Roman" w:cs="Times New Roman"/>
            <w:sz w:val="24"/>
            <w:szCs w:val="24"/>
          </w:rPr>
          <w:delText xml:space="preserve">conducted a review of 100 peer-reviewed journals and 12 reports, papers and datasets published post </w:delText>
        </w:r>
      </w:del>
      <w:ins w:id="520" w:author="Meghan Winters" w:date="2024-06-21T16:56:00Z">
        <w:del w:id="521" w:author="Linda Rothman" w:date="2024-06-25T12:54:00Z">
          <w:r w:rsidR="00B8634C" w:rsidDel="00DC2A12">
            <w:rPr>
              <w:rFonts w:ascii="Times New Roman" w:eastAsia="Times New Roman" w:hAnsi="Times New Roman" w:cs="Times New Roman"/>
              <w:sz w:val="24"/>
              <w:szCs w:val="24"/>
            </w:rPr>
            <w:delText xml:space="preserve">cycling research </w:delText>
          </w:r>
        </w:del>
      </w:ins>
      <w:ins w:id="522" w:author="Colin Macarthur" w:date="2024-06-21T09:20:00Z">
        <w:del w:id="523" w:author="Linda Rothman" w:date="2024-06-25T12:54:00Z">
          <w:r w:rsidR="00C052E2" w:rsidDel="00DC2A12">
            <w:rPr>
              <w:rFonts w:ascii="Times New Roman" w:eastAsia="Times New Roman" w:hAnsi="Times New Roman" w:cs="Times New Roman"/>
              <w:sz w:val="24"/>
              <w:szCs w:val="24"/>
            </w:rPr>
            <w:delText xml:space="preserve">after the </w:delText>
          </w:r>
        </w:del>
      </w:ins>
      <w:del w:id="524" w:author="Linda Rothman" w:date="2024-06-25T12:54:00Z">
        <w:r w:rsidDel="00DC2A12">
          <w:rPr>
            <w:rFonts w:ascii="Times New Roman" w:eastAsia="Times New Roman" w:hAnsi="Times New Roman" w:cs="Times New Roman"/>
            <w:sz w:val="24"/>
            <w:szCs w:val="24"/>
          </w:rPr>
          <w:delText xml:space="preserve">start of the COVID-19 pandemic (March 2020-January 2023) (50). They </w:delText>
        </w:r>
      </w:del>
      <w:ins w:id="525" w:author="Colin Macarthur" w:date="2024-06-21T09:20:00Z">
        <w:del w:id="526" w:author="Linda Rothman" w:date="2024-06-25T12:54:00Z">
          <w:r w:rsidR="00C052E2" w:rsidDel="00DC2A12">
            <w:rPr>
              <w:rFonts w:ascii="Times New Roman" w:eastAsia="Times New Roman" w:hAnsi="Times New Roman" w:cs="Times New Roman"/>
              <w:sz w:val="24"/>
              <w:szCs w:val="24"/>
            </w:rPr>
            <w:delText xml:space="preserve">and </w:delText>
          </w:r>
        </w:del>
      </w:ins>
      <w:del w:id="527" w:author="Linda Rothman" w:date="2024-06-25T12:54:00Z">
        <w:r w:rsidDel="00DC2A12">
          <w:rPr>
            <w:rFonts w:ascii="Times New Roman" w:eastAsia="Times New Roman" w:hAnsi="Times New Roman" w:cs="Times New Roman"/>
            <w:sz w:val="24"/>
            <w:szCs w:val="24"/>
          </w:rPr>
          <w:delText>found that most studies reported expansions or bikeway network improvements accelerated due to</w:delText>
        </w:r>
      </w:del>
      <w:ins w:id="528" w:author="Colin Macarthur" w:date="2024-06-21T09:23:00Z">
        <w:del w:id="529" w:author="Linda Rothman" w:date="2024-06-25T12:54:00Z">
          <w:r w:rsidR="00C052E2" w:rsidDel="00DC2A12">
            <w:rPr>
              <w:rFonts w:ascii="Times New Roman" w:eastAsia="Times New Roman" w:hAnsi="Times New Roman" w:cs="Times New Roman"/>
              <w:sz w:val="24"/>
              <w:szCs w:val="24"/>
            </w:rPr>
            <w:delText>during the</w:delText>
          </w:r>
        </w:del>
      </w:ins>
      <w:del w:id="530" w:author="Linda Rothman" w:date="2024-06-25T12:54:00Z">
        <w:r w:rsidDel="00DC2A12">
          <w:rPr>
            <w:rFonts w:ascii="Times New Roman" w:eastAsia="Times New Roman" w:hAnsi="Times New Roman" w:cs="Times New Roman"/>
            <w:sz w:val="24"/>
            <w:szCs w:val="24"/>
          </w:rPr>
          <w:delText xml:space="preserve"> COVID</w:delText>
        </w:r>
      </w:del>
      <w:ins w:id="531" w:author="Colin Macarthur" w:date="2024-06-21T09:23:00Z">
        <w:del w:id="532" w:author="Linda Rothman" w:date="2024-06-25T12:54:00Z">
          <w:r w:rsidR="00C052E2" w:rsidDel="00DC2A12">
            <w:rPr>
              <w:rFonts w:ascii="Times New Roman" w:eastAsia="Times New Roman" w:hAnsi="Times New Roman" w:cs="Times New Roman"/>
              <w:sz w:val="24"/>
              <w:szCs w:val="24"/>
            </w:rPr>
            <w:delText>pandemic</w:delText>
          </w:r>
        </w:del>
      </w:ins>
      <w:del w:id="533" w:author="Linda Rothman" w:date="2024-06-25T12:54:00Z">
        <w:r w:rsidDel="00DC2A12">
          <w:rPr>
            <w:rFonts w:ascii="Times New Roman" w:eastAsia="Times New Roman" w:hAnsi="Times New Roman" w:cs="Times New Roman"/>
            <w:sz w:val="24"/>
            <w:szCs w:val="24"/>
          </w:rPr>
          <w:delText xml:space="preserve">, with </w:delText>
        </w:r>
      </w:del>
      <w:ins w:id="534" w:author="Colin Macarthur" w:date="2024-06-21T09:23:00Z">
        <w:del w:id="535" w:author="Linda Rothman" w:date="2024-06-25T12:54:00Z">
          <w:r w:rsidR="00C052E2" w:rsidDel="00DC2A12">
            <w:rPr>
              <w:rFonts w:ascii="Times New Roman" w:eastAsia="Times New Roman" w:hAnsi="Times New Roman" w:cs="Times New Roman"/>
              <w:sz w:val="24"/>
              <w:szCs w:val="24"/>
            </w:rPr>
            <w:delText xml:space="preserve">a </w:delText>
          </w:r>
        </w:del>
      </w:ins>
      <w:del w:id="536" w:author="Linda Rothman" w:date="2024-06-25T12:54:00Z">
        <w:r w:rsidDel="00DC2A12">
          <w:rPr>
            <w:rFonts w:ascii="Times New Roman" w:eastAsia="Times New Roman" w:hAnsi="Times New Roman" w:cs="Times New Roman"/>
            <w:sz w:val="24"/>
            <w:szCs w:val="24"/>
          </w:rPr>
          <w:delText xml:space="preserve">focus on protected bike lanes, traffic calming, slow streets and car-free </w:delText>
        </w:r>
        <w:commentRangeStart w:id="537"/>
        <w:r w:rsidDel="00DC2A12">
          <w:rPr>
            <w:rFonts w:ascii="Times New Roman" w:eastAsia="Times New Roman" w:hAnsi="Times New Roman" w:cs="Times New Roman"/>
            <w:sz w:val="24"/>
            <w:szCs w:val="24"/>
          </w:rPr>
          <w:delText>streets</w:delText>
        </w:r>
        <w:commentRangeEnd w:id="537"/>
        <w:r w:rsidR="00B8634C" w:rsidDel="00DC2A12">
          <w:rPr>
            <w:rStyle w:val="CommentReference"/>
          </w:rPr>
          <w:commentReference w:id="537"/>
        </w:r>
        <w:r w:rsidDel="00DC2A12">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p>
    <w:p w14:paraId="000000B4" w14:textId="3D8D10CF" w:rsidR="003B416B" w:rsidDel="004158D3" w:rsidRDefault="00000000">
      <w:pPr>
        <w:spacing w:line="480" w:lineRule="auto"/>
        <w:ind w:firstLine="720"/>
        <w:rPr>
          <w:del w:id="538" w:author="Colin Macarthur" w:date="2024-06-21T09:25:00Z"/>
          <w:rFonts w:ascii="Times New Roman" w:eastAsia="Times New Roman" w:hAnsi="Times New Roman" w:cs="Times New Roman"/>
          <w:sz w:val="24"/>
          <w:szCs w:val="24"/>
        </w:rPr>
        <w:pPrChange w:id="539" w:author="Colin Macarthur" w:date="2024-06-21T11:12:00Z">
          <w:pPr>
            <w:spacing w:line="480" w:lineRule="auto"/>
          </w:pPr>
        </w:pPrChange>
      </w:pPr>
      <w:del w:id="540" w:author="Colin Macarthur" w:date="2024-06-21T09:24:00Z">
        <w:r w:rsidDel="004158D3">
          <w:rPr>
            <w:rFonts w:ascii="Times New Roman" w:eastAsia="Times New Roman" w:hAnsi="Times New Roman" w:cs="Times New Roman"/>
            <w:sz w:val="24"/>
            <w:szCs w:val="24"/>
          </w:rPr>
          <w:delText>Overall limitations of these studies were that they appeared to rely on municipal reports of installation interventions and although some may have mentioned increases in installation during the pandemic, they did not account for the potential of pre-existing trends in installation that may have begun before the start of the pandemic. This Canadian</w:delText>
        </w:r>
      </w:del>
      <w:ins w:id="541" w:author="Colin Macarthur" w:date="2024-06-21T09:24:00Z">
        <w:r w:rsidR="004158D3">
          <w:rPr>
            <w:rFonts w:ascii="Times New Roman" w:eastAsia="Times New Roman" w:hAnsi="Times New Roman" w:cs="Times New Roman"/>
            <w:sz w:val="24"/>
            <w:szCs w:val="24"/>
          </w:rPr>
          <w:t>Our</w:t>
        </w:r>
      </w:ins>
      <w:r>
        <w:rPr>
          <w:rFonts w:ascii="Times New Roman" w:eastAsia="Times New Roman" w:hAnsi="Times New Roman" w:cs="Times New Roman"/>
          <w:sz w:val="24"/>
          <w:szCs w:val="24"/>
        </w:rPr>
        <w:t xml:space="preserve"> study</w:t>
      </w:r>
      <w:ins w:id="542" w:author="Richard Wen" w:date="2024-09-20T17:17:00Z" w16du:dateUtc="2024-09-20T21:17:00Z">
        <w:r w:rsidR="006070AB">
          <w:rPr>
            <w:rFonts w:ascii="Times New Roman" w:eastAsia="Times New Roman" w:hAnsi="Times New Roman" w:cs="Times New Roman"/>
            <w:sz w:val="24"/>
            <w:szCs w:val="24"/>
          </w:rPr>
          <w:t xml:space="preserve">, </w:t>
        </w:r>
      </w:ins>
      <w:ins w:id="543" w:author="Colin Macarthur" w:date="2024-06-21T11:13:00Z">
        <w:del w:id="544" w:author="Richard Wen" w:date="2024-09-20T17:17:00Z" w16du:dateUtc="2024-09-20T21:17:00Z">
          <w:r w:rsidR="00E44EFD" w:rsidDel="006070AB">
            <w:rPr>
              <w:rFonts w:ascii="Times New Roman" w:eastAsia="Times New Roman" w:hAnsi="Times New Roman" w:cs="Times New Roman"/>
              <w:sz w:val="24"/>
              <w:szCs w:val="24"/>
            </w:rPr>
            <w:delText xml:space="preserve"> -</w:delText>
          </w:r>
        </w:del>
      </w:ins>
      <w:del w:id="545" w:author="Richard Wen" w:date="2024-09-20T17:17:00Z" w16du:dateUtc="2024-09-20T21:17:00Z">
        <w:r w:rsidDel="006070AB">
          <w:rPr>
            <w:rFonts w:ascii="Times New Roman" w:eastAsia="Times New Roman" w:hAnsi="Times New Roman" w:cs="Times New Roman"/>
            <w:sz w:val="24"/>
            <w:szCs w:val="24"/>
          </w:rPr>
          <w:delText xml:space="preserve"> </w:delText>
        </w:r>
      </w:del>
      <w:ins w:id="546" w:author="Colin Macarthur" w:date="2024-06-21T09:24:00Z">
        <w:r w:rsidR="004158D3">
          <w:rPr>
            <w:rFonts w:ascii="Times New Roman" w:eastAsia="Times New Roman" w:hAnsi="Times New Roman" w:cs="Times New Roman"/>
            <w:sz w:val="24"/>
            <w:szCs w:val="24"/>
          </w:rPr>
          <w:t>in the Canadian context</w:t>
        </w:r>
      </w:ins>
      <w:ins w:id="547" w:author="Richard Wen" w:date="2024-09-20T17:17:00Z" w16du:dateUtc="2024-09-20T21:17:00Z">
        <w:r w:rsidR="006070AB">
          <w:rPr>
            <w:rFonts w:ascii="Times New Roman" w:eastAsia="Times New Roman" w:hAnsi="Times New Roman" w:cs="Times New Roman"/>
            <w:sz w:val="24"/>
            <w:szCs w:val="24"/>
          </w:rPr>
          <w:t xml:space="preserve">, </w:t>
        </w:r>
      </w:ins>
      <w:ins w:id="548" w:author="Colin Macarthur" w:date="2024-06-21T09:24:00Z">
        <w:del w:id="549" w:author="Richard Wen" w:date="2024-09-20T17:17:00Z" w16du:dateUtc="2024-09-20T21:17:00Z">
          <w:r w:rsidR="004158D3" w:rsidDel="006070AB">
            <w:rPr>
              <w:rFonts w:ascii="Times New Roman" w:eastAsia="Times New Roman" w:hAnsi="Times New Roman" w:cs="Times New Roman"/>
              <w:sz w:val="24"/>
              <w:szCs w:val="24"/>
            </w:rPr>
            <w:delText xml:space="preserve"> </w:delText>
          </w:r>
        </w:del>
      </w:ins>
      <w:ins w:id="550" w:author="Colin Macarthur" w:date="2024-06-21T11:13:00Z">
        <w:del w:id="551" w:author="Richard Wen" w:date="2024-09-20T17:17:00Z" w16du:dateUtc="2024-09-20T21:17:00Z">
          <w:r w:rsidR="00E44EFD" w:rsidDel="006070AB">
            <w:rPr>
              <w:rFonts w:ascii="Times New Roman" w:eastAsia="Times New Roman" w:hAnsi="Times New Roman" w:cs="Times New Roman"/>
              <w:sz w:val="24"/>
              <w:szCs w:val="24"/>
            </w:rPr>
            <w:delText xml:space="preserve">- </w:delText>
          </w:r>
        </w:del>
      </w:ins>
      <w:r>
        <w:rPr>
          <w:rFonts w:ascii="Times New Roman" w:eastAsia="Times New Roman" w:hAnsi="Times New Roman" w:cs="Times New Roman"/>
          <w:sz w:val="24"/>
          <w:szCs w:val="24"/>
        </w:rPr>
        <w:t>offers valuable insights into cycling infrastructure implementation trends</w:t>
      </w:r>
      <w:del w:id="552" w:author="Colin Macarthur" w:date="2024-06-21T09:24:00Z">
        <w:r w:rsidDel="004158D3">
          <w:rPr>
            <w:rFonts w:ascii="Times New Roman" w:eastAsia="Times New Roman" w:hAnsi="Times New Roman" w:cs="Times New Roman"/>
            <w:sz w:val="24"/>
            <w:szCs w:val="24"/>
          </w:rPr>
          <w:delText xml:space="preserve"> specific to some large Canadian cities</w:delText>
        </w:r>
      </w:del>
      <w:r>
        <w:rPr>
          <w:rFonts w:ascii="Times New Roman" w:eastAsia="Times New Roman" w:hAnsi="Times New Roman" w:cs="Times New Roman"/>
          <w:sz w:val="24"/>
          <w:szCs w:val="24"/>
        </w:rPr>
        <w:t xml:space="preserve">, with key strengths including the use of standardized criteria for classifying infrastructure and an innovative visual approach to confirm changes over time, as opposed to relying on municipal reports </w:t>
      </w:r>
      <w:ins w:id="553" w:author="Colin Macarthur" w:date="2024-06-21T09:25:00Z">
        <w:r w:rsidR="004158D3">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which </w:t>
      </w:r>
      <w:del w:id="554" w:author="Colin Macarthur" w:date="2024-06-21T09:25:00Z">
        <w:r w:rsidDel="004158D3">
          <w:rPr>
            <w:rFonts w:ascii="Times New Roman" w:eastAsia="Times New Roman" w:hAnsi="Times New Roman" w:cs="Times New Roman"/>
            <w:sz w:val="24"/>
            <w:szCs w:val="24"/>
          </w:rPr>
          <w:delText xml:space="preserve">were frequently found to </w:delText>
        </w:r>
      </w:del>
      <w:ins w:id="555" w:author="Colin Macarthur" w:date="2024-06-21T09:25:00Z">
        <w:r w:rsidR="004158D3">
          <w:rPr>
            <w:rFonts w:ascii="Times New Roman" w:eastAsia="Times New Roman" w:hAnsi="Times New Roman" w:cs="Times New Roman"/>
            <w:sz w:val="24"/>
            <w:szCs w:val="24"/>
          </w:rPr>
          <w:t xml:space="preserve">may </w:t>
        </w:r>
      </w:ins>
      <w:r>
        <w:rPr>
          <w:rFonts w:ascii="Times New Roman" w:eastAsia="Times New Roman" w:hAnsi="Times New Roman" w:cs="Times New Roman"/>
          <w:sz w:val="24"/>
          <w:szCs w:val="24"/>
        </w:rPr>
        <w:t>be unreliable</w:t>
      </w:r>
      <w:ins w:id="556" w:author="Colin Macarthur" w:date="2024-06-21T09:25:00Z">
        <w:r w:rsidR="004158D3">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del w:id="557" w:author="Colin Macarthur" w:date="2024-06-21T09:25:00Z">
        <w:r w:rsidDel="004158D3">
          <w:rPr>
            <w:rFonts w:ascii="Times New Roman" w:eastAsia="Times New Roman" w:hAnsi="Times New Roman" w:cs="Times New Roman"/>
            <w:sz w:val="24"/>
            <w:szCs w:val="24"/>
          </w:rPr>
          <w:delText xml:space="preserve">It may be that other cities and countries have more reliable municipal data, but for these cities in Canada, this was not found to be the case. This points to the need to assess the reliability of the data sources when conducting similar studies related to road infrastructure.  The incorporation of reliable data pertaining to infrastructure updates also ensures that infrastructure trends accurately reflect the changes in on-street cycling infrastructure. </w:delText>
        </w:r>
      </w:del>
    </w:p>
    <w:p w14:paraId="000000B5" w14:textId="56B48221" w:rsidR="003B416B" w:rsidRDefault="00000000">
      <w:pPr>
        <w:spacing w:line="480" w:lineRule="auto"/>
        <w:ind w:firstLine="720"/>
        <w:rPr>
          <w:rFonts w:ascii="Times New Roman" w:eastAsia="Times New Roman" w:hAnsi="Times New Roman" w:cs="Times New Roman"/>
          <w:sz w:val="24"/>
          <w:szCs w:val="24"/>
        </w:rPr>
        <w:pPrChange w:id="558" w:author="Colin Macarthur" w:date="2024-06-21T11:12:00Z">
          <w:pPr>
            <w:spacing w:after="0" w:line="480" w:lineRule="auto"/>
            <w:ind w:firstLine="720"/>
          </w:pPr>
        </w:pPrChange>
      </w:pPr>
      <w:del w:id="559" w:author="Colin Macarthur" w:date="2024-06-21T09:26:00Z">
        <w:r w:rsidDel="004158D3">
          <w:rPr>
            <w:rFonts w:ascii="Times New Roman" w:eastAsia="Times New Roman" w:hAnsi="Times New Roman" w:cs="Times New Roman"/>
            <w:sz w:val="24"/>
            <w:szCs w:val="24"/>
          </w:rPr>
          <w:delText>There were some limitations</w:delText>
        </w:r>
      </w:del>
      <w:ins w:id="560" w:author="Colin Macarthur" w:date="2024-06-21T09:26:00Z">
        <w:r w:rsidR="004158D3">
          <w:rPr>
            <w:rFonts w:ascii="Times New Roman" w:eastAsia="Times New Roman" w:hAnsi="Times New Roman" w:cs="Times New Roman"/>
            <w:sz w:val="24"/>
            <w:szCs w:val="24"/>
          </w:rPr>
          <w:t>Limitations</w:t>
        </w:r>
      </w:ins>
      <w:r>
        <w:rPr>
          <w:rFonts w:ascii="Times New Roman" w:eastAsia="Times New Roman" w:hAnsi="Times New Roman" w:cs="Times New Roman"/>
          <w:sz w:val="24"/>
          <w:szCs w:val="24"/>
        </w:rPr>
        <w:t xml:space="preserve"> </w:t>
      </w:r>
      <w:del w:id="561" w:author="Colin Macarthur" w:date="2024-06-21T09:26:00Z">
        <w:r w:rsidDel="004158D3">
          <w:rPr>
            <w:rFonts w:ascii="Times New Roman" w:eastAsia="Times New Roman" w:hAnsi="Times New Roman" w:cs="Times New Roman"/>
            <w:sz w:val="24"/>
            <w:szCs w:val="24"/>
          </w:rPr>
          <w:delText>to consider</w:delText>
        </w:r>
      </w:del>
      <w:ins w:id="562" w:author="Colin Macarthur" w:date="2024-06-21T09:26:00Z">
        <w:r w:rsidR="004158D3">
          <w:rPr>
            <w:rFonts w:ascii="Times New Roman" w:eastAsia="Times New Roman" w:hAnsi="Times New Roman" w:cs="Times New Roman"/>
            <w:sz w:val="24"/>
            <w:szCs w:val="24"/>
          </w:rPr>
          <w:t>of our study</w:t>
        </w:r>
      </w:ins>
      <w:r>
        <w:rPr>
          <w:rFonts w:ascii="Times New Roman" w:eastAsia="Times New Roman" w:hAnsi="Times New Roman" w:cs="Times New Roman"/>
          <w:sz w:val="24"/>
          <w:szCs w:val="24"/>
        </w:rPr>
        <w:t xml:space="preserve"> related to the classification of </w:t>
      </w:r>
      <w:del w:id="563" w:author="Colin Macarthur" w:date="2024-06-21T09:26:00Z">
        <w:r w:rsidDel="004158D3">
          <w:rPr>
            <w:rFonts w:ascii="Times New Roman" w:eastAsia="Times New Roman" w:hAnsi="Times New Roman" w:cs="Times New Roman"/>
            <w:sz w:val="24"/>
            <w:szCs w:val="24"/>
          </w:rPr>
          <w:delText xml:space="preserve">the </w:delText>
        </w:r>
      </w:del>
      <w:r>
        <w:rPr>
          <w:rFonts w:ascii="Times New Roman" w:eastAsia="Times New Roman" w:hAnsi="Times New Roman" w:cs="Times New Roman"/>
          <w:sz w:val="24"/>
          <w:szCs w:val="24"/>
        </w:rPr>
        <w:t xml:space="preserve">infrastructure </w:t>
      </w:r>
      <w:del w:id="564" w:author="Colin Macarthur" w:date="2024-06-21T09:26:00Z">
        <w:r w:rsidDel="004158D3">
          <w:rPr>
            <w:rFonts w:ascii="Times New Roman" w:eastAsia="Times New Roman" w:hAnsi="Times New Roman" w:cs="Times New Roman"/>
            <w:sz w:val="24"/>
            <w:szCs w:val="24"/>
          </w:rPr>
          <w:delText>as well as the</w:delText>
        </w:r>
      </w:del>
      <w:ins w:id="565" w:author="Colin Macarthur" w:date="2024-06-21T09:26:00Z">
        <w:r w:rsidR="004158D3">
          <w:rPr>
            <w:rFonts w:ascii="Times New Roman" w:eastAsia="Times New Roman" w:hAnsi="Times New Roman" w:cs="Times New Roman"/>
            <w:sz w:val="24"/>
            <w:szCs w:val="24"/>
          </w:rPr>
          <w:t>and</w:t>
        </w:r>
      </w:ins>
      <w:r>
        <w:rPr>
          <w:rFonts w:ascii="Times New Roman" w:eastAsia="Times New Roman" w:hAnsi="Times New Roman" w:cs="Times New Roman"/>
          <w:sz w:val="24"/>
          <w:szCs w:val="24"/>
        </w:rPr>
        <w:t xml:space="preserve"> data availability. By defining infrastructure based on the most protective infrastructure, some finer details regarding infrastructure modifications may have been overlooked. Additionally, the exclusion of temporary infrastructure could have resulted in some selection bias in terms of the areas of the cities where temporary versus permanent infrastructure were located and may have limited the study's ability to fully capture how municipalities promoted active transportation, particularly during the pandemic. However, this study </w:t>
      </w:r>
      <w:ins w:id="566" w:author="Colin Macarthur" w:date="2024-06-21T09:26:00Z">
        <w:r w:rsidR="004158D3">
          <w:rPr>
            <w:rFonts w:ascii="Times New Roman" w:eastAsia="Times New Roman" w:hAnsi="Times New Roman" w:cs="Times New Roman"/>
            <w:sz w:val="24"/>
            <w:szCs w:val="24"/>
          </w:rPr>
          <w:t xml:space="preserve">accurately </w:t>
        </w:r>
      </w:ins>
      <w:r>
        <w:rPr>
          <w:rFonts w:ascii="Times New Roman" w:eastAsia="Times New Roman" w:hAnsi="Times New Roman" w:cs="Times New Roman"/>
          <w:sz w:val="24"/>
          <w:szCs w:val="24"/>
        </w:rPr>
        <w:t xml:space="preserve">reflects the permanent infrastructure that each city has installed to promote longer term cycling, after the start of the pandemic.  Finally, </w:t>
      </w:r>
      <w:ins w:id="567" w:author="Colin Macarthur" w:date="2024-06-21T09:28:00Z">
        <w:r w:rsidR="004158D3">
          <w:rPr>
            <w:rFonts w:ascii="Times New Roman" w:eastAsia="Times New Roman" w:hAnsi="Times New Roman" w:cs="Times New Roman"/>
            <w:sz w:val="24"/>
            <w:szCs w:val="24"/>
          </w:rPr>
          <w:t xml:space="preserve">given that </w:t>
        </w:r>
      </w:ins>
      <w:del w:id="568" w:author="Colin Macarthur" w:date="2024-06-21T09:27:00Z">
        <w:r w:rsidDel="004158D3">
          <w:rPr>
            <w:rFonts w:ascii="Times New Roman" w:eastAsia="Times New Roman" w:hAnsi="Times New Roman" w:cs="Times New Roman"/>
            <w:sz w:val="24"/>
            <w:szCs w:val="24"/>
          </w:rPr>
          <w:delText xml:space="preserve">as </w:delText>
        </w:r>
      </w:del>
      <w:r>
        <w:rPr>
          <w:rFonts w:ascii="Times New Roman" w:eastAsia="Times New Roman" w:hAnsi="Times New Roman" w:cs="Times New Roman"/>
          <w:sz w:val="24"/>
          <w:szCs w:val="24"/>
        </w:rPr>
        <w:t xml:space="preserve">each city updates </w:t>
      </w:r>
      <w:del w:id="569" w:author="Colin Macarthur" w:date="2024-06-21T09:27:00Z">
        <w:r w:rsidDel="004158D3">
          <w:rPr>
            <w:rFonts w:ascii="Times New Roman" w:eastAsia="Times New Roman" w:hAnsi="Times New Roman" w:cs="Times New Roman"/>
            <w:sz w:val="24"/>
            <w:szCs w:val="24"/>
          </w:rPr>
          <w:delText xml:space="preserve">their </w:delText>
        </w:r>
      </w:del>
      <w:r>
        <w:rPr>
          <w:rFonts w:ascii="Times New Roman" w:eastAsia="Times New Roman" w:hAnsi="Times New Roman" w:cs="Times New Roman"/>
          <w:sz w:val="24"/>
          <w:szCs w:val="24"/>
        </w:rPr>
        <w:t xml:space="preserve">data at different </w:t>
      </w:r>
      <w:del w:id="570" w:author="Colin Macarthur" w:date="2024-06-21T09:27:00Z">
        <w:r w:rsidDel="004158D3">
          <w:rPr>
            <w:rFonts w:ascii="Times New Roman" w:eastAsia="Times New Roman" w:hAnsi="Times New Roman" w:cs="Times New Roman"/>
            <w:sz w:val="24"/>
            <w:szCs w:val="24"/>
          </w:rPr>
          <w:delText>periods in time</w:delText>
        </w:r>
      </w:del>
      <w:ins w:id="571" w:author="Colin Macarthur" w:date="2024-06-21T09:27:00Z">
        <w:r w:rsidR="004158D3">
          <w:rPr>
            <w:rFonts w:ascii="Times New Roman" w:eastAsia="Times New Roman" w:hAnsi="Times New Roman" w:cs="Times New Roman"/>
            <w:sz w:val="24"/>
            <w:szCs w:val="24"/>
          </w:rPr>
          <w:t>times,</w:t>
        </w:r>
      </w:ins>
      <w:r>
        <w:rPr>
          <w:rFonts w:ascii="Times New Roman" w:eastAsia="Times New Roman" w:hAnsi="Times New Roman" w:cs="Times New Roman"/>
          <w:sz w:val="24"/>
          <w:szCs w:val="24"/>
        </w:rPr>
        <w:t xml:space="preserve"> </w:t>
      </w:r>
      <w:del w:id="572" w:author="Colin Macarthur" w:date="2024-06-21T09:27:00Z">
        <w:r w:rsidDel="004158D3">
          <w:rPr>
            <w:rFonts w:ascii="Times New Roman" w:eastAsia="Times New Roman" w:hAnsi="Times New Roman" w:cs="Times New Roman"/>
            <w:sz w:val="24"/>
            <w:szCs w:val="24"/>
          </w:rPr>
          <w:delText xml:space="preserve">and </w:delText>
        </w:r>
      </w:del>
      <w:ins w:id="573" w:author="Colin Macarthur" w:date="2024-06-21T09:27:00Z">
        <w:r w:rsidR="004158D3">
          <w:rPr>
            <w:rFonts w:ascii="Times New Roman" w:eastAsia="Times New Roman" w:hAnsi="Times New Roman" w:cs="Times New Roman"/>
            <w:sz w:val="24"/>
            <w:szCs w:val="24"/>
          </w:rPr>
          <w:t xml:space="preserve">some </w:t>
        </w:r>
      </w:ins>
      <w:ins w:id="574" w:author="Colin Macarthur" w:date="2024-06-21T09:28:00Z">
        <w:r w:rsidR="004158D3">
          <w:rPr>
            <w:rFonts w:ascii="Times New Roman" w:eastAsia="Times New Roman" w:hAnsi="Times New Roman" w:cs="Times New Roman"/>
            <w:sz w:val="24"/>
            <w:szCs w:val="24"/>
          </w:rPr>
          <w:t xml:space="preserve">relevant </w:t>
        </w:r>
      </w:ins>
      <w:ins w:id="575" w:author="Colin Macarthur" w:date="2024-06-21T09:27:00Z">
        <w:r w:rsidR="004158D3">
          <w:rPr>
            <w:rFonts w:ascii="Times New Roman" w:eastAsia="Times New Roman" w:hAnsi="Times New Roman" w:cs="Times New Roman"/>
            <w:sz w:val="24"/>
            <w:szCs w:val="24"/>
          </w:rPr>
          <w:t xml:space="preserve">data </w:t>
        </w:r>
      </w:ins>
      <w:r>
        <w:rPr>
          <w:rFonts w:ascii="Times New Roman" w:eastAsia="Times New Roman" w:hAnsi="Times New Roman" w:cs="Times New Roman"/>
          <w:sz w:val="24"/>
          <w:szCs w:val="24"/>
        </w:rPr>
        <w:t xml:space="preserve">may </w:t>
      </w:r>
      <w:del w:id="576" w:author="Colin Macarthur" w:date="2024-06-21T09:27:00Z">
        <w:r w:rsidDel="004158D3">
          <w:rPr>
            <w:rFonts w:ascii="Times New Roman" w:eastAsia="Times New Roman" w:hAnsi="Times New Roman" w:cs="Times New Roman"/>
            <w:sz w:val="24"/>
            <w:szCs w:val="24"/>
          </w:rPr>
          <w:delText xml:space="preserve">have </w:delText>
        </w:r>
      </w:del>
      <w:r>
        <w:rPr>
          <w:rFonts w:ascii="Times New Roman" w:eastAsia="Times New Roman" w:hAnsi="Times New Roman" w:cs="Times New Roman"/>
          <w:sz w:val="24"/>
          <w:szCs w:val="24"/>
        </w:rPr>
        <w:t xml:space="preserve">not </w:t>
      </w:r>
      <w:ins w:id="577" w:author="Colin Macarthur" w:date="2024-06-21T09:28:00Z">
        <w:r w:rsidR="004158D3">
          <w:rPr>
            <w:rFonts w:ascii="Times New Roman" w:eastAsia="Times New Roman" w:hAnsi="Times New Roman" w:cs="Times New Roman"/>
            <w:sz w:val="24"/>
            <w:szCs w:val="24"/>
          </w:rPr>
          <w:t xml:space="preserve">have </w:t>
        </w:r>
      </w:ins>
      <w:r>
        <w:rPr>
          <w:rFonts w:ascii="Times New Roman" w:eastAsia="Times New Roman" w:hAnsi="Times New Roman" w:cs="Times New Roman"/>
          <w:sz w:val="24"/>
          <w:szCs w:val="24"/>
        </w:rPr>
        <w:t xml:space="preserve">been captured at the time of data acquisition in January and May of 2023, </w:t>
      </w:r>
      <w:ins w:id="578" w:author="Colin Macarthur" w:date="2024-06-21T09:28:00Z">
        <w:r w:rsidR="004158D3">
          <w:rPr>
            <w:rFonts w:ascii="Times New Roman" w:eastAsia="Times New Roman" w:hAnsi="Times New Roman" w:cs="Times New Roman"/>
            <w:sz w:val="24"/>
            <w:szCs w:val="24"/>
          </w:rPr>
          <w:t xml:space="preserve">thus </w:t>
        </w:r>
      </w:ins>
      <w:r>
        <w:rPr>
          <w:rFonts w:ascii="Times New Roman" w:eastAsia="Times New Roman" w:hAnsi="Times New Roman" w:cs="Times New Roman"/>
          <w:sz w:val="24"/>
          <w:szCs w:val="24"/>
        </w:rPr>
        <w:t xml:space="preserve">there </w:t>
      </w:r>
      <w:del w:id="579" w:author="Colin Macarthur" w:date="2024-06-21T09:28:00Z">
        <w:r w:rsidDel="004158D3">
          <w:rPr>
            <w:rFonts w:ascii="Times New Roman" w:eastAsia="Times New Roman" w:hAnsi="Times New Roman" w:cs="Times New Roman"/>
            <w:sz w:val="24"/>
            <w:szCs w:val="24"/>
          </w:rPr>
          <w:delText xml:space="preserve">was </w:delText>
        </w:r>
      </w:del>
      <w:ins w:id="580" w:author="Colin Macarthur" w:date="2024-06-21T09:28:00Z">
        <w:r w:rsidR="004158D3">
          <w:rPr>
            <w:rFonts w:ascii="Times New Roman" w:eastAsia="Times New Roman" w:hAnsi="Times New Roman" w:cs="Times New Roman"/>
            <w:sz w:val="24"/>
            <w:szCs w:val="24"/>
          </w:rPr>
          <w:t xml:space="preserve">is </w:t>
        </w:r>
      </w:ins>
      <w:del w:id="581" w:author="Colin Macarthur" w:date="2024-06-21T09:28:00Z">
        <w:r w:rsidDel="004158D3">
          <w:rPr>
            <w:rFonts w:ascii="Times New Roman" w:eastAsia="Times New Roman" w:hAnsi="Times New Roman" w:cs="Times New Roman"/>
            <w:sz w:val="24"/>
            <w:szCs w:val="24"/>
          </w:rPr>
          <w:delText xml:space="preserve">also </w:delText>
        </w:r>
      </w:del>
      <w:r>
        <w:rPr>
          <w:rFonts w:ascii="Times New Roman" w:eastAsia="Times New Roman" w:hAnsi="Times New Roman" w:cs="Times New Roman"/>
          <w:sz w:val="24"/>
          <w:szCs w:val="24"/>
        </w:rPr>
        <w:t xml:space="preserve">a possibility that </w:t>
      </w:r>
      <w:del w:id="582" w:author="Colin Macarthur" w:date="2024-06-21T09:29:00Z">
        <w:r w:rsidDel="004158D3">
          <w:rPr>
            <w:rFonts w:ascii="Times New Roman" w:eastAsia="Times New Roman" w:hAnsi="Times New Roman" w:cs="Times New Roman"/>
            <w:sz w:val="24"/>
            <w:szCs w:val="24"/>
          </w:rPr>
          <w:delText>the data</w:delText>
        </w:r>
      </w:del>
      <w:ins w:id="583" w:author="Colin Macarthur" w:date="2024-06-21T09:29:00Z">
        <w:r w:rsidR="004158D3">
          <w:rPr>
            <w:rFonts w:ascii="Times New Roman" w:eastAsia="Times New Roman" w:hAnsi="Times New Roman" w:cs="Times New Roman"/>
            <w:sz w:val="24"/>
            <w:szCs w:val="24"/>
          </w:rPr>
          <w:t>we</w:t>
        </w:r>
      </w:ins>
      <w:r>
        <w:rPr>
          <w:rFonts w:ascii="Times New Roman" w:eastAsia="Times New Roman" w:hAnsi="Times New Roman" w:cs="Times New Roman"/>
          <w:sz w:val="24"/>
          <w:szCs w:val="24"/>
        </w:rPr>
        <w:t xml:space="preserve"> did not fully capture all infrastructure from the start to end of 2022. This may </w:t>
      </w:r>
      <w:del w:id="584" w:author="Colin Macarthur" w:date="2024-06-21T09:29:00Z">
        <w:r w:rsidDel="004158D3">
          <w:rPr>
            <w:rFonts w:ascii="Times New Roman" w:eastAsia="Times New Roman" w:hAnsi="Times New Roman" w:cs="Times New Roman"/>
            <w:sz w:val="24"/>
            <w:szCs w:val="24"/>
          </w:rPr>
          <w:delText>be a potential reason of</w:delText>
        </w:r>
      </w:del>
      <w:ins w:id="585" w:author="Colin Macarthur" w:date="2024-06-21T09:29:00Z">
        <w:r w:rsidR="004158D3">
          <w:rPr>
            <w:rFonts w:ascii="Times New Roman" w:eastAsia="Times New Roman" w:hAnsi="Times New Roman" w:cs="Times New Roman"/>
            <w:sz w:val="24"/>
            <w:szCs w:val="24"/>
          </w:rPr>
          <w:t>explain</w:t>
        </w:r>
      </w:ins>
      <w:r>
        <w:rPr>
          <w:rFonts w:ascii="Times New Roman" w:eastAsia="Times New Roman" w:hAnsi="Times New Roman" w:cs="Times New Roman"/>
          <w:sz w:val="24"/>
          <w:szCs w:val="24"/>
        </w:rPr>
        <w:t xml:space="preserve"> the </w:t>
      </w:r>
      <w:del w:id="586" w:author="Colin Macarthur" w:date="2024-06-21T09:29:00Z">
        <w:r w:rsidDel="004158D3">
          <w:rPr>
            <w:rFonts w:ascii="Times New Roman" w:eastAsia="Times New Roman" w:hAnsi="Times New Roman" w:cs="Times New Roman"/>
            <w:sz w:val="24"/>
            <w:szCs w:val="24"/>
          </w:rPr>
          <w:delText xml:space="preserve">apparent </w:delText>
        </w:r>
      </w:del>
      <w:r>
        <w:rPr>
          <w:rFonts w:ascii="Times New Roman" w:eastAsia="Times New Roman" w:hAnsi="Times New Roman" w:cs="Times New Roman"/>
          <w:sz w:val="24"/>
          <w:szCs w:val="24"/>
        </w:rPr>
        <w:t xml:space="preserve">small changes in infrastructure from 2021 to 2022. </w:t>
      </w:r>
    </w:p>
    <w:p w14:paraId="000000B6" w14:textId="4A389F20" w:rsidR="003B416B" w:rsidRDefault="00000000">
      <w:pPr>
        <w:spacing w:after="0" w:line="480" w:lineRule="auto"/>
        <w:ind w:firstLine="720"/>
        <w:rPr>
          <w:rFonts w:ascii="Times New Roman" w:eastAsia="Times New Roman" w:hAnsi="Times New Roman" w:cs="Times New Roman"/>
          <w:sz w:val="24"/>
          <w:szCs w:val="24"/>
        </w:rPr>
      </w:pPr>
      <w:commentRangeStart w:id="587"/>
      <w:commentRangeStart w:id="588"/>
      <w:r>
        <w:rPr>
          <w:rFonts w:ascii="Times New Roman" w:eastAsia="Times New Roman" w:hAnsi="Times New Roman" w:cs="Times New Roman"/>
          <w:sz w:val="24"/>
          <w:szCs w:val="24"/>
        </w:rPr>
        <w:t xml:space="preserve">It must be noted, that despite these apparent advances in cycling infrastructure installation, the adoption </w:t>
      </w:r>
      <w:commentRangeEnd w:id="587"/>
      <w:r w:rsidR="00CC4878">
        <w:rPr>
          <w:rStyle w:val="CommentReference"/>
        </w:rPr>
        <w:commentReference w:id="587"/>
      </w:r>
      <w:commentRangeEnd w:id="588"/>
      <w:r w:rsidR="00AC2F73">
        <w:rPr>
          <w:rStyle w:val="CommentReference"/>
        </w:rPr>
        <w:commentReference w:id="588"/>
      </w:r>
      <w:r>
        <w:rPr>
          <w:rFonts w:ascii="Times New Roman" w:eastAsia="Times New Roman" w:hAnsi="Times New Roman" w:cs="Times New Roman"/>
          <w:sz w:val="24"/>
          <w:szCs w:val="24"/>
        </w:rPr>
        <w:t xml:space="preserve">of cycling has not grown equally among all groups and not everyone </w:t>
      </w:r>
      <w:r>
        <w:rPr>
          <w:rFonts w:ascii="Times New Roman" w:eastAsia="Times New Roman" w:hAnsi="Times New Roman" w:cs="Times New Roman"/>
          <w:sz w:val="24"/>
          <w:szCs w:val="24"/>
        </w:rPr>
        <w:lastRenderedPageBreak/>
        <w:t>has equal access to cycling infrastructure.  Lower income areas have been found to have poorer access to cycling infrastructure in parts of Canada</w:t>
      </w:r>
      <w:ins w:id="589" w:author="Richard Wen" w:date="2024-09-20T17:31:00Z" w16du:dateUtc="2024-09-20T21:31:00Z">
        <w:r w:rsidR="00A814CD">
          <w:rPr>
            <w:rFonts w:ascii="Times New Roman" w:eastAsia="Times New Roman" w:hAnsi="Times New Roman" w:cs="Times New Roman"/>
            <w:sz w:val="24"/>
            <w:szCs w:val="24"/>
          </w:rPr>
          <w:t xml:space="preserve"> </w:t>
        </w:r>
      </w:ins>
      <w:r w:rsidR="00A814CD">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{"citationID":"6rfgw4qi","properties":{"formattedCitation":"(52)","plainCitation":"(52)","noteIndex":0},"citationItems":[{"id":2793,"uris":["http://zotero.org/users/6749620/items/GDHBIWQF"],"itemData":{"id":2793,"type":"article-journal","abstract":"The impacts of active transportation planning on equity are often overlooked, potentially leading to disparities in who receives benefits of infrastructure investment. This study examined income inequalities in spatial access to bicycling infrastructure in three mid-sized Canadian cities: Victoria and Kelowna (British Columbia), and Halifax (Nova Scotia), using non-spatial and spatial methods. We compiled municipal bicycling infrastructure data and calculated access to bicycling infrastructure (m/km\n              2\n              ) for dissemination areas (DAs) within each city. We analyzed trends in access across median household income quintiles, and characterized spatial patterns using a local measure of spatial autocorrelation. DAs in Kelowna ( n = 168) had the greatest access to infrastructure (median infrastructure = 2,915 m/km\n              2\n              ), followed by Victoria ( n = 386 DAs; median = 2,157 m/km\n              2\n              ), and Halifax ( n = 312 DAs; median = 0 m/km\n              2\n              ). Lower income areas in Victoria and Kelowna had greater access to infrastructure compared with higher income areas. The majority of DAs in Halifax had no infrastructure (59%), consistent across income quintiles. Spatial pattern analysis identified clusters of low income areas with poor access in each city, which may be targets for strategic, equitable investment. Although in many cities bicycling infrastructure planning is not driven by equity considerations, there is increasing political pressure to ensure equitable access to safe bicycling. Measuring and mapping trends in access to transportation resources from an equity perspective are requisite steps in the pathway toward healthy, sustainable cities for all.","container-title":"Transportation Research Record: Journal of the Transportation Research Board","DOI":"10.1177/0361198118791630","ISSN":"0361-1981, 2169-4052","issue":"36","journalAbbreviation":"Transportation Research Record","language":"en","page":"24-32","source":"DOI.org (Crossref)","title":"Equity in Spatial Access to Bicycling Infrastructure in Mid-Sized Canadian Cities","volume":"2672","author":[{"family":"Winters","given":"Meghan"},{"family":"Fischer","given":"Jaimy"},{"family":"Nelson","given":"Trisalyn"},{"family":"Fuller","given":"Daniel"},{"family":"Whitehurst","given":"David G. T."}],"issued":{"date-parts":[["2018",12]]},"citation-key":"wintersEquitySpatialAccess2018"}}],"schema":"https://github.com/citation-style-language/schema/raw/master/csl-citation.json"} </w:instrText>
      </w:r>
      <w:r w:rsidR="00A814CD">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(52)</w:t>
      </w:r>
      <w:r w:rsidR="00A814CD">
        <w:rPr>
          <w:rFonts w:ascii="Times New Roman" w:eastAsia="Times New Roman" w:hAnsi="Times New Roman" w:cs="Times New Roman"/>
          <w:sz w:val="24"/>
          <w:szCs w:val="24"/>
        </w:rPr>
        <w:fldChar w:fldCharType="end"/>
      </w:r>
      <w:del w:id="590" w:author="Richard Wen" w:date="2024-09-20T17:18:00Z" w16du:dateUtc="2024-09-20T21:18:00Z">
        <w:r w:rsidDel="00821EEB">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There are also notable differences by sex with ridership levels among females often lower than men</w:t>
      </w:r>
      <w:r w:rsidR="00DB69A4">
        <w:rPr>
          <w:rFonts w:ascii="Times New Roman" w:eastAsia="Times New Roman" w:hAnsi="Times New Roman" w:cs="Times New Roman"/>
          <w:sz w:val="24"/>
          <w:szCs w:val="24"/>
        </w:rPr>
        <w:t xml:space="preserve"> </w:t>
      </w:r>
      <w:r w:rsidR="00DB69A4">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{"citationID":"vWM4Y6f2","properties":{"formattedCitation":"(53,54)","plainCitation":"(53,54)","noteIndex":0},"citationItems":[{"id":3104,"uris":["http://zotero.org/users/6749620/items/KSL5Y2ZH"],"itemData":{"id":3104,"type":"article-journal","container-title":"Transportation research part A: policy and practice","issue":"6","note":"publisher: Elsevier","page":"451–475","source":"Google Scholar","title":"Bicycling renaissance in North America? An update and re-appraisal of cycling trends and policies","title-short":"Bicycling renaissance in North America?","volume":"45","author":[{"family":"Pucher","given":"John"},{"family":"Buehler","given":"Ralph"},{"family":"Seinen","given":"Mark"}],"issued":{"date-parts":[["2011"]]},"citation-key":"pucherBicyclingRenaissanceNorth2011"}},{"id":2795,"uris":["http://zotero.org/users/6749620/items/NJKNTTH9"],"itemData":{"id":2795,"type":"article-journal","container-title":"Journal of transport and land use","issue":"1","note":"publisher: JSTOR","page":"695–713","source":"Google Scholar","title":"Proximity to four bikeway types and neighborhood-level cycling mode share of male and female commuters","volume":"10","author":[{"family":"Teschke","given":"Kay"},{"family":"Chinn","given":"Anna"},{"family":"Brauer","given":"Michael"}],"issued":{"date-parts":[["2017"]]},"citation-key":"teschkeProximityFourBikeway2017"}}],"schema":"https://github.com/citation-style-language/schema/raw/master/csl-citation.json"} </w:instrText>
      </w:r>
      <w:r w:rsidR="00DB69A4">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(53,54)</w:t>
      </w:r>
      <w:r w:rsidR="00DB69A4">
        <w:rPr>
          <w:rFonts w:ascii="Times New Roman" w:eastAsia="Times New Roman" w:hAnsi="Times New Roman" w:cs="Times New Roman"/>
          <w:sz w:val="24"/>
          <w:szCs w:val="24"/>
        </w:rPr>
        <w:fldChar w:fldCharType="end"/>
      </w:r>
      <w:ins w:id="591" w:author="Richard Wen" w:date="2024-09-20T17:34:00Z" w16du:dateUtc="2024-09-20T21:34:00Z">
        <w:r w:rsidR="00DB69A4">
          <w:rPr>
            <w:rFonts w:ascii="Times New Roman" w:eastAsia="Times New Roman" w:hAnsi="Times New Roman" w:cs="Times New Roman"/>
            <w:sz w:val="24"/>
            <w:szCs w:val="24"/>
          </w:rPr>
          <w:t>.</w:t>
        </w:r>
      </w:ins>
      <w:del w:id="592" w:author="Richard Wen" w:date="2024-09-20T17:33:00Z" w16du:dateUtc="2024-09-20T21:33:00Z">
        <w:r w:rsidDel="00DB69A4">
          <w:rPr>
            <w:rFonts w:ascii="Times New Roman" w:eastAsia="Times New Roman" w:hAnsi="Times New Roman" w:cs="Times New Roman"/>
            <w:sz w:val="24"/>
            <w:szCs w:val="24"/>
          </w:rPr>
          <w:delText xml:space="preserve"> (44) (52)</w:delText>
        </w:r>
      </w:del>
      <w:customXmlDelRangeStart w:id="593" w:author="Richard Wen" w:date="2024-09-20T17:34:00Z"/>
      <w:sdt>
        <w:sdtPr>
          <w:tag w:val="goog_rdk_5"/>
          <w:id w:val="-1173109560"/>
        </w:sdtPr>
        <w:sdtContent>
          <w:customXmlDelRangeEnd w:id="593"/>
          <w:commentRangeStart w:id="594"/>
          <w:customXmlDelRangeStart w:id="595" w:author="Richard Wen" w:date="2024-09-20T17:34:00Z"/>
        </w:sdtContent>
      </w:sdt>
      <w:customXmlDelRangeEnd w:id="595"/>
      <w:del w:id="596" w:author="Richard Wen" w:date="2024-09-20T17:34:00Z" w16du:dateUtc="2024-09-20T21:34:00Z">
        <w:r w:rsidDel="00DB69A4">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commentRangeEnd w:id="594"/>
      <w:r>
        <w:commentReference w:id="594"/>
      </w:r>
      <w:del w:id="597" w:author="Richard Wen" w:date="2024-09-20T17:18:00Z" w16du:dateUtc="2024-09-20T21:18:00Z">
        <w:r w:rsidDel="00DB06DD">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Both survey and observational research in other countries have also found </w:t>
      </w:r>
      <w:ins w:id="598" w:author="Colin Macarthur" w:date="2024-06-21T09:30:00Z">
        <w:r w:rsidR="00D34C0C">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higher reported preference in women for off-street bikeways, cycle tracks and lower speed residential street bikeways and higher percentages of women cyclists on infrastructure separated from traffic and in low-speed area</w:t>
      </w:r>
      <w:ins w:id="599" w:author="Colin Macarthur" w:date="2024-06-21T09:30:00Z">
        <w:r w:rsidR="00D34C0C">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with either bike lanes or raised median separating rides from traffic</w:t>
      </w:r>
      <w:ins w:id="600" w:author="Richard Wen" w:date="2024-09-20T17:34:00Z" w16du:dateUtc="2024-09-20T21:34:00Z">
        <w:r w:rsidR="00786356">
          <w:rPr>
            <w:rFonts w:ascii="Times New Roman" w:eastAsia="Times New Roman" w:hAnsi="Times New Roman" w:cs="Times New Roman"/>
            <w:sz w:val="24"/>
            <w:szCs w:val="24"/>
          </w:rPr>
          <w:t xml:space="preserve"> </w:t>
        </w:r>
      </w:ins>
      <w:r w:rsidR="00786356">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k4BdgdGs","properties":{"formattedCitation":"(55\\uc0\\u8211{}58)","plainCitation":"(55–58)","noteIndex":0},"citationItems":[{"id":2798,"uris":["http://zotero.org/users/6749620/items/6VQN8IQ5"],"itemData":{"id":2798,"type":"article-journal","container-title":"Accident Analysis &amp; Prevention","note":"publisher: Elsevier","page":"105980","source":"Google Scholar","title":"Women cycling in Queensland: Results from an observational study","title-short":"Women cycling in Queensland","volume":"151","author":[{"family":"Debnath","given":"Ashim Kumar"},{"family":"Haworth","given":"Narelle"},{"family":"Heesch","given":"Kristiann C."}],"issued":{"date-parts":[["2021"]]},"citation-key":"debnathWomenCyclingQueensland2021"}},{"id":2802,"uris":["http://zotero.org/users/6749620/items/BYQFVR69"],"itemData":{"id":2802,"type":"article-journal","container-title":"Preventive medicine","issue":"1","note":"publisher: Elsevier","page":"55–59","source":"Google Scholar","title":"Promoting transportation cycling for women: the role of bicycle infrastructure","title-short":"Promoting transportation cycling for women","volume":"46","author":[{"family":"Garrard","given":"Jan"},{"family":"Rose","given":"Geoffrey"},{"family":"Lo","given":"Sing Kai"}],"issued":{"date-parts":[["2008"]]},"citation-key":"garrardPromotingTransportationCycling2008"}},{"id":2799,"uris":["http://zotero.org/users/6749620/items/BSWTVAWM"],"itemData":{"id":2799,"type":"article-journal","container-title":"Transport Reviews","DOI":"10.1080/01441647.2016.1200156","ISSN":"0144-1647, 1464-5327","issue":"1","journalAbbreviation":"Transport Reviews","language":"en","page":"29-55","source":"DOI.org (Crossref)","title":"Cycling provision separated from motor traffic: a systematic review exploring whether stated preferences vary by gender and age","title-short":"Cycling provision separated from motor traffic","volume":"37","author":[{"family":"Aldred","given":"Rachel"},{"family":"Elliott","given":"Bridget"},{"family":"Woodcock","given":"James"},{"family":"Goodman","given":"Anna"}],"issued":{"date-parts":[["2017",1,2]]},"citation-key":"aldredCyclingProvisionSeparated2017"}},{"id":3102,"uris":["http://zotero.org/users/6749620/items/9XD4C9V9"],"itemData":{"id":3102,"type":"article-journal","container-title":"Sustainability","issue":"9","note":"publisher: MDPI","page":"4620","source":"Google Scholar","title":"Cycling in the era of COVID-19: Lessons learnt and best practice policy recommendations for a more bike-centric future","title-short":"Cycling in the era of COVID-19","volume":"13","author":[{"family":"Nikitas","given":"Alexandros"},{"family":"Tsigdinos","given":"Stefanos"},{"family":"Karolemeas","given":"Christos"},{"family":"Kourmpa","given":"Efthymia"},{"family":"Bakogiannis","given":"Efthimios"}],"issued":{"date-parts":[["2021"]]},"citation-key":"nikitasCyclingEraCOVID192021"}}],"schema":"https://github.com/citation-style-language/schema/raw/master/csl-citation.json"} </w:instrText>
      </w:r>
      <w:r w:rsidR="00786356">
        <w:rPr>
          <w:rFonts w:ascii="Times New Roman" w:eastAsia="Times New Roman" w:hAnsi="Times New Roman" w:cs="Times New Roman"/>
          <w:sz w:val="24"/>
          <w:szCs w:val="24"/>
        </w:rPr>
        <w:fldChar w:fldCharType="separate"/>
      </w:r>
      <w:r w:rsidR="008F6621" w:rsidRPr="008F6621">
        <w:rPr>
          <w:rFonts w:ascii="Times New Roman" w:hAnsi="Times New Roman" w:cs="Times New Roman"/>
          <w:sz w:val="24"/>
          <w:lang w:val="en-US"/>
        </w:rPr>
        <w:t>(55–58)</w:t>
      </w:r>
      <w:r w:rsidR="00786356">
        <w:rPr>
          <w:rFonts w:ascii="Times New Roman" w:eastAsia="Times New Roman" w:hAnsi="Times New Roman" w:cs="Times New Roman"/>
          <w:sz w:val="24"/>
          <w:szCs w:val="24"/>
        </w:rPr>
        <w:fldChar w:fldCharType="end"/>
      </w:r>
      <w:del w:id="601" w:author="Richard Wen" w:date="2024-09-20T17:36:00Z" w16du:dateUtc="2024-09-20T21:36:00Z">
        <w:r w:rsidDel="00786356">
          <w:rPr>
            <w:rFonts w:ascii="Times New Roman" w:eastAsia="Times New Roman" w:hAnsi="Times New Roman" w:cs="Times New Roman"/>
            <w:sz w:val="24"/>
            <w:szCs w:val="24"/>
          </w:rPr>
          <w:delText xml:space="preserve"> (53–55)</w:delText>
        </w:r>
      </w:del>
      <w:r>
        <w:rPr>
          <w:rFonts w:ascii="Times New Roman" w:eastAsia="Times New Roman" w:hAnsi="Times New Roman" w:cs="Times New Roman"/>
          <w:sz w:val="24"/>
          <w:szCs w:val="24"/>
        </w:rPr>
        <w:t xml:space="preserve">. This emphasizes the need to invest in </w:t>
      </w:r>
      <w:ins w:id="602" w:author="Colin Macarthur" w:date="2024-06-21T09:30:00Z">
        <w:r w:rsidR="00D34C0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high comfort</w:t>
      </w:r>
      <w:ins w:id="603" w:author="Colin Macarthur" w:date="2024-06-21T09:30:00Z">
        <w:r w:rsidR="00D34C0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cycling </w:t>
      </w:r>
      <w:del w:id="604" w:author="Colin Macarthur" w:date="2024-06-21T09:30:00Z">
        <w:r w:rsidDel="00D34C0C">
          <w:rPr>
            <w:rFonts w:ascii="Times New Roman" w:eastAsia="Times New Roman" w:hAnsi="Times New Roman" w:cs="Times New Roman"/>
            <w:sz w:val="24"/>
            <w:szCs w:val="24"/>
          </w:rPr>
          <w:delText xml:space="preserve">facilities </w:delText>
        </w:r>
      </w:del>
      <w:ins w:id="605" w:author="Colin Macarthur" w:date="2024-06-21T09:30:00Z">
        <w:r w:rsidR="00D34C0C">
          <w:rPr>
            <w:rFonts w:ascii="Times New Roman" w:eastAsia="Times New Roman" w:hAnsi="Times New Roman" w:cs="Times New Roman"/>
            <w:sz w:val="24"/>
            <w:szCs w:val="24"/>
          </w:rPr>
          <w:t xml:space="preserve">infrastructure </w:t>
        </w:r>
      </w:ins>
      <w:r>
        <w:rPr>
          <w:rFonts w:ascii="Times New Roman" w:eastAsia="Times New Roman" w:hAnsi="Times New Roman" w:cs="Times New Roman"/>
          <w:sz w:val="24"/>
          <w:szCs w:val="24"/>
        </w:rPr>
        <w:t>to address these barriers to equitable cycling.</w:t>
      </w:r>
      <w:del w:id="606" w:author="Richard Wen" w:date="2024-09-20T17:36:00Z" w16du:dateUtc="2024-09-20T21:36:00Z">
        <w:r w:rsidDel="00A94507">
          <w:rPr>
            <w:rFonts w:ascii="Times New Roman" w:eastAsia="Times New Roman" w:hAnsi="Times New Roman" w:cs="Times New Roman"/>
            <w:sz w:val="24"/>
            <w:szCs w:val="24"/>
          </w:rPr>
          <w:delText xml:space="preserve">  </w:delText>
        </w:r>
      </w:del>
    </w:p>
    <w:p w14:paraId="000000B7" w14:textId="7B73197E"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insights from this study also set the stage for more in-depth research into cycling infrastructure trends, particularly as they relate to equity and road safety. Identifying how municipalities have responded to existing gaps in cycling networks, particularly in relation to factors such as population density and neighbourhood marginalization, is important to promote healthy and equitable mobility for all. This detailed exploration </w:t>
      </w:r>
      <w:del w:id="607" w:author="Colin Macarthur" w:date="2024-06-21T09:36:00Z">
        <w:r w:rsidDel="00913F11">
          <w:rPr>
            <w:rFonts w:ascii="Times New Roman" w:eastAsia="Times New Roman" w:hAnsi="Times New Roman" w:cs="Times New Roman"/>
            <w:sz w:val="24"/>
            <w:szCs w:val="24"/>
          </w:rPr>
          <w:delText xml:space="preserve">may </w:delText>
        </w:r>
      </w:del>
      <w:ins w:id="608" w:author="Colin Macarthur" w:date="2024-06-21T09:36:00Z">
        <w:r w:rsidR="00913F11">
          <w:rPr>
            <w:rFonts w:ascii="Times New Roman" w:eastAsia="Times New Roman" w:hAnsi="Times New Roman" w:cs="Times New Roman"/>
            <w:sz w:val="24"/>
            <w:szCs w:val="24"/>
          </w:rPr>
          <w:t xml:space="preserve">helps </w:t>
        </w:r>
      </w:ins>
      <w:r>
        <w:rPr>
          <w:rFonts w:ascii="Times New Roman" w:eastAsia="Times New Roman" w:hAnsi="Times New Roman" w:cs="Times New Roman"/>
          <w:sz w:val="24"/>
          <w:szCs w:val="24"/>
        </w:rPr>
        <w:t xml:space="preserve">shed light on </w:t>
      </w:r>
      <w:del w:id="609" w:author="Colin Macarthur" w:date="2024-06-21T09:37:00Z">
        <w:r w:rsidDel="00913F11">
          <w:rPr>
            <w:rFonts w:ascii="Times New Roman" w:eastAsia="Times New Roman" w:hAnsi="Times New Roman" w:cs="Times New Roman"/>
            <w:sz w:val="24"/>
            <w:szCs w:val="24"/>
          </w:rPr>
          <w:delText xml:space="preserve">the prioritization of </w:delText>
        </w:r>
      </w:del>
      <w:r>
        <w:rPr>
          <w:rFonts w:ascii="Times New Roman" w:eastAsia="Times New Roman" w:hAnsi="Times New Roman" w:cs="Times New Roman"/>
          <w:sz w:val="24"/>
          <w:szCs w:val="24"/>
        </w:rPr>
        <w:t xml:space="preserve">these factors in urban planning and </w:t>
      </w:r>
      <w:ins w:id="610" w:author="Colin Macarthur" w:date="2024-06-21T09:37:00Z">
        <w:r w:rsidR="00913F11">
          <w:rPr>
            <w:rFonts w:ascii="Times New Roman" w:eastAsia="Times New Roman" w:hAnsi="Times New Roman" w:cs="Times New Roman"/>
            <w:sz w:val="24"/>
            <w:szCs w:val="24"/>
          </w:rPr>
          <w:t xml:space="preserve">may </w:t>
        </w:r>
      </w:ins>
      <w:r>
        <w:rPr>
          <w:rFonts w:ascii="Times New Roman" w:eastAsia="Times New Roman" w:hAnsi="Times New Roman" w:cs="Times New Roman"/>
          <w:sz w:val="24"/>
          <w:szCs w:val="24"/>
        </w:rPr>
        <w:t xml:space="preserve">contribute to a better understanding of how cycling infrastructure is </w:t>
      </w:r>
      <w:ins w:id="611" w:author="Colin Macarthur" w:date="2024-06-21T09:37:00Z">
        <w:r w:rsidR="00913F11">
          <w:rPr>
            <w:rFonts w:ascii="Times New Roman" w:eastAsia="Times New Roman" w:hAnsi="Times New Roman" w:cs="Times New Roman"/>
            <w:sz w:val="24"/>
            <w:szCs w:val="24"/>
          </w:rPr>
          <w:t xml:space="preserve">prioritized and </w:t>
        </w:r>
      </w:ins>
      <w:r>
        <w:rPr>
          <w:rFonts w:ascii="Times New Roman" w:eastAsia="Times New Roman" w:hAnsi="Times New Roman" w:cs="Times New Roman"/>
          <w:sz w:val="24"/>
          <w:szCs w:val="24"/>
        </w:rPr>
        <w:t>implemented across municipalities.</w:t>
      </w:r>
    </w:p>
    <w:p w14:paraId="000000B8"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CONCLUSIONS</w:t>
      </w:r>
    </w:p>
    <w:p w14:paraId="000000B9" w14:textId="3DE347AE" w:rsidR="003B416B" w:rsidDel="006E1437" w:rsidRDefault="00000000">
      <w:pPr>
        <w:spacing w:after="0" w:line="480" w:lineRule="auto"/>
        <w:ind w:firstLine="720"/>
        <w:rPr>
          <w:del w:id="612" w:author="Richard Wen" w:date="2024-09-20T17:36:00Z" w16du:dateUtc="2024-09-20T21:3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this </w:t>
      </w:r>
      <w:del w:id="613" w:author="Colin Macarthur" w:date="2024-06-21T09:39:00Z">
        <w:r w:rsidDel="00913F11">
          <w:rPr>
            <w:rFonts w:ascii="Times New Roman" w:eastAsia="Times New Roman" w:hAnsi="Times New Roman" w:cs="Times New Roman"/>
            <w:sz w:val="24"/>
            <w:szCs w:val="24"/>
          </w:rPr>
          <w:delText xml:space="preserve">extensive </w:delText>
        </w:r>
      </w:del>
      <w:ins w:id="614" w:author="Colin Macarthur" w:date="2024-06-21T09:39:00Z">
        <w:r w:rsidR="00913F11">
          <w:rPr>
            <w:rFonts w:ascii="Times New Roman" w:eastAsia="Times New Roman" w:hAnsi="Times New Roman" w:cs="Times New Roman"/>
            <w:sz w:val="24"/>
            <w:szCs w:val="24"/>
          </w:rPr>
          <w:t xml:space="preserve">comprehensive </w:t>
        </w:r>
      </w:ins>
      <w:r>
        <w:rPr>
          <w:rFonts w:ascii="Times New Roman" w:eastAsia="Times New Roman" w:hAnsi="Times New Roman" w:cs="Times New Roman"/>
          <w:sz w:val="24"/>
          <w:szCs w:val="24"/>
        </w:rPr>
        <w:t xml:space="preserve">evaluation of on-street cycling infrastructure trends in Vancouver, Calgary, and Toronto from 2009 to 2022 provides insight into how municipalities have responded to an increased </w:t>
      </w:r>
      <w:del w:id="615" w:author="Colin Macarthur" w:date="2024-06-21T09:37:00Z">
        <w:r w:rsidDel="00913F11">
          <w:rPr>
            <w:rFonts w:ascii="Times New Roman" w:eastAsia="Times New Roman" w:hAnsi="Times New Roman" w:cs="Times New Roman"/>
            <w:sz w:val="24"/>
            <w:szCs w:val="24"/>
          </w:rPr>
          <w:delText xml:space="preserve">need </w:delText>
        </w:r>
      </w:del>
      <w:ins w:id="616" w:author="Colin Macarthur" w:date="2024-06-21T09:37:00Z">
        <w:r w:rsidR="00913F11">
          <w:rPr>
            <w:rFonts w:ascii="Times New Roman" w:eastAsia="Times New Roman" w:hAnsi="Times New Roman" w:cs="Times New Roman"/>
            <w:sz w:val="24"/>
            <w:szCs w:val="24"/>
          </w:rPr>
          <w:t xml:space="preserve">demand </w:t>
        </w:r>
      </w:ins>
      <w:r>
        <w:rPr>
          <w:rFonts w:ascii="Times New Roman" w:eastAsia="Times New Roman" w:hAnsi="Times New Roman" w:cs="Times New Roman"/>
          <w:sz w:val="24"/>
          <w:szCs w:val="24"/>
        </w:rPr>
        <w:t xml:space="preserve">for </w:t>
      </w:r>
      <w:del w:id="617" w:author="Colin Macarthur" w:date="2024-06-21T09:38:00Z">
        <w:r w:rsidDel="00913F11">
          <w:rPr>
            <w:rFonts w:ascii="Times New Roman" w:eastAsia="Times New Roman" w:hAnsi="Times New Roman" w:cs="Times New Roman"/>
            <w:sz w:val="24"/>
            <w:szCs w:val="24"/>
          </w:rPr>
          <w:delText>longer-term</w:delText>
        </w:r>
      </w:del>
      <w:ins w:id="618" w:author="Colin Macarthur" w:date="2024-06-21T09:38:00Z">
        <w:r w:rsidR="00913F11">
          <w:rPr>
            <w:rFonts w:ascii="Times New Roman" w:eastAsia="Times New Roman" w:hAnsi="Times New Roman" w:cs="Times New Roman"/>
            <w:sz w:val="24"/>
            <w:szCs w:val="24"/>
          </w:rPr>
          <w:t>permanent and safe</w:t>
        </w:r>
      </w:ins>
      <w:r>
        <w:rPr>
          <w:rFonts w:ascii="Times New Roman" w:eastAsia="Times New Roman" w:hAnsi="Times New Roman" w:cs="Times New Roman"/>
          <w:sz w:val="24"/>
          <w:szCs w:val="24"/>
        </w:rPr>
        <w:t xml:space="preserve"> </w:t>
      </w:r>
      <w:del w:id="619" w:author="Colin Macarthur" w:date="2024-06-21T09:38:00Z">
        <w:r w:rsidDel="00913F11">
          <w:rPr>
            <w:rFonts w:ascii="Times New Roman" w:eastAsia="Times New Roman" w:hAnsi="Times New Roman" w:cs="Times New Roman"/>
            <w:sz w:val="24"/>
            <w:szCs w:val="24"/>
          </w:rPr>
          <w:delText xml:space="preserve">safer </w:delText>
        </w:r>
      </w:del>
      <w:r>
        <w:rPr>
          <w:rFonts w:ascii="Times New Roman" w:eastAsia="Times New Roman" w:hAnsi="Times New Roman" w:cs="Times New Roman"/>
          <w:sz w:val="24"/>
          <w:szCs w:val="24"/>
        </w:rPr>
        <w:t xml:space="preserve">cycling infrastructure. </w:t>
      </w:r>
      <w:del w:id="620" w:author="Colin Macarthur" w:date="2024-06-21T09:39:00Z">
        <w:r w:rsidDel="00913F11">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The study </w:t>
      </w:r>
      <w:del w:id="621" w:author="Colin Macarthur" w:date="2024-06-21T09:39:00Z">
        <w:r w:rsidDel="00913F11">
          <w:rPr>
            <w:rFonts w:ascii="Times New Roman" w:eastAsia="Times New Roman" w:hAnsi="Times New Roman" w:cs="Times New Roman"/>
            <w:sz w:val="24"/>
            <w:szCs w:val="24"/>
          </w:rPr>
          <w:delText xml:space="preserve">reveals </w:delText>
        </w:r>
      </w:del>
      <w:ins w:id="622" w:author="Colin Macarthur" w:date="2024-06-21T09:39:00Z">
        <w:r w:rsidR="00913F11">
          <w:rPr>
            <w:rFonts w:ascii="Times New Roman" w:eastAsia="Times New Roman" w:hAnsi="Times New Roman" w:cs="Times New Roman"/>
            <w:sz w:val="24"/>
            <w:szCs w:val="24"/>
          </w:rPr>
          <w:t xml:space="preserve">shows </w:t>
        </w:r>
      </w:ins>
      <w:r>
        <w:rPr>
          <w:rFonts w:ascii="Times New Roman" w:eastAsia="Times New Roman" w:hAnsi="Times New Roman" w:cs="Times New Roman"/>
          <w:sz w:val="24"/>
          <w:szCs w:val="24"/>
        </w:rPr>
        <w:t xml:space="preserve">an expansion in dedicated cycling networks, particularly in the form of cycle tracks, reflecting a conscious shift toward safer and more </w:t>
      </w:r>
      <w:del w:id="623" w:author="Colin Macarthur" w:date="2024-06-21T11:07:00Z">
        <w:r w:rsidDel="00354972">
          <w:rPr>
            <w:rFonts w:ascii="Times New Roman" w:eastAsia="Times New Roman" w:hAnsi="Times New Roman" w:cs="Times New Roman"/>
            <w:sz w:val="24"/>
            <w:szCs w:val="24"/>
          </w:rPr>
          <w:delText xml:space="preserve">comfortable </w:delText>
        </w:r>
      </w:del>
      <w:ins w:id="624" w:author="Colin Macarthur" w:date="2024-06-21T11:08:00Z">
        <w:r w:rsidR="0050619D">
          <w:rPr>
            <w:rFonts w:ascii="Times New Roman" w:eastAsia="Times New Roman" w:hAnsi="Times New Roman" w:cs="Times New Roman"/>
            <w:sz w:val="24"/>
            <w:szCs w:val="24"/>
          </w:rPr>
          <w:t>“comfortable”</w:t>
        </w:r>
      </w:ins>
      <w:ins w:id="625" w:author="Colin Macarthur" w:date="2024-06-21T11:07:00Z">
        <w:r w:rsidR="0035497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cycling facilities. The COVID-19 pandemic has notably spurred an upward trend in infrastructure development in response to </w:t>
      </w:r>
      <w:r>
        <w:rPr>
          <w:rFonts w:ascii="Times New Roman" w:eastAsia="Times New Roman" w:hAnsi="Times New Roman" w:cs="Times New Roman"/>
          <w:sz w:val="24"/>
          <w:szCs w:val="24"/>
        </w:rPr>
        <w:lastRenderedPageBreak/>
        <w:t>changing mobility patterns and evolving public health needs</w:t>
      </w:r>
      <w:ins w:id="626" w:author="Colin Macarthur" w:date="2024-06-21T09:40:00Z">
        <w:r w:rsidR="00913F11">
          <w:rPr>
            <w:rFonts w:ascii="Times New Roman" w:eastAsia="Times New Roman" w:hAnsi="Times New Roman" w:cs="Times New Roman"/>
            <w:sz w:val="24"/>
            <w:szCs w:val="24"/>
          </w:rPr>
          <w:t xml:space="preserve">. </w:t>
        </w:r>
      </w:ins>
      <w:del w:id="627" w:author="Colin Macarthur" w:date="2024-06-21T09:40:00Z">
        <w:r w:rsidDel="00913F11">
          <w:rPr>
            <w:rFonts w:ascii="Times New Roman" w:eastAsia="Times New Roman" w:hAnsi="Times New Roman" w:cs="Times New Roman"/>
            <w:sz w:val="24"/>
            <w:szCs w:val="24"/>
          </w:rPr>
          <w:delText xml:space="preserve">, especially in Toronto with had more than twice the increase in cycling infrastructure as compared to Calgary and Vancouver. </w:delText>
        </w:r>
      </w:del>
      <w:r>
        <w:rPr>
          <w:rFonts w:ascii="Times New Roman" w:eastAsia="Times New Roman" w:hAnsi="Times New Roman" w:cs="Times New Roman"/>
          <w:sz w:val="24"/>
          <w:szCs w:val="24"/>
        </w:rPr>
        <w:t xml:space="preserve">These trends may </w:t>
      </w:r>
      <w:del w:id="628" w:author="Colin Macarthur" w:date="2024-06-21T09:40:00Z">
        <w:r w:rsidDel="00913F11">
          <w:rPr>
            <w:rFonts w:ascii="Times New Roman" w:eastAsia="Times New Roman" w:hAnsi="Times New Roman" w:cs="Times New Roman"/>
            <w:sz w:val="24"/>
            <w:szCs w:val="24"/>
          </w:rPr>
          <w:delText>have signified a</w:delText>
        </w:r>
      </w:del>
      <w:ins w:id="629" w:author="Colin Macarthur" w:date="2024-06-21T09:40:00Z">
        <w:r w:rsidR="00913F11">
          <w:rPr>
            <w:rFonts w:ascii="Times New Roman" w:eastAsia="Times New Roman" w:hAnsi="Times New Roman" w:cs="Times New Roman"/>
            <w:sz w:val="24"/>
            <w:szCs w:val="24"/>
          </w:rPr>
          <w:t>indicate a</w:t>
        </w:r>
      </w:ins>
      <w:r>
        <w:rPr>
          <w:rFonts w:ascii="Times New Roman" w:eastAsia="Times New Roman" w:hAnsi="Times New Roman" w:cs="Times New Roman"/>
          <w:sz w:val="24"/>
          <w:szCs w:val="24"/>
        </w:rPr>
        <w:t xml:space="preserve"> larger paradigm shift, reflecting eff</w:t>
      </w:r>
      <w:del w:id="630" w:author="Colin Macarthur" w:date="2024-06-21T09:40:00Z">
        <w:r w:rsidDel="00913F11">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orts to embrace active transportation and to rethink the design of urban centers </w:t>
      </w:r>
      <w:r w:rsidR="0074284E">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cQwJa6Qn","properties":{"formattedCitation":"(58)","plainCitation":"(58)","noteIndex":0},"citationItems":[{"id":3102,"uris":["http://zotero.org/users/6749620/items/9XD4C9V9"],"itemData":{"id":3102,"type":"article-journal","container-title":"Sustainability","issue":"9","note":"publisher: MDPI","page":"4620","source":"Google Scholar","title":"Cycling in the era of COVID-19: Lessons learnt and best practice policy recommendations for a more bike-centric future","title-short":"Cycling in the era of COVID-19","volume":"13","author":[{"family":"Nikitas","given":"Alexandros"},{"family":"Tsigdinos","given":"Stefanos"},{"family":"Karolemeas","given":"Christos"},{"family":"Kourmpa","given":"Efthymia"},{"family":"Bakogiannis","given":"Efthimios"}],"issued":{"date-parts":[["2021"]]},"citation-key":"nikitasCyclingEraCOVID192021"}}],"schema":"https://github.com/citation-style-language/schema/raw/master/csl-citation.json"} </w:instrText>
      </w:r>
      <w:r w:rsidR="0074284E">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(58)</w:t>
      </w:r>
      <w:r w:rsidR="0074284E">
        <w:rPr>
          <w:rFonts w:ascii="Times New Roman" w:eastAsia="Times New Roman" w:hAnsi="Times New Roman" w:cs="Times New Roman"/>
          <w:sz w:val="24"/>
          <w:szCs w:val="24"/>
        </w:rPr>
        <w:fldChar w:fldCharType="end"/>
      </w:r>
      <w:del w:id="631" w:author="Richard Wen" w:date="2024-09-20T17:36:00Z" w16du:dateUtc="2024-09-20T21:36:00Z">
        <w:r w:rsidDel="0074284E">
          <w:rPr>
            <w:rFonts w:ascii="Times New Roman" w:eastAsia="Times New Roman" w:hAnsi="Times New Roman" w:cs="Times New Roman"/>
            <w:sz w:val="24"/>
            <w:szCs w:val="24"/>
          </w:rPr>
          <w:delText>(56)</w:delText>
        </w:r>
      </w:del>
      <w:r>
        <w:rPr>
          <w:rFonts w:ascii="Times New Roman" w:eastAsia="Times New Roman" w:hAnsi="Times New Roman" w:cs="Times New Roman"/>
          <w:sz w:val="24"/>
          <w:szCs w:val="24"/>
        </w:rPr>
        <w:t xml:space="preserve">. Discrepancies and misclassifications within municipal cycling network data and the poor reliability of infrastructure implementation dates points to the fact that these data </w:t>
      </w:r>
      <w:del w:id="632" w:author="Colin Macarthur" w:date="2024-06-21T09:41:00Z">
        <w:r w:rsidDel="00913F11">
          <w:rPr>
            <w:rFonts w:ascii="Times New Roman" w:eastAsia="Times New Roman" w:hAnsi="Times New Roman" w:cs="Times New Roman"/>
            <w:sz w:val="24"/>
            <w:szCs w:val="24"/>
          </w:rPr>
          <w:delText xml:space="preserve">were </w:delText>
        </w:r>
      </w:del>
      <w:ins w:id="633" w:author="Colin Macarthur" w:date="2024-06-21T09:41:00Z">
        <w:r w:rsidR="00913F11">
          <w:rPr>
            <w:rFonts w:ascii="Times New Roman" w:eastAsia="Times New Roman" w:hAnsi="Times New Roman" w:cs="Times New Roman"/>
            <w:sz w:val="24"/>
            <w:szCs w:val="24"/>
          </w:rPr>
          <w:t xml:space="preserve">are </w:t>
        </w:r>
      </w:ins>
      <w:r>
        <w:rPr>
          <w:rFonts w:ascii="Times New Roman" w:eastAsia="Times New Roman" w:hAnsi="Times New Roman" w:cs="Times New Roman"/>
          <w:sz w:val="24"/>
          <w:szCs w:val="24"/>
        </w:rPr>
        <w:t xml:space="preserve">not collected for the purpose of evaluation or research.  This underscores the need for </w:t>
      </w:r>
      <w:del w:id="634" w:author="Colin Macarthur" w:date="2024-06-21T09:41:00Z">
        <w:r w:rsidDel="00913F11">
          <w:rPr>
            <w:rFonts w:ascii="Times New Roman" w:eastAsia="Times New Roman" w:hAnsi="Times New Roman" w:cs="Times New Roman"/>
            <w:sz w:val="24"/>
            <w:szCs w:val="24"/>
          </w:rPr>
          <w:delText xml:space="preserve">an effort to introduce </w:delText>
        </w:r>
      </w:del>
      <w:r>
        <w:rPr>
          <w:rFonts w:ascii="Times New Roman" w:eastAsia="Times New Roman" w:hAnsi="Times New Roman" w:cs="Times New Roman"/>
          <w:sz w:val="24"/>
          <w:szCs w:val="24"/>
        </w:rPr>
        <w:t xml:space="preserve">standardized classifications for infrastructure and accurate implementation data to facilitate effective urban planning and policymaking. Despite some progress, the findings also point to a need for continued investment to address disconnected cycling networks, particularly as protected facilities were often less </w:t>
      </w:r>
      <w:del w:id="635" w:author="Colin Macarthur" w:date="2024-06-21T09:41:00Z">
        <w:r w:rsidDel="00913F11">
          <w:rPr>
            <w:rFonts w:ascii="Times New Roman" w:eastAsia="Times New Roman" w:hAnsi="Times New Roman" w:cs="Times New Roman"/>
            <w:sz w:val="24"/>
            <w:szCs w:val="24"/>
          </w:rPr>
          <w:delText xml:space="preserve">prioritized </w:delText>
        </w:r>
      </w:del>
      <w:ins w:id="636" w:author="Colin Macarthur" w:date="2024-06-21T09:41:00Z">
        <w:r w:rsidR="00913F11">
          <w:rPr>
            <w:rFonts w:ascii="Times New Roman" w:eastAsia="Times New Roman" w:hAnsi="Times New Roman" w:cs="Times New Roman"/>
            <w:sz w:val="24"/>
            <w:szCs w:val="24"/>
          </w:rPr>
          <w:t xml:space="preserve">common </w:t>
        </w:r>
      </w:ins>
      <w:r>
        <w:rPr>
          <w:rFonts w:ascii="Times New Roman" w:eastAsia="Times New Roman" w:hAnsi="Times New Roman" w:cs="Times New Roman"/>
          <w:sz w:val="24"/>
          <w:szCs w:val="24"/>
        </w:rPr>
        <w:t>along medium-traffic collector roads. By investing in more inclusive and connected cycling networks that align with the Vision Zero road safety plan, municipalities can foster safer, more sustainable, and resilient mobility in cities.</w:t>
      </w:r>
      <w:del w:id="637" w:author="Richard Wen" w:date="2024-09-20T17:36:00Z" w16du:dateUtc="2024-09-20T21:36:00Z">
        <w:r w:rsidDel="001E0B91">
          <w:rPr>
            <w:rFonts w:ascii="Times New Roman" w:eastAsia="Times New Roman" w:hAnsi="Times New Roman" w:cs="Times New Roman"/>
            <w:sz w:val="24"/>
            <w:szCs w:val="24"/>
          </w:rPr>
          <w:delText xml:space="preserve"> </w:delText>
        </w:r>
      </w:del>
    </w:p>
    <w:p w14:paraId="000000BA" w14:textId="77777777" w:rsidR="003B416B" w:rsidRDefault="003B416B">
      <w:pPr>
        <w:spacing w:after="0" w:line="480" w:lineRule="auto"/>
        <w:ind w:firstLine="720"/>
        <w:rPr>
          <w:rFonts w:ascii="Times New Roman" w:eastAsia="Times New Roman" w:hAnsi="Times New Roman" w:cs="Times New Roman"/>
          <w:sz w:val="24"/>
          <w:szCs w:val="24"/>
        </w:rPr>
        <w:pPrChange w:id="638" w:author="Richard Wen" w:date="2024-09-20T17:36:00Z" w16du:dateUtc="2024-09-20T21:36:00Z">
          <w:pPr>
            <w:spacing w:line="480" w:lineRule="auto"/>
          </w:pPr>
        </w:pPrChange>
      </w:pPr>
    </w:p>
    <w:p w14:paraId="000000BB" w14:textId="77777777" w:rsidR="003B416B" w:rsidRDefault="00000000">
      <w:pPr>
        <w:rPr>
          <w:ins w:id="639" w:author="Richard Wen" w:date="2024-09-20T17:40:00Z" w16du:dateUtc="2024-09-20T21:40:00Z"/>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del w:id="640" w:author="Richard Wen" w:date="2024-09-20T17:40:00Z" w16du:dateUtc="2024-09-20T21:40:00Z">
        <w:r w:rsidDel="008435B4">
          <w:rPr>
            <w:rFonts w:ascii="Times New Roman" w:eastAsia="Times New Roman" w:hAnsi="Times New Roman" w:cs="Times New Roman"/>
            <w:b/>
            <w:sz w:val="24"/>
            <w:szCs w:val="24"/>
          </w:rPr>
          <w:delText xml:space="preserve"> </w:delText>
        </w:r>
      </w:del>
    </w:p>
    <w:p w14:paraId="30700668" w14:textId="77777777" w:rsidR="00EA77A9" w:rsidRPr="00EA77A9" w:rsidRDefault="00502065" w:rsidP="00EA77A9">
      <w:pPr>
        <w:pStyle w:val="Bibliography"/>
        <w:rPr>
          <w:lang w:val="en-US"/>
        </w:rPr>
      </w:pPr>
      <w:r w:rsidRPr="00906CB7">
        <w:rPr>
          <w:rFonts w:eastAsia="Times New Roman"/>
          <w:sz w:val="24"/>
          <w:szCs w:val="24"/>
        </w:rPr>
        <w:fldChar w:fldCharType="begin"/>
      </w:r>
      <w:r w:rsidRPr="00906CB7">
        <w:rPr>
          <w:rFonts w:eastAsia="Times New Roman"/>
          <w:sz w:val="24"/>
          <w:szCs w:val="24"/>
        </w:rPr>
        <w:instrText xml:space="preserve"> ADDIN ZOTERO_BIBL {"uncited":[],"omitted":[],"custom":[]} CSL_BIBLIOGRAPHY </w:instrText>
      </w:r>
      <w:r w:rsidRPr="00906CB7">
        <w:rPr>
          <w:rFonts w:eastAsia="Times New Roman"/>
          <w:sz w:val="24"/>
          <w:szCs w:val="24"/>
        </w:rPr>
        <w:fldChar w:fldCharType="separate"/>
      </w:r>
      <w:r w:rsidR="00EA77A9" w:rsidRPr="00EA77A9">
        <w:rPr>
          <w:lang w:val="en-US"/>
        </w:rPr>
        <w:t xml:space="preserve">1. </w:t>
      </w:r>
      <w:r w:rsidR="00EA77A9" w:rsidRPr="00EA77A9">
        <w:rPr>
          <w:lang w:val="en-US"/>
        </w:rPr>
        <w:tab/>
        <w:t xml:space="preserve">Gordon C. Economic benefits of active transportation. In: </w:t>
      </w:r>
      <w:r w:rsidR="00EA77A9" w:rsidRPr="00EA77A9">
        <w:rPr>
          <w:i/>
          <w:iCs/>
          <w:lang w:val="en-US"/>
        </w:rPr>
        <w:t>Children’s Active Transportation</w:t>
      </w:r>
      <w:r w:rsidR="00EA77A9" w:rsidRPr="00EA77A9">
        <w:rPr>
          <w:lang w:val="en-US"/>
        </w:rPr>
        <w:t>. Elsevier; 2018 (Accessed September 17, 2024):39–52.(https://www.sciencedirect.com/science/article/pii/B978012811931000003X). (Accessed September 17, 2024)</w:t>
      </w:r>
    </w:p>
    <w:p w14:paraId="54B2959A" w14:textId="77777777" w:rsidR="00EA77A9" w:rsidRPr="00EA77A9" w:rsidRDefault="00EA77A9" w:rsidP="00EA77A9">
      <w:pPr>
        <w:pStyle w:val="Bibliography"/>
        <w:rPr>
          <w:lang w:val="en-US"/>
        </w:rPr>
      </w:pPr>
      <w:r w:rsidRPr="00EA77A9">
        <w:rPr>
          <w:lang w:val="en-US"/>
        </w:rPr>
        <w:t xml:space="preserve">2. </w:t>
      </w:r>
      <w:r w:rsidRPr="00EA77A9">
        <w:rPr>
          <w:lang w:val="en-US"/>
        </w:rPr>
        <w:tab/>
        <w:t xml:space="preserve">Pucher J, Buehler R. Cycling towards a more sustainable transport future. </w:t>
      </w:r>
      <w:r w:rsidRPr="00EA77A9">
        <w:rPr>
          <w:i/>
          <w:iCs/>
          <w:lang w:val="en-US"/>
        </w:rPr>
        <w:t>Transport Reviews</w:t>
      </w:r>
      <w:r w:rsidRPr="00EA77A9">
        <w:rPr>
          <w:lang w:val="en-US"/>
        </w:rPr>
        <w:t xml:space="preserve">. 2017;37(6):689–694. </w:t>
      </w:r>
    </w:p>
    <w:p w14:paraId="62221C45" w14:textId="77777777" w:rsidR="00EA77A9" w:rsidRPr="00EA77A9" w:rsidRDefault="00EA77A9" w:rsidP="00EA77A9">
      <w:pPr>
        <w:pStyle w:val="Bibliography"/>
        <w:rPr>
          <w:lang w:val="en-US"/>
        </w:rPr>
      </w:pPr>
      <w:r w:rsidRPr="00EA77A9">
        <w:rPr>
          <w:lang w:val="en-US"/>
        </w:rPr>
        <w:t xml:space="preserve">3. </w:t>
      </w:r>
      <w:r w:rsidRPr="00EA77A9">
        <w:rPr>
          <w:lang w:val="en-US"/>
        </w:rPr>
        <w:tab/>
        <w:t xml:space="preserve">Brand C, Dons E, Anaya-Boig E, et al. The climate change mitigation effects of daily active travel in cities. </w:t>
      </w:r>
      <w:r w:rsidRPr="00EA77A9">
        <w:rPr>
          <w:i/>
          <w:iCs/>
          <w:lang w:val="en-US"/>
        </w:rPr>
        <w:t>Transportation Research Part D: Transport and Environment</w:t>
      </w:r>
      <w:r w:rsidRPr="00EA77A9">
        <w:rPr>
          <w:lang w:val="en-US"/>
        </w:rPr>
        <w:t xml:space="preserve">. 2021;93:102764. </w:t>
      </w:r>
    </w:p>
    <w:p w14:paraId="51A36F69" w14:textId="77777777" w:rsidR="00EA77A9" w:rsidRPr="00EA77A9" w:rsidRDefault="00EA77A9" w:rsidP="00EA77A9">
      <w:pPr>
        <w:pStyle w:val="Bibliography"/>
        <w:rPr>
          <w:lang w:val="en-US"/>
        </w:rPr>
      </w:pPr>
      <w:r w:rsidRPr="00EA77A9">
        <w:rPr>
          <w:lang w:val="en-US"/>
        </w:rPr>
        <w:t xml:space="preserve">4. </w:t>
      </w:r>
      <w:r w:rsidRPr="00EA77A9">
        <w:rPr>
          <w:lang w:val="en-US"/>
        </w:rPr>
        <w:tab/>
        <w:t xml:space="preserve">Pucher J, Dill J, Handy S. Infrastructure, programs, and policies to increase bicycling: An international review. </w:t>
      </w:r>
      <w:r w:rsidRPr="00EA77A9">
        <w:rPr>
          <w:i/>
          <w:iCs/>
          <w:lang w:val="en-US"/>
        </w:rPr>
        <w:t>Preventive medicine</w:t>
      </w:r>
      <w:r w:rsidRPr="00EA77A9">
        <w:rPr>
          <w:lang w:val="en-US"/>
        </w:rPr>
        <w:t xml:space="preserve">. 2010;50:S106–S125. </w:t>
      </w:r>
    </w:p>
    <w:p w14:paraId="05F60203" w14:textId="77777777" w:rsidR="00EA77A9" w:rsidRPr="00EA77A9" w:rsidRDefault="00EA77A9" w:rsidP="00EA77A9">
      <w:pPr>
        <w:pStyle w:val="Bibliography"/>
        <w:rPr>
          <w:lang w:val="en-US"/>
        </w:rPr>
      </w:pPr>
      <w:r w:rsidRPr="00EA77A9">
        <w:rPr>
          <w:lang w:val="en-US"/>
        </w:rPr>
        <w:t xml:space="preserve">5. </w:t>
      </w:r>
      <w:r w:rsidRPr="00EA77A9">
        <w:rPr>
          <w:lang w:val="en-US"/>
        </w:rPr>
        <w:tab/>
        <w:t xml:space="preserve">Pucher J, Buehler R. Sustainable Transport in Canadian Cities: Cycling Trends and Policies. </w:t>
      </w:r>
      <w:r w:rsidRPr="00EA77A9">
        <w:rPr>
          <w:i/>
          <w:iCs/>
          <w:lang w:val="en-US"/>
        </w:rPr>
        <w:t>Berkeley Planning Journal</w:t>
      </w:r>
      <w:r w:rsidRPr="00EA77A9">
        <w:rPr>
          <w:lang w:val="en-US"/>
        </w:rPr>
        <w:t xml:space="preserve"> [electronic article]. 2006;19(1). (https://escholarship.org/uc/item/0rr0t06s). (Accessed May 26, 2024)</w:t>
      </w:r>
    </w:p>
    <w:p w14:paraId="49B7F206" w14:textId="77777777" w:rsidR="00EA77A9" w:rsidRPr="00EA77A9" w:rsidRDefault="00EA77A9" w:rsidP="00EA77A9">
      <w:pPr>
        <w:pStyle w:val="Bibliography"/>
        <w:rPr>
          <w:lang w:val="en-US"/>
        </w:rPr>
      </w:pPr>
      <w:r w:rsidRPr="00EA77A9">
        <w:rPr>
          <w:lang w:val="en-US"/>
        </w:rPr>
        <w:t xml:space="preserve">6. </w:t>
      </w:r>
      <w:r w:rsidRPr="00EA77A9">
        <w:rPr>
          <w:lang w:val="en-US"/>
        </w:rPr>
        <w:tab/>
        <w:t>Cowle S, Fuselli P, Rajabali F, et al. The Cost of Transport Injuries in Canada – The Canadian Association of Road Safety Professionals (CARSP). Sudbury, Ontario: The Canadian Association of Road Safety Professionals; 2022 (Accessed September 17, 2024):1–7.(https://carsp.ca/en/presentations-and-papers/carsp-hybrid-conference-sudbury-2022/the-cost-of-transport-injuries-in-canada-2/). (Accessed September 17, 2024)</w:t>
      </w:r>
    </w:p>
    <w:p w14:paraId="30CCAE37" w14:textId="77777777" w:rsidR="00EA77A9" w:rsidRPr="00EA77A9" w:rsidRDefault="00EA77A9" w:rsidP="00EA77A9">
      <w:pPr>
        <w:pStyle w:val="Bibliography"/>
        <w:rPr>
          <w:lang w:val="en-US"/>
        </w:rPr>
      </w:pPr>
      <w:r w:rsidRPr="00EA77A9">
        <w:rPr>
          <w:lang w:val="en-US"/>
        </w:rPr>
        <w:lastRenderedPageBreak/>
        <w:t xml:space="preserve">7. </w:t>
      </w:r>
      <w:r w:rsidRPr="00EA77A9">
        <w:rPr>
          <w:lang w:val="en-US"/>
        </w:rPr>
        <w:tab/>
        <w:t>Toronto Police Service. Cyclists KSI Collisions. 2023;(https://data.torontopolice.on.ca/pages/cyclists). (Accessed May 26, 2024)</w:t>
      </w:r>
    </w:p>
    <w:p w14:paraId="37444C3F" w14:textId="77777777" w:rsidR="00EA77A9" w:rsidRPr="00EA77A9" w:rsidRDefault="00EA77A9" w:rsidP="00EA77A9">
      <w:pPr>
        <w:pStyle w:val="Bibliography"/>
        <w:rPr>
          <w:lang w:val="en-US"/>
        </w:rPr>
      </w:pPr>
      <w:r w:rsidRPr="00EA77A9">
        <w:rPr>
          <w:lang w:val="en-US"/>
        </w:rPr>
        <w:t xml:space="preserve">8. </w:t>
      </w:r>
      <w:r w:rsidRPr="00EA77A9">
        <w:rPr>
          <w:lang w:val="en-US"/>
        </w:rPr>
        <w:tab/>
        <w:t>Toronto Public Health. Road to health: improving walking and cycling in Toronto. 2012.</w:t>
      </w:r>
    </w:p>
    <w:p w14:paraId="522DE5AD" w14:textId="77777777" w:rsidR="00EA77A9" w:rsidRPr="00EA77A9" w:rsidRDefault="00EA77A9" w:rsidP="00EA77A9">
      <w:pPr>
        <w:pStyle w:val="Bibliography"/>
        <w:rPr>
          <w:lang w:val="en-US"/>
        </w:rPr>
      </w:pPr>
      <w:r w:rsidRPr="00EA77A9">
        <w:rPr>
          <w:lang w:val="en-US"/>
        </w:rPr>
        <w:t xml:space="preserve">9. </w:t>
      </w:r>
      <w:r w:rsidRPr="00EA77A9">
        <w:rPr>
          <w:lang w:val="en-US"/>
        </w:rPr>
        <w:tab/>
        <w:t xml:space="preserve">Parachute. Cost of Injury in Canada The highest costs: Falls and transport. </w:t>
      </w:r>
      <w:r w:rsidRPr="00EA77A9">
        <w:rPr>
          <w:i/>
          <w:iCs/>
          <w:lang w:val="en-US"/>
        </w:rPr>
        <w:t>Parachute</w:t>
      </w:r>
      <w:r w:rsidRPr="00EA77A9">
        <w:rPr>
          <w:lang w:val="en-US"/>
        </w:rPr>
        <w:t>. 2022;(https://parachute.ca/en/professional-resource/cost-of-injury-in-canada/the-highest-costs-falls-and-transport/). (Accessed June 12, 2024)</w:t>
      </w:r>
    </w:p>
    <w:p w14:paraId="45D1010D" w14:textId="77777777" w:rsidR="00EA77A9" w:rsidRPr="00EA77A9" w:rsidRDefault="00EA77A9" w:rsidP="00EA77A9">
      <w:pPr>
        <w:pStyle w:val="Bibliography"/>
        <w:rPr>
          <w:lang w:val="en-US"/>
        </w:rPr>
      </w:pPr>
      <w:r w:rsidRPr="00EA77A9">
        <w:rPr>
          <w:lang w:val="en-US"/>
        </w:rPr>
        <w:t xml:space="preserve">10. </w:t>
      </w:r>
      <w:r w:rsidRPr="00EA77A9">
        <w:rPr>
          <w:lang w:val="en-US"/>
        </w:rPr>
        <w:tab/>
        <w:t xml:space="preserve">Aboelata M, Yanez E, Kharrazi R. Vision Zero: a health equity road map for getting to zero in every community. </w:t>
      </w:r>
      <w:r w:rsidRPr="00EA77A9">
        <w:rPr>
          <w:i/>
          <w:iCs/>
          <w:lang w:val="en-US"/>
        </w:rPr>
        <w:t>Prevention Institute</w:t>
      </w:r>
      <w:r w:rsidRPr="00EA77A9">
        <w:rPr>
          <w:lang w:val="en-US"/>
        </w:rPr>
        <w:t xml:space="preserve">. 2017;1–11. </w:t>
      </w:r>
    </w:p>
    <w:p w14:paraId="7E223C71" w14:textId="77777777" w:rsidR="00EA77A9" w:rsidRPr="00EA77A9" w:rsidRDefault="00EA77A9" w:rsidP="00EA77A9">
      <w:pPr>
        <w:pStyle w:val="Bibliography"/>
        <w:rPr>
          <w:lang w:val="en-US"/>
        </w:rPr>
      </w:pPr>
      <w:r w:rsidRPr="00EA77A9">
        <w:rPr>
          <w:lang w:val="en-US"/>
        </w:rPr>
        <w:t xml:space="preserve">11. </w:t>
      </w:r>
      <w:r w:rsidRPr="00EA77A9">
        <w:rPr>
          <w:lang w:val="en-US"/>
        </w:rPr>
        <w:tab/>
        <w:t>Parachute. Vision Zero map. 2023;(https://parachute.ca/en/program/vision-zero/vision-zero-map/). (Accessed July 22, 2024)</w:t>
      </w:r>
    </w:p>
    <w:p w14:paraId="0275AA66" w14:textId="77777777" w:rsidR="00EA77A9" w:rsidRPr="00EA77A9" w:rsidRDefault="00EA77A9" w:rsidP="00EA77A9">
      <w:pPr>
        <w:pStyle w:val="Bibliography"/>
        <w:rPr>
          <w:lang w:val="en-US"/>
        </w:rPr>
      </w:pPr>
      <w:r w:rsidRPr="00EA77A9">
        <w:rPr>
          <w:lang w:val="en-US"/>
        </w:rPr>
        <w:t xml:space="preserve">12. </w:t>
      </w:r>
      <w:r w:rsidRPr="00EA77A9">
        <w:rPr>
          <w:lang w:val="en-US"/>
        </w:rPr>
        <w:tab/>
        <w:t xml:space="preserve">Belin M-Å, Tillgren P, Vedung E. Vision Zero – a road safety policy innovation. </w:t>
      </w:r>
      <w:r w:rsidRPr="00EA77A9">
        <w:rPr>
          <w:i/>
          <w:iCs/>
          <w:lang w:val="en-US"/>
        </w:rPr>
        <w:t>International Journal of Injury Control and Safety Promotion</w:t>
      </w:r>
      <w:r w:rsidRPr="00EA77A9">
        <w:rPr>
          <w:lang w:val="en-US"/>
        </w:rPr>
        <w:t xml:space="preserve">. 2012;19(2):171–179. </w:t>
      </w:r>
    </w:p>
    <w:p w14:paraId="7716BB61" w14:textId="77777777" w:rsidR="00EA77A9" w:rsidRPr="00EA77A9" w:rsidRDefault="00EA77A9" w:rsidP="00EA77A9">
      <w:pPr>
        <w:pStyle w:val="Bibliography"/>
        <w:rPr>
          <w:lang w:val="en-US"/>
        </w:rPr>
      </w:pPr>
      <w:r w:rsidRPr="00EA77A9">
        <w:rPr>
          <w:lang w:val="en-US"/>
        </w:rPr>
        <w:t xml:space="preserve">13. </w:t>
      </w:r>
      <w:r w:rsidRPr="00EA77A9">
        <w:rPr>
          <w:lang w:val="en-US"/>
        </w:rPr>
        <w:tab/>
        <w:t xml:space="preserve">Rothman L, Cloutier M-S, Manaugh K, et al. Spatial distribution of roadway environment features related to child pedestrian safety by census tract income in Toronto, Canada. </w:t>
      </w:r>
      <w:r w:rsidRPr="00EA77A9">
        <w:rPr>
          <w:i/>
          <w:iCs/>
          <w:lang w:val="en-US"/>
        </w:rPr>
        <w:t>Injury Prevention</w:t>
      </w:r>
      <w:r w:rsidRPr="00EA77A9">
        <w:rPr>
          <w:lang w:val="en-US"/>
        </w:rPr>
        <w:t xml:space="preserve">. 2020;26(3):229–233. </w:t>
      </w:r>
    </w:p>
    <w:p w14:paraId="3E1F7E83" w14:textId="77777777" w:rsidR="00EA77A9" w:rsidRPr="00EA77A9" w:rsidRDefault="00EA77A9" w:rsidP="00EA77A9">
      <w:pPr>
        <w:pStyle w:val="Bibliography"/>
        <w:rPr>
          <w:lang w:val="en-US"/>
        </w:rPr>
      </w:pPr>
      <w:r w:rsidRPr="00EA77A9">
        <w:rPr>
          <w:lang w:val="en-US"/>
        </w:rPr>
        <w:t xml:space="preserve">14. </w:t>
      </w:r>
      <w:r w:rsidRPr="00EA77A9">
        <w:rPr>
          <w:lang w:val="en-US"/>
        </w:rPr>
        <w:tab/>
        <w:t xml:space="preserve">Morency P, Gauvin L, Plante C, et al. Neighborhood Social Inequalities in Road Traffic Injuries: The Influence of Traffic Volume and Road Design. </w:t>
      </w:r>
      <w:r w:rsidRPr="00EA77A9">
        <w:rPr>
          <w:i/>
          <w:iCs/>
          <w:lang w:val="en-US"/>
        </w:rPr>
        <w:t>Am J Public Health</w:t>
      </w:r>
      <w:r w:rsidRPr="00EA77A9">
        <w:rPr>
          <w:lang w:val="en-US"/>
        </w:rPr>
        <w:t xml:space="preserve">. 2012;102(6):1112–1119. </w:t>
      </w:r>
    </w:p>
    <w:p w14:paraId="5945452D" w14:textId="77777777" w:rsidR="00EA77A9" w:rsidRPr="00EA77A9" w:rsidRDefault="00EA77A9" w:rsidP="00EA77A9">
      <w:pPr>
        <w:pStyle w:val="Bibliography"/>
        <w:rPr>
          <w:lang w:val="en-US"/>
        </w:rPr>
      </w:pPr>
      <w:r w:rsidRPr="00EA77A9">
        <w:rPr>
          <w:lang w:val="en-US"/>
        </w:rPr>
        <w:t xml:space="preserve">15. </w:t>
      </w:r>
      <w:r w:rsidRPr="00EA77A9">
        <w:rPr>
          <w:lang w:val="en-US"/>
        </w:rPr>
        <w:tab/>
        <w:t xml:space="preserve">Ibsen ME, Olesen K. Bicycle urbanism as a competitive advantage in the neoliberal age: the case of bicycle promotion in Portland. </w:t>
      </w:r>
      <w:r w:rsidRPr="00EA77A9">
        <w:rPr>
          <w:i/>
          <w:iCs/>
          <w:lang w:val="en-US"/>
        </w:rPr>
        <w:t>International Planning Studies</w:t>
      </w:r>
      <w:r w:rsidRPr="00EA77A9">
        <w:rPr>
          <w:lang w:val="en-US"/>
        </w:rPr>
        <w:t xml:space="preserve">. 2018;23(2):210–224. </w:t>
      </w:r>
    </w:p>
    <w:p w14:paraId="517BA42A" w14:textId="77777777" w:rsidR="00EA77A9" w:rsidRPr="00EA77A9" w:rsidRDefault="00EA77A9" w:rsidP="00EA77A9">
      <w:pPr>
        <w:pStyle w:val="Bibliography"/>
        <w:rPr>
          <w:lang w:val="en-US"/>
        </w:rPr>
      </w:pPr>
      <w:r w:rsidRPr="00EA77A9">
        <w:rPr>
          <w:lang w:val="en-US"/>
        </w:rPr>
        <w:t xml:space="preserve">16. </w:t>
      </w:r>
      <w:r w:rsidRPr="00EA77A9">
        <w:rPr>
          <w:lang w:val="en-US"/>
        </w:rPr>
        <w:tab/>
        <w:t xml:space="preserve">Doran A, El-Geneidy A, Manaugh K. The pursuit of cycling equity: A review of Canadian transport plans. </w:t>
      </w:r>
      <w:r w:rsidRPr="00EA77A9">
        <w:rPr>
          <w:i/>
          <w:iCs/>
          <w:lang w:val="en-US"/>
        </w:rPr>
        <w:t>Journal of transport geography</w:t>
      </w:r>
      <w:r w:rsidRPr="00EA77A9">
        <w:rPr>
          <w:lang w:val="en-US"/>
        </w:rPr>
        <w:t xml:space="preserve">. 2021;90:102927. </w:t>
      </w:r>
    </w:p>
    <w:p w14:paraId="0F55D0C7" w14:textId="77777777" w:rsidR="00EA77A9" w:rsidRPr="00EA77A9" w:rsidRDefault="00EA77A9" w:rsidP="00EA77A9">
      <w:pPr>
        <w:pStyle w:val="Bibliography"/>
        <w:rPr>
          <w:lang w:val="en-US"/>
        </w:rPr>
      </w:pPr>
      <w:r w:rsidRPr="00EA77A9">
        <w:rPr>
          <w:lang w:val="en-US"/>
        </w:rPr>
        <w:t xml:space="preserve">17. </w:t>
      </w:r>
      <w:r w:rsidRPr="00EA77A9">
        <w:rPr>
          <w:lang w:val="en-US"/>
        </w:rPr>
        <w:tab/>
        <w:t>City of Vancouver. Transportation Design guidelines: All ages and abilities cycling routes. 2017;(https://vancouver.ca/files/cov/design-guidelines-for-all-ages-and-abilities-cycling-routes.pdf)</w:t>
      </w:r>
    </w:p>
    <w:p w14:paraId="6A371CE2" w14:textId="77777777" w:rsidR="00EA77A9" w:rsidRPr="00EA77A9" w:rsidRDefault="00EA77A9" w:rsidP="00EA77A9">
      <w:pPr>
        <w:pStyle w:val="Bibliography"/>
        <w:rPr>
          <w:lang w:val="en-US"/>
        </w:rPr>
      </w:pPr>
      <w:r w:rsidRPr="00EA77A9">
        <w:rPr>
          <w:lang w:val="en-US"/>
        </w:rPr>
        <w:t xml:space="preserve">18. </w:t>
      </w:r>
      <w:r w:rsidRPr="00EA77A9">
        <w:rPr>
          <w:lang w:val="en-US"/>
        </w:rPr>
        <w:tab/>
        <w:t>Transportation Association of Canada. Geometric Design Guide for Canadian Roads: Chapter 5 – Bicycle Integrated Design (2017) | Transportation Association of Canada (TAC). 2017 (Accessed September 20, 2024).(https://www.tac-atc.ca/en/knowledge-centre/technical-resources-search/publications/ptm-geodes5-e/). (Accessed September 20, 2024)</w:t>
      </w:r>
    </w:p>
    <w:p w14:paraId="5F5C0BF3" w14:textId="77777777" w:rsidR="00EA77A9" w:rsidRPr="00EA77A9" w:rsidRDefault="00EA77A9" w:rsidP="00EA77A9">
      <w:pPr>
        <w:pStyle w:val="Bibliography"/>
        <w:rPr>
          <w:lang w:val="en-US"/>
        </w:rPr>
      </w:pPr>
      <w:r w:rsidRPr="00EA77A9">
        <w:rPr>
          <w:lang w:val="en-US"/>
        </w:rPr>
        <w:t xml:space="preserve">19. </w:t>
      </w:r>
      <w:r w:rsidRPr="00EA77A9">
        <w:rPr>
          <w:lang w:val="en-US"/>
        </w:rPr>
        <w:tab/>
        <w:t>Ministry of Transportation and Infrastructure. Active Transportation Design Guide - Province of British Columbia. Province of British Columbia; 2019 (Accessed September 20, 2024).(https://www2.gov.bc.ca/gov/content/transportation/transportation-infrastructure/engineering-standards-guidelines/traffic-engineering-safety/active-transportation-design-guide). (Accessed September 20, 2024)</w:t>
      </w:r>
    </w:p>
    <w:p w14:paraId="69436129" w14:textId="77777777" w:rsidR="00EA77A9" w:rsidRPr="00EA77A9" w:rsidRDefault="00EA77A9" w:rsidP="00EA77A9">
      <w:pPr>
        <w:pStyle w:val="Bibliography"/>
        <w:rPr>
          <w:lang w:val="en-US"/>
        </w:rPr>
      </w:pPr>
      <w:r w:rsidRPr="00EA77A9">
        <w:rPr>
          <w:lang w:val="en-US"/>
        </w:rPr>
        <w:t xml:space="preserve">20. </w:t>
      </w:r>
      <w:r w:rsidRPr="00EA77A9">
        <w:rPr>
          <w:lang w:val="en-US"/>
        </w:rPr>
        <w:tab/>
        <w:t xml:space="preserve">Winters M, Zanotto M, Butler G. At-a-glance-The Canadian Bikeway Comfort and Safety (Can-BICS) Classification System: a common naming convention for cycling infrastructure. </w:t>
      </w:r>
      <w:r w:rsidRPr="00EA77A9">
        <w:rPr>
          <w:i/>
          <w:iCs/>
          <w:lang w:val="en-US"/>
        </w:rPr>
        <w:t>Health promotion and chronic disease prevention in Canada: research, policy and practice</w:t>
      </w:r>
      <w:r w:rsidRPr="00EA77A9">
        <w:rPr>
          <w:lang w:val="en-US"/>
        </w:rPr>
        <w:t xml:space="preserve">. 2020;40(9):288. </w:t>
      </w:r>
    </w:p>
    <w:p w14:paraId="58F353B6" w14:textId="77777777" w:rsidR="00EA77A9" w:rsidRPr="00EA77A9" w:rsidRDefault="00EA77A9" w:rsidP="00EA77A9">
      <w:pPr>
        <w:pStyle w:val="Bibliography"/>
        <w:rPr>
          <w:lang w:val="en-US"/>
        </w:rPr>
      </w:pPr>
      <w:r w:rsidRPr="00EA77A9">
        <w:rPr>
          <w:lang w:val="en-US"/>
        </w:rPr>
        <w:lastRenderedPageBreak/>
        <w:t xml:space="preserve">21. </w:t>
      </w:r>
      <w:r w:rsidRPr="00EA77A9">
        <w:rPr>
          <w:lang w:val="en-US"/>
        </w:rPr>
        <w:tab/>
        <w:t xml:space="preserve">Gössling S, McRae S. Subjectively safe cycling infrastructure: New insights for urban designs. </w:t>
      </w:r>
      <w:r w:rsidRPr="00EA77A9">
        <w:rPr>
          <w:i/>
          <w:iCs/>
          <w:lang w:val="en-US"/>
        </w:rPr>
        <w:t>Journal of transport geography</w:t>
      </w:r>
      <w:r w:rsidRPr="00EA77A9">
        <w:rPr>
          <w:lang w:val="en-US"/>
        </w:rPr>
        <w:t xml:space="preserve">. 2022;101:103340. </w:t>
      </w:r>
    </w:p>
    <w:p w14:paraId="09DF4397" w14:textId="77777777" w:rsidR="00EA77A9" w:rsidRPr="00EA77A9" w:rsidRDefault="00EA77A9" w:rsidP="00EA77A9">
      <w:pPr>
        <w:pStyle w:val="Bibliography"/>
        <w:rPr>
          <w:lang w:val="en-US"/>
        </w:rPr>
      </w:pPr>
      <w:r w:rsidRPr="00EA77A9">
        <w:rPr>
          <w:lang w:val="en-US"/>
        </w:rPr>
        <w:t xml:space="preserve">22. </w:t>
      </w:r>
      <w:r w:rsidRPr="00EA77A9">
        <w:rPr>
          <w:lang w:val="en-US"/>
        </w:rPr>
        <w:tab/>
        <w:t xml:space="preserve">Fischer J, Winters M. COVID-19 street reallocation in mid-sized Canadian cities: socio-spatial equity patterns. </w:t>
      </w:r>
      <w:r w:rsidRPr="00EA77A9">
        <w:rPr>
          <w:i/>
          <w:iCs/>
          <w:lang w:val="en-US"/>
        </w:rPr>
        <w:t>Can J Public Health</w:t>
      </w:r>
      <w:r w:rsidRPr="00EA77A9">
        <w:rPr>
          <w:lang w:val="en-US"/>
        </w:rPr>
        <w:t xml:space="preserve">. 2021;112(3):376–390. </w:t>
      </w:r>
    </w:p>
    <w:p w14:paraId="55309C7F" w14:textId="77777777" w:rsidR="00EA77A9" w:rsidRPr="00EA77A9" w:rsidRDefault="00EA77A9" w:rsidP="00EA77A9">
      <w:pPr>
        <w:pStyle w:val="Bibliography"/>
        <w:rPr>
          <w:lang w:val="en-US"/>
        </w:rPr>
      </w:pPr>
      <w:r w:rsidRPr="00EA77A9">
        <w:rPr>
          <w:lang w:val="en-US"/>
        </w:rPr>
        <w:t xml:space="preserve">23. </w:t>
      </w:r>
      <w:r w:rsidRPr="00EA77A9">
        <w:rPr>
          <w:lang w:val="en-US"/>
        </w:rPr>
        <w:tab/>
        <w:t>Canadian Institute for Health Information. Injury and Trauma Emergency Department and Hospitalization Statistics, 2020–2021. 2022;(https://www.cihi.ca/sites/default/files/document/injury-trauma-emergency-dept-hospitalizations-2020-2021-data-tables-en.xlsx). (Accessed April 26, 2023)</w:t>
      </w:r>
    </w:p>
    <w:p w14:paraId="44F08728" w14:textId="77777777" w:rsidR="00EA77A9" w:rsidRPr="00EA77A9" w:rsidRDefault="00EA77A9" w:rsidP="00EA77A9">
      <w:pPr>
        <w:pStyle w:val="Bibliography"/>
        <w:rPr>
          <w:lang w:val="en-US"/>
        </w:rPr>
      </w:pPr>
      <w:r w:rsidRPr="00EA77A9">
        <w:rPr>
          <w:lang w:val="en-US"/>
        </w:rPr>
        <w:t xml:space="preserve">24. </w:t>
      </w:r>
      <w:r w:rsidRPr="00EA77A9">
        <w:rPr>
          <w:lang w:val="en-US"/>
        </w:rPr>
        <w:tab/>
        <w:t>Canadian Institute for Health Information. National Ambulatory Care Reporting System metadata (NACRS). 2023;(www.cihi.ca/en/national-ambulatory-care-reporting-system-metadata-nacrs). (Accessed April 27, 2023)</w:t>
      </w:r>
    </w:p>
    <w:p w14:paraId="5A7DED42" w14:textId="77777777" w:rsidR="00EA77A9" w:rsidRPr="00EA77A9" w:rsidRDefault="00EA77A9" w:rsidP="00EA77A9">
      <w:pPr>
        <w:pStyle w:val="Bibliography"/>
        <w:rPr>
          <w:lang w:val="en-US"/>
        </w:rPr>
      </w:pPr>
      <w:r w:rsidRPr="00EA77A9">
        <w:rPr>
          <w:lang w:val="en-US"/>
        </w:rPr>
        <w:t xml:space="preserve">25. </w:t>
      </w:r>
      <w:r w:rsidRPr="00EA77A9">
        <w:rPr>
          <w:lang w:val="en-US"/>
        </w:rPr>
        <w:tab/>
        <w:t xml:space="preserve">Batomen B, Macpherson A, Lewis J, et al. Vulnerable road user injury trends following the COVID-19 pandemic in Toronto, Canada: An interrupted time series analysis. </w:t>
      </w:r>
      <w:r w:rsidRPr="00EA77A9">
        <w:rPr>
          <w:i/>
          <w:iCs/>
          <w:lang w:val="en-US"/>
        </w:rPr>
        <w:t>Journal of Safety Research</w:t>
      </w:r>
      <w:r w:rsidRPr="00EA77A9">
        <w:rPr>
          <w:lang w:val="en-US"/>
        </w:rPr>
        <w:t xml:space="preserve">. 2024;89:152–159. </w:t>
      </w:r>
    </w:p>
    <w:p w14:paraId="2C03F41D" w14:textId="77777777" w:rsidR="00EA77A9" w:rsidRPr="00EA77A9" w:rsidRDefault="00EA77A9" w:rsidP="00EA77A9">
      <w:pPr>
        <w:pStyle w:val="Bibliography"/>
        <w:rPr>
          <w:lang w:val="en-US"/>
        </w:rPr>
      </w:pPr>
      <w:r w:rsidRPr="00EA77A9">
        <w:rPr>
          <w:lang w:val="en-US"/>
        </w:rPr>
        <w:t xml:space="preserve">26. </w:t>
      </w:r>
      <w:r w:rsidRPr="00EA77A9">
        <w:rPr>
          <w:lang w:val="en-US"/>
        </w:rPr>
        <w:tab/>
        <w:t xml:space="preserve">Batomen B, Cloutier M-S, Palm M, et al. Frequent public transit users views and attitudes toward cycling in Canada in the context of the COVID-19 pandemic. </w:t>
      </w:r>
      <w:r w:rsidRPr="00EA77A9">
        <w:rPr>
          <w:i/>
          <w:iCs/>
          <w:lang w:val="en-US"/>
        </w:rPr>
        <w:t>Multimodal Transportation</w:t>
      </w:r>
      <w:r w:rsidRPr="00EA77A9">
        <w:rPr>
          <w:lang w:val="en-US"/>
        </w:rPr>
        <w:t xml:space="preserve">. 2023;2(2):100067. </w:t>
      </w:r>
    </w:p>
    <w:p w14:paraId="2EB8CF08" w14:textId="77777777" w:rsidR="00EA77A9" w:rsidRPr="00EA77A9" w:rsidRDefault="00EA77A9" w:rsidP="00EA77A9">
      <w:pPr>
        <w:pStyle w:val="Bibliography"/>
        <w:rPr>
          <w:lang w:val="en-US"/>
        </w:rPr>
      </w:pPr>
      <w:r w:rsidRPr="00EA77A9">
        <w:rPr>
          <w:lang w:val="en-US"/>
        </w:rPr>
        <w:t xml:space="preserve">27. </w:t>
      </w:r>
      <w:r w:rsidRPr="00EA77A9">
        <w:rPr>
          <w:lang w:val="en-US"/>
        </w:rPr>
        <w:tab/>
        <w:t xml:space="preserve">Ferster C, Fischer J, Manaugh K, et al. Using OpenStreetMap to inventory bicycle infrastructure: A comparison with open data from cities. </w:t>
      </w:r>
      <w:r w:rsidRPr="00EA77A9">
        <w:rPr>
          <w:i/>
          <w:iCs/>
          <w:lang w:val="en-US"/>
        </w:rPr>
        <w:t>International Journal of Sustainable Transportation</w:t>
      </w:r>
      <w:r w:rsidRPr="00EA77A9">
        <w:rPr>
          <w:lang w:val="en-US"/>
        </w:rPr>
        <w:t xml:space="preserve">. 2020;14(1):64–73. </w:t>
      </w:r>
    </w:p>
    <w:p w14:paraId="02EB3F3A" w14:textId="77777777" w:rsidR="00EA77A9" w:rsidRPr="00EA77A9" w:rsidRDefault="00EA77A9" w:rsidP="00EA77A9">
      <w:pPr>
        <w:pStyle w:val="Bibliography"/>
        <w:rPr>
          <w:lang w:val="en-US"/>
        </w:rPr>
      </w:pPr>
      <w:r w:rsidRPr="00EA77A9">
        <w:rPr>
          <w:lang w:val="en-US"/>
        </w:rPr>
        <w:t xml:space="preserve">28. </w:t>
      </w:r>
      <w:r w:rsidRPr="00EA77A9">
        <w:rPr>
          <w:lang w:val="en-US"/>
        </w:rPr>
        <w:tab/>
        <w:t xml:space="preserve">Ferster C, Nelson T, Manaugh K, et al. Developing a national dataset of bicycle infrastructure for Canada using open data sources. </w:t>
      </w:r>
      <w:r w:rsidRPr="00EA77A9">
        <w:rPr>
          <w:i/>
          <w:iCs/>
          <w:lang w:val="en-US"/>
        </w:rPr>
        <w:t>Environment and Planning B: Urban Analytics and City Science</w:t>
      </w:r>
      <w:r w:rsidRPr="00EA77A9">
        <w:rPr>
          <w:lang w:val="en-US"/>
        </w:rPr>
        <w:t xml:space="preserve">. 2023;50(9):2543–2559. </w:t>
      </w:r>
    </w:p>
    <w:p w14:paraId="15E534F7" w14:textId="77777777" w:rsidR="00EA77A9" w:rsidRPr="00EA77A9" w:rsidRDefault="00EA77A9" w:rsidP="00EA77A9">
      <w:pPr>
        <w:pStyle w:val="Bibliography"/>
        <w:rPr>
          <w:lang w:val="en-US"/>
        </w:rPr>
      </w:pPr>
      <w:r w:rsidRPr="00EA77A9">
        <w:rPr>
          <w:lang w:val="en-US"/>
        </w:rPr>
        <w:t xml:space="preserve">29. </w:t>
      </w:r>
      <w:r w:rsidRPr="00EA77A9">
        <w:rPr>
          <w:lang w:val="en-US"/>
        </w:rPr>
        <w:tab/>
        <w:t xml:space="preserve">Winters M, Beairsto J, Ferster C, et al. The Canadian Bikeway Comfort and Safety metrics (Can-BICS): National measures of the bicycling environment for use in research and policy. </w:t>
      </w:r>
      <w:r w:rsidRPr="00EA77A9">
        <w:rPr>
          <w:i/>
          <w:iCs/>
          <w:lang w:val="en-US"/>
        </w:rPr>
        <w:t>Health reports</w:t>
      </w:r>
      <w:r w:rsidRPr="00EA77A9">
        <w:rPr>
          <w:lang w:val="en-US"/>
        </w:rPr>
        <w:t xml:space="preserve">. 2022;33(10):3–13. </w:t>
      </w:r>
    </w:p>
    <w:p w14:paraId="152DB79C" w14:textId="77777777" w:rsidR="00EA77A9" w:rsidRPr="00EA77A9" w:rsidRDefault="00EA77A9" w:rsidP="00EA77A9">
      <w:pPr>
        <w:pStyle w:val="Bibliography"/>
        <w:rPr>
          <w:lang w:val="en-US"/>
        </w:rPr>
      </w:pPr>
      <w:r w:rsidRPr="00EA77A9">
        <w:rPr>
          <w:lang w:val="en-US"/>
        </w:rPr>
        <w:t xml:space="preserve">30. </w:t>
      </w:r>
      <w:r w:rsidRPr="00EA77A9">
        <w:rPr>
          <w:lang w:val="en-US"/>
        </w:rPr>
        <w:tab/>
        <w:t xml:space="preserve">Nelson T, Ferster C, Laberee K, et al. Crowdsourced data for bicycling research and practice. </w:t>
      </w:r>
      <w:r w:rsidRPr="00EA77A9">
        <w:rPr>
          <w:i/>
          <w:iCs/>
          <w:lang w:val="en-US"/>
        </w:rPr>
        <w:t>Transport Reviews</w:t>
      </w:r>
      <w:r w:rsidRPr="00EA77A9">
        <w:rPr>
          <w:lang w:val="en-US"/>
        </w:rPr>
        <w:t xml:space="preserve">. 2021;41(1):97–114. </w:t>
      </w:r>
    </w:p>
    <w:p w14:paraId="15E997EB" w14:textId="77777777" w:rsidR="00EA77A9" w:rsidRPr="00EA77A9" w:rsidRDefault="00EA77A9" w:rsidP="00EA77A9">
      <w:pPr>
        <w:pStyle w:val="Bibliography"/>
        <w:rPr>
          <w:lang w:val="en-US"/>
        </w:rPr>
      </w:pPr>
      <w:r w:rsidRPr="00EA77A9">
        <w:rPr>
          <w:lang w:val="en-US"/>
        </w:rPr>
        <w:t xml:space="preserve">31. </w:t>
      </w:r>
      <w:r w:rsidRPr="00EA77A9">
        <w:rPr>
          <w:lang w:val="en-US"/>
        </w:rPr>
        <w:tab/>
        <w:t xml:space="preserve">Teschke K, Harris MA, Reynolds CCO, et al. Route Infrastructure and the Risk of Injuries to Bicyclists: A Case-Crossover Study. </w:t>
      </w:r>
      <w:r w:rsidRPr="00EA77A9">
        <w:rPr>
          <w:i/>
          <w:iCs/>
          <w:lang w:val="en-US"/>
        </w:rPr>
        <w:t>Am J Public Health</w:t>
      </w:r>
      <w:r w:rsidRPr="00EA77A9">
        <w:rPr>
          <w:lang w:val="en-US"/>
        </w:rPr>
        <w:t xml:space="preserve">. 2012;102(12):2336–2343. </w:t>
      </w:r>
    </w:p>
    <w:p w14:paraId="3D75C759" w14:textId="77777777" w:rsidR="00EA77A9" w:rsidRPr="00EA77A9" w:rsidRDefault="00EA77A9" w:rsidP="00EA77A9">
      <w:pPr>
        <w:pStyle w:val="Bibliography"/>
        <w:rPr>
          <w:lang w:val="en-US"/>
        </w:rPr>
      </w:pPr>
      <w:r w:rsidRPr="00EA77A9">
        <w:rPr>
          <w:lang w:val="en-US"/>
        </w:rPr>
        <w:t xml:space="preserve">32. </w:t>
      </w:r>
      <w:r w:rsidRPr="00EA77A9">
        <w:rPr>
          <w:lang w:val="en-US"/>
        </w:rPr>
        <w:tab/>
        <w:t xml:space="preserve">Boss D, Nelson T, Winters M. Monitoring city wide patterns of cycling safety. </w:t>
      </w:r>
      <w:r w:rsidRPr="00EA77A9">
        <w:rPr>
          <w:i/>
          <w:iCs/>
          <w:lang w:val="en-US"/>
        </w:rPr>
        <w:t>Accident Analysis &amp; Prevention</w:t>
      </w:r>
      <w:r w:rsidRPr="00EA77A9">
        <w:rPr>
          <w:lang w:val="en-US"/>
        </w:rPr>
        <w:t xml:space="preserve">. 2018;111:101–108. </w:t>
      </w:r>
    </w:p>
    <w:p w14:paraId="6A6D64EA" w14:textId="77777777" w:rsidR="00EA77A9" w:rsidRPr="00EA77A9" w:rsidRDefault="00EA77A9" w:rsidP="00EA77A9">
      <w:pPr>
        <w:pStyle w:val="Bibliography"/>
        <w:rPr>
          <w:lang w:val="en-US"/>
        </w:rPr>
      </w:pPr>
      <w:r w:rsidRPr="00EA77A9">
        <w:rPr>
          <w:lang w:val="en-US"/>
        </w:rPr>
        <w:t xml:space="preserve">33. </w:t>
      </w:r>
      <w:r w:rsidRPr="00EA77A9">
        <w:rPr>
          <w:lang w:val="en-US"/>
        </w:rPr>
        <w:tab/>
        <w:t xml:space="preserve">Ravensbergen L, Buliung R, Laliberté N. Fear of cycling: Social, spatial, and temporal dimensions. </w:t>
      </w:r>
      <w:r w:rsidRPr="00EA77A9">
        <w:rPr>
          <w:i/>
          <w:iCs/>
          <w:lang w:val="en-US"/>
        </w:rPr>
        <w:t>Journal of Transport Geography</w:t>
      </w:r>
      <w:r w:rsidRPr="00EA77A9">
        <w:rPr>
          <w:lang w:val="en-US"/>
        </w:rPr>
        <w:t xml:space="preserve">. 2020;87:102813. </w:t>
      </w:r>
    </w:p>
    <w:p w14:paraId="01C55F12" w14:textId="77777777" w:rsidR="00EA77A9" w:rsidRPr="00EA77A9" w:rsidRDefault="00EA77A9" w:rsidP="00EA77A9">
      <w:pPr>
        <w:pStyle w:val="Bibliography"/>
        <w:rPr>
          <w:lang w:val="en-US"/>
        </w:rPr>
      </w:pPr>
      <w:r w:rsidRPr="00EA77A9">
        <w:rPr>
          <w:lang w:val="en-US"/>
        </w:rPr>
        <w:t xml:space="preserve">34. </w:t>
      </w:r>
      <w:r w:rsidRPr="00EA77A9">
        <w:rPr>
          <w:lang w:val="en-US"/>
        </w:rPr>
        <w:tab/>
        <w:t xml:space="preserve">Zhao Q, Winters M, Nelson T, et al. Who has access to cycling infrastructure in Canada? A social equity analysis. </w:t>
      </w:r>
      <w:r w:rsidRPr="00EA77A9">
        <w:rPr>
          <w:i/>
          <w:iCs/>
          <w:lang w:val="en-US"/>
        </w:rPr>
        <w:t>Computers, Environment and Urban Systems</w:t>
      </w:r>
      <w:r w:rsidRPr="00EA77A9">
        <w:rPr>
          <w:lang w:val="en-US"/>
        </w:rPr>
        <w:t xml:space="preserve">. 2024;110:102109. </w:t>
      </w:r>
    </w:p>
    <w:p w14:paraId="0BDCE4E6" w14:textId="77777777" w:rsidR="00EA77A9" w:rsidRPr="00EA77A9" w:rsidRDefault="00EA77A9" w:rsidP="00EA77A9">
      <w:pPr>
        <w:pStyle w:val="Bibliography"/>
        <w:rPr>
          <w:lang w:val="en-US"/>
        </w:rPr>
      </w:pPr>
      <w:r w:rsidRPr="00EA77A9">
        <w:rPr>
          <w:lang w:val="en-US"/>
        </w:rPr>
        <w:lastRenderedPageBreak/>
        <w:t xml:space="preserve">35. </w:t>
      </w:r>
      <w:r w:rsidRPr="00EA77A9">
        <w:rPr>
          <w:lang w:val="en-US"/>
        </w:rPr>
        <w:tab/>
        <w:t xml:space="preserve">Winters M, Branion-Calles M, Therrien S, et al. Impacts of Bicycle Infrastructure in Mid-Sized Cities (IBIMS): protocol for a natural experiment study in three Canadian cities. </w:t>
      </w:r>
      <w:r w:rsidRPr="00EA77A9">
        <w:rPr>
          <w:i/>
          <w:iCs/>
          <w:lang w:val="en-US"/>
        </w:rPr>
        <w:t>BMJ Open</w:t>
      </w:r>
      <w:r w:rsidRPr="00EA77A9">
        <w:rPr>
          <w:lang w:val="en-US"/>
        </w:rPr>
        <w:t xml:space="preserve">. 2018;8(1):e019130. </w:t>
      </w:r>
    </w:p>
    <w:p w14:paraId="3445F73E" w14:textId="77777777" w:rsidR="00EA77A9" w:rsidRPr="00EA77A9" w:rsidRDefault="00EA77A9" w:rsidP="00EA77A9">
      <w:pPr>
        <w:pStyle w:val="Bibliography"/>
        <w:rPr>
          <w:lang w:val="en-US"/>
        </w:rPr>
      </w:pPr>
      <w:r w:rsidRPr="00EA77A9">
        <w:rPr>
          <w:lang w:val="en-US"/>
        </w:rPr>
        <w:t xml:space="preserve">36. </w:t>
      </w:r>
      <w:r w:rsidRPr="00EA77A9">
        <w:rPr>
          <w:lang w:val="en-US"/>
        </w:rPr>
        <w:tab/>
        <w:t xml:space="preserve">Tabascio A, Tiznado-Aitken I, Harris D, et al. Assessing the potential of cycling growth in Toronto, Canada. </w:t>
      </w:r>
      <w:r w:rsidRPr="00EA77A9">
        <w:rPr>
          <w:i/>
          <w:iCs/>
          <w:lang w:val="en-US"/>
        </w:rPr>
        <w:t>International Journal of Sustainable Transportation</w:t>
      </w:r>
      <w:r w:rsidRPr="00EA77A9">
        <w:rPr>
          <w:lang w:val="en-US"/>
        </w:rPr>
        <w:t xml:space="preserve">. 2023;17(12):1370–1383. </w:t>
      </w:r>
    </w:p>
    <w:p w14:paraId="7B2ACC05" w14:textId="77777777" w:rsidR="00EA77A9" w:rsidRPr="00EA77A9" w:rsidRDefault="00EA77A9" w:rsidP="00EA77A9">
      <w:pPr>
        <w:pStyle w:val="Bibliography"/>
        <w:rPr>
          <w:lang w:val="en-US"/>
        </w:rPr>
      </w:pPr>
      <w:r w:rsidRPr="00EA77A9">
        <w:rPr>
          <w:lang w:val="en-US"/>
        </w:rPr>
        <w:t xml:space="preserve">37. </w:t>
      </w:r>
      <w:r w:rsidRPr="00EA77A9">
        <w:rPr>
          <w:lang w:val="en-US"/>
        </w:rPr>
        <w:tab/>
        <w:t xml:space="preserve">Branion-Calles M, Nelson T, Fuller D, et al. Associations between individual characteristics, availability of bicycle infrastructure, and city-wide safety perceptions of bicycling: A cross-sectional survey of bicyclists in 6 Canadian and U.S. cities. </w:t>
      </w:r>
      <w:r w:rsidRPr="00EA77A9">
        <w:rPr>
          <w:i/>
          <w:iCs/>
          <w:lang w:val="en-US"/>
        </w:rPr>
        <w:t>Transportation Research Part A: Policy and Practice</w:t>
      </w:r>
      <w:r w:rsidRPr="00EA77A9">
        <w:rPr>
          <w:lang w:val="en-US"/>
        </w:rPr>
        <w:t xml:space="preserve">. 2019;123:229–239. </w:t>
      </w:r>
    </w:p>
    <w:p w14:paraId="33E1C9DA" w14:textId="77777777" w:rsidR="00EA77A9" w:rsidRPr="00EA77A9" w:rsidRDefault="00EA77A9" w:rsidP="00EA77A9">
      <w:pPr>
        <w:pStyle w:val="Bibliography"/>
        <w:rPr>
          <w:lang w:val="en-US"/>
        </w:rPr>
      </w:pPr>
      <w:r w:rsidRPr="00EA77A9">
        <w:rPr>
          <w:lang w:val="en-US"/>
        </w:rPr>
        <w:t xml:space="preserve">38. </w:t>
      </w:r>
      <w:r w:rsidRPr="00EA77A9">
        <w:rPr>
          <w:lang w:val="en-US"/>
        </w:rPr>
        <w:tab/>
        <w:t xml:space="preserve">Berghoefer FL, Vollrath M. Prefer what you like? Evaluation and preference of cycling infrastructures in a bicycle simulator. </w:t>
      </w:r>
      <w:r w:rsidRPr="00EA77A9">
        <w:rPr>
          <w:i/>
          <w:iCs/>
          <w:lang w:val="en-US"/>
        </w:rPr>
        <w:t>Journal of Safety Research</w:t>
      </w:r>
      <w:r w:rsidRPr="00EA77A9">
        <w:rPr>
          <w:lang w:val="en-US"/>
        </w:rPr>
        <w:t xml:space="preserve">. 2023;87:157–167. </w:t>
      </w:r>
    </w:p>
    <w:p w14:paraId="78096CCF" w14:textId="77777777" w:rsidR="00EA77A9" w:rsidRPr="00EA77A9" w:rsidRDefault="00EA77A9" w:rsidP="00EA77A9">
      <w:pPr>
        <w:pStyle w:val="Bibliography"/>
        <w:rPr>
          <w:lang w:val="en-US"/>
        </w:rPr>
      </w:pPr>
      <w:r w:rsidRPr="00EA77A9">
        <w:rPr>
          <w:lang w:val="en-US"/>
        </w:rPr>
        <w:t xml:space="preserve">39. </w:t>
      </w:r>
      <w:r w:rsidRPr="00EA77A9">
        <w:rPr>
          <w:lang w:val="en-US"/>
        </w:rPr>
        <w:tab/>
        <w:t xml:space="preserve">Assunçao-Denis M-È, Tomalty R. Increasing cycling for transportation in Canadian communities: Understanding what works. </w:t>
      </w:r>
      <w:r w:rsidRPr="00EA77A9">
        <w:rPr>
          <w:i/>
          <w:iCs/>
          <w:lang w:val="en-US"/>
        </w:rPr>
        <w:t>Transportation Research Part A: Policy and Practice</w:t>
      </w:r>
      <w:r w:rsidRPr="00EA77A9">
        <w:rPr>
          <w:lang w:val="en-US"/>
        </w:rPr>
        <w:t xml:space="preserve">. 2019;123:288–304. </w:t>
      </w:r>
    </w:p>
    <w:p w14:paraId="1CA03F62" w14:textId="77777777" w:rsidR="00EA77A9" w:rsidRPr="00EA77A9" w:rsidRDefault="00EA77A9" w:rsidP="00EA77A9">
      <w:pPr>
        <w:pStyle w:val="Bibliography"/>
        <w:rPr>
          <w:lang w:val="en-US"/>
        </w:rPr>
      </w:pPr>
      <w:r w:rsidRPr="00EA77A9">
        <w:rPr>
          <w:lang w:val="en-US"/>
        </w:rPr>
        <w:t xml:space="preserve">40. </w:t>
      </w:r>
      <w:r w:rsidRPr="00EA77A9">
        <w:rPr>
          <w:lang w:val="en-US"/>
        </w:rPr>
        <w:tab/>
        <w:t xml:space="preserve">Orvin MM, Fatmi MR, Chowdhury S. Taking another look at cycling demand modeling: A comparison between two cities in Canada and New Zealand. </w:t>
      </w:r>
      <w:r w:rsidRPr="00EA77A9">
        <w:rPr>
          <w:i/>
          <w:iCs/>
          <w:lang w:val="en-US"/>
        </w:rPr>
        <w:t>Journal of Transport Geography</w:t>
      </w:r>
      <w:r w:rsidRPr="00EA77A9">
        <w:rPr>
          <w:lang w:val="en-US"/>
        </w:rPr>
        <w:t xml:space="preserve">. 2021;97:103220. </w:t>
      </w:r>
    </w:p>
    <w:p w14:paraId="4AAC4195" w14:textId="77777777" w:rsidR="00EA77A9" w:rsidRPr="00EA77A9" w:rsidRDefault="00EA77A9" w:rsidP="00EA77A9">
      <w:pPr>
        <w:pStyle w:val="Bibliography"/>
        <w:rPr>
          <w:lang w:val="en-US"/>
        </w:rPr>
      </w:pPr>
      <w:r w:rsidRPr="00EA77A9">
        <w:rPr>
          <w:lang w:val="en-US"/>
        </w:rPr>
        <w:t xml:space="preserve">41. </w:t>
      </w:r>
      <w:r w:rsidRPr="00EA77A9">
        <w:rPr>
          <w:lang w:val="en-US"/>
        </w:rPr>
        <w:tab/>
        <w:t xml:space="preserve">City of Toronto. Cycling Network. </w:t>
      </w:r>
      <w:r w:rsidRPr="00EA77A9">
        <w:rPr>
          <w:i/>
          <w:iCs/>
          <w:lang w:val="en-US"/>
        </w:rPr>
        <w:t>Open Data Portal</w:t>
      </w:r>
      <w:r w:rsidRPr="00EA77A9">
        <w:rPr>
          <w:lang w:val="en-US"/>
        </w:rPr>
        <w:t>. 2023;(https://open.toronto.ca/dataset/). (Accessed January 1, 2023)</w:t>
      </w:r>
    </w:p>
    <w:p w14:paraId="4D5CC6B2" w14:textId="77777777" w:rsidR="00EA77A9" w:rsidRPr="00EA77A9" w:rsidRDefault="00EA77A9" w:rsidP="00EA77A9">
      <w:pPr>
        <w:pStyle w:val="Bibliography"/>
        <w:rPr>
          <w:lang w:val="en-US"/>
        </w:rPr>
      </w:pPr>
      <w:r w:rsidRPr="00EA77A9">
        <w:rPr>
          <w:lang w:val="en-US"/>
        </w:rPr>
        <w:t xml:space="preserve">42. </w:t>
      </w:r>
      <w:r w:rsidRPr="00EA77A9">
        <w:rPr>
          <w:lang w:val="en-US"/>
        </w:rPr>
        <w:tab/>
        <w:t xml:space="preserve">City of Vancouver. Bikeways. </w:t>
      </w:r>
      <w:r w:rsidRPr="00EA77A9">
        <w:rPr>
          <w:i/>
          <w:iCs/>
          <w:lang w:val="en-US"/>
        </w:rPr>
        <w:t>Open Data Portal</w:t>
      </w:r>
      <w:r w:rsidRPr="00EA77A9">
        <w:rPr>
          <w:lang w:val="en-US"/>
        </w:rPr>
        <w:t>. 2023;(https://opendata.vancouver.ca/explore/dataset/bikeways/information). (Accessed January 1, 2023)</w:t>
      </w:r>
    </w:p>
    <w:p w14:paraId="7B3F8522" w14:textId="77777777" w:rsidR="00EA77A9" w:rsidRPr="00EA77A9" w:rsidRDefault="00EA77A9" w:rsidP="00EA77A9">
      <w:pPr>
        <w:pStyle w:val="Bibliography"/>
        <w:rPr>
          <w:lang w:val="en-US"/>
        </w:rPr>
      </w:pPr>
      <w:r w:rsidRPr="00EA77A9">
        <w:rPr>
          <w:lang w:val="en-US"/>
        </w:rPr>
        <w:t xml:space="preserve">43. </w:t>
      </w:r>
      <w:r w:rsidRPr="00EA77A9">
        <w:rPr>
          <w:lang w:val="en-US"/>
        </w:rPr>
        <w:tab/>
        <w:t xml:space="preserve">City of Calgary. Calgary Bikeways. </w:t>
      </w:r>
      <w:r w:rsidRPr="00EA77A9">
        <w:rPr>
          <w:i/>
          <w:iCs/>
          <w:lang w:val="en-US"/>
        </w:rPr>
        <w:t>Open Data Portal</w:t>
      </w:r>
      <w:r w:rsidRPr="00EA77A9">
        <w:rPr>
          <w:lang w:val="en-US"/>
        </w:rPr>
        <w:t>. 2023;(https://data.calgary.ca/Transportation-Transit/Calgary-Bikeways/jjqk-9b73). (Accessed January 1, 2023)</w:t>
      </w:r>
    </w:p>
    <w:p w14:paraId="4EE36DD3" w14:textId="77777777" w:rsidR="00EA77A9" w:rsidRPr="00EA77A9" w:rsidRDefault="00EA77A9" w:rsidP="00EA77A9">
      <w:pPr>
        <w:pStyle w:val="Bibliography"/>
        <w:rPr>
          <w:lang w:val="en-US"/>
        </w:rPr>
      </w:pPr>
      <w:r w:rsidRPr="00EA77A9">
        <w:rPr>
          <w:lang w:val="en-US"/>
        </w:rPr>
        <w:t xml:space="preserve">44. </w:t>
      </w:r>
      <w:r w:rsidRPr="00EA77A9">
        <w:rPr>
          <w:lang w:val="en-US"/>
        </w:rPr>
        <w:tab/>
        <w:t xml:space="preserve">Nolan J, Sinclair J, Savage J. Are bicycle lanes effective? The relationship between passing distance and road characteristics. </w:t>
      </w:r>
      <w:r w:rsidRPr="00EA77A9">
        <w:rPr>
          <w:i/>
          <w:iCs/>
          <w:lang w:val="en-US"/>
        </w:rPr>
        <w:t>Accident Analysis &amp; Prevention</w:t>
      </w:r>
      <w:r w:rsidRPr="00EA77A9">
        <w:rPr>
          <w:lang w:val="en-US"/>
        </w:rPr>
        <w:t xml:space="preserve">. 2021;159:106184. </w:t>
      </w:r>
    </w:p>
    <w:p w14:paraId="05F916E4" w14:textId="77777777" w:rsidR="00EA77A9" w:rsidRPr="00EA77A9" w:rsidRDefault="00EA77A9" w:rsidP="00EA77A9">
      <w:pPr>
        <w:pStyle w:val="Bibliography"/>
        <w:rPr>
          <w:lang w:val="en-US"/>
        </w:rPr>
      </w:pPr>
      <w:r w:rsidRPr="00EA77A9">
        <w:rPr>
          <w:lang w:val="en-US"/>
        </w:rPr>
        <w:t xml:space="preserve">45. </w:t>
      </w:r>
      <w:r w:rsidRPr="00EA77A9">
        <w:rPr>
          <w:lang w:val="en-US"/>
        </w:rPr>
        <w:tab/>
        <w:t>R Core Team. R: A Language and Environment for Statistical Computing. 2023;(https://www.r-project.org/). (Accessed September 17, 2024)</w:t>
      </w:r>
    </w:p>
    <w:p w14:paraId="3FEFD722" w14:textId="77777777" w:rsidR="00EA77A9" w:rsidRPr="00EA77A9" w:rsidRDefault="00EA77A9" w:rsidP="00EA77A9">
      <w:pPr>
        <w:pStyle w:val="Bibliography"/>
        <w:rPr>
          <w:lang w:val="en-US"/>
        </w:rPr>
      </w:pPr>
      <w:r w:rsidRPr="00EA77A9">
        <w:rPr>
          <w:lang w:val="en-US"/>
        </w:rPr>
        <w:t xml:space="preserve">46. </w:t>
      </w:r>
      <w:r w:rsidRPr="00EA77A9">
        <w:rPr>
          <w:lang w:val="en-US"/>
        </w:rPr>
        <w:tab/>
        <w:t>Pebesma E, Bivand R, Racine E, et al. sf: Simple Features for R. 2024;(https://cran.r-project.org/package=sf). (Accessed May 16, 2024)</w:t>
      </w:r>
    </w:p>
    <w:p w14:paraId="6F1D16EE" w14:textId="77777777" w:rsidR="00EA77A9" w:rsidRPr="00EA77A9" w:rsidRDefault="00EA77A9" w:rsidP="00EA77A9">
      <w:pPr>
        <w:pStyle w:val="Bibliography"/>
        <w:rPr>
          <w:lang w:val="en-US"/>
        </w:rPr>
      </w:pPr>
      <w:r w:rsidRPr="00EA77A9">
        <w:rPr>
          <w:lang w:val="en-US"/>
        </w:rPr>
        <w:t xml:space="preserve">47. </w:t>
      </w:r>
      <w:r w:rsidRPr="00EA77A9">
        <w:rPr>
          <w:lang w:val="en-US"/>
        </w:rPr>
        <w:tab/>
        <w:t xml:space="preserve">Kraus S, Koch N. Provisional COVID-19 infrastructure induces large, rapid increases in cycling. </w:t>
      </w:r>
      <w:r w:rsidRPr="00EA77A9">
        <w:rPr>
          <w:i/>
          <w:iCs/>
          <w:lang w:val="en-US"/>
        </w:rPr>
        <w:t>Proc. Natl. Acad. Sci. U.S.A.</w:t>
      </w:r>
      <w:r w:rsidRPr="00EA77A9">
        <w:rPr>
          <w:lang w:val="en-US"/>
        </w:rPr>
        <w:t xml:space="preserve"> 2021;118(15):e2024399118. </w:t>
      </w:r>
    </w:p>
    <w:p w14:paraId="4A0591A9" w14:textId="77777777" w:rsidR="00EA77A9" w:rsidRPr="00EA77A9" w:rsidRDefault="00EA77A9" w:rsidP="00EA77A9">
      <w:pPr>
        <w:pStyle w:val="Bibliography"/>
        <w:rPr>
          <w:lang w:val="en-US"/>
        </w:rPr>
      </w:pPr>
      <w:r w:rsidRPr="00EA77A9">
        <w:rPr>
          <w:lang w:val="en-US"/>
        </w:rPr>
        <w:t xml:space="preserve">48. </w:t>
      </w:r>
      <w:r w:rsidRPr="00EA77A9">
        <w:rPr>
          <w:lang w:val="en-US"/>
        </w:rPr>
        <w:tab/>
        <w:t xml:space="preserve">Sunio V, Mateo-Babiano I. Pandemics as ‘windows of opportunity’: Transitioning towards more sustainable and resilient transport systems. </w:t>
      </w:r>
      <w:r w:rsidRPr="00EA77A9">
        <w:rPr>
          <w:i/>
          <w:iCs/>
          <w:lang w:val="en-US"/>
        </w:rPr>
        <w:t>Transport policy</w:t>
      </w:r>
      <w:r w:rsidRPr="00EA77A9">
        <w:rPr>
          <w:lang w:val="en-US"/>
        </w:rPr>
        <w:t xml:space="preserve">. 2022;116:175–187. </w:t>
      </w:r>
    </w:p>
    <w:p w14:paraId="52B1DB22" w14:textId="77777777" w:rsidR="00EA77A9" w:rsidRPr="00EA77A9" w:rsidRDefault="00EA77A9" w:rsidP="00EA77A9">
      <w:pPr>
        <w:pStyle w:val="Bibliography"/>
        <w:rPr>
          <w:lang w:val="en-US"/>
        </w:rPr>
      </w:pPr>
      <w:r w:rsidRPr="00EA77A9">
        <w:rPr>
          <w:lang w:val="en-US"/>
        </w:rPr>
        <w:t xml:space="preserve">49. </w:t>
      </w:r>
      <w:r w:rsidRPr="00EA77A9">
        <w:rPr>
          <w:lang w:val="en-US"/>
        </w:rPr>
        <w:tab/>
        <w:t xml:space="preserve">Rérat P, Haldimann L, Widmer H. Cycling in the era of Covid-19: The effects of the pandemic and pop-up cycle lanes on cycling practices. </w:t>
      </w:r>
      <w:r w:rsidRPr="00EA77A9">
        <w:rPr>
          <w:i/>
          <w:iCs/>
          <w:lang w:val="en-US"/>
        </w:rPr>
        <w:t>Transportation research interdisciplinary perspectives</w:t>
      </w:r>
      <w:r w:rsidRPr="00EA77A9">
        <w:rPr>
          <w:lang w:val="en-US"/>
        </w:rPr>
        <w:t xml:space="preserve">. 2022;15:100677. </w:t>
      </w:r>
    </w:p>
    <w:p w14:paraId="0C307FEC" w14:textId="77777777" w:rsidR="00EA77A9" w:rsidRPr="00EA77A9" w:rsidRDefault="00EA77A9" w:rsidP="00EA77A9">
      <w:pPr>
        <w:pStyle w:val="Bibliography"/>
        <w:rPr>
          <w:lang w:val="en-US"/>
        </w:rPr>
      </w:pPr>
      <w:r w:rsidRPr="00EA77A9">
        <w:rPr>
          <w:lang w:val="en-US"/>
        </w:rPr>
        <w:lastRenderedPageBreak/>
        <w:t xml:space="preserve">50. </w:t>
      </w:r>
      <w:r w:rsidRPr="00EA77A9">
        <w:rPr>
          <w:lang w:val="en-US"/>
        </w:rPr>
        <w:tab/>
        <w:t xml:space="preserve">Buehler R, Pucher J. Cycling through the COVID-19 pandemic to a more sustainable transport future: Evidence from case studies of 14 large bicycle-friendly cities in Europe and North America. </w:t>
      </w:r>
      <w:r w:rsidRPr="00EA77A9">
        <w:rPr>
          <w:i/>
          <w:iCs/>
          <w:lang w:val="en-US"/>
        </w:rPr>
        <w:t>Sustainability</w:t>
      </w:r>
      <w:r w:rsidRPr="00EA77A9">
        <w:rPr>
          <w:lang w:val="en-US"/>
        </w:rPr>
        <w:t xml:space="preserve">. 2022;14(12):7293. </w:t>
      </w:r>
    </w:p>
    <w:p w14:paraId="3BA828AC" w14:textId="77777777" w:rsidR="00EA77A9" w:rsidRPr="00EA77A9" w:rsidRDefault="00EA77A9" w:rsidP="00EA77A9">
      <w:pPr>
        <w:pStyle w:val="Bibliography"/>
        <w:rPr>
          <w:lang w:val="en-US"/>
        </w:rPr>
      </w:pPr>
      <w:r w:rsidRPr="00EA77A9">
        <w:rPr>
          <w:lang w:val="en-US"/>
        </w:rPr>
        <w:t xml:space="preserve">51. </w:t>
      </w:r>
      <w:r w:rsidRPr="00EA77A9">
        <w:rPr>
          <w:lang w:val="en-US"/>
        </w:rPr>
        <w:tab/>
        <w:t xml:space="preserve">Buehler R, Pucher J. COVID-19 and cycling: a review of the literature on changes in cycling levels and government policies from 2019 to 2022. </w:t>
      </w:r>
      <w:r w:rsidRPr="00EA77A9">
        <w:rPr>
          <w:i/>
          <w:iCs/>
          <w:lang w:val="en-US"/>
        </w:rPr>
        <w:t>Transport Reviews</w:t>
      </w:r>
      <w:r w:rsidRPr="00EA77A9">
        <w:rPr>
          <w:lang w:val="en-US"/>
        </w:rPr>
        <w:t xml:space="preserve">. 2024;44(2):299–344. </w:t>
      </w:r>
    </w:p>
    <w:p w14:paraId="3D2D2135" w14:textId="77777777" w:rsidR="00EA77A9" w:rsidRPr="00EA77A9" w:rsidRDefault="00EA77A9" w:rsidP="00EA77A9">
      <w:pPr>
        <w:pStyle w:val="Bibliography"/>
        <w:rPr>
          <w:lang w:val="en-US"/>
        </w:rPr>
      </w:pPr>
      <w:r w:rsidRPr="00EA77A9">
        <w:rPr>
          <w:lang w:val="en-US"/>
        </w:rPr>
        <w:t xml:space="preserve">52. </w:t>
      </w:r>
      <w:r w:rsidRPr="00EA77A9">
        <w:rPr>
          <w:lang w:val="en-US"/>
        </w:rPr>
        <w:tab/>
        <w:t xml:space="preserve">Winters M, Fischer J, Nelson T, et al. Equity in Spatial Access to Bicycling Infrastructure in Mid-Sized Canadian Cities. </w:t>
      </w:r>
      <w:r w:rsidRPr="00EA77A9">
        <w:rPr>
          <w:i/>
          <w:iCs/>
          <w:lang w:val="en-US"/>
        </w:rPr>
        <w:t>Transportation Research Record</w:t>
      </w:r>
      <w:r w:rsidRPr="00EA77A9">
        <w:rPr>
          <w:lang w:val="en-US"/>
        </w:rPr>
        <w:t xml:space="preserve">. 2018;2672(36):24–32. </w:t>
      </w:r>
    </w:p>
    <w:p w14:paraId="075FB61D" w14:textId="77777777" w:rsidR="00EA77A9" w:rsidRPr="00EA77A9" w:rsidRDefault="00EA77A9" w:rsidP="00EA77A9">
      <w:pPr>
        <w:pStyle w:val="Bibliography"/>
        <w:rPr>
          <w:lang w:val="en-US"/>
        </w:rPr>
      </w:pPr>
      <w:r w:rsidRPr="00EA77A9">
        <w:rPr>
          <w:lang w:val="en-US"/>
        </w:rPr>
        <w:t xml:space="preserve">53. </w:t>
      </w:r>
      <w:r w:rsidRPr="00EA77A9">
        <w:rPr>
          <w:lang w:val="en-US"/>
        </w:rPr>
        <w:tab/>
        <w:t xml:space="preserve">Pucher J, Buehler R, Seinen M. Bicycling renaissance in North America? An update and re-appraisal of cycling trends and policies. </w:t>
      </w:r>
      <w:r w:rsidRPr="00EA77A9">
        <w:rPr>
          <w:i/>
          <w:iCs/>
          <w:lang w:val="en-US"/>
        </w:rPr>
        <w:t>Transportation research part A: policy and practice</w:t>
      </w:r>
      <w:r w:rsidRPr="00EA77A9">
        <w:rPr>
          <w:lang w:val="en-US"/>
        </w:rPr>
        <w:t xml:space="preserve">. 2011;45(6):451–475. </w:t>
      </w:r>
    </w:p>
    <w:p w14:paraId="7DDA316D" w14:textId="77777777" w:rsidR="00EA77A9" w:rsidRPr="00EA77A9" w:rsidRDefault="00EA77A9" w:rsidP="00EA77A9">
      <w:pPr>
        <w:pStyle w:val="Bibliography"/>
        <w:rPr>
          <w:lang w:val="en-US"/>
        </w:rPr>
      </w:pPr>
      <w:r w:rsidRPr="00EA77A9">
        <w:rPr>
          <w:lang w:val="en-US"/>
        </w:rPr>
        <w:t xml:space="preserve">54. </w:t>
      </w:r>
      <w:r w:rsidRPr="00EA77A9">
        <w:rPr>
          <w:lang w:val="en-US"/>
        </w:rPr>
        <w:tab/>
        <w:t xml:space="preserve">Teschke K, Chinn A, Brauer M. Proximity to four bikeway types and neighborhood-level cycling mode share of male and female commuters. </w:t>
      </w:r>
      <w:r w:rsidRPr="00EA77A9">
        <w:rPr>
          <w:i/>
          <w:iCs/>
          <w:lang w:val="en-US"/>
        </w:rPr>
        <w:t>Journal of transport and land use</w:t>
      </w:r>
      <w:r w:rsidRPr="00EA77A9">
        <w:rPr>
          <w:lang w:val="en-US"/>
        </w:rPr>
        <w:t xml:space="preserve">. 2017;10(1):695–713. </w:t>
      </w:r>
    </w:p>
    <w:p w14:paraId="36A719F6" w14:textId="77777777" w:rsidR="00EA77A9" w:rsidRPr="00EA77A9" w:rsidRDefault="00EA77A9" w:rsidP="00EA77A9">
      <w:pPr>
        <w:pStyle w:val="Bibliography"/>
        <w:rPr>
          <w:lang w:val="en-US"/>
        </w:rPr>
      </w:pPr>
      <w:r w:rsidRPr="00EA77A9">
        <w:rPr>
          <w:lang w:val="en-US"/>
        </w:rPr>
        <w:t xml:space="preserve">55. </w:t>
      </w:r>
      <w:r w:rsidRPr="00EA77A9">
        <w:rPr>
          <w:lang w:val="en-US"/>
        </w:rPr>
        <w:tab/>
        <w:t xml:space="preserve">Debnath AK, Haworth N, Heesch KC. Women cycling in Queensland: Results from an observational study. </w:t>
      </w:r>
      <w:r w:rsidRPr="00EA77A9">
        <w:rPr>
          <w:i/>
          <w:iCs/>
          <w:lang w:val="en-US"/>
        </w:rPr>
        <w:t>Accident Analysis &amp; Prevention</w:t>
      </w:r>
      <w:r w:rsidRPr="00EA77A9">
        <w:rPr>
          <w:lang w:val="en-US"/>
        </w:rPr>
        <w:t xml:space="preserve">. 2021;151:105980. </w:t>
      </w:r>
    </w:p>
    <w:p w14:paraId="439BB37B" w14:textId="77777777" w:rsidR="00EA77A9" w:rsidRPr="00EA77A9" w:rsidRDefault="00EA77A9" w:rsidP="00EA77A9">
      <w:pPr>
        <w:pStyle w:val="Bibliography"/>
        <w:rPr>
          <w:lang w:val="en-US"/>
        </w:rPr>
      </w:pPr>
      <w:r w:rsidRPr="00EA77A9">
        <w:rPr>
          <w:lang w:val="en-US"/>
        </w:rPr>
        <w:t xml:space="preserve">56. </w:t>
      </w:r>
      <w:r w:rsidRPr="00EA77A9">
        <w:rPr>
          <w:lang w:val="en-US"/>
        </w:rPr>
        <w:tab/>
        <w:t xml:space="preserve">Garrard J, Rose G, Lo SK. Promoting transportation cycling for women: the role of bicycle infrastructure. </w:t>
      </w:r>
      <w:r w:rsidRPr="00EA77A9">
        <w:rPr>
          <w:i/>
          <w:iCs/>
          <w:lang w:val="en-US"/>
        </w:rPr>
        <w:t>Preventive medicine</w:t>
      </w:r>
      <w:r w:rsidRPr="00EA77A9">
        <w:rPr>
          <w:lang w:val="en-US"/>
        </w:rPr>
        <w:t xml:space="preserve">. 2008;46(1):55–59. </w:t>
      </w:r>
    </w:p>
    <w:p w14:paraId="4741499A" w14:textId="77777777" w:rsidR="00EA77A9" w:rsidRPr="00EA77A9" w:rsidRDefault="00EA77A9" w:rsidP="00EA77A9">
      <w:pPr>
        <w:pStyle w:val="Bibliography"/>
        <w:rPr>
          <w:lang w:val="en-US"/>
        </w:rPr>
      </w:pPr>
      <w:r w:rsidRPr="00EA77A9">
        <w:rPr>
          <w:lang w:val="en-US"/>
        </w:rPr>
        <w:t xml:space="preserve">57. </w:t>
      </w:r>
      <w:r w:rsidRPr="00EA77A9">
        <w:rPr>
          <w:lang w:val="en-US"/>
        </w:rPr>
        <w:tab/>
        <w:t xml:space="preserve">Aldred R, Elliott B, Woodcock J, et al. Cycling provision separated from motor traffic: a systematic review exploring whether stated preferences vary by gender and age. </w:t>
      </w:r>
      <w:r w:rsidRPr="00EA77A9">
        <w:rPr>
          <w:i/>
          <w:iCs/>
          <w:lang w:val="en-US"/>
        </w:rPr>
        <w:t>Transport Reviews</w:t>
      </w:r>
      <w:r w:rsidRPr="00EA77A9">
        <w:rPr>
          <w:lang w:val="en-US"/>
        </w:rPr>
        <w:t xml:space="preserve">. 2017;37(1):29–55. </w:t>
      </w:r>
    </w:p>
    <w:p w14:paraId="2EB18392" w14:textId="77777777" w:rsidR="00EA77A9" w:rsidRPr="00EA77A9" w:rsidRDefault="00EA77A9" w:rsidP="00EA77A9">
      <w:pPr>
        <w:pStyle w:val="Bibliography"/>
        <w:rPr>
          <w:lang w:val="en-US"/>
        </w:rPr>
      </w:pPr>
      <w:r w:rsidRPr="00EA77A9">
        <w:rPr>
          <w:lang w:val="en-US"/>
        </w:rPr>
        <w:t xml:space="preserve">58. </w:t>
      </w:r>
      <w:r w:rsidRPr="00EA77A9">
        <w:rPr>
          <w:lang w:val="en-US"/>
        </w:rPr>
        <w:tab/>
        <w:t xml:space="preserve">Nikitas A, Tsigdinos S, Karolemeas C, et al. Cycling in the era of COVID-19: Lessons learnt and best practice policy recommendations for a more bike-centric future. </w:t>
      </w:r>
      <w:r w:rsidRPr="00EA77A9">
        <w:rPr>
          <w:i/>
          <w:iCs/>
          <w:lang w:val="en-US"/>
        </w:rPr>
        <w:t>Sustainability</w:t>
      </w:r>
      <w:r w:rsidRPr="00EA77A9">
        <w:rPr>
          <w:lang w:val="en-US"/>
        </w:rPr>
        <w:t xml:space="preserve">. 2021;13(9):4620. </w:t>
      </w:r>
    </w:p>
    <w:p w14:paraId="000000BC" w14:textId="0F79B934" w:rsidR="003B416B" w:rsidRPr="002D3C8D" w:rsidDel="008435B4" w:rsidRDefault="00502065" w:rsidP="002D3C8D">
      <w:pPr>
        <w:rPr>
          <w:del w:id="641" w:author="Richard Wen" w:date="2024-09-20T17:40:00Z" w16du:dateUtc="2024-09-20T21:40:00Z"/>
          <w:rFonts w:ascii="Times New Roman" w:eastAsia="Times New Roman" w:hAnsi="Times New Roman" w:cs="Times New Roman"/>
          <w:sz w:val="24"/>
          <w:szCs w:val="24"/>
        </w:rPr>
        <w:pPrChange w:id="642"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r w:rsidRPr="00906CB7">
        <w:rPr>
          <w:rFonts w:ascii="Times New Roman" w:eastAsia="Times New Roman" w:hAnsi="Times New Roman" w:cs="Times New Roman"/>
          <w:sz w:val="24"/>
          <w:szCs w:val="24"/>
        </w:rPr>
        <w:fldChar w:fldCharType="end"/>
      </w:r>
      <w:del w:id="643" w:author="Richard Wen" w:date="2024-09-20T17:40:00Z" w16du:dateUtc="2024-09-20T21:40:00Z">
        <w:r w:rsidR="00000000" w:rsidDel="008435B4">
          <w:rPr>
            <w:rFonts w:ascii="Times New Roman" w:eastAsia="Times New Roman" w:hAnsi="Times New Roman" w:cs="Times New Roman"/>
            <w:color w:val="000000"/>
            <w:sz w:val="24"/>
            <w:szCs w:val="24"/>
          </w:rPr>
          <w:delText xml:space="preserve">1. </w:delText>
        </w:r>
        <w:r w:rsidR="00000000" w:rsidDel="008435B4">
          <w:rPr>
            <w:rFonts w:ascii="Times New Roman" w:eastAsia="Times New Roman" w:hAnsi="Times New Roman" w:cs="Times New Roman"/>
            <w:color w:val="000000"/>
            <w:sz w:val="24"/>
            <w:szCs w:val="24"/>
          </w:rPr>
          <w:tab/>
          <w:delText xml:space="preserve">Gordon C. Economic Benefits of Active Transportation. In: Larouche R, ed. </w:delText>
        </w:r>
        <w:r w:rsidR="00000000" w:rsidDel="008435B4">
          <w:rPr>
            <w:rFonts w:ascii="Times New Roman" w:eastAsia="Times New Roman" w:hAnsi="Times New Roman" w:cs="Times New Roman"/>
            <w:i/>
            <w:color w:val="000000"/>
            <w:sz w:val="24"/>
            <w:szCs w:val="24"/>
          </w:rPr>
          <w:delText>Children’s Active Transportation</w:delText>
        </w:r>
        <w:r w:rsidR="00000000" w:rsidDel="008435B4">
          <w:rPr>
            <w:rFonts w:ascii="Times New Roman" w:eastAsia="Times New Roman" w:hAnsi="Times New Roman" w:cs="Times New Roman"/>
            <w:color w:val="000000"/>
            <w:sz w:val="24"/>
            <w:szCs w:val="24"/>
          </w:rPr>
          <w:delText>. Elsevier; 2018 (Accessed August 15, 2023):39–52.</w:delText>
        </w:r>
      </w:del>
      <w:ins w:id="644" w:author="Colin Macarthur" w:date="2024-06-21T09:47:00Z">
        <w:del w:id="645" w:author="Richard Wen" w:date="2024-09-20T17:40:00Z" w16du:dateUtc="2024-09-20T21:40:00Z">
          <w:r w:rsidR="00561959" w:rsidDel="008435B4">
            <w:rPr>
              <w:rFonts w:ascii="Times New Roman" w:eastAsia="Times New Roman" w:hAnsi="Times New Roman" w:cs="Times New Roman"/>
              <w:color w:val="000000"/>
              <w:sz w:val="24"/>
              <w:szCs w:val="24"/>
            </w:rPr>
            <w:delText xml:space="preserve"> </w:delText>
          </w:r>
        </w:del>
      </w:ins>
      <w:del w:id="646" w:author="Richard Wen" w:date="2024-09-20T17:40:00Z" w16du:dateUtc="2024-09-20T21:40:00Z">
        <w:r w:rsidR="00000000" w:rsidDel="008435B4">
          <w:rPr>
            <w:rFonts w:ascii="Times New Roman" w:eastAsia="Times New Roman" w:hAnsi="Times New Roman" w:cs="Times New Roman"/>
            <w:color w:val="000000"/>
            <w:sz w:val="24"/>
            <w:szCs w:val="24"/>
          </w:rPr>
          <w:delText>(https://www.sciencedirect.com/science/article/pii/B978012811931000003X). (Accessed August 15, 2023)</w:delText>
        </w:r>
      </w:del>
    </w:p>
    <w:p w14:paraId="000000BD" w14:textId="6C4E878A" w:rsidR="003B416B" w:rsidDel="008435B4" w:rsidRDefault="00000000">
      <w:pPr>
        <w:pBdr>
          <w:top w:val="nil"/>
          <w:left w:val="nil"/>
          <w:bottom w:val="nil"/>
          <w:right w:val="nil"/>
          <w:between w:val="nil"/>
        </w:pBdr>
        <w:tabs>
          <w:tab w:val="left" w:pos="384"/>
        </w:tabs>
        <w:spacing w:after="240" w:line="240" w:lineRule="auto"/>
        <w:rPr>
          <w:del w:id="647" w:author="Richard Wen" w:date="2024-09-20T17:40:00Z" w16du:dateUtc="2024-09-20T21:40:00Z"/>
          <w:rFonts w:ascii="Times New Roman" w:eastAsia="Times New Roman" w:hAnsi="Times New Roman" w:cs="Times New Roman"/>
          <w:color w:val="000000"/>
          <w:sz w:val="24"/>
          <w:szCs w:val="24"/>
        </w:rPr>
        <w:pPrChange w:id="648"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49" w:author="Richard Wen" w:date="2024-09-20T17:40:00Z" w16du:dateUtc="2024-09-20T21:40:00Z">
        <w:r w:rsidDel="008435B4">
          <w:rPr>
            <w:rFonts w:ascii="Times New Roman" w:eastAsia="Times New Roman" w:hAnsi="Times New Roman" w:cs="Times New Roman"/>
            <w:color w:val="000000"/>
            <w:sz w:val="24"/>
            <w:szCs w:val="24"/>
          </w:rPr>
          <w:delText xml:space="preserve">2. </w:delText>
        </w:r>
        <w:r w:rsidDel="008435B4">
          <w:rPr>
            <w:rFonts w:ascii="Times New Roman" w:eastAsia="Times New Roman" w:hAnsi="Times New Roman" w:cs="Times New Roman"/>
            <w:color w:val="000000"/>
            <w:sz w:val="24"/>
            <w:szCs w:val="24"/>
          </w:rPr>
          <w:tab/>
          <w:delText xml:space="preserve">Pucher J, Buehler R. Cycling towards a more sustainable transport future. </w:delText>
        </w:r>
        <w:r w:rsidDel="008435B4">
          <w:rPr>
            <w:rFonts w:ascii="Times New Roman" w:eastAsia="Times New Roman" w:hAnsi="Times New Roman" w:cs="Times New Roman"/>
            <w:i/>
            <w:color w:val="000000"/>
            <w:sz w:val="24"/>
            <w:szCs w:val="24"/>
          </w:rPr>
          <w:delText>Transport Reviews</w:delText>
        </w:r>
        <w:r w:rsidDel="008435B4">
          <w:rPr>
            <w:rFonts w:ascii="Times New Roman" w:eastAsia="Times New Roman" w:hAnsi="Times New Roman" w:cs="Times New Roman"/>
            <w:color w:val="000000"/>
            <w:sz w:val="24"/>
            <w:szCs w:val="24"/>
          </w:rPr>
          <w:delText xml:space="preserve"> [electronic article]. 2017;37(6):689–694. (https://doi.org/10.1080/01441647.2017.1340234). (Accessed August 15, 2023)</w:delText>
        </w:r>
      </w:del>
    </w:p>
    <w:p w14:paraId="000000BE" w14:textId="21E80AD8" w:rsidR="003B416B" w:rsidDel="008435B4" w:rsidRDefault="00000000">
      <w:pPr>
        <w:pBdr>
          <w:top w:val="nil"/>
          <w:left w:val="nil"/>
          <w:bottom w:val="nil"/>
          <w:right w:val="nil"/>
          <w:between w:val="nil"/>
        </w:pBdr>
        <w:tabs>
          <w:tab w:val="left" w:pos="384"/>
        </w:tabs>
        <w:spacing w:after="240" w:line="240" w:lineRule="auto"/>
        <w:rPr>
          <w:del w:id="650" w:author="Richard Wen" w:date="2024-09-20T17:40:00Z" w16du:dateUtc="2024-09-20T21:40:00Z"/>
          <w:rFonts w:ascii="Times New Roman" w:eastAsia="Times New Roman" w:hAnsi="Times New Roman" w:cs="Times New Roman"/>
          <w:color w:val="000000"/>
          <w:sz w:val="24"/>
          <w:szCs w:val="24"/>
        </w:rPr>
        <w:pPrChange w:id="651"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52" w:author="Richard Wen" w:date="2024-09-20T17:40:00Z" w16du:dateUtc="2024-09-20T21:40:00Z">
        <w:r w:rsidDel="008435B4">
          <w:rPr>
            <w:rFonts w:ascii="Times New Roman" w:eastAsia="Times New Roman" w:hAnsi="Times New Roman" w:cs="Times New Roman"/>
            <w:color w:val="000000"/>
            <w:sz w:val="24"/>
            <w:szCs w:val="24"/>
          </w:rPr>
          <w:delText xml:space="preserve">3. </w:delText>
        </w:r>
        <w:r w:rsidDel="008435B4">
          <w:rPr>
            <w:rFonts w:ascii="Times New Roman" w:eastAsia="Times New Roman" w:hAnsi="Times New Roman" w:cs="Times New Roman"/>
            <w:color w:val="000000"/>
            <w:sz w:val="24"/>
            <w:szCs w:val="24"/>
          </w:rPr>
          <w:tab/>
          <w:delText xml:space="preserve">Brand C, Dons E, Anaya-Boig E, et al. The climate change mitigation effects of daily active travel in cities. </w:delText>
        </w:r>
        <w:r w:rsidDel="008435B4">
          <w:rPr>
            <w:rFonts w:ascii="Times New Roman" w:eastAsia="Times New Roman" w:hAnsi="Times New Roman" w:cs="Times New Roman"/>
            <w:i/>
            <w:color w:val="000000"/>
            <w:sz w:val="24"/>
            <w:szCs w:val="24"/>
          </w:rPr>
          <w:delText>Transportation Research Part D: Transport and Environment</w:delText>
        </w:r>
        <w:r w:rsidDel="008435B4">
          <w:rPr>
            <w:rFonts w:ascii="Times New Roman" w:eastAsia="Times New Roman" w:hAnsi="Times New Roman" w:cs="Times New Roman"/>
            <w:color w:val="000000"/>
            <w:sz w:val="24"/>
            <w:szCs w:val="24"/>
          </w:rPr>
          <w:delText xml:space="preserve"> [electronic article]. 2021;93:102764. (https://www.sciencedirect.com/science/article/pii/S1361920921000687). (Accessed August 15, 2023)</w:delText>
        </w:r>
      </w:del>
    </w:p>
    <w:p w14:paraId="000000BF" w14:textId="360E9927" w:rsidR="003B416B" w:rsidDel="008435B4" w:rsidRDefault="00000000">
      <w:pPr>
        <w:pBdr>
          <w:top w:val="nil"/>
          <w:left w:val="nil"/>
          <w:bottom w:val="nil"/>
          <w:right w:val="nil"/>
          <w:between w:val="nil"/>
        </w:pBdr>
        <w:tabs>
          <w:tab w:val="left" w:pos="384"/>
        </w:tabs>
        <w:spacing w:after="240" w:line="240" w:lineRule="auto"/>
        <w:rPr>
          <w:del w:id="653" w:author="Richard Wen" w:date="2024-09-20T17:40:00Z" w16du:dateUtc="2024-09-20T21:40:00Z"/>
          <w:rFonts w:ascii="Times New Roman" w:eastAsia="Times New Roman" w:hAnsi="Times New Roman" w:cs="Times New Roman"/>
          <w:color w:val="000000"/>
          <w:sz w:val="24"/>
          <w:szCs w:val="24"/>
        </w:rPr>
        <w:pPrChange w:id="654"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55" w:author="Richard Wen" w:date="2024-09-20T17:40:00Z" w16du:dateUtc="2024-09-20T21:40:00Z">
        <w:r w:rsidDel="008435B4">
          <w:rPr>
            <w:rFonts w:ascii="Times New Roman" w:eastAsia="Times New Roman" w:hAnsi="Times New Roman" w:cs="Times New Roman"/>
            <w:color w:val="000000"/>
            <w:sz w:val="24"/>
            <w:szCs w:val="24"/>
          </w:rPr>
          <w:delText xml:space="preserve">4. </w:delText>
        </w:r>
        <w:r w:rsidDel="008435B4">
          <w:rPr>
            <w:rFonts w:ascii="Times New Roman" w:eastAsia="Times New Roman" w:hAnsi="Times New Roman" w:cs="Times New Roman"/>
            <w:color w:val="000000"/>
            <w:sz w:val="24"/>
            <w:szCs w:val="24"/>
          </w:rPr>
          <w:tab/>
          <w:delText xml:space="preserve">Pucher J, Dill J, Handy S. Infrastructure, programs, and policies to increase bicycling: An international review. </w:delText>
        </w:r>
        <w:r w:rsidDel="008435B4">
          <w:rPr>
            <w:rFonts w:ascii="Times New Roman" w:eastAsia="Times New Roman" w:hAnsi="Times New Roman" w:cs="Times New Roman"/>
            <w:i/>
            <w:color w:val="000000"/>
            <w:sz w:val="24"/>
            <w:szCs w:val="24"/>
          </w:rPr>
          <w:delText>Preventive Medicine</w:delText>
        </w:r>
        <w:r w:rsidDel="008435B4">
          <w:rPr>
            <w:rFonts w:ascii="Times New Roman" w:eastAsia="Times New Roman" w:hAnsi="Times New Roman" w:cs="Times New Roman"/>
            <w:color w:val="000000"/>
            <w:sz w:val="24"/>
            <w:szCs w:val="24"/>
          </w:rPr>
          <w:delText xml:space="preserve"> [electronic article]. 2010;50:S106–S125. (https://www.sciencedirect.com/science/article/pii/S0091743509004344). (Accessed August 15, 2023)</w:delText>
        </w:r>
      </w:del>
    </w:p>
    <w:p w14:paraId="000000C0" w14:textId="31AADB32" w:rsidR="003B416B" w:rsidDel="008435B4" w:rsidRDefault="00000000">
      <w:pPr>
        <w:pBdr>
          <w:top w:val="nil"/>
          <w:left w:val="nil"/>
          <w:bottom w:val="nil"/>
          <w:right w:val="nil"/>
          <w:between w:val="nil"/>
        </w:pBdr>
        <w:tabs>
          <w:tab w:val="left" w:pos="384"/>
        </w:tabs>
        <w:spacing w:after="240" w:line="240" w:lineRule="auto"/>
        <w:rPr>
          <w:del w:id="656" w:author="Richard Wen" w:date="2024-09-20T17:40:00Z" w16du:dateUtc="2024-09-20T21:40:00Z"/>
          <w:rFonts w:ascii="Times New Roman" w:eastAsia="Times New Roman" w:hAnsi="Times New Roman" w:cs="Times New Roman"/>
          <w:color w:val="000000"/>
          <w:sz w:val="24"/>
          <w:szCs w:val="24"/>
        </w:rPr>
        <w:pPrChange w:id="657"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58" w:author="Richard Wen" w:date="2024-09-20T17:40:00Z" w16du:dateUtc="2024-09-20T21:40:00Z">
        <w:r w:rsidDel="008435B4">
          <w:rPr>
            <w:rFonts w:ascii="Times New Roman" w:eastAsia="Times New Roman" w:hAnsi="Times New Roman" w:cs="Times New Roman"/>
            <w:color w:val="000000"/>
            <w:sz w:val="24"/>
            <w:szCs w:val="24"/>
          </w:rPr>
          <w:delText xml:space="preserve">5. </w:delText>
        </w:r>
        <w:r w:rsidDel="008435B4">
          <w:rPr>
            <w:rFonts w:ascii="Times New Roman" w:eastAsia="Times New Roman" w:hAnsi="Times New Roman" w:cs="Times New Roman"/>
            <w:color w:val="000000"/>
            <w:sz w:val="24"/>
            <w:szCs w:val="24"/>
          </w:rPr>
          <w:tab/>
          <w:delText xml:space="preserve">Pucher J, Buehler R. Sustainable Transport in Canadian Cities: Cycling Trends and Policies. </w:delText>
        </w:r>
        <w:r w:rsidDel="008435B4">
          <w:rPr>
            <w:rFonts w:ascii="Times New Roman" w:eastAsia="Times New Roman" w:hAnsi="Times New Roman" w:cs="Times New Roman"/>
            <w:i/>
            <w:color w:val="000000"/>
            <w:sz w:val="24"/>
            <w:szCs w:val="24"/>
          </w:rPr>
          <w:delText>Berkeley Planning Journal</w:delText>
        </w:r>
        <w:r w:rsidDel="008435B4">
          <w:rPr>
            <w:rFonts w:ascii="Times New Roman" w:eastAsia="Times New Roman" w:hAnsi="Times New Roman" w:cs="Times New Roman"/>
            <w:color w:val="000000"/>
            <w:sz w:val="24"/>
            <w:szCs w:val="24"/>
          </w:rPr>
          <w:delText xml:space="preserve"> [electronic article]. 2006;19(1). (https://escholarship.org/uc/item/0rr0t06s). (Accessed May 26, 2024)</w:delText>
        </w:r>
      </w:del>
    </w:p>
    <w:p w14:paraId="000000C1" w14:textId="32EF8A16" w:rsidR="003B416B" w:rsidRPr="008A67C0" w:rsidDel="008435B4" w:rsidRDefault="00000000">
      <w:pPr>
        <w:pBdr>
          <w:top w:val="nil"/>
          <w:left w:val="nil"/>
          <w:bottom w:val="nil"/>
          <w:right w:val="nil"/>
          <w:between w:val="nil"/>
        </w:pBdr>
        <w:tabs>
          <w:tab w:val="left" w:pos="384"/>
        </w:tabs>
        <w:spacing w:after="240" w:line="240" w:lineRule="auto"/>
        <w:rPr>
          <w:del w:id="659" w:author="Richard Wen" w:date="2024-09-20T17:40:00Z" w16du:dateUtc="2024-09-20T21:40:00Z"/>
          <w:rFonts w:ascii="Times New Roman" w:eastAsia="Times New Roman" w:hAnsi="Times New Roman" w:cs="Times New Roman"/>
          <w:color w:val="000000"/>
          <w:sz w:val="24"/>
          <w:szCs w:val="24"/>
          <w:lang w:val="fr-CA"/>
          <w:rPrChange w:id="660" w:author="Meghan Winters" w:date="2024-06-21T13:04:00Z">
            <w:rPr>
              <w:del w:id="661" w:author="Richard Wen" w:date="2024-09-20T17:40:00Z" w16du:dateUtc="2024-09-20T21:40:00Z"/>
              <w:rFonts w:ascii="Times New Roman" w:eastAsia="Times New Roman" w:hAnsi="Times New Roman" w:cs="Times New Roman"/>
              <w:color w:val="000000"/>
              <w:sz w:val="24"/>
              <w:szCs w:val="24"/>
            </w:rPr>
          </w:rPrChange>
        </w:rPr>
        <w:pPrChange w:id="662"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63" w:author="Richard Wen" w:date="2024-09-20T17:40:00Z" w16du:dateUtc="2024-09-20T21:40:00Z">
        <w:r w:rsidDel="008435B4">
          <w:rPr>
            <w:rFonts w:ascii="Times New Roman" w:eastAsia="Times New Roman" w:hAnsi="Times New Roman" w:cs="Times New Roman"/>
            <w:color w:val="000000"/>
            <w:sz w:val="24"/>
            <w:szCs w:val="24"/>
          </w:rPr>
          <w:delText xml:space="preserve">6. </w:delText>
        </w:r>
        <w:r w:rsidDel="008435B4">
          <w:rPr>
            <w:rFonts w:ascii="Times New Roman" w:eastAsia="Times New Roman" w:hAnsi="Times New Roman" w:cs="Times New Roman"/>
            <w:color w:val="000000"/>
            <w:sz w:val="24"/>
            <w:szCs w:val="24"/>
          </w:rPr>
          <w:tab/>
          <w:delText xml:space="preserve">Aboelata M, Yanez E, Kharrazi R. Vision Zero: a health equity road map for getting to zero in every community. </w:delText>
        </w:r>
        <w:r w:rsidRPr="008A67C0" w:rsidDel="008435B4">
          <w:rPr>
            <w:rFonts w:ascii="Times New Roman" w:eastAsia="Times New Roman" w:hAnsi="Times New Roman" w:cs="Times New Roman"/>
            <w:i/>
            <w:color w:val="000000"/>
            <w:sz w:val="24"/>
            <w:szCs w:val="24"/>
            <w:lang w:val="fr-CA"/>
            <w:rPrChange w:id="664" w:author="Meghan Winters" w:date="2024-06-21T13:04:00Z">
              <w:rPr>
                <w:rFonts w:ascii="Times New Roman" w:eastAsia="Times New Roman" w:hAnsi="Times New Roman" w:cs="Times New Roman"/>
                <w:i/>
                <w:color w:val="000000"/>
                <w:sz w:val="24"/>
                <w:szCs w:val="24"/>
              </w:rPr>
            </w:rPrChange>
          </w:rPr>
          <w:delText>Prevention Institute</w:delText>
        </w:r>
        <w:r w:rsidRPr="008A67C0" w:rsidDel="008435B4">
          <w:rPr>
            <w:rFonts w:ascii="Times New Roman" w:eastAsia="Times New Roman" w:hAnsi="Times New Roman" w:cs="Times New Roman"/>
            <w:color w:val="000000"/>
            <w:sz w:val="24"/>
            <w:szCs w:val="24"/>
            <w:lang w:val="fr-CA"/>
            <w:rPrChange w:id="665" w:author="Meghan Winters" w:date="2024-06-21T13:04:00Z">
              <w:rPr>
                <w:rFonts w:ascii="Times New Roman" w:eastAsia="Times New Roman" w:hAnsi="Times New Roman" w:cs="Times New Roman"/>
                <w:color w:val="000000"/>
                <w:sz w:val="24"/>
                <w:szCs w:val="24"/>
              </w:rPr>
            </w:rPrChange>
          </w:rPr>
          <w:delText xml:space="preserve">. 2017;1–11. </w:delText>
        </w:r>
      </w:del>
    </w:p>
    <w:p w14:paraId="000000C2" w14:textId="088D55F6" w:rsidR="003B416B" w:rsidDel="008435B4" w:rsidRDefault="00000000">
      <w:pPr>
        <w:pBdr>
          <w:top w:val="nil"/>
          <w:left w:val="nil"/>
          <w:bottom w:val="nil"/>
          <w:right w:val="nil"/>
          <w:between w:val="nil"/>
        </w:pBdr>
        <w:tabs>
          <w:tab w:val="left" w:pos="384"/>
        </w:tabs>
        <w:spacing w:after="240" w:line="240" w:lineRule="auto"/>
        <w:rPr>
          <w:del w:id="666" w:author="Richard Wen" w:date="2024-09-20T17:40:00Z" w16du:dateUtc="2024-09-20T21:40:00Z"/>
          <w:rFonts w:ascii="Times New Roman" w:eastAsia="Times New Roman" w:hAnsi="Times New Roman" w:cs="Times New Roman"/>
          <w:color w:val="000000"/>
          <w:sz w:val="24"/>
          <w:szCs w:val="24"/>
        </w:rPr>
        <w:pPrChange w:id="667"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68" w:author="Richard Wen" w:date="2024-09-20T17:40:00Z" w16du:dateUtc="2024-09-20T21:40:00Z">
        <w:r w:rsidRPr="008A67C0" w:rsidDel="008435B4">
          <w:rPr>
            <w:rFonts w:ascii="Times New Roman" w:eastAsia="Times New Roman" w:hAnsi="Times New Roman" w:cs="Times New Roman"/>
            <w:color w:val="000000"/>
            <w:sz w:val="24"/>
            <w:szCs w:val="24"/>
            <w:lang w:val="fr-CA"/>
            <w:rPrChange w:id="669" w:author="Meghan Winters" w:date="2024-06-21T13:04:00Z">
              <w:rPr>
                <w:rFonts w:ascii="Times New Roman" w:eastAsia="Times New Roman" w:hAnsi="Times New Roman" w:cs="Times New Roman"/>
                <w:color w:val="000000"/>
                <w:sz w:val="24"/>
                <w:szCs w:val="24"/>
              </w:rPr>
            </w:rPrChange>
          </w:rPr>
          <w:delText xml:space="preserve">7. </w:delText>
        </w:r>
        <w:r w:rsidRPr="008A67C0" w:rsidDel="008435B4">
          <w:rPr>
            <w:rFonts w:ascii="Times New Roman" w:eastAsia="Times New Roman" w:hAnsi="Times New Roman" w:cs="Times New Roman"/>
            <w:color w:val="000000"/>
            <w:sz w:val="24"/>
            <w:szCs w:val="24"/>
            <w:lang w:val="fr-CA"/>
            <w:rPrChange w:id="670" w:author="Meghan Winters" w:date="2024-06-21T13:04:00Z">
              <w:rPr>
                <w:rFonts w:ascii="Times New Roman" w:eastAsia="Times New Roman" w:hAnsi="Times New Roman" w:cs="Times New Roman"/>
                <w:color w:val="000000"/>
                <w:sz w:val="24"/>
                <w:szCs w:val="24"/>
              </w:rPr>
            </w:rPrChange>
          </w:rPr>
          <w:tab/>
          <w:delText xml:space="preserve">Parachute. Vision Zero map – Parachute. 2023;(https://parachute.ca/en/program/vision-zero/vision-zero-map/). </w:delText>
        </w:r>
        <w:r w:rsidDel="008435B4">
          <w:rPr>
            <w:rFonts w:ascii="Times New Roman" w:eastAsia="Times New Roman" w:hAnsi="Times New Roman" w:cs="Times New Roman"/>
            <w:color w:val="000000"/>
            <w:sz w:val="24"/>
            <w:szCs w:val="24"/>
          </w:rPr>
          <w:delText>(Accessed May 26, 2024)</w:delText>
        </w:r>
      </w:del>
    </w:p>
    <w:p w14:paraId="000000C3" w14:textId="20881E1C" w:rsidR="003B416B" w:rsidDel="008435B4" w:rsidRDefault="00000000">
      <w:pPr>
        <w:pBdr>
          <w:top w:val="nil"/>
          <w:left w:val="nil"/>
          <w:bottom w:val="nil"/>
          <w:right w:val="nil"/>
          <w:between w:val="nil"/>
        </w:pBdr>
        <w:tabs>
          <w:tab w:val="left" w:pos="384"/>
        </w:tabs>
        <w:spacing w:after="240" w:line="240" w:lineRule="auto"/>
        <w:rPr>
          <w:del w:id="671" w:author="Richard Wen" w:date="2024-09-20T17:40:00Z" w16du:dateUtc="2024-09-20T21:40:00Z"/>
          <w:rFonts w:ascii="Times New Roman" w:eastAsia="Times New Roman" w:hAnsi="Times New Roman" w:cs="Times New Roman"/>
          <w:color w:val="000000"/>
          <w:sz w:val="24"/>
          <w:szCs w:val="24"/>
        </w:rPr>
        <w:pPrChange w:id="672"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73" w:author="Richard Wen" w:date="2024-09-20T17:40:00Z" w16du:dateUtc="2024-09-20T21:40:00Z">
        <w:r w:rsidDel="008435B4">
          <w:rPr>
            <w:rFonts w:ascii="Times New Roman" w:eastAsia="Times New Roman" w:hAnsi="Times New Roman" w:cs="Times New Roman"/>
            <w:color w:val="000000"/>
            <w:sz w:val="24"/>
            <w:szCs w:val="24"/>
          </w:rPr>
          <w:delText xml:space="preserve">8. </w:delText>
        </w:r>
        <w:r w:rsidDel="008435B4">
          <w:rPr>
            <w:rFonts w:ascii="Times New Roman" w:eastAsia="Times New Roman" w:hAnsi="Times New Roman" w:cs="Times New Roman"/>
            <w:color w:val="000000"/>
            <w:sz w:val="24"/>
            <w:szCs w:val="24"/>
          </w:rPr>
          <w:tab/>
          <w:delText xml:space="preserve">Belin M-Å, Tillgren P, Vedung E. Vision Zero – a road safety policy innovation. </w:delText>
        </w:r>
        <w:r w:rsidDel="008435B4">
          <w:rPr>
            <w:rFonts w:ascii="Times New Roman" w:eastAsia="Times New Roman" w:hAnsi="Times New Roman" w:cs="Times New Roman"/>
            <w:i/>
            <w:color w:val="000000"/>
            <w:sz w:val="24"/>
            <w:szCs w:val="24"/>
          </w:rPr>
          <w:delText>International Journal of Injury Control and Safety Promotion</w:delText>
        </w:r>
        <w:r w:rsidDel="008435B4">
          <w:rPr>
            <w:rFonts w:ascii="Times New Roman" w:eastAsia="Times New Roman" w:hAnsi="Times New Roman" w:cs="Times New Roman"/>
            <w:color w:val="000000"/>
            <w:sz w:val="24"/>
            <w:szCs w:val="24"/>
          </w:rPr>
          <w:delText xml:space="preserve">. 2012;19(2):171–179. </w:delText>
        </w:r>
      </w:del>
    </w:p>
    <w:p w14:paraId="000000C4" w14:textId="628DB473" w:rsidR="003B416B" w:rsidDel="008435B4" w:rsidRDefault="00000000">
      <w:pPr>
        <w:pBdr>
          <w:top w:val="nil"/>
          <w:left w:val="nil"/>
          <w:bottom w:val="nil"/>
          <w:right w:val="nil"/>
          <w:between w:val="nil"/>
        </w:pBdr>
        <w:tabs>
          <w:tab w:val="left" w:pos="384"/>
        </w:tabs>
        <w:spacing w:after="240" w:line="240" w:lineRule="auto"/>
        <w:rPr>
          <w:del w:id="674" w:author="Richard Wen" w:date="2024-09-20T17:40:00Z" w16du:dateUtc="2024-09-20T21:40:00Z"/>
          <w:rFonts w:ascii="Times New Roman" w:eastAsia="Times New Roman" w:hAnsi="Times New Roman" w:cs="Times New Roman"/>
          <w:color w:val="000000"/>
          <w:sz w:val="24"/>
          <w:szCs w:val="24"/>
        </w:rPr>
        <w:pPrChange w:id="675"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76" w:author="Richard Wen" w:date="2024-09-20T17:40:00Z" w16du:dateUtc="2024-09-20T21:40:00Z">
        <w:r w:rsidDel="008435B4">
          <w:rPr>
            <w:rFonts w:ascii="Times New Roman" w:eastAsia="Times New Roman" w:hAnsi="Times New Roman" w:cs="Times New Roman"/>
            <w:color w:val="000000"/>
            <w:sz w:val="24"/>
            <w:szCs w:val="24"/>
          </w:rPr>
          <w:delText xml:space="preserve">9. </w:delText>
        </w:r>
        <w:r w:rsidDel="008435B4">
          <w:rPr>
            <w:rFonts w:ascii="Times New Roman" w:eastAsia="Times New Roman" w:hAnsi="Times New Roman" w:cs="Times New Roman"/>
            <w:color w:val="000000"/>
            <w:sz w:val="24"/>
            <w:szCs w:val="24"/>
          </w:rPr>
          <w:tab/>
          <w:delText>Stephanie Cowle, Pamela Fuselli, Fahra Rajabali, et al. The Cost of Transport Injuries in Canada. Sudbury, Ontario: 2022:7.(https://carsp.ca/en/presentations-and-papers/carsp-hybrid-conference-sudbury-2022/the-cost-of-transport-injuries-in-canada-2/)</w:delText>
        </w:r>
      </w:del>
    </w:p>
    <w:p w14:paraId="000000C5" w14:textId="3B7284BD" w:rsidR="003B416B" w:rsidDel="008435B4" w:rsidRDefault="00000000">
      <w:pPr>
        <w:pBdr>
          <w:top w:val="nil"/>
          <w:left w:val="nil"/>
          <w:bottom w:val="nil"/>
          <w:right w:val="nil"/>
          <w:between w:val="nil"/>
        </w:pBdr>
        <w:tabs>
          <w:tab w:val="left" w:pos="384"/>
        </w:tabs>
        <w:spacing w:after="240" w:line="240" w:lineRule="auto"/>
        <w:rPr>
          <w:del w:id="677" w:author="Richard Wen" w:date="2024-09-20T17:40:00Z" w16du:dateUtc="2024-09-20T21:40:00Z"/>
          <w:rFonts w:ascii="Times New Roman" w:eastAsia="Times New Roman" w:hAnsi="Times New Roman" w:cs="Times New Roman"/>
          <w:color w:val="000000"/>
          <w:sz w:val="24"/>
          <w:szCs w:val="24"/>
        </w:rPr>
        <w:pPrChange w:id="678"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79" w:author="Richard Wen" w:date="2024-09-20T17:40:00Z" w16du:dateUtc="2024-09-20T21:40:00Z">
        <w:r w:rsidDel="008435B4">
          <w:rPr>
            <w:rFonts w:ascii="Times New Roman" w:eastAsia="Times New Roman" w:hAnsi="Times New Roman" w:cs="Times New Roman"/>
            <w:color w:val="000000"/>
            <w:sz w:val="24"/>
            <w:szCs w:val="24"/>
          </w:rPr>
          <w:delText xml:space="preserve">10. </w:delText>
        </w:r>
        <w:r w:rsidDel="008435B4">
          <w:rPr>
            <w:rFonts w:ascii="Times New Roman" w:eastAsia="Times New Roman" w:hAnsi="Times New Roman" w:cs="Times New Roman"/>
            <w:color w:val="000000"/>
            <w:sz w:val="24"/>
            <w:szCs w:val="24"/>
          </w:rPr>
          <w:tab/>
          <w:delText>Toronto Police Service. Cyclists KSI Collisions. 2023;(https://data.torontopolice.on.ca/pages/cyclists). (Accessed May 26, 2024)</w:delText>
        </w:r>
      </w:del>
    </w:p>
    <w:p w14:paraId="000000C6" w14:textId="4817B5E6" w:rsidR="003B416B" w:rsidDel="008435B4" w:rsidRDefault="00000000">
      <w:pPr>
        <w:pBdr>
          <w:top w:val="nil"/>
          <w:left w:val="nil"/>
          <w:bottom w:val="nil"/>
          <w:right w:val="nil"/>
          <w:between w:val="nil"/>
        </w:pBdr>
        <w:tabs>
          <w:tab w:val="left" w:pos="384"/>
        </w:tabs>
        <w:spacing w:after="240" w:line="240" w:lineRule="auto"/>
        <w:rPr>
          <w:del w:id="680" w:author="Richard Wen" w:date="2024-09-20T17:40:00Z" w16du:dateUtc="2024-09-20T21:40:00Z"/>
          <w:rFonts w:ascii="Times New Roman" w:eastAsia="Times New Roman" w:hAnsi="Times New Roman" w:cs="Times New Roman"/>
          <w:color w:val="000000"/>
          <w:sz w:val="24"/>
          <w:szCs w:val="24"/>
        </w:rPr>
        <w:pPrChange w:id="681"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82" w:author="Richard Wen" w:date="2024-09-20T17:40:00Z" w16du:dateUtc="2024-09-20T21:40:00Z">
        <w:r w:rsidDel="008435B4">
          <w:rPr>
            <w:rFonts w:ascii="Times New Roman" w:eastAsia="Times New Roman" w:hAnsi="Times New Roman" w:cs="Times New Roman"/>
            <w:color w:val="000000"/>
            <w:sz w:val="24"/>
            <w:szCs w:val="24"/>
          </w:rPr>
          <w:delText xml:space="preserve">11. </w:delText>
        </w:r>
        <w:r w:rsidDel="008435B4">
          <w:rPr>
            <w:rFonts w:ascii="Times New Roman" w:eastAsia="Times New Roman" w:hAnsi="Times New Roman" w:cs="Times New Roman"/>
            <w:color w:val="000000"/>
            <w:sz w:val="24"/>
            <w:szCs w:val="24"/>
          </w:rPr>
          <w:tab/>
          <w:delText>Toronto (Ont.), Health TP. Road to health: improving walking and cycling in Toronto. 2012.</w:delText>
        </w:r>
      </w:del>
    </w:p>
    <w:p w14:paraId="000000C7" w14:textId="57031ACC" w:rsidR="003B416B" w:rsidDel="008435B4" w:rsidRDefault="00000000">
      <w:pPr>
        <w:pBdr>
          <w:top w:val="nil"/>
          <w:left w:val="nil"/>
          <w:bottom w:val="nil"/>
          <w:right w:val="nil"/>
          <w:between w:val="nil"/>
        </w:pBdr>
        <w:tabs>
          <w:tab w:val="left" w:pos="384"/>
        </w:tabs>
        <w:spacing w:after="240" w:line="240" w:lineRule="auto"/>
        <w:rPr>
          <w:del w:id="683" w:author="Richard Wen" w:date="2024-09-20T17:40:00Z" w16du:dateUtc="2024-09-20T21:40:00Z"/>
          <w:rFonts w:ascii="Times New Roman" w:eastAsia="Times New Roman" w:hAnsi="Times New Roman" w:cs="Times New Roman"/>
          <w:color w:val="000000"/>
          <w:sz w:val="24"/>
          <w:szCs w:val="24"/>
        </w:rPr>
        <w:pPrChange w:id="684"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85" w:author="Richard Wen" w:date="2024-09-20T17:40:00Z" w16du:dateUtc="2024-09-20T21:40:00Z">
        <w:r w:rsidDel="008435B4">
          <w:rPr>
            <w:rFonts w:ascii="Times New Roman" w:eastAsia="Times New Roman" w:hAnsi="Times New Roman" w:cs="Times New Roman"/>
            <w:color w:val="000000"/>
            <w:sz w:val="24"/>
            <w:szCs w:val="24"/>
          </w:rPr>
          <w:delText xml:space="preserve">12. </w:delText>
        </w:r>
        <w:r w:rsidDel="008435B4">
          <w:rPr>
            <w:rFonts w:ascii="Times New Roman" w:eastAsia="Times New Roman" w:hAnsi="Times New Roman" w:cs="Times New Roman"/>
            <w:color w:val="000000"/>
            <w:sz w:val="24"/>
            <w:szCs w:val="24"/>
          </w:rPr>
          <w:tab/>
          <w:delText xml:space="preserve">Parachute. Cost of Injury in Canada The highest costs: Falls and transport. </w:delText>
        </w:r>
        <w:r w:rsidRPr="008A67C0" w:rsidDel="008435B4">
          <w:rPr>
            <w:rFonts w:ascii="Times New Roman" w:eastAsia="Times New Roman" w:hAnsi="Times New Roman" w:cs="Times New Roman"/>
            <w:i/>
            <w:color w:val="000000"/>
            <w:sz w:val="24"/>
            <w:szCs w:val="24"/>
            <w:lang w:val="fr-CA"/>
            <w:rPrChange w:id="686" w:author="Meghan Winters" w:date="2024-06-21T13:04:00Z">
              <w:rPr>
                <w:rFonts w:ascii="Times New Roman" w:eastAsia="Times New Roman" w:hAnsi="Times New Roman" w:cs="Times New Roman"/>
                <w:i/>
                <w:color w:val="000000"/>
                <w:sz w:val="24"/>
                <w:szCs w:val="24"/>
              </w:rPr>
            </w:rPrChange>
          </w:rPr>
          <w:delText>Parachute</w:delText>
        </w:r>
        <w:r w:rsidRPr="008A67C0" w:rsidDel="008435B4">
          <w:rPr>
            <w:rFonts w:ascii="Times New Roman" w:eastAsia="Times New Roman" w:hAnsi="Times New Roman" w:cs="Times New Roman"/>
            <w:color w:val="000000"/>
            <w:sz w:val="24"/>
            <w:szCs w:val="24"/>
            <w:lang w:val="fr-CA"/>
            <w:rPrChange w:id="687" w:author="Meghan Winters" w:date="2024-06-21T13:04:00Z">
              <w:rPr>
                <w:rFonts w:ascii="Times New Roman" w:eastAsia="Times New Roman" w:hAnsi="Times New Roman" w:cs="Times New Roman"/>
                <w:color w:val="000000"/>
                <w:sz w:val="24"/>
                <w:szCs w:val="24"/>
              </w:rPr>
            </w:rPrChange>
          </w:rPr>
          <w:delText xml:space="preserve">. 2022;(https://parachute.ca/en/professional-resource/cost-of-injury-in-canada/the-highest-costs-falls-and-transport/). </w:delText>
        </w:r>
        <w:r w:rsidDel="008435B4">
          <w:rPr>
            <w:rFonts w:ascii="Times New Roman" w:eastAsia="Times New Roman" w:hAnsi="Times New Roman" w:cs="Times New Roman"/>
            <w:color w:val="000000"/>
            <w:sz w:val="24"/>
            <w:szCs w:val="24"/>
          </w:rPr>
          <w:delText>(Accessed June 12, 2024)</w:delText>
        </w:r>
      </w:del>
    </w:p>
    <w:p w14:paraId="000000C8" w14:textId="7F2AB64D" w:rsidR="003B416B" w:rsidDel="008435B4" w:rsidRDefault="00000000">
      <w:pPr>
        <w:pBdr>
          <w:top w:val="nil"/>
          <w:left w:val="nil"/>
          <w:bottom w:val="nil"/>
          <w:right w:val="nil"/>
          <w:between w:val="nil"/>
        </w:pBdr>
        <w:tabs>
          <w:tab w:val="left" w:pos="384"/>
        </w:tabs>
        <w:spacing w:after="240" w:line="240" w:lineRule="auto"/>
        <w:rPr>
          <w:del w:id="688" w:author="Richard Wen" w:date="2024-09-20T17:40:00Z" w16du:dateUtc="2024-09-20T21:40:00Z"/>
          <w:rFonts w:ascii="Times New Roman" w:eastAsia="Times New Roman" w:hAnsi="Times New Roman" w:cs="Times New Roman"/>
          <w:color w:val="000000"/>
          <w:sz w:val="24"/>
          <w:szCs w:val="24"/>
        </w:rPr>
        <w:pPrChange w:id="689"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90" w:author="Richard Wen" w:date="2024-09-20T17:40:00Z" w16du:dateUtc="2024-09-20T21:40:00Z">
        <w:r w:rsidDel="008435B4">
          <w:rPr>
            <w:rFonts w:ascii="Times New Roman" w:eastAsia="Times New Roman" w:hAnsi="Times New Roman" w:cs="Times New Roman"/>
            <w:color w:val="000000"/>
            <w:sz w:val="24"/>
            <w:szCs w:val="24"/>
          </w:rPr>
          <w:delText xml:space="preserve">13. </w:delText>
        </w:r>
        <w:r w:rsidDel="008435B4">
          <w:rPr>
            <w:rFonts w:ascii="Times New Roman" w:eastAsia="Times New Roman" w:hAnsi="Times New Roman" w:cs="Times New Roman"/>
            <w:color w:val="000000"/>
            <w:sz w:val="24"/>
            <w:szCs w:val="24"/>
          </w:rPr>
          <w:tab/>
          <w:delText xml:space="preserve">Doran A, El-Geneidy A, Manaugh K. The pursuit of cycling equity: A review of Canadian transport plans. </w:delText>
        </w:r>
        <w:r w:rsidDel="008435B4">
          <w:rPr>
            <w:rFonts w:ascii="Times New Roman" w:eastAsia="Times New Roman" w:hAnsi="Times New Roman" w:cs="Times New Roman"/>
            <w:i/>
            <w:color w:val="000000"/>
            <w:sz w:val="24"/>
            <w:szCs w:val="24"/>
          </w:rPr>
          <w:delText>Journal of Transport Geography</w:delText>
        </w:r>
        <w:r w:rsidDel="008435B4">
          <w:rPr>
            <w:rFonts w:ascii="Times New Roman" w:eastAsia="Times New Roman" w:hAnsi="Times New Roman" w:cs="Times New Roman"/>
            <w:color w:val="000000"/>
            <w:sz w:val="24"/>
            <w:szCs w:val="24"/>
          </w:rPr>
          <w:delText xml:space="preserve"> [electronic article]. 2021;90:102927. (https://www.sciencedirect.com/science/article/pii/S0966692320310048). (Accessed August 15, 2023)</w:delText>
        </w:r>
      </w:del>
    </w:p>
    <w:p w14:paraId="000000C9" w14:textId="5A483D7E" w:rsidR="003B416B" w:rsidDel="008435B4" w:rsidRDefault="00000000">
      <w:pPr>
        <w:pBdr>
          <w:top w:val="nil"/>
          <w:left w:val="nil"/>
          <w:bottom w:val="nil"/>
          <w:right w:val="nil"/>
          <w:between w:val="nil"/>
        </w:pBdr>
        <w:tabs>
          <w:tab w:val="left" w:pos="384"/>
        </w:tabs>
        <w:spacing w:after="240" w:line="240" w:lineRule="auto"/>
        <w:rPr>
          <w:del w:id="691" w:author="Richard Wen" w:date="2024-09-20T17:40:00Z" w16du:dateUtc="2024-09-20T21:40:00Z"/>
          <w:rFonts w:ascii="Times New Roman" w:eastAsia="Times New Roman" w:hAnsi="Times New Roman" w:cs="Times New Roman"/>
          <w:color w:val="000000"/>
          <w:sz w:val="24"/>
          <w:szCs w:val="24"/>
        </w:rPr>
        <w:pPrChange w:id="692"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93" w:author="Richard Wen" w:date="2024-09-20T17:40:00Z" w16du:dateUtc="2024-09-20T21:40:00Z">
        <w:r w:rsidDel="008435B4">
          <w:rPr>
            <w:rFonts w:ascii="Times New Roman" w:eastAsia="Times New Roman" w:hAnsi="Times New Roman" w:cs="Times New Roman"/>
            <w:color w:val="000000"/>
            <w:sz w:val="24"/>
            <w:szCs w:val="24"/>
          </w:rPr>
          <w:delText xml:space="preserve">14. </w:delText>
        </w:r>
        <w:r w:rsidDel="008435B4">
          <w:rPr>
            <w:rFonts w:ascii="Times New Roman" w:eastAsia="Times New Roman" w:hAnsi="Times New Roman" w:cs="Times New Roman"/>
            <w:color w:val="000000"/>
            <w:sz w:val="24"/>
            <w:szCs w:val="24"/>
          </w:rPr>
          <w:tab/>
          <w:delText xml:space="preserve">Batomen B, Cloutier M-S, Palm M, et al. Frequent public transit users views and attitudes toward cycling in Canada in the context of the COVID-19 pandemic. </w:delText>
        </w:r>
        <w:r w:rsidDel="008435B4">
          <w:rPr>
            <w:rFonts w:ascii="Times New Roman" w:eastAsia="Times New Roman" w:hAnsi="Times New Roman" w:cs="Times New Roman"/>
            <w:i/>
            <w:color w:val="000000"/>
            <w:sz w:val="24"/>
            <w:szCs w:val="24"/>
          </w:rPr>
          <w:delText>Multimodal Transportation</w:delText>
        </w:r>
        <w:r w:rsidDel="008435B4">
          <w:rPr>
            <w:rFonts w:ascii="Times New Roman" w:eastAsia="Times New Roman" w:hAnsi="Times New Roman" w:cs="Times New Roman"/>
            <w:color w:val="000000"/>
            <w:sz w:val="24"/>
            <w:szCs w:val="24"/>
          </w:rPr>
          <w:delText xml:space="preserve">. 2023;2(2):100067. </w:delText>
        </w:r>
      </w:del>
    </w:p>
    <w:p w14:paraId="000000CA" w14:textId="31D23CB7" w:rsidR="003B416B" w:rsidDel="008435B4" w:rsidRDefault="00000000">
      <w:pPr>
        <w:pBdr>
          <w:top w:val="nil"/>
          <w:left w:val="nil"/>
          <w:bottom w:val="nil"/>
          <w:right w:val="nil"/>
          <w:between w:val="nil"/>
        </w:pBdr>
        <w:tabs>
          <w:tab w:val="left" w:pos="384"/>
        </w:tabs>
        <w:spacing w:after="240" w:line="240" w:lineRule="auto"/>
        <w:rPr>
          <w:del w:id="694" w:author="Richard Wen" w:date="2024-09-20T17:40:00Z" w16du:dateUtc="2024-09-20T21:40:00Z"/>
          <w:rFonts w:ascii="Times New Roman" w:eastAsia="Times New Roman" w:hAnsi="Times New Roman" w:cs="Times New Roman"/>
          <w:color w:val="000000"/>
          <w:sz w:val="24"/>
          <w:szCs w:val="24"/>
        </w:rPr>
        <w:pPrChange w:id="695"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96" w:author="Richard Wen" w:date="2024-09-20T17:40:00Z" w16du:dateUtc="2024-09-20T21:40:00Z">
        <w:r w:rsidDel="008435B4">
          <w:rPr>
            <w:rFonts w:ascii="Times New Roman" w:eastAsia="Times New Roman" w:hAnsi="Times New Roman" w:cs="Times New Roman"/>
            <w:color w:val="000000"/>
            <w:sz w:val="24"/>
            <w:szCs w:val="24"/>
          </w:rPr>
          <w:delText xml:space="preserve">15. </w:delText>
        </w:r>
        <w:r w:rsidDel="008435B4">
          <w:rPr>
            <w:rFonts w:ascii="Times New Roman" w:eastAsia="Times New Roman" w:hAnsi="Times New Roman" w:cs="Times New Roman"/>
            <w:color w:val="000000"/>
            <w:sz w:val="24"/>
            <w:szCs w:val="24"/>
          </w:rPr>
          <w:tab/>
          <w:delText xml:space="preserve">Winters M, Zanotto M, Butler G. At-a-glance - The Canadian Bikeway Comfort and Safety (Can-BICS) Classification System: a common naming convention for cycling infrastructure. </w:delText>
        </w:r>
        <w:r w:rsidDel="008435B4">
          <w:rPr>
            <w:rFonts w:ascii="Times New Roman" w:eastAsia="Times New Roman" w:hAnsi="Times New Roman" w:cs="Times New Roman"/>
            <w:i/>
            <w:color w:val="000000"/>
            <w:sz w:val="24"/>
            <w:szCs w:val="24"/>
          </w:rPr>
          <w:delText>Health Promot Chronic Dis Prev Can</w:delText>
        </w:r>
        <w:r w:rsidDel="008435B4">
          <w:rPr>
            <w:rFonts w:ascii="Times New Roman" w:eastAsia="Times New Roman" w:hAnsi="Times New Roman" w:cs="Times New Roman"/>
            <w:color w:val="000000"/>
            <w:sz w:val="24"/>
            <w:szCs w:val="24"/>
          </w:rPr>
          <w:delText xml:space="preserve"> [electronic article]. 2020;40(9):288–293. (https://www.ncbi.nlm.nih.gov/pmc/articles/PMC7534561/). (Accessed August 10, 2023)</w:delText>
        </w:r>
      </w:del>
    </w:p>
    <w:p w14:paraId="000000CB" w14:textId="5D95CFA4" w:rsidR="003B416B" w:rsidDel="008435B4" w:rsidRDefault="00000000">
      <w:pPr>
        <w:pBdr>
          <w:top w:val="nil"/>
          <w:left w:val="nil"/>
          <w:bottom w:val="nil"/>
          <w:right w:val="nil"/>
          <w:between w:val="nil"/>
        </w:pBdr>
        <w:tabs>
          <w:tab w:val="left" w:pos="384"/>
        </w:tabs>
        <w:spacing w:after="240" w:line="240" w:lineRule="auto"/>
        <w:rPr>
          <w:del w:id="697" w:author="Richard Wen" w:date="2024-09-20T17:40:00Z" w16du:dateUtc="2024-09-20T21:40:00Z"/>
          <w:rFonts w:ascii="Times New Roman" w:eastAsia="Times New Roman" w:hAnsi="Times New Roman" w:cs="Times New Roman"/>
          <w:color w:val="000000"/>
          <w:sz w:val="24"/>
          <w:szCs w:val="24"/>
        </w:rPr>
        <w:pPrChange w:id="698"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699" w:author="Richard Wen" w:date="2024-09-20T17:40:00Z" w16du:dateUtc="2024-09-20T21:40:00Z">
        <w:r w:rsidDel="008435B4">
          <w:rPr>
            <w:rFonts w:ascii="Times New Roman" w:eastAsia="Times New Roman" w:hAnsi="Times New Roman" w:cs="Times New Roman"/>
            <w:color w:val="000000"/>
            <w:sz w:val="24"/>
            <w:szCs w:val="24"/>
          </w:rPr>
          <w:delText xml:space="preserve">16. </w:delText>
        </w:r>
        <w:r w:rsidDel="008435B4">
          <w:rPr>
            <w:rFonts w:ascii="Times New Roman" w:eastAsia="Times New Roman" w:hAnsi="Times New Roman" w:cs="Times New Roman"/>
            <w:color w:val="000000"/>
            <w:sz w:val="24"/>
            <w:szCs w:val="24"/>
          </w:rPr>
          <w:tab/>
          <w:delText xml:space="preserve">Gössling S, McRae S. Subjectively safe cycling infrastructure: New insights for urban designs. </w:delText>
        </w:r>
        <w:r w:rsidDel="008435B4">
          <w:rPr>
            <w:rFonts w:ascii="Times New Roman" w:eastAsia="Times New Roman" w:hAnsi="Times New Roman" w:cs="Times New Roman"/>
            <w:i/>
            <w:color w:val="000000"/>
            <w:sz w:val="24"/>
            <w:szCs w:val="24"/>
          </w:rPr>
          <w:delText>Journal of Transport Geography</w:delText>
        </w:r>
        <w:r w:rsidDel="008435B4">
          <w:rPr>
            <w:rFonts w:ascii="Times New Roman" w:eastAsia="Times New Roman" w:hAnsi="Times New Roman" w:cs="Times New Roman"/>
            <w:color w:val="000000"/>
            <w:sz w:val="24"/>
            <w:szCs w:val="24"/>
          </w:rPr>
          <w:delText xml:space="preserve"> [electronic article]. 2022;101:103340. (https://www.sciencedirect.com/science/article/pii/S0966692322000631). (Accessed August 15, 2023)</w:delText>
        </w:r>
      </w:del>
    </w:p>
    <w:p w14:paraId="000000CC" w14:textId="0A01E735" w:rsidR="003B416B" w:rsidDel="008435B4" w:rsidRDefault="00000000">
      <w:pPr>
        <w:pBdr>
          <w:top w:val="nil"/>
          <w:left w:val="nil"/>
          <w:bottom w:val="nil"/>
          <w:right w:val="nil"/>
          <w:between w:val="nil"/>
        </w:pBdr>
        <w:tabs>
          <w:tab w:val="left" w:pos="384"/>
        </w:tabs>
        <w:spacing w:after="240" w:line="240" w:lineRule="auto"/>
        <w:rPr>
          <w:del w:id="700" w:author="Richard Wen" w:date="2024-09-20T17:40:00Z" w16du:dateUtc="2024-09-20T21:40:00Z"/>
          <w:rFonts w:ascii="Times New Roman" w:eastAsia="Times New Roman" w:hAnsi="Times New Roman" w:cs="Times New Roman"/>
          <w:color w:val="000000"/>
          <w:sz w:val="24"/>
          <w:szCs w:val="24"/>
        </w:rPr>
        <w:pPrChange w:id="701"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02" w:author="Richard Wen" w:date="2024-09-20T17:40:00Z" w16du:dateUtc="2024-09-20T21:40:00Z">
        <w:r w:rsidDel="008435B4">
          <w:rPr>
            <w:rFonts w:ascii="Times New Roman" w:eastAsia="Times New Roman" w:hAnsi="Times New Roman" w:cs="Times New Roman"/>
            <w:color w:val="000000"/>
            <w:sz w:val="24"/>
            <w:szCs w:val="24"/>
          </w:rPr>
          <w:delText xml:space="preserve">17. </w:delText>
        </w:r>
        <w:r w:rsidDel="008435B4">
          <w:rPr>
            <w:rFonts w:ascii="Times New Roman" w:eastAsia="Times New Roman" w:hAnsi="Times New Roman" w:cs="Times New Roman"/>
            <w:color w:val="000000"/>
            <w:sz w:val="24"/>
            <w:szCs w:val="24"/>
          </w:rPr>
          <w:tab/>
          <w:delText xml:space="preserve">Fischer J, Winters M. COVID-19 street reallocation in mid-sized Canadian cities: socio-spatial equity patterns. </w:delText>
        </w:r>
        <w:r w:rsidDel="008435B4">
          <w:rPr>
            <w:rFonts w:ascii="Times New Roman" w:eastAsia="Times New Roman" w:hAnsi="Times New Roman" w:cs="Times New Roman"/>
            <w:i/>
            <w:color w:val="000000"/>
            <w:sz w:val="24"/>
            <w:szCs w:val="24"/>
          </w:rPr>
          <w:delText>Can J Public Health</w:delText>
        </w:r>
        <w:r w:rsidDel="008435B4">
          <w:rPr>
            <w:rFonts w:ascii="Times New Roman" w:eastAsia="Times New Roman" w:hAnsi="Times New Roman" w:cs="Times New Roman"/>
            <w:color w:val="000000"/>
            <w:sz w:val="24"/>
            <w:szCs w:val="24"/>
          </w:rPr>
          <w:delText xml:space="preserve"> [electronic article]. 2021;112(3):376–390. (https://doi.org/10.17269/s41997-020-00467-3). (Accessed August 15, 2023)</w:delText>
        </w:r>
      </w:del>
    </w:p>
    <w:p w14:paraId="000000CD" w14:textId="1C7D1C74" w:rsidR="003B416B" w:rsidDel="008435B4" w:rsidRDefault="00000000">
      <w:pPr>
        <w:pBdr>
          <w:top w:val="nil"/>
          <w:left w:val="nil"/>
          <w:bottom w:val="nil"/>
          <w:right w:val="nil"/>
          <w:between w:val="nil"/>
        </w:pBdr>
        <w:tabs>
          <w:tab w:val="left" w:pos="384"/>
        </w:tabs>
        <w:spacing w:after="240" w:line="240" w:lineRule="auto"/>
        <w:rPr>
          <w:del w:id="703" w:author="Richard Wen" w:date="2024-09-20T17:40:00Z" w16du:dateUtc="2024-09-20T21:40:00Z"/>
          <w:rFonts w:ascii="Times New Roman" w:eastAsia="Times New Roman" w:hAnsi="Times New Roman" w:cs="Times New Roman"/>
          <w:color w:val="000000"/>
          <w:sz w:val="24"/>
          <w:szCs w:val="24"/>
        </w:rPr>
        <w:pPrChange w:id="704"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05" w:author="Richard Wen" w:date="2024-09-20T17:40:00Z" w16du:dateUtc="2024-09-20T21:40:00Z">
        <w:r w:rsidDel="008435B4">
          <w:rPr>
            <w:rFonts w:ascii="Times New Roman" w:eastAsia="Times New Roman" w:hAnsi="Times New Roman" w:cs="Times New Roman"/>
            <w:color w:val="000000"/>
            <w:sz w:val="24"/>
            <w:szCs w:val="24"/>
          </w:rPr>
          <w:delText xml:space="preserve">18. </w:delText>
        </w:r>
        <w:r w:rsidDel="008435B4">
          <w:rPr>
            <w:rFonts w:ascii="Times New Roman" w:eastAsia="Times New Roman" w:hAnsi="Times New Roman" w:cs="Times New Roman"/>
            <w:color w:val="000000"/>
            <w:sz w:val="24"/>
            <w:szCs w:val="24"/>
          </w:rPr>
          <w:tab/>
          <w:delText>CIHI. Injury and Trauma Emergency Department and Hospitalization Statistics, 2020–2021. 2022;(https://www.cihi.ca/sites/default/files/document/injury-trauma-emergency-dept-hospitalizations-2020-2021-data-tables-en.xlsx). (Accessed April 26, 2023)</w:delText>
        </w:r>
      </w:del>
    </w:p>
    <w:p w14:paraId="000000CE" w14:textId="10C2E646" w:rsidR="003B416B" w:rsidDel="008435B4" w:rsidRDefault="00000000">
      <w:pPr>
        <w:pBdr>
          <w:top w:val="nil"/>
          <w:left w:val="nil"/>
          <w:bottom w:val="nil"/>
          <w:right w:val="nil"/>
          <w:between w:val="nil"/>
        </w:pBdr>
        <w:tabs>
          <w:tab w:val="left" w:pos="384"/>
        </w:tabs>
        <w:spacing w:after="240" w:line="240" w:lineRule="auto"/>
        <w:rPr>
          <w:del w:id="706" w:author="Richard Wen" w:date="2024-09-20T17:40:00Z" w16du:dateUtc="2024-09-20T21:40:00Z"/>
          <w:rFonts w:ascii="Times New Roman" w:eastAsia="Times New Roman" w:hAnsi="Times New Roman" w:cs="Times New Roman"/>
          <w:color w:val="000000"/>
          <w:sz w:val="24"/>
          <w:szCs w:val="24"/>
        </w:rPr>
        <w:pPrChange w:id="707"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08" w:author="Richard Wen" w:date="2024-09-20T17:40:00Z" w16du:dateUtc="2024-09-20T21:40:00Z">
        <w:r w:rsidDel="008435B4">
          <w:rPr>
            <w:rFonts w:ascii="Times New Roman" w:eastAsia="Times New Roman" w:hAnsi="Times New Roman" w:cs="Times New Roman"/>
            <w:color w:val="000000"/>
            <w:sz w:val="24"/>
            <w:szCs w:val="24"/>
          </w:rPr>
          <w:delText xml:space="preserve">19. </w:delText>
        </w:r>
        <w:r w:rsidDel="008435B4">
          <w:rPr>
            <w:rFonts w:ascii="Times New Roman" w:eastAsia="Times New Roman" w:hAnsi="Times New Roman" w:cs="Times New Roman"/>
            <w:color w:val="000000"/>
            <w:sz w:val="24"/>
            <w:szCs w:val="24"/>
          </w:rPr>
          <w:tab/>
          <w:delText>Canadian Institute for Health Information (CIHI). National Ambulatory Care Reporting System metadata (NACRS). 2023;(www.cihi.ca/en/national-ambulatory-care-reporting-system-metadata-nacrs). (Accessed April 27, 2023)</w:delText>
        </w:r>
      </w:del>
    </w:p>
    <w:p w14:paraId="000000CF" w14:textId="009E755D" w:rsidR="003B416B" w:rsidDel="008435B4" w:rsidRDefault="00000000">
      <w:pPr>
        <w:pBdr>
          <w:top w:val="nil"/>
          <w:left w:val="nil"/>
          <w:bottom w:val="nil"/>
          <w:right w:val="nil"/>
          <w:between w:val="nil"/>
        </w:pBdr>
        <w:tabs>
          <w:tab w:val="left" w:pos="384"/>
        </w:tabs>
        <w:spacing w:after="240" w:line="240" w:lineRule="auto"/>
        <w:rPr>
          <w:del w:id="709" w:author="Richard Wen" w:date="2024-09-20T17:40:00Z" w16du:dateUtc="2024-09-20T21:40:00Z"/>
          <w:rFonts w:ascii="Times New Roman" w:eastAsia="Times New Roman" w:hAnsi="Times New Roman" w:cs="Times New Roman"/>
          <w:color w:val="000000"/>
          <w:sz w:val="24"/>
          <w:szCs w:val="24"/>
        </w:rPr>
        <w:pPrChange w:id="710"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11" w:author="Richard Wen" w:date="2024-09-20T17:40:00Z" w16du:dateUtc="2024-09-20T21:40:00Z">
        <w:r w:rsidDel="008435B4">
          <w:rPr>
            <w:rFonts w:ascii="Times New Roman" w:eastAsia="Times New Roman" w:hAnsi="Times New Roman" w:cs="Times New Roman"/>
            <w:color w:val="000000"/>
            <w:sz w:val="24"/>
            <w:szCs w:val="24"/>
          </w:rPr>
          <w:delText xml:space="preserve">20. </w:delText>
        </w:r>
        <w:r w:rsidDel="008435B4">
          <w:rPr>
            <w:rFonts w:ascii="Times New Roman" w:eastAsia="Times New Roman" w:hAnsi="Times New Roman" w:cs="Times New Roman"/>
            <w:color w:val="000000"/>
            <w:sz w:val="24"/>
            <w:szCs w:val="24"/>
          </w:rPr>
          <w:tab/>
          <w:delText xml:space="preserve">Batomen B, Macpherson A, Lewis J, et al. Vulnerable road user injury trends following the COVID-19 pandemic in Toronto, Canada: An interrupted time series analysis. </w:delText>
        </w:r>
        <w:r w:rsidDel="008435B4">
          <w:rPr>
            <w:rFonts w:ascii="Times New Roman" w:eastAsia="Times New Roman" w:hAnsi="Times New Roman" w:cs="Times New Roman"/>
            <w:i/>
            <w:color w:val="000000"/>
            <w:sz w:val="24"/>
            <w:szCs w:val="24"/>
          </w:rPr>
          <w:delText>Journal of Safety Research</w:delText>
        </w:r>
        <w:r w:rsidDel="008435B4">
          <w:rPr>
            <w:rFonts w:ascii="Times New Roman" w:eastAsia="Times New Roman" w:hAnsi="Times New Roman" w:cs="Times New Roman"/>
            <w:color w:val="000000"/>
            <w:sz w:val="24"/>
            <w:szCs w:val="24"/>
          </w:rPr>
          <w:delText xml:space="preserve">. 2024;89:152–159. </w:delText>
        </w:r>
      </w:del>
    </w:p>
    <w:p w14:paraId="000000D0" w14:textId="0BEEBE8F" w:rsidR="003B416B" w:rsidDel="008435B4" w:rsidRDefault="00000000">
      <w:pPr>
        <w:pBdr>
          <w:top w:val="nil"/>
          <w:left w:val="nil"/>
          <w:bottom w:val="nil"/>
          <w:right w:val="nil"/>
          <w:between w:val="nil"/>
        </w:pBdr>
        <w:tabs>
          <w:tab w:val="left" w:pos="384"/>
        </w:tabs>
        <w:spacing w:after="240" w:line="240" w:lineRule="auto"/>
        <w:rPr>
          <w:del w:id="712" w:author="Richard Wen" w:date="2024-09-20T17:40:00Z" w16du:dateUtc="2024-09-20T21:40:00Z"/>
          <w:rFonts w:ascii="Times New Roman" w:eastAsia="Times New Roman" w:hAnsi="Times New Roman" w:cs="Times New Roman"/>
          <w:color w:val="000000"/>
          <w:sz w:val="24"/>
          <w:szCs w:val="24"/>
        </w:rPr>
        <w:pPrChange w:id="713"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14" w:author="Richard Wen" w:date="2024-09-20T17:40:00Z" w16du:dateUtc="2024-09-20T21:40:00Z">
        <w:r w:rsidRPr="008A67C0" w:rsidDel="008435B4">
          <w:rPr>
            <w:rFonts w:ascii="Times New Roman" w:eastAsia="Times New Roman" w:hAnsi="Times New Roman" w:cs="Times New Roman"/>
            <w:color w:val="000000"/>
            <w:sz w:val="24"/>
            <w:szCs w:val="24"/>
            <w:lang w:val="fr-CA"/>
            <w:rPrChange w:id="715" w:author="Meghan Winters" w:date="2024-06-21T13:04:00Z">
              <w:rPr>
                <w:rFonts w:ascii="Times New Roman" w:eastAsia="Times New Roman" w:hAnsi="Times New Roman" w:cs="Times New Roman"/>
                <w:color w:val="000000"/>
                <w:sz w:val="24"/>
                <w:szCs w:val="24"/>
              </w:rPr>
            </w:rPrChange>
          </w:rPr>
          <w:delText xml:space="preserve">21. </w:delText>
        </w:r>
        <w:r w:rsidRPr="008A67C0" w:rsidDel="008435B4">
          <w:rPr>
            <w:rFonts w:ascii="Times New Roman" w:eastAsia="Times New Roman" w:hAnsi="Times New Roman" w:cs="Times New Roman"/>
            <w:color w:val="000000"/>
            <w:sz w:val="24"/>
            <w:szCs w:val="24"/>
            <w:lang w:val="fr-CA"/>
            <w:rPrChange w:id="716" w:author="Meghan Winters" w:date="2024-06-21T13:04:00Z">
              <w:rPr>
                <w:rFonts w:ascii="Times New Roman" w:eastAsia="Times New Roman" w:hAnsi="Times New Roman" w:cs="Times New Roman"/>
                <w:color w:val="000000"/>
                <w:sz w:val="24"/>
                <w:szCs w:val="24"/>
              </w:rPr>
            </w:rPrChange>
          </w:rPr>
          <w:tab/>
        </w:r>
        <w:commentRangeStart w:id="717"/>
        <w:r w:rsidRPr="008A67C0" w:rsidDel="008435B4">
          <w:rPr>
            <w:rFonts w:ascii="Times New Roman" w:eastAsia="Times New Roman" w:hAnsi="Times New Roman" w:cs="Times New Roman"/>
            <w:color w:val="000000"/>
            <w:sz w:val="24"/>
            <w:szCs w:val="24"/>
            <w:lang w:val="fr-CA"/>
            <w:rPrChange w:id="718" w:author="Meghan Winters" w:date="2024-06-21T13:04:00Z">
              <w:rPr>
                <w:rFonts w:ascii="Times New Roman" w:eastAsia="Times New Roman" w:hAnsi="Times New Roman" w:cs="Times New Roman"/>
                <w:color w:val="000000"/>
                <w:sz w:val="24"/>
                <w:szCs w:val="24"/>
              </w:rPr>
            </w:rPrChange>
          </w:rPr>
          <w:delText xml:space="preserve">Batomen B, Cloutier M-S, Palm M, et al. </w:delText>
        </w:r>
        <w:r w:rsidDel="008435B4">
          <w:rPr>
            <w:rFonts w:ascii="Times New Roman" w:eastAsia="Times New Roman" w:hAnsi="Times New Roman" w:cs="Times New Roman"/>
            <w:color w:val="000000"/>
            <w:sz w:val="24"/>
            <w:szCs w:val="24"/>
          </w:rPr>
          <w:delText xml:space="preserve">Frequent public transit users views and attitudes toward cycling in Canada in the context of the COVID-19 pandemic. </w:delText>
        </w:r>
        <w:r w:rsidDel="008435B4">
          <w:rPr>
            <w:rFonts w:ascii="Times New Roman" w:eastAsia="Times New Roman" w:hAnsi="Times New Roman" w:cs="Times New Roman"/>
            <w:i/>
            <w:color w:val="000000"/>
            <w:sz w:val="24"/>
            <w:szCs w:val="24"/>
          </w:rPr>
          <w:delText>Multimodal Transportation</w:delText>
        </w:r>
        <w:r w:rsidDel="008435B4">
          <w:rPr>
            <w:rFonts w:ascii="Times New Roman" w:eastAsia="Times New Roman" w:hAnsi="Times New Roman" w:cs="Times New Roman"/>
            <w:color w:val="000000"/>
            <w:sz w:val="24"/>
            <w:szCs w:val="24"/>
          </w:rPr>
          <w:delText xml:space="preserve"> [electronic article]. 2023;2(2):100067. (https://www.sciencedirect.com/science/article/pii/S2772586322000673). (Accessed April 28, 2023)</w:delText>
        </w:r>
        <w:commentRangeEnd w:id="717"/>
        <w:r w:rsidR="009A060C" w:rsidDel="008435B4">
          <w:rPr>
            <w:rStyle w:val="CommentReference"/>
          </w:rPr>
          <w:commentReference w:id="717"/>
        </w:r>
      </w:del>
    </w:p>
    <w:p w14:paraId="000000D1" w14:textId="06817DC4" w:rsidR="003B416B" w:rsidDel="008435B4" w:rsidRDefault="00000000">
      <w:pPr>
        <w:pBdr>
          <w:top w:val="nil"/>
          <w:left w:val="nil"/>
          <w:bottom w:val="nil"/>
          <w:right w:val="nil"/>
          <w:between w:val="nil"/>
        </w:pBdr>
        <w:tabs>
          <w:tab w:val="left" w:pos="384"/>
        </w:tabs>
        <w:spacing w:after="240" w:line="240" w:lineRule="auto"/>
        <w:rPr>
          <w:del w:id="719" w:author="Richard Wen" w:date="2024-09-20T17:40:00Z" w16du:dateUtc="2024-09-20T21:40:00Z"/>
          <w:rFonts w:ascii="Times New Roman" w:eastAsia="Times New Roman" w:hAnsi="Times New Roman" w:cs="Times New Roman"/>
          <w:color w:val="000000"/>
          <w:sz w:val="24"/>
          <w:szCs w:val="24"/>
        </w:rPr>
        <w:pPrChange w:id="720"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21" w:author="Richard Wen" w:date="2024-09-20T17:40:00Z" w16du:dateUtc="2024-09-20T21:40:00Z">
        <w:r w:rsidDel="008435B4">
          <w:rPr>
            <w:rFonts w:ascii="Times New Roman" w:eastAsia="Times New Roman" w:hAnsi="Times New Roman" w:cs="Times New Roman"/>
            <w:color w:val="000000"/>
            <w:sz w:val="24"/>
            <w:szCs w:val="24"/>
          </w:rPr>
          <w:delText xml:space="preserve">22. </w:delText>
        </w:r>
        <w:r w:rsidDel="008435B4">
          <w:rPr>
            <w:rFonts w:ascii="Times New Roman" w:eastAsia="Times New Roman" w:hAnsi="Times New Roman" w:cs="Times New Roman"/>
            <w:color w:val="000000"/>
            <w:sz w:val="24"/>
            <w:szCs w:val="24"/>
          </w:rPr>
          <w:tab/>
          <w:delText xml:space="preserve">Ferster C, Fischer J, Manaugh K, et al. Using OpenStreetMap to inventory bicycle infrastructure: A comparison with open data from cities. </w:delText>
        </w:r>
        <w:r w:rsidDel="008435B4">
          <w:rPr>
            <w:rFonts w:ascii="Times New Roman" w:eastAsia="Times New Roman" w:hAnsi="Times New Roman" w:cs="Times New Roman"/>
            <w:i/>
            <w:color w:val="000000"/>
            <w:sz w:val="24"/>
            <w:szCs w:val="24"/>
          </w:rPr>
          <w:delText>International Journal of Sustainable Transportation</w:delText>
        </w:r>
        <w:r w:rsidDel="008435B4">
          <w:rPr>
            <w:rFonts w:ascii="Times New Roman" w:eastAsia="Times New Roman" w:hAnsi="Times New Roman" w:cs="Times New Roman"/>
            <w:color w:val="000000"/>
            <w:sz w:val="24"/>
            <w:szCs w:val="24"/>
          </w:rPr>
          <w:delText xml:space="preserve">. 2020;14(1):64–73. </w:delText>
        </w:r>
      </w:del>
    </w:p>
    <w:p w14:paraId="000000D2" w14:textId="4B2A85C7" w:rsidR="003B416B" w:rsidDel="008435B4" w:rsidRDefault="00000000">
      <w:pPr>
        <w:pBdr>
          <w:top w:val="nil"/>
          <w:left w:val="nil"/>
          <w:bottom w:val="nil"/>
          <w:right w:val="nil"/>
          <w:between w:val="nil"/>
        </w:pBdr>
        <w:tabs>
          <w:tab w:val="left" w:pos="384"/>
        </w:tabs>
        <w:spacing w:after="240" w:line="240" w:lineRule="auto"/>
        <w:rPr>
          <w:del w:id="722" w:author="Richard Wen" w:date="2024-09-20T17:40:00Z" w16du:dateUtc="2024-09-20T21:40:00Z"/>
          <w:rFonts w:ascii="Times New Roman" w:eastAsia="Times New Roman" w:hAnsi="Times New Roman" w:cs="Times New Roman"/>
          <w:color w:val="000000"/>
          <w:sz w:val="24"/>
          <w:szCs w:val="24"/>
        </w:rPr>
        <w:pPrChange w:id="723"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24" w:author="Richard Wen" w:date="2024-09-20T17:40:00Z" w16du:dateUtc="2024-09-20T21:40:00Z">
        <w:r w:rsidDel="008435B4">
          <w:rPr>
            <w:rFonts w:ascii="Times New Roman" w:eastAsia="Times New Roman" w:hAnsi="Times New Roman" w:cs="Times New Roman"/>
            <w:color w:val="000000"/>
            <w:sz w:val="24"/>
            <w:szCs w:val="24"/>
          </w:rPr>
          <w:delText xml:space="preserve">23. </w:delText>
        </w:r>
        <w:r w:rsidDel="008435B4">
          <w:rPr>
            <w:rFonts w:ascii="Times New Roman" w:eastAsia="Times New Roman" w:hAnsi="Times New Roman" w:cs="Times New Roman"/>
            <w:color w:val="000000"/>
            <w:sz w:val="24"/>
            <w:szCs w:val="24"/>
          </w:rPr>
          <w:tab/>
          <w:delText xml:space="preserve">Ferster C, Nelson T, Manaugh K, et al. Developing a national dataset of bicycle infrastructure for Canada using open data sources. </w:delText>
        </w:r>
        <w:r w:rsidDel="008435B4">
          <w:rPr>
            <w:rFonts w:ascii="Times New Roman" w:eastAsia="Times New Roman" w:hAnsi="Times New Roman" w:cs="Times New Roman"/>
            <w:i/>
            <w:color w:val="000000"/>
            <w:sz w:val="24"/>
            <w:szCs w:val="24"/>
          </w:rPr>
          <w:delText>Environment and Planning B: Urban Analytics and City Science</w:delText>
        </w:r>
        <w:r w:rsidDel="008435B4">
          <w:rPr>
            <w:rFonts w:ascii="Times New Roman" w:eastAsia="Times New Roman" w:hAnsi="Times New Roman" w:cs="Times New Roman"/>
            <w:color w:val="000000"/>
            <w:sz w:val="24"/>
            <w:szCs w:val="24"/>
          </w:rPr>
          <w:delText xml:space="preserve">. 2023;50(9):2543–2559. </w:delText>
        </w:r>
      </w:del>
    </w:p>
    <w:p w14:paraId="000000D3" w14:textId="1E28FAE9" w:rsidR="003B416B" w:rsidDel="008435B4" w:rsidRDefault="00000000">
      <w:pPr>
        <w:pBdr>
          <w:top w:val="nil"/>
          <w:left w:val="nil"/>
          <w:bottom w:val="nil"/>
          <w:right w:val="nil"/>
          <w:between w:val="nil"/>
        </w:pBdr>
        <w:tabs>
          <w:tab w:val="left" w:pos="384"/>
        </w:tabs>
        <w:spacing w:after="240" w:line="240" w:lineRule="auto"/>
        <w:rPr>
          <w:del w:id="725" w:author="Richard Wen" w:date="2024-09-20T17:40:00Z" w16du:dateUtc="2024-09-20T21:40:00Z"/>
          <w:rFonts w:ascii="Times New Roman" w:eastAsia="Times New Roman" w:hAnsi="Times New Roman" w:cs="Times New Roman"/>
          <w:color w:val="000000"/>
          <w:sz w:val="24"/>
          <w:szCs w:val="24"/>
        </w:rPr>
        <w:pPrChange w:id="726"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27" w:author="Richard Wen" w:date="2024-09-20T17:40:00Z" w16du:dateUtc="2024-09-20T21:40:00Z">
        <w:r w:rsidDel="008435B4">
          <w:rPr>
            <w:rFonts w:ascii="Times New Roman" w:eastAsia="Times New Roman" w:hAnsi="Times New Roman" w:cs="Times New Roman"/>
            <w:color w:val="000000"/>
            <w:sz w:val="24"/>
            <w:szCs w:val="24"/>
          </w:rPr>
          <w:delText xml:space="preserve">24. </w:delText>
        </w:r>
        <w:r w:rsidDel="008435B4">
          <w:rPr>
            <w:rFonts w:ascii="Times New Roman" w:eastAsia="Times New Roman" w:hAnsi="Times New Roman" w:cs="Times New Roman"/>
            <w:color w:val="000000"/>
            <w:sz w:val="24"/>
            <w:szCs w:val="24"/>
          </w:rPr>
          <w:tab/>
          <w:delText xml:space="preserve">Winters M, Beairsto J, Ferster C, et al. The Canadian Bikeway Comfort and Safety metrics (Can-BICS): National measures of the bicycling environment for use in research and policy. </w:delText>
        </w:r>
        <w:r w:rsidDel="008435B4">
          <w:rPr>
            <w:rFonts w:ascii="Times New Roman" w:eastAsia="Times New Roman" w:hAnsi="Times New Roman" w:cs="Times New Roman"/>
            <w:i/>
            <w:color w:val="000000"/>
            <w:sz w:val="24"/>
            <w:szCs w:val="24"/>
          </w:rPr>
          <w:delText>Health reports</w:delText>
        </w:r>
        <w:r w:rsidDel="008435B4">
          <w:rPr>
            <w:rFonts w:ascii="Times New Roman" w:eastAsia="Times New Roman" w:hAnsi="Times New Roman" w:cs="Times New Roman"/>
            <w:color w:val="000000"/>
            <w:sz w:val="24"/>
            <w:szCs w:val="24"/>
          </w:rPr>
          <w:delText xml:space="preserve">. 2022;33(10):3–13. </w:delText>
        </w:r>
      </w:del>
    </w:p>
    <w:p w14:paraId="000000D4" w14:textId="27692B7D" w:rsidR="003B416B" w:rsidDel="008435B4" w:rsidRDefault="00000000">
      <w:pPr>
        <w:pBdr>
          <w:top w:val="nil"/>
          <w:left w:val="nil"/>
          <w:bottom w:val="nil"/>
          <w:right w:val="nil"/>
          <w:between w:val="nil"/>
        </w:pBdr>
        <w:tabs>
          <w:tab w:val="left" w:pos="384"/>
        </w:tabs>
        <w:spacing w:after="240" w:line="240" w:lineRule="auto"/>
        <w:rPr>
          <w:del w:id="728" w:author="Richard Wen" w:date="2024-09-20T17:40:00Z" w16du:dateUtc="2024-09-20T21:40:00Z"/>
          <w:rFonts w:ascii="Times New Roman" w:eastAsia="Times New Roman" w:hAnsi="Times New Roman" w:cs="Times New Roman"/>
          <w:color w:val="000000"/>
          <w:sz w:val="24"/>
          <w:szCs w:val="24"/>
        </w:rPr>
        <w:pPrChange w:id="729"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30" w:author="Richard Wen" w:date="2024-09-20T17:40:00Z" w16du:dateUtc="2024-09-20T21:40:00Z">
        <w:r w:rsidDel="008435B4">
          <w:rPr>
            <w:rFonts w:ascii="Times New Roman" w:eastAsia="Times New Roman" w:hAnsi="Times New Roman" w:cs="Times New Roman"/>
            <w:color w:val="000000"/>
            <w:sz w:val="24"/>
            <w:szCs w:val="24"/>
          </w:rPr>
          <w:delText xml:space="preserve">25. </w:delText>
        </w:r>
        <w:r w:rsidDel="008435B4">
          <w:rPr>
            <w:rFonts w:ascii="Times New Roman" w:eastAsia="Times New Roman" w:hAnsi="Times New Roman" w:cs="Times New Roman"/>
            <w:color w:val="000000"/>
            <w:sz w:val="24"/>
            <w:szCs w:val="24"/>
          </w:rPr>
          <w:tab/>
          <w:delText xml:space="preserve">Nelson T, Ferster C, Laberee K, et al. Crowdsourced data for bicycling research and practice. </w:delText>
        </w:r>
        <w:r w:rsidDel="008435B4">
          <w:rPr>
            <w:rFonts w:ascii="Times New Roman" w:eastAsia="Times New Roman" w:hAnsi="Times New Roman" w:cs="Times New Roman"/>
            <w:i/>
            <w:color w:val="000000"/>
            <w:sz w:val="24"/>
            <w:szCs w:val="24"/>
          </w:rPr>
          <w:delText>Transport Reviews</w:delText>
        </w:r>
        <w:r w:rsidDel="008435B4">
          <w:rPr>
            <w:rFonts w:ascii="Times New Roman" w:eastAsia="Times New Roman" w:hAnsi="Times New Roman" w:cs="Times New Roman"/>
            <w:color w:val="000000"/>
            <w:sz w:val="24"/>
            <w:szCs w:val="24"/>
          </w:rPr>
          <w:delText xml:space="preserve">. 2021;41(1):97–114. </w:delText>
        </w:r>
      </w:del>
    </w:p>
    <w:p w14:paraId="000000D5" w14:textId="6078FC6A" w:rsidR="003B416B" w:rsidDel="008435B4" w:rsidRDefault="00000000">
      <w:pPr>
        <w:pBdr>
          <w:top w:val="nil"/>
          <w:left w:val="nil"/>
          <w:bottom w:val="nil"/>
          <w:right w:val="nil"/>
          <w:between w:val="nil"/>
        </w:pBdr>
        <w:tabs>
          <w:tab w:val="left" w:pos="384"/>
        </w:tabs>
        <w:spacing w:after="240" w:line="240" w:lineRule="auto"/>
        <w:rPr>
          <w:del w:id="731" w:author="Richard Wen" w:date="2024-09-20T17:40:00Z" w16du:dateUtc="2024-09-20T21:40:00Z"/>
          <w:rFonts w:ascii="Times New Roman" w:eastAsia="Times New Roman" w:hAnsi="Times New Roman" w:cs="Times New Roman"/>
          <w:color w:val="000000"/>
          <w:sz w:val="24"/>
          <w:szCs w:val="24"/>
        </w:rPr>
        <w:pPrChange w:id="732"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33" w:author="Richard Wen" w:date="2024-09-20T17:40:00Z" w16du:dateUtc="2024-09-20T21:40:00Z">
        <w:r w:rsidDel="008435B4">
          <w:rPr>
            <w:rFonts w:ascii="Times New Roman" w:eastAsia="Times New Roman" w:hAnsi="Times New Roman" w:cs="Times New Roman"/>
            <w:color w:val="000000"/>
            <w:sz w:val="24"/>
            <w:szCs w:val="24"/>
          </w:rPr>
          <w:delText xml:space="preserve">26. </w:delText>
        </w:r>
        <w:r w:rsidDel="008435B4">
          <w:rPr>
            <w:rFonts w:ascii="Times New Roman" w:eastAsia="Times New Roman" w:hAnsi="Times New Roman" w:cs="Times New Roman"/>
            <w:color w:val="000000"/>
            <w:sz w:val="24"/>
            <w:szCs w:val="24"/>
          </w:rPr>
          <w:tab/>
          <w:delText xml:space="preserve">Teschke K, Harris MA, Reynolds CCO, et al. Route Infrastructure and the Risk of Injuries to Bicyclists: A Case-Crossover Study. </w:delText>
        </w:r>
        <w:r w:rsidDel="008435B4">
          <w:rPr>
            <w:rFonts w:ascii="Times New Roman" w:eastAsia="Times New Roman" w:hAnsi="Times New Roman" w:cs="Times New Roman"/>
            <w:i/>
            <w:color w:val="000000"/>
            <w:sz w:val="24"/>
            <w:szCs w:val="24"/>
          </w:rPr>
          <w:delText>Am J Public Health</w:delText>
        </w:r>
        <w:r w:rsidDel="008435B4">
          <w:rPr>
            <w:rFonts w:ascii="Times New Roman" w:eastAsia="Times New Roman" w:hAnsi="Times New Roman" w:cs="Times New Roman"/>
            <w:color w:val="000000"/>
            <w:sz w:val="24"/>
            <w:szCs w:val="24"/>
          </w:rPr>
          <w:delText xml:space="preserve">. 2012;102(12):2336–2343. </w:delText>
        </w:r>
      </w:del>
    </w:p>
    <w:p w14:paraId="000000D6" w14:textId="695AE7C5" w:rsidR="003B416B" w:rsidDel="008435B4" w:rsidRDefault="00000000">
      <w:pPr>
        <w:pBdr>
          <w:top w:val="nil"/>
          <w:left w:val="nil"/>
          <w:bottom w:val="nil"/>
          <w:right w:val="nil"/>
          <w:between w:val="nil"/>
        </w:pBdr>
        <w:tabs>
          <w:tab w:val="left" w:pos="384"/>
        </w:tabs>
        <w:spacing w:after="240" w:line="240" w:lineRule="auto"/>
        <w:rPr>
          <w:del w:id="734" w:author="Richard Wen" w:date="2024-09-20T17:40:00Z" w16du:dateUtc="2024-09-20T21:40:00Z"/>
          <w:rFonts w:ascii="Times New Roman" w:eastAsia="Times New Roman" w:hAnsi="Times New Roman" w:cs="Times New Roman"/>
          <w:color w:val="000000"/>
          <w:sz w:val="24"/>
          <w:szCs w:val="24"/>
        </w:rPr>
        <w:pPrChange w:id="735"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36" w:author="Richard Wen" w:date="2024-09-20T17:40:00Z" w16du:dateUtc="2024-09-20T21:40:00Z">
        <w:r w:rsidDel="008435B4">
          <w:rPr>
            <w:rFonts w:ascii="Times New Roman" w:eastAsia="Times New Roman" w:hAnsi="Times New Roman" w:cs="Times New Roman"/>
            <w:color w:val="000000"/>
            <w:sz w:val="24"/>
            <w:szCs w:val="24"/>
          </w:rPr>
          <w:delText xml:space="preserve">27. </w:delText>
        </w:r>
        <w:r w:rsidDel="008435B4">
          <w:rPr>
            <w:rFonts w:ascii="Times New Roman" w:eastAsia="Times New Roman" w:hAnsi="Times New Roman" w:cs="Times New Roman"/>
            <w:color w:val="000000"/>
            <w:sz w:val="24"/>
            <w:szCs w:val="24"/>
          </w:rPr>
          <w:tab/>
          <w:delText xml:space="preserve">Boss D, Nelson T, Winters M. Monitoring city wide patterns of cycling safety. </w:delText>
        </w:r>
        <w:r w:rsidDel="008435B4">
          <w:rPr>
            <w:rFonts w:ascii="Times New Roman" w:eastAsia="Times New Roman" w:hAnsi="Times New Roman" w:cs="Times New Roman"/>
            <w:i/>
            <w:color w:val="000000"/>
            <w:sz w:val="24"/>
            <w:szCs w:val="24"/>
          </w:rPr>
          <w:delText>Accident Analysis &amp; Prevention</w:delText>
        </w:r>
        <w:r w:rsidDel="008435B4">
          <w:rPr>
            <w:rFonts w:ascii="Times New Roman" w:eastAsia="Times New Roman" w:hAnsi="Times New Roman" w:cs="Times New Roman"/>
            <w:color w:val="000000"/>
            <w:sz w:val="24"/>
            <w:szCs w:val="24"/>
          </w:rPr>
          <w:delText xml:space="preserve">. 2018;111:101–108. </w:delText>
        </w:r>
      </w:del>
    </w:p>
    <w:p w14:paraId="000000D7" w14:textId="00F0D77D" w:rsidR="003B416B" w:rsidDel="008435B4" w:rsidRDefault="00000000">
      <w:pPr>
        <w:pBdr>
          <w:top w:val="nil"/>
          <w:left w:val="nil"/>
          <w:bottom w:val="nil"/>
          <w:right w:val="nil"/>
          <w:between w:val="nil"/>
        </w:pBdr>
        <w:tabs>
          <w:tab w:val="left" w:pos="384"/>
        </w:tabs>
        <w:spacing w:after="240" w:line="240" w:lineRule="auto"/>
        <w:rPr>
          <w:del w:id="737" w:author="Richard Wen" w:date="2024-09-20T17:40:00Z" w16du:dateUtc="2024-09-20T21:40:00Z"/>
          <w:rFonts w:ascii="Times New Roman" w:eastAsia="Times New Roman" w:hAnsi="Times New Roman" w:cs="Times New Roman"/>
          <w:color w:val="000000"/>
          <w:sz w:val="24"/>
          <w:szCs w:val="24"/>
        </w:rPr>
        <w:pPrChange w:id="738"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39" w:author="Richard Wen" w:date="2024-09-20T17:40:00Z" w16du:dateUtc="2024-09-20T21:40:00Z">
        <w:r w:rsidDel="008435B4">
          <w:rPr>
            <w:rFonts w:ascii="Times New Roman" w:eastAsia="Times New Roman" w:hAnsi="Times New Roman" w:cs="Times New Roman"/>
            <w:color w:val="000000"/>
            <w:sz w:val="24"/>
            <w:szCs w:val="24"/>
          </w:rPr>
          <w:delText xml:space="preserve">28. </w:delText>
        </w:r>
        <w:r w:rsidDel="008435B4">
          <w:rPr>
            <w:rFonts w:ascii="Times New Roman" w:eastAsia="Times New Roman" w:hAnsi="Times New Roman" w:cs="Times New Roman"/>
            <w:color w:val="000000"/>
            <w:sz w:val="24"/>
            <w:szCs w:val="24"/>
          </w:rPr>
          <w:tab/>
          <w:delText xml:space="preserve">Ravensbergen L, Buliung R, Laliberté N. Fear of cycling: Social, spatial, and temporal dimensions. </w:delText>
        </w:r>
        <w:r w:rsidDel="008435B4">
          <w:rPr>
            <w:rFonts w:ascii="Times New Roman" w:eastAsia="Times New Roman" w:hAnsi="Times New Roman" w:cs="Times New Roman"/>
            <w:i/>
            <w:color w:val="000000"/>
            <w:sz w:val="24"/>
            <w:szCs w:val="24"/>
          </w:rPr>
          <w:delText>Journal of Transport Geography</w:delText>
        </w:r>
        <w:r w:rsidDel="008435B4">
          <w:rPr>
            <w:rFonts w:ascii="Times New Roman" w:eastAsia="Times New Roman" w:hAnsi="Times New Roman" w:cs="Times New Roman"/>
            <w:color w:val="000000"/>
            <w:sz w:val="24"/>
            <w:szCs w:val="24"/>
          </w:rPr>
          <w:delText xml:space="preserve">. 2020;87:102813. </w:delText>
        </w:r>
      </w:del>
    </w:p>
    <w:p w14:paraId="000000D8" w14:textId="5CC20108" w:rsidR="003B416B" w:rsidDel="008435B4" w:rsidRDefault="00000000">
      <w:pPr>
        <w:pBdr>
          <w:top w:val="nil"/>
          <w:left w:val="nil"/>
          <w:bottom w:val="nil"/>
          <w:right w:val="nil"/>
          <w:between w:val="nil"/>
        </w:pBdr>
        <w:tabs>
          <w:tab w:val="left" w:pos="384"/>
        </w:tabs>
        <w:spacing w:after="240" w:line="240" w:lineRule="auto"/>
        <w:rPr>
          <w:del w:id="740" w:author="Richard Wen" w:date="2024-09-20T17:40:00Z" w16du:dateUtc="2024-09-20T21:40:00Z"/>
          <w:rFonts w:ascii="Times New Roman" w:eastAsia="Times New Roman" w:hAnsi="Times New Roman" w:cs="Times New Roman"/>
          <w:color w:val="000000"/>
          <w:sz w:val="24"/>
          <w:szCs w:val="24"/>
        </w:rPr>
        <w:pPrChange w:id="741"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42" w:author="Richard Wen" w:date="2024-09-20T17:40:00Z" w16du:dateUtc="2024-09-20T21:40:00Z">
        <w:r w:rsidDel="008435B4">
          <w:rPr>
            <w:rFonts w:ascii="Times New Roman" w:eastAsia="Times New Roman" w:hAnsi="Times New Roman" w:cs="Times New Roman"/>
            <w:color w:val="000000"/>
            <w:sz w:val="24"/>
            <w:szCs w:val="24"/>
          </w:rPr>
          <w:delText xml:space="preserve">29. </w:delText>
        </w:r>
        <w:r w:rsidDel="008435B4">
          <w:rPr>
            <w:rFonts w:ascii="Times New Roman" w:eastAsia="Times New Roman" w:hAnsi="Times New Roman" w:cs="Times New Roman"/>
            <w:color w:val="000000"/>
            <w:sz w:val="24"/>
            <w:szCs w:val="24"/>
          </w:rPr>
          <w:tab/>
        </w:r>
        <w:r w:rsidRPr="008A67C0" w:rsidDel="008435B4">
          <w:rPr>
            <w:rFonts w:ascii="Times New Roman" w:eastAsia="Times New Roman" w:hAnsi="Times New Roman" w:cs="Times New Roman"/>
            <w:color w:val="000000"/>
            <w:sz w:val="24"/>
            <w:szCs w:val="24"/>
            <w:lang w:val="fr-CA"/>
            <w:rPrChange w:id="743" w:author="Meghan Winters" w:date="2024-06-21T13:04:00Z">
              <w:rPr>
                <w:rFonts w:ascii="Times New Roman" w:eastAsia="Times New Roman" w:hAnsi="Times New Roman" w:cs="Times New Roman"/>
                <w:color w:val="000000"/>
                <w:sz w:val="24"/>
                <w:szCs w:val="24"/>
              </w:rPr>
            </w:rPrChange>
          </w:rPr>
          <w:delText xml:space="preserve">Zhao Q, Winters M, Nelson T, et al. </w:delText>
        </w:r>
        <w:r w:rsidDel="008435B4">
          <w:rPr>
            <w:rFonts w:ascii="Times New Roman" w:eastAsia="Times New Roman" w:hAnsi="Times New Roman" w:cs="Times New Roman"/>
            <w:color w:val="000000"/>
            <w:sz w:val="24"/>
            <w:szCs w:val="24"/>
          </w:rPr>
          <w:delText xml:space="preserve">Who has access to cycling infrastructure in Canada? A social equity analysis. </w:delText>
        </w:r>
        <w:r w:rsidDel="008435B4">
          <w:rPr>
            <w:rFonts w:ascii="Times New Roman" w:eastAsia="Times New Roman" w:hAnsi="Times New Roman" w:cs="Times New Roman"/>
            <w:i/>
            <w:color w:val="000000"/>
            <w:sz w:val="24"/>
            <w:szCs w:val="24"/>
          </w:rPr>
          <w:delText>Computers, Environment and Urban Systems</w:delText>
        </w:r>
        <w:r w:rsidDel="008435B4">
          <w:rPr>
            <w:rFonts w:ascii="Times New Roman" w:eastAsia="Times New Roman" w:hAnsi="Times New Roman" w:cs="Times New Roman"/>
            <w:color w:val="000000"/>
            <w:sz w:val="24"/>
            <w:szCs w:val="24"/>
          </w:rPr>
          <w:delText xml:space="preserve">. 2024;110:102109. </w:delText>
        </w:r>
      </w:del>
    </w:p>
    <w:p w14:paraId="000000D9" w14:textId="769B3397" w:rsidR="003B416B" w:rsidDel="008435B4" w:rsidRDefault="00000000">
      <w:pPr>
        <w:pBdr>
          <w:top w:val="nil"/>
          <w:left w:val="nil"/>
          <w:bottom w:val="nil"/>
          <w:right w:val="nil"/>
          <w:between w:val="nil"/>
        </w:pBdr>
        <w:tabs>
          <w:tab w:val="left" w:pos="384"/>
        </w:tabs>
        <w:spacing w:after="240" w:line="240" w:lineRule="auto"/>
        <w:rPr>
          <w:del w:id="744" w:author="Richard Wen" w:date="2024-09-20T17:40:00Z" w16du:dateUtc="2024-09-20T21:40:00Z"/>
          <w:rFonts w:ascii="Times New Roman" w:eastAsia="Times New Roman" w:hAnsi="Times New Roman" w:cs="Times New Roman"/>
          <w:color w:val="000000"/>
          <w:sz w:val="24"/>
          <w:szCs w:val="24"/>
        </w:rPr>
        <w:pPrChange w:id="745"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46" w:author="Richard Wen" w:date="2024-09-20T17:40:00Z" w16du:dateUtc="2024-09-20T21:40:00Z">
        <w:r w:rsidDel="008435B4">
          <w:rPr>
            <w:rFonts w:ascii="Times New Roman" w:eastAsia="Times New Roman" w:hAnsi="Times New Roman" w:cs="Times New Roman"/>
            <w:color w:val="000000"/>
            <w:sz w:val="24"/>
            <w:szCs w:val="24"/>
          </w:rPr>
          <w:delText xml:space="preserve">30. </w:delText>
        </w:r>
        <w:r w:rsidDel="008435B4">
          <w:rPr>
            <w:rFonts w:ascii="Times New Roman" w:eastAsia="Times New Roman" w:hAnsi="Times New Roman" w:cs="Times New Roman"/>
            <w:color w:val="000000"/>
            <w:sz w:val="24"/>
            <w:szCs w:val="24"/>
          </w:rPr>
          <w:tab/>
          <w:delText xml:space="preserve">Winters M, Branion-Calles M, Therrien S, et al. Impacts of Bicycle Infrastructure in Mid-Sized Cities (IBIMS): protocol for a natural experiment study in three Canadian cities. </w:delText>
        </w:r>
        <w:r w:rsidDel="008435B4">
          <w:rPr>
            <w:rFonts w:ascii="Times New Roman" w:eastAsia="Times New Roman" w:hAnsi="Times New Roman" w:cs="Times New Roman"/>
            <w:i/>
            <w:color w:val="000000"/>
            <w:sz w:val="24"/>
            <w:szCs w:val="24"/>
          </w:rPr>
          <w:delText>BMJ Open</w:delText>
        </w:r>
        <w:r w:rsidDel="008435B4">
          <w:rPr>
            <w:rFonts w:ascii="Times New Roman" w:eastAsia="Times New Roman" w:hAnsi="Times New Roman" w:cs="Times New Roman"/>
            <w:color w:val="000000"/>
            <w:sz w:val="24"/>
            <w:szCs w:val="24"/>
          </w:rPr>
          <w:delText xml:space="preserve">. 2018;8(1):e019130. </w:delText>
        </w:r>
      </w:del>
    </w:p>
    <w:p w14:paraId="000000DA" w14:textId="226E13FB" w:rsidR="003B416B" w:rsidDel="008435B4" w:rsidRDefault="00000000">
      <w:pPr>
        <w:pBdr>
          <w:top w:val="nil"/>
          <w:left w:val="nil"/>
          <w:bottom w:val="nil"/>
          <w:right w:val="nil"/>
          <w:between w:val="nil"/>
        </w:pBdr>
        <w:tabs>
          <w:tab w:val="left" w:pos="384"/>
        </w:tabs>
        <w:spacing w:after="240" w:line="240" w:lineRule="auto"/>
        <w:rPr>
          <w:del w:id="747" w:author="Richard Wen" w:date="2024-09-20T17:40:00Z" w16du:dateUtc="2024-09-20T21:40:00Z"/>
          <w:rFonts w:ascii="Times New Roman" w:eastAsia="Times New Roman" w:hAnsi="Times New Roman" w:cs="Times New Roman"/>
          <w:color w:val="000000"/>
          <w:sz w:val="24"/>
          <w:szCs w:val="24"/>
        </w:rPr>
        <w:pPrChange w:id="748"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49" w:author="Richard Wen" w:date="2024-09-20T17:40:00Z" w16du:dateUtc="2024-09-20T21:40:00Z">
        <w:r w:rsidDel="008435B4">
          <w:rPr>
            <w:rFonts w:ascii="Times New Roman" w:eastAsia="Times New Roman" w:hAnsi="Times New Roman" w:cs="Times New Roman"/>
            <w:color w:val="000000"/>
            <w:sz w:val="24"/>
            <w:szCs w:val="24"/>
          </w:rPr>
          <w:delText xml:space="preserve">31. </w:delText>
        </w:r>
        <w:r w:rsidDel="008435B4">
          <w:rPr>
            <w:rFonts w:ascii="Times New Roman" w:eastAsia="Times New Roman" w:hAnsi="Times New Roman" w:cs="Times New Roman"/>
            <w:color w:val="000000"/>
            <w:sz w:val="24"/>
            <w:szCs w:val="24"/>
          </w:rPr>
          <w:tab/>
          <w:delText xml:space="preserve">Tabascio A, Tiznado-Aitken I, Harris D, et al. Assessing the potential of cycling growth in Toronto, Canada. </w:delText>
        </w:r>
        <w:r w:rsidDel="008435B4">
          <w:rPr>
            <w:rFonts w:ascii="Times New Roman" w:eastAsia="Times New Roman" w:hAnsi="Times New Roman" w:cs="Times New Roman"/>
            <w:i/>
            <w:color w:val="000000"/>
            <w:sz w:val="24"/>
            <w:szCs w:val="24"/>
          </w:rPr>
          <w:delText>International Journal of Sustainable Transportation</w:delText>
        </w:r>
        <w:r w:rsidDel="008435B4">
          <w:rPr>
            <w:rFonts w:ascii="Times New Roman" w:eastAsia="Times New Roman" w:hAnsi="Times New Roman" w:cs="Times New Roman"/>
            <w:color w:val="000000"/>
            <w:sz w:val="24"/>
            <w:szCs w:val="24"/>
          </w:rPr>
          <w:delText xml:space="preserve">. 2023;17(12):1370–1383. </w:delText>
        </w:r>
      </w:del>
    </w:p>
    <w:p w14:paraId="000000DB" w14:textId="3C954EBC" w:rsidR="003B416B" w:rsidDel="008435B4" w:rsidRDefault="00000000">
      <w:pPr>
        <w:pBdr>
          <w:top w:val="nil"/>
          <w:left w:val="nil"/>
          <w:bottom w:val="nil"/>
          <w:right w:val="nil"/>
          <w:between w:val="nil"/>
        </w:pBdr>
        <w:tabs>
          <w:tab w:val="left" w:pos="384"/>
        </w:tabs>
        <w:spacing w:after="240" w:line="240" w:lineRule="auto"/>
        <w:rPr>
          <w:del w:id="750" w:author="Richard Wen" w:date="2024-09-20T17:40:00Z" w16du:dateUtc="2024-09-20T21:40:00Z"/>
          <w:rFonts w:ascii="Times New Roman" w:eastAsia="Times New Roman" w:hAnsi="Times New Roman" w:cs="Times New Roman"/>
          <w:color w:val="000000"/>
          <w:sz w:val="24"/>
          <w:szCs w:val="24"/>
        </w:rPr>
        <w:pPrChange w:id="751"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52" w:author="Richard Wen" w:date="2024-09-20T17:40:00Z" w16du:dateUtc="2024-09-20T21:40:00Z">
        <w:r w:rsidDel="008435B4">
          <w:rPr>
            <w:rFonts w:ascii="Times New Roman" w:eastAsia="Times New Roman" w:hAnsi="Times New Roman" w:cs="Times New Roman"/>
            <w:color w:val="000000"/>
            <w:sz w:val="24"/>
            <w:szCs w:val="24"/>
          </w:rPr>
          <w:delText xml:space="preserve">32. </w:delText>
        </w:r>
        <w:r w:rsidDel="008435B4">
          <w:rPr>
            <w:rFonts w:ascii="Times New Roman" w:eastAsia="Times New Roman" w:hAnsi="Times New Roman" w:cs="Times New Roman"/>
            <w:color w:val="000000"/>
            <w:sz w:val="24"/>
            <w:szCs w:val="24"/>
          </w:rPr>
          <w:tab/>
          <w:delText xml:space="preserve">Branion-Calles M, Nelson T, Fuller D, et al. Associations between individual characteristics, availability of bicycle infrastructure, and city-wide safety perceptions of bicycling: A cross-sectional survey of bicyclists in 6 Canadian and U.S. cities. </w:delText>
        </w:r>
        <w:r w:rsidDel="008435B4">
          <w:rPr>
            <w:rFonts w:ascii="Times New Roman" w:eastAsia="Times New Roman" w:hAnsi="Times New Roman" w:cs="Times New Roman"/>
            <w:i/>
            <w:color w:val="000000"/>
            <w:sz w:val="24"/>
            <w:szCs w:val="24"/>
          </w:rPr>
          <w:delText>Transportation Research Part A: Policy and Practice</w:delText>
        </w:r>
        <w:r w:rsidDel="008435B4">
          <w:rPr>
            <w:rFonts w:ascii="Times New Roman" w:eastAsia="Times New Roman" w:hAnsi="Times New Roman" w:cs="Times New Roman"/>
            <w:color w:val="000000"/>
            <w:sz w:val="24"/>
            <w:szCs w:val="24"/>
          </w:rPr>
          <w:delText xml:space="preserve">. 2019;123:229–239. </w:delText>
        </w:r>
      </w:del>
    </w:p>
    <w:p w14:paraId="000000DC" w14:textId="39F0167F" w:rsidR="003B416B" w:rsidDel="008435B4" w:rsidRDefault="00000000">
      <w:pPr>
        <w:pBdr>
          <w:top w:val="nil"/>
          <w:left w:val="nil"/>
          <w:bottom w:val="nil"/>
          <w:right w:val="nil"/>
          <w:between w:val="nil"/>
        </w:pBdr>
        <w:tabs>
          <w:tab w:val="left" w:pos="384"/>
        </w:tabs>
        <w:spacing w:after="240" w:line="240" w:lineRule="auto"/>
        <w:rPr>
          <w:del w:id="753" w:author="Richard Wen" w:date="2024-09-20T17:40:00Z" w16du:dateUtc="2024-09-20T21:40:00Z"/>
          <w:rFonts w:ascii="Times New Roman" w:eastAsia="Times New Roman" w:hAnsi="Times New Roman" w:cs="Times New Roman"/>
          <w:color w:val="000000"/>
          <w:sz w:val="24"/>
          <w:szCs w:val="24"/>
        </w:rPr>
        <w:pPrChange w:id="754"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55" w:author="Richard Wen" w:date="2024-09-20T17:40:00Z" w16du:dateUtc="2024-09-20T21:40:00Z">
        <w:r w:rsidDel="008435B4">
          <w:rPr>
            <w:rFonts w:ascii="Times New Roman" w:eastAsia="Times New Roman" w:hAnsi="Times New Roman" w:cs="Times New Roman"/>
            <w:color w:val="000000"/>
            <w:sz w:val="24"/>
            <w:szCs w:val="24"/>
          </w:rPr>
          <w:delText xml:space="preserve">33. </w:delText>
        </w:r>
        <w:r w:rsidDel="008435B4">
          <w:rPr>
            <w:rFonts w:ascii="Times New Roman" w:eastAsia="Times New Roman" w:hAnsi="Times New Roman" w:cs="Times New Roman"/>
            <w:color w:val="000000"/>
            <w:sz w:val="24"/>
            <w:szCs w:val="24"/>
          </w:rPr>
          <w:tab/>
          <w:delText xml:space="preserve">Berghoefer FL, Vollrath M. Prefer what you like? Evaluation and preference of cycling infrastructures in a bicycle simulator. </w:delText>
        </w:r>
        <w:r w:rsidDel="008435B4">
          <w:rPr>
            <w:rFonts w:ascii="Times New Roman" w:eastAsia="Times New Roman" w:hAnsi="Times New Roman" w:cs="Times New Roman"/>
            <w:i/>
            <w:color w:val="000000"/>
            <w:sz w:val="24"/>
            <w:szCs w:val="24"/>
          </w:rPr>
          <w:delText>Journal of Safety Research</w:delText>
        </w:r>
        <w:r w:rsidDel="008435B4">
          <w:rPr>
            <w:rFonts w:ascii="Times New Roman" w:eastAsia="Times New Roman" w:hAnsi="Times New Roman" w:cs="Times New Roman"/>
            <w:color w:val="000000"/>
            <w:sz w:val="24"/>
            <w:szCs w:val="24"/>
          </w:rPr>
          <w:delText xml:space="preserve">. 2023;87:157–167. </w:delText>
        </w:r>
      </w:del>
    </w:p>
    <w:p w14:paraId="000000DD" w14:textId="0AF50632" w:rsidR="003B416B" w:rsidDel="008435B4" w:rsidRDefault="00000000">
      <w:pPr>
        <w:pBdr>
          <w:top w:val="nil"/>
          <w:left w:val="nil"/>
          <w:bottom w:val="nil"/>
          <w:right w:val="nil"/>
          <w:between w:val="nil"/>
        </w:pBdr>
        <w:tabs>
          <w:tab w:val="left" w:pos="384"/>
        </w:tabs>
        <w:spacing w:after="240" w:line="240" w:lineRule="auto"/>
        <w:rPr>
          <w:del w:id="756" w:author="Richard Wen" w:date="2024-09-20T17:40:00Z" w16du:dateUtc="2024-09-20T21:40:00Z"/>
          <w:rFonts w:ascii="Times New Roman" w:eastAsia="Times New Roman" w:hAnsi="Times New Roman" w:cs="Times New Roman"/>
          <w:color w:val="000000"/>
          <w:sz w:val="24"/>
          <w:szCs w:val="24"/>
        </w:rPr>
        <w:pPrChange w:id="757"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58" w:author="Richard Wen" w:date="2024-09-20T17:40:00Z" w16du:dateUtc="2024-09-20T21:40:00Z">
        <w:r w:rsidDel="008435B4">
          <w:rPr>
            <w:rFonts w:ascii="Times New Roman" w:eastAsia="Times New Roman" w:hAnsi="Times New Roman" w:cs="Times New Roman"/>
            <w:color w:val="000000"/>
            <w:sz w:val="24"/>
            <w:szCs w:val="24"/>
          </w:rPr>
          <w:delText xml:space="preserve">34. </w:delText>
        </w:r>
        <w:r w:rsidDel="008435B4">
          <w:rPr>
            <w:rFonts w:ascii="Times New Roman" w:eastAsia="Times New Roman" w:hAnsi="Times New Roman" w:cs="Times New Roman"/>
            <w:color w:val="000000"/>
            <w:sz w:val="24"/>
            <w:szCs w:val="24"/>
          </w:rPr>
          <w:tab/>
          <w:delText xml:space="preserve">Assunçao-Denis M-È, Tomalty R. Increasing cycling for transportation in Canadian communities: Understanding what works. </w:delText>
        </w:r>
        <w:r w:rsidDel="008435B4">
          <w:rPr>
            <w:rFonts w:ascii="Times New Roman" w:eastAsia="Times New Roman" w:hAnsi="Times New Roman" w:cs="Times New Roman"/>
            <w:i/>
            <w:color w:val="000000"/>
            <w:sz w:val="24"/>
            <w:szCs w:val="24"/>
          </w:rPr>
          <w:delText>Transportation Research Part A: Policy and Practice</w:delText>
        </w:r>
        <w:r w:rsidDel="008435B4">
          <w:rPr>
            <w:rFonts w:ascii="Times New Roman" w:eastAsia="Times New Roman" w:hAnsi="Times New Roman" w:cs="Times New Roman"/>
            <w:color w:val="000000"/>
            <w:sz w:val="24"/>
            <w:szCs w:val="24"/>
          </w:rPr>
          <w:delText xml:space="preserve">. 2019;123:288–304. </w:delText>
        </w:r>
      </w:del>
    </w:p>
    <w:p w14:paraId="000000DE" w14:textId="506CA5EF" w:rsidR="003B416B" w:rsidDel="008435B4" w:rsidRDefault="00000000">
      <w:pPr>
        <w:pBdr>
          <w:top w:val="nil"/>
          <w:left w:val="nil"/>
          <w:bottom w:val="nil"/>
          <w:right w:val="nil"/>
          <w:between w:val="nil"/>
        </w:pBdr>
        <w:tabs>
          <w:tab w:val="left" w:pos="384"/>
        </w:tabs>
        <w:spacing w:after="240" w:line="240" w:lineRule="auto"/>
        <w:rPr>
          <w:del w:id="759" w:author="Richard Wen" w:date="2024-09-20T17:40:00Z" w16du:dateUtc="2024-09-20T21:40:00Z"/>
          <w:rFonts w:ascii="Times New Roman" w:eastAsia="Times New Roman" w:hAnsi="Times New Roman" w:cs="Times New Roman"/>
          <w:color w:val="000000"/>
          <w:sz w:val="24"/>
          <w:szCs w:val="24"/>
        </w:rPr>
        <w:pPrChange w:id="760"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61" w:author="Richard Wen" w:date="2024-09-20T17:40:00Z" w16du:dateUtc="2024-09-20T21:40:00Z">
        <w:r w:rsidDel="008435B4">
          <w:rPr>
            <w:rFonts w:ascii="Times New Roman" w:eastAsia="Times New Roman" w:hAnsi="Times New Roman" w:cs="Times New Roman"/>
            <w:color w:val="000000"/>
            <w:sz w:val="24"/>
            <w:szCs w:val="24"/>
          </w:rPr>
          <w:delText xml:space="preserve">35. </w:delText>
        </w:r>
        <w:r w:rsidDel="008435B4">
          <w:rPr>
            <w:rFonts w:ascii="Times New Roman" w:eastAsia="Times New Roman" w:hAnsi="Times New Roman" w:cs="Times New Roman"/>
            <w:color w:val="000000"/>
            <w:sz w:val="24"/>
            <w:szCs w:val="24"/>
          </w:rPr>
          <w:tab/>
          <w:delText xml:space="preserve">Orvin MM, Fatmi MR, Chowdhury S. Taking another look at cycling demand modeling: A comparison between two cities in Canada and New Zealand. </w:delText>
        </w:r>
        <w:r w:rsidDel="008435B4">
          <w:rPr>
            <w:rFonts w:ascii="Times New Roman" w:eastAsia="Times New Roman" w:hAnsi="Times New Roman" w:cs="Times New Roman"/>
            <w:i/>
            <w:color w:val="000000"/>
            <w:sz w:val="24"/>
            <w:szCs w:val="24"/>
          </w:rPr>
          <w:delText>Journal of Transport Geography</w:delText>
        </w:r>
        <w:r w:rsidDel="008435B4">
          <w:rPr>
            <w:rFonts w:ascii="Times New Roman" w:eastAsia="Times New Roman" w:hAnsi="Times New Roman" w:cs="Times New Roman"/>
            <w:color w:val="000000"/>
            <w:sz w:val="24"/>
            <w:szCs w:val="24"/>
          </w:rPr>
          <w:delText xml:space="preserve">. 2021;97:103220. </w:delText>
        </w:r>
      </w:del>
    </w:p>
    <w:p w14:paraId="000000DF" w14:textId="2AE0FDEC" w:rsidR="003B416B" w:rsidDel="008435B4" w:rsidRDefault="00000000">
      <w:pPr>
        <w:pBdr>
          <w:top w:val="nil"/>
          <w:left w:val="nil"/>
          <w:bottom w:val="nil"/>
          <w:right w:val="nil"/>
          <w:between w:val="nil"/>
        </w:pBdr>
        <w:tabs>
          <w:tab w:val="left" w:pos="384"/>
        </w:tabs>
        <w:spacing w:after="240" w:line="240" w:lineRule="auto"/>
        <w:rPr>
          <w:del w:id="762" w:author="Richard Wen" w:date="2024-09-20T17:40:00Z" w16du:dateUtc="2024-09-20T21:40:00Z"/>
          <w:rFonts w:ascii="Times New Roman" w:eastAsia="Times New Roman" w:hAnsi="Times New Roman" w:cs="Times New Roman"/>
          <w:color w:val="000000"/>
          <w:sz w:val="24"/>
          <w:szCs w:val="24"/>
        </w:rPr>
        <w:pPrChange w:id="763"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64" w:author="Richard Wen" w:date="2024-09-20T17:40:00Z" w16du:dateUtc="2024-09-20T21:40:00Z">
        <w:r w:rsidDel="008435B4">
          <w:rPr>
            <w:rFonts w:ascii="Times New Roman" w:eastAsia="Times New Roman" w:hAnsi="Times New Roman" w:cs="Times New Roman"/>
            <w:color w:val="000000"/>
            <w:sz w:val="24"/>
            <w:szCs w:val="24"/>
          </w:rPr>
          <w:delText xml:space="preserve">36. </w:delText>
        </w:r>
        <w:r w:rsidDel="008435B4">
          <w:rPr>
            <w:rFonts w:ascii="Times New Roman" w:eastAsia="Times New Roman" w:hAnsi="Times New Roman" w:cs="Times New Roman"/>
            <w:color w:val="000000"/>
            <w:sz w:val="24"/>
            <w:szCs w:val="24"/>
          </w:rPr>
          <w:tab/>
          <w:delText>Toronto Transportation Services. Cycling Network - Open Data. 2023;(https://open.toronto.ca/dataset/)</w:delText>
        </w:r>
      </w:del>
    </w:p>
    <w:p w14:paraId="000000E0" w14:textId="2B9F8051" w:rsidR="003B416B" w:rsidDel="008435B4" w:rsidRDefault="00000000">
      <w:pPr>
        <w:pBdr>
          <w:top w:val="nil"/>
          <w:left w:val="nil"/>
          <w:bottom w:val="nil"/>
          <w:right w:val="nil"/>
          <w:between w:val="nil"/>
        </w:pBdr>
        <w:tabs>
          <w:tab w:val="left" w:pos="384"/>
        </w:tabs>
        <w:spacing w:after="240" w:line="240" w:lineRule="auto"/>
        <w:rPr>
          <w:del w:id="765" w:author="Richard Wen" w:date="2024-09-20T17:40:00Z" w16du:dateUtc="2024-09-20T21:40:00Z"/>
          <w:rFonts w:ascii="Times New Roman" w:eastAsia="Times New Roman" w:hAnsi="Times New Roman" w:cs="Times New Roman"/>
          <w:color w:val="000000"/>
          <w:sz w:val="24"/>
          <w:szCs w:val="24"/>
        </w:rPr>
        <w:pPrChange w:id="766"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67" w:author="Richard Wen" w:date="2024-09-20T17:40:00Z" w16du:dateUtc="2024-09-20T21:40:00Z">
        <w:r w:rsidDel="008435B4">
          <w:rPr>
            <w:rFonts w:ascii="Times New Roman" w:eastAsia="Times New Roman" w:hAnsi="Times New Roman" w:cs="Times New Roman"/>
            <w:color w:val="000000"/>
            <w:sz w:val="24"/>
            <w:szCs w:val="24"/>
          </w:rPr>
          <w:delText xml:space="preserve">37. </w:delText>
        </w:r>
        <w:r w:rsidDel="008435B4">
          <w:rPr>
            <w:rFonts w:ascii="Times New Roman" w:eastAsia="Times New Roman" w:hAnsi="Times New Roman" w:cs="Times New Roman"/>
            <w:color w:val="000000"/>
            <w:sz w:val="24"/>
            <w:szCs w:val="24"/>
          </w:rPr>
          <w:tab/>
          <w:delText>City of Vancouver Engineering Services. Bikeways - Open Data Portal. (https://opendata.vancouver.ca/explore/dataset/bikeways/information)</w:delText>
        </w:r>
      </w:del>
    </w:p>
    <w:p w14:paraId="000000E1" w14:textId="2A7A2B1E" w:rsidR="003B416B" w:rsidDel="008435B4" w:rsidRDefault="00000000">
      <w:pPr>
        <w:pBdr>
          <w:top w:val="nil"/>
          <w:left w:val="nil"/>
          <w:bottom w:val="nil"/>
          <w:right w:val="nil"/>
          <w:between w:val="nil"/>
        </w:pBdr>
        <w:tabs>
          <w:tab w:val="left" w:pos="384"/>
        </w:tabs>
        <w:spacing w:after="240" w:line="240" w:lineRule="auto"/>
        <w:rPr>
          <w:del w:id="768" w:author="Richard Wen" w:date="2024-09-20T17:40:00Z" w16du:dateUtc="2024-09-20T21:40:00Z"/>
          <w:rFonts w:ascii="Times New Roman" w:eastAsia="Times New Roman" w:hAnsi="Times New Roman" w:cs="Times New Roman"/>
          <w:color w:val="000000"/>
          <w:sz w:val="24"/>
          <w:szCs w:val="24"/>
        </w:rPr>
        <w:pPrChange w:id="769"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70" w:author="Richard Wen" w:date="2024-09-20T17:40:00Z" w16du:dateUtc="2024-09-20T21:40:00Z">
        <w:r w:rsidDel="008435B4">
          <w:rPr>
            <w:rFonts w:ascii="Times New Roman" w:eastAsia="Times New Roman" w:hAnsi="Times New Roman" w:cs="Times New Roman"/>
            <w:color w:val="000000"/>
            <w:sz w:val="24"/>
            <w:szCs w:val="24"/>
          </w:rPr>
          <w:delText xml:space="preserve">38. </w:delText>
        </w:r>
        <w:r w:rsidDel="008435B4">
          <w:rPr>
            <w:rFonts w:ascii="Times New Roman" w:eastAsia="Times New Roman" w:hAnsi="Times New Roman" w:cs="Times New Roman"/>
            <w:color w:val="000000"/>
            <w:sz w:val="24"/>
            <w:szCs w:val="24"/>
          </w:rPr>
          <w:tab/>
          <w:delText>City of Calgary Cap Priorities and Invstmnt. Calgary Bikeways | Open Calgary. (https://data.calgary.ca/Transportation-Transit/Calgary-Bikeways/jjqk-9b73). (Accessed August 10, 2023)</w:delText>
        </w:r>
      </w:del>
    </w:p>
    <w:p w14:paraId="000000E2" w14:textId="211462C6" w:rsidR="003B416B" w:rsidDel="008435B4" w:rsidRDefault="00000000">
      <w:pPr>
        <w:pBdr>
          <w:top w:val="nil"/>
          <w:left w:val="nil"/>
          <w:bottom w:val="nil"/>
          <w:right w:val="nil"/>
          <w:between w:val="nil"/>
        </w:pBdr>
        <w:tabs>
          <w:tab w:val="left" w:pos="384"/>
        </w:tabs>
        <w:spacing w:after="240" w:line="240" w:lineRule="auto"/>
        <w:rPr>
          <w:del w:id="771" w:author="Richard Wen" w:date="2024-09-20T17:40:00Z" w16du:dateUtc="2024-09-20T21:40:00Z"/>
          <w:rFonts w:ascii="Times New Roman" w:eastAsia="Times New Roman" w:hAnsi="Times New Roman" w:cs="Times New Roman"/>
          <w:color w:val="000000"/>
          <w:sz w:val="24"/>
          <w:szCs w:val="24"/>
        </w:rPr>
        <w:pPrChange w:id="772"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73" w:author="Richard Wen" w:date="2024-09-20T17:40:00Z" w16du:dateUtc="2024-09-20T21:40:00Z">
        <w:r w:rsidDel="008435B4">
          <w:rPr>
            <w:rFonts w:ascii="Times New Roman" w:eastAsia="Times New Roman" w:hAnsi="Times New Roman" w:cs="Times New Roman"/>
            <w:color w:val="000000"/>
            <w:sz w:val="24"/>
            <w:szCs w:val="24"/>
          </w:rPr>
          <w:delText xml:space="preserve">39. </w:delText>
        </w:r>
        <w:r w:rsidDel="008435B4">
          <w:rPr>
            <w:rFonts w:ascii="Times New Roman" w:eastAsia="Times New Roman" w:hAnsi="Times New Roman" w:cs="Times New Roman"/>
            <w:color w:val="000000"/>
            <w:sz w:val="24"/>
            <w:szCs w:val="24"/>
          </w:rPr>
          <w:tab/>
          <w:delText xml:space="preserve">Nolan J, Sinclair J, Savage J. Are bicycle lanes effective? The relationship between passing distance and road characteristics. </w:delText>
        </w:r>
        <w:r w:rsidDel="008435B4">
          <w:rPr>
            <w:rFonts w:ascii="Times New Roman" w:eastAsia="Times New Roman" w:hAnsi="Times New Roman" w:cs="Times New Roman"/>
            <w:i/>
            <w:color w:val="000000"/>
            <w:sz w:val="24"/>
            <w:szCs w:val="24"/>
          </w:rPr>
          <w:delText>Accident Analysis &amp; Prevention</w:delText>
        </w:r>
        <w:r w:rsidDel="008435B4">
          <w:rPr>
            <w:rFonts w:ascii="Times New Roman" w:eastAsia="Times New Roman" w:hAnsi="Times New Roman" w:cs="Times New Roman"/>
            <w:color w:val="000000"/>
            <w:sz w:val="24"/>
            <w:szCs w:val="24"/>
          </w:rPr>
          <w:delText xml:space="preserve"> [electronic article]. 2021;159:106184. (https://www.sciencedirect.com/science/article/pii/S0001457521002153). (Accessed August 13, 2023)</w:delText>
        </w:r>
      </w:del>
    </w:p>
    <w:p w14:paraId="000000E3" w14:textId="6893C9D4" w:rsidR="003B416B" w:rsidDel="008435B4" w:rsidRDefault="00000000">
      <w:pPr>
        <w:pBdr>
          <w:top w:val="nil"/>
          <w:left w:val="nil"/>
          <w:bottom w:val="nil"/>
          <w:right w:val="nil"/>
          <w:between w:val="nil"/>
        </w:pBdr>
        <w:tabs>
          <w:tab w:val="left" w:pos="384"/>
        </w:tabs>
        <w:spacing w:after="240" w:line="240" w:lineRule="auto"/>
        <w:rPr>
          <w:del w:id="774" w:author="Richard Wen" w:date="2024-09-20T17:40:00Z" w16du:dateUtc="2024-09-20T21:40:00Z"/>
          <w:rFonts w:ascii="Times New Roman" w:eastAsia="Times New Roman" w:hAnsi="Times New Roman" w:cs="Times New Roman"/>
          <w:color w:val="000000"/>
          <w:sz w:val="24"/>
          <w:szCs w:val="24"/>
        </w:rPr>
        <w:pPrChange w:id="775"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76" w:author="Richard Wen" w:date="2024-09-20T17:40:00Z" w16du:dateUtc="2024-09-20T21:40:00Z">
        <w:r w:rsidDel="008435B4">
          <w:rPr>
            <w:rFonts w:ascii="Times New Roman" w:eastAsia="Times New Roman" w:hAnsi="Times New Roman" w:cs="Times New Roman"/>
            <w:color w:val="000000"/>
            <w:sz w:val="24"/>
            <w:szCs w:val="24"/>
          </w:rPr>
          <w:delText xml:space="preserve">40. </w:delText>
        </w:r>
        <w:r w:rsidDel="008435B4">
          <w:rPr>
            <w:rFonts w:ascii="Times New Roman" w:eastAsia="Times New Roman" w:hAnsi="Times New Roman" w:cs="Times New Roman"/>
            <w:color w:val="000000"/>
            <w:sz w:val="24"/>
            <w:szCs w:val="24"/>
          </w:rPr>
          <w:tab/>
          <w:delText>Pebesma E, Bivand R, Racine E, et al. sf: Simple Features for R. 2024;(https://cran.r-project.org/package=sf). (Accessed May 16, 2024)</w:delText>
        </w:r>
      </w:del>
    </w:p>
    <w:p w14:paraId="000000E4" w14:textId="4B4177D4" w:rsidR="003B416B" w:rsidDel="008435B4" w:rsidRDefault="00000000">
      <w:pPr>
        <w:pBdr>
          <w:top w:val="nil"/>
          <w:left w:val="nil"/>
          <w:bottom w:val="nil"/>
          <w:right w:val="nil"/>
          <w:between w:val="nil"/>
        </w:pBdr>
        <w:tabs>
          <w:tab w:val="left" w:pos="384"/>
        </w:tabs>
        <w:spacing w:after="240" w:line="240" w:lineRule="auto"/>
        <w:rPr>
          <w:del w:id="777" w:author="Richard Wen" w:date="2024-09-20T17:40:00Z" w16du:dateUtc="2024-09-20T21:40:00Z"/>
          <w:rFonts w:ascii="Times New Roman" w:eastAsia="Times New Roman" w:hAnsi="Times New Roman" w:cs="Times New Roman"/>
          <w:color w:val="000000"/>
          <w:sz w:val="24"/>
          <w:szCs w:val="24"/>
        </w:rPr>
        <w:pPrChange w:id="778"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79" w:author="Richard Wen" w:date="2024-09-20T17:40:00Z" w16du:dateUtc="2024-09-20T21:40:00Z">
        <w:r w:rsidDel="008435B4">
          <w:rPr>
            <w:rFonts w:ascii="Times New Roman" w:eastAsia="Times New Roman" w:hAnsi="Times New Roman" w:cs="Times New Roman"/>
            <w:color w:val="000000"/>
            <w:sz w:val="24"/>
            <w:szCs w:val="24"/>
          </w:rPr>
          <w:delText xml:space="preserve">41. </w:delText>
        </w:r>
        <w:r w:rsidDel="008435B4">
          <w:rPr>
            <w:rFonts w:ascii="Times New Roman" w:eastAsia="Times New Roman" w:hAnsi="Times New Roman" w:cs="Times New Roman"/>
            <w:color w:val="000000"/>
            <w:sz w:val="24"/>
            <w:szCs w:val="24"/>
          </w:rPr>
          <w:tab/>
          <w:delText>R Core Team. R: A language and environment for statistical computing. 2022;(https://www.R-project.org/)</w:delText>
        </w:r>
      </w:del>
    </w:p>
    <w:p w14:paraId="000000E5" w14:textId="4F2DFFDD" w:rsidR="003B416B" w:rsidDel="008435B4" w:rsidRDefault="00000000">
      <w:pPr>
        <w:pBdr>
          <w:top w:val="nil"/>
          <w:left w:val="nil"/>
          <w:bottom w:val="nil"/>
          <w:right w:val="nil"/>
          <w:between w:val="nil"/>
        </w:pBdr>
        <w:tabs>
          <w:tab w:val="left" w:pos="384"/>
        </w:tabs>
        <w:spacing w:after="240" w:line="240" w:lineRule="auto"/>
        <w:rPr>
          <w:del w:id="780" w:author="Richard Wen" w:date="2024-09-20T17:40:00Z" w16du:dateUtc="2024-09-20T21:40:00Z"/>
          <w:rFonts w:ascii="Times New Roman" w:eastAsia="Times New Roman" w:hAnsi="Times New Roman" w:cs="Times New Roman"/>
          <w:color w:val="000000"/>
          <w:sz w:val="24"/>
          <w:szCs w:val="24"/>
        </w:rPr>
        <w:pPrChange w:id="781"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82" w:author="Richard Wen" w:date="2024-09-20T17:40:00Z" w16du:dateUtc="2024-09-20T21:40:00Z">
        <w:r w:rsidDel="008435B4">
          <w:rPr>
            <w:rFonts w:ascii="Times New Roman" w:eastAsia="Times New Roman" w:hAnsi="Times New Roman" w:cs="Times New Roman"/>
            <w:color w:val="000000"/>
            <w:sz w:val="24"/>
            <w:szCs w:val="24"/>
          </w:rPr>
          <w:delText xml:space="preserve">42. </w:delText>
        </w:r>
        <w:r w:rsidDel="008435B4">
          <w:rPr>
            <w:rFonts w:ascii="Times New Roman" w:eastAsia="Times New Roman" w:hAnsi="Times New Roman" w:cs="Times New Roman"/>
            <w:color w:val="000000"/>
            <w:sz w:val="24"/>
            <w:szCs w:val="24"/>
          </w:rPr>
          <w:tab/>
        </w:r>
        <w:commentRangeStart w:id="783"/>
        <w:r w:rsidDel="008435B4">
          <w:rPr>
            <w:rFonts w:ascii="Times New Roman" w:eastAsia="Times New Roman" w:hAnsi="Times New Roman" w:cs="Times New Roman"/>
            <w:color w:val="000000"/>
            <w:sz w:val="24"/>
            <w:szCs w:val="24"/>
          </w:rPr>
          <w:delText>ArcGIS Pro Mapping Software. Version 3.1.2. 2023;(https://www.esri.com/en-us/home)</w:delText>
        </w:r>
        <w:commentRangeEnd w:id="783"/>
        <w:r w:rsidR="00F5353A" w:rsidDel="008435B4">
          <w:rPr>
            <w:rStyle w:val="CommentReference"/>
          </w:rPr>
          <w:commentReference w:id="783"/>
        </w:r>
      </w:del>
    </w:p>
    <w:p w14:paraId="000000E6" w14:textId="2FF1E0EB" w:rsidR="003B416B" w:rsidDel="008435B4" w:rsidRDefault="00000000">
      <w:pPr>
        <w:pBdr>
          <w:top w:val="nil"/>
          <w:left w:val="nil"/>
          <w:bottom w:val="nil"/>
          <w:right w:val="nil"/>
          <w:between w:val="nil"/>
        </w:pBdr>
        <w:tabs>
          <w:tab w:val="left" w:pos="384"/>
        </w:tabs>
        <w:spacing w:after="240" w:line="240" w:lineRule="auto"/>
        <w:rPr>
          <w:del w:id="784" w:author="Richard Wen" w:date="2024-09-20T17:40:00Z" w16du:dateUtc="2024-09-20T21:40:00Z"/>
          <w:rFonts w:ascii="Times New Roman" w:eastAsia="Times New Roman" w:hAnsi="Times New Roman" w:cs="Times New Roman"/>
          <w:color w:val="000000"/>
          <w:sz w:val="24"/>
          <w:szCs w:val="24"/>
        </w:rPr>
        <w:pPrChange w:id="785"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86" w:author="Richard Wen" w:date="2024-09-20T17:40:00Z" w16du:dateUtc="2024-09-20T21:40:00Z">
        <w:r w:rsidDel="008435B4">
          <w:rPr>
            <w:rFonts w:ascii="Times New Roman" w:eastAsia="Times New Roman" w:hAnsi="Times New Roman" w:cs="Times New Roman"/>
            <w:color w:val="000000"/>
            <w:sz w:val="24"/>
            <w:szCs w:val="24"/>
          </w:rPr>
          <w:delText xml:space="preserve">43. </w:delText>
        </w:r>
        <w:r w:rsidDel="008435B4">
          <w:rPr>
            <w:rFonts w:ascii="Times New Roman" w:eastAsia="Times New Roman" w:hAnsi="Times New Roman" w:cs="Times New Roman"/>
            <w:color w:val="000000"/>
            <w:sz w:val="24"/>
            <w:szCs w:val="24"/>
          </w:rPr>
          <w:tab/>
          <w:delText>Government of Canada SC. Census Profile, 2021 Census of Population. 2022;(https://www12.statcan.gc.ca/census-recensement/2021/dp-pd/prof/index.cfm?Lang=E). (Accessed August 10, 2023)</w:delText>
        </w:r>
      </w:del>
    </w:p>
    <w:p w14:paraId="000000E7" w14:textId="07B7117A" w:rsidR="003B416B" w:rsidDel="008435B4" w:rsidRDefault="00000000">
      <w:pPr>
        <w:pBdr>
          <w:top w:val="nil"/>
          <w:left w:val="nil"/>
          <w:bottom w:val="nil"/>
          <w:right w:val="nil"/>
          <w:between w:val="nil"/>
        </w:pBdr>
        <w:tabs>
          <w:tab w:val="left" w:pos="384"/>
        </w:tabs>
        <w:spacing w:after="240" w:line="240" w:lineRule="auto"/>
        <w:rPr>
          <w:del w:id="787" w:author="Richard Wen" w:date="2024-09-20T17:40:00Z" w16du:dateUtc="2024-09-20T21:40:00Z"/>
          <w:rFonts w:ascii="Times New Roman" w:eastAsia="Times New Roman" w:hAnsi="Times New Roman" w:cs="Times New Roman"/>
          <w:color w:val="000000"/>
          <w:sz w:val="24"/>
          <w:szCs w:val="24"/>
        </w:rPr>
        <w:pPrChange w:id="788"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89" w:author="Richard Wen" w:date="2024-09-20T17:40:00Z" w16du:dateUtc="2024-09-20T21:40:00Z">
        <w:r w:rsidDel="008435B4">
          <w:rPr>
            <w:rFonts w:ascii="Times New Roman" w:eastAsia="Times New Roman" w:hAnsi="Times New Roman" w:cs="Times New Roman"/>
            <w:color w:val="000000"/>
            <w:sz w:val="24"/>
            <w:szCs w:val="24"/>
          </w:rPr>
          <w:delText xml:space="preserve">44. </w:delText>
        </w:r>
        <w:r w:rsidDel="008435B4">
          <w:rPr>
            <w:rFonts w:ascii="Times New Roman" w:eastAsia="Times New Roman" w:hAnsi="Times New Roman" w:cs="Times New Roman"/>
            <w:color w:val="000000"/>
            <w:sz w:val="24"/>
            <w:szCs w:val="24"/>
          </w:rPr>
          <w:tab/>
          <w:delText xml:space="preserve">Pucher J, Buehler R, Seinen M. Bicycling renaissance in North America? An update and re-appraisal of cycling trends and policies. </w:delText>
        </w:r>
        <w:r w:rsidDel="008435B4">
          <w:rPr>
            <w:rFonts w:ascii="Times New Roman" w:eastAsia="Times New Roman" w:hAnsi="Times New Roman" w:cs="Times New Roman"/>
            <w:i/>
            <w:color w:val="000000"/>
            <w:sz w:val="24"/>
            <w:szCs w:val="24"/>
          </w:rPr>
          <w:delText>Transportation Research Part A: Policy and Practice</w:delText>
        </w:r>
        <w:r w:rsidDel="008435B4">
          <w:rPr>
            <w:rFonts w:ascii="Times New Roman" w:eastAsia="Times New Roman" w:hAnsi="Times New Roman" w:cs="Times New Roman"/>
            <w:color w:val="000000"/>
            <w:sz w:val="24"/>
            <w:szCs w:val="24"/>
          </w:rPr>
          <w:delText xml:space="preserve"> [electronic article]. 2011;45(6):451–475. (https://www.sciencedirect.com/science/article/pii/S0965856411000474). (Accessed August 17, 2023)</w:delText>
        </w:r>
      </w:del>
    </w:p>
    <w:p w14:paraId="000000E8" w14:textId="055D3483" w:rsidR="003B416B" w:rsidDel="008435B4" w:rsidRDefault="00000000">
      <w:pPr>
        <w:pBdr>
          <w:top w:val="nil"/>
          <w:left w:val="nil"/>
          <w:bottom w:val="nil"/>
          <w:right w:val="nil"/>
          <w:between w:val="nil"/>
        </w:pBdr>
        <w:tabs>
          <w:tab w:val="left" w:pos="384"/>
        </w:tabs>
        <w:spacing w:after="240" w:line="240" w:lineRule="auto"/>
        <w:rPr>
          <w:del w:id="790" w:author="Richard Wen" w:date="2024-09-20T17:40:00Z" w16du:dateUtc="2024-09-20T21:40:00Z"/>
          <w:rFonts w:ascii="Times New Roman" w:eastAsia="Times New Roman" w:hAnsi="Times New Roman" w:cs="Times New Roman"/>
          <w:color w:val="000000"/>
          <w:sz w:val="24"/>
          <w:szCs w:val="24"/>
        </w:rPr>
        <w:pPrChange w:id="791"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92" w:author="Richard Wen" w:date="2024-09-20T17:40:00Z" w16du:dateUtc="2024-09-20T21:40:00Z">
        <w:r w:rsidDel="008435B4">
          <w:rPr>
            <w:rFonts w:ascii="Times New Roman" w:eastAsia="Times New Roman" w:hAnsi="Times New Roman" w:cs="Times New Roman"/>
            <w:color w:val="000000"/>
            <w:sz w:val="24"/>
            <w:szCs w:val="24"/>
          </w:rPr>
          <w:delText xml:space="preserve">45. </w:delText>
        </w:r>
        <w:r w:rsidDel="008435B4">
          <w:rPr>
            <w:rFonts w:ascii="Times New Roman" w:eastAsia="Times New Roman" w:hAnsi="Times New Roman" w:cs="Times New Roman"/>
            <w:color w:val="000000"/>
            <w:sz w:val="24"/>
            <w:szCs w:val="24"/>
          </w:rPr>
          <w:tab/>
          <w:delText xml:space="preserve">Mölenberg FJM, Panter J, Burdorf A, et al. A systematic review of the effect of infrastructural interventions to promote cycling: strengthening causal inference from observational data. </w:delText>
        </w:r>
        <w:r w:rsidDel="008435B4">
          <w:rPr>
            <w:rFonts w:ascii="Times New Roman" w:eastAsia="Times New Roman" w:hAnsi="Times New Roman" w:cs="Times New Roman"/>
            <w:i/>
            <w:color w:val="000000"/>
            <w:sz w:val="24"/>
            <w:szCs w:val="24"/>
          </w:rPr>
          <w:delText>International Journal of Behavioral Nutrition and Physical Activity</w:delText>
        </w:r>
        <w:r w:rsidDel="008435B4">
          <w:rPr>
            <w:rFonts w:ascii="Times New Roman" w:eastAsia="Times New Roman" w:hAnsi="Times New Roman" w:cs="Times New Roman"/>
            <w:color w:val="000000"/>
            <w:sz w:val="24"/>
            <w:szCs w:val="24"/>
          </w:rPr>
          <w:delText xml:space="preserve"> [electronic article]. 2019;16(1):93. (https://doi.org/10.1186/s12966-019-0850-1). (Accessed August 17, 2023)</w:delText>
        </w:r>
      </w:del>
    </w:p>
    <w:p w14:paraId="000000E9" w14:textId="35109E72" w:rsidR="003B416B" w:rsidDel="008435B4" w:rsidRDefault="00000000">
      <w:pPr>
        <w:pBdr>
          <w:top w:val="nil"/>
          <w:left w:val="nil"/>
          <w:bottom w:val="nil"/>
          <w:right w:val="nil"/>
          <w:between w:val="nil"/>
        </w:pBdr>
        <w:tabs>
          <w:tab w:val="left" w:pos="384"/>
        </w:tabs>
        <w:spacing w:after="240" w:line="240" w:lineRule="auto"/>
        <w:rPr>
          <w:del w:id="793" w:author="Richard Wen" w:date="2024-09-20T17:40:00Z" w16du:dateUtc="2024-09-20T21:40:00Z"/>
          <w:rFonts w:ascii="Times New Roman" w:eastAsia="Times New Roman" w:hAnsi="Times New Roman" w:cs="Times New Roman"/>
          <w:color w:val="000000"/>
          <w:sz w:val="24"/>
          <w:szCs w:val="24"/>
        </w:rPr>
        <w:pPrChange w:id="794"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95" w:author="Richard Wen" w:date="2024-09-20T17:40:00Z" w16du:dateUtc="2024-09-20T21:40:00Z">
        <w:r w:rsidDel="008435B4">
          <w:rPr>
            <w:rFonts w:ascii="Times New Roman" w:eastAsia="Times New Roman" w:hAnsi="Times New Roman" w:cs="Times New Roman"/>
            <w:color w:val="000000"/>
            <w:sz w:val="24"/>
            <w:szCs w:val="24"/>
          </w:rPr>
          <w:delText xml:space="preserve">46. </w:delText>
        </w:r>
        <w:r w:rsidDel="008435B4">
          <w:rPr>
            <w:rFonts w:ascii="Times New Roman" w:eastAsia="Times New Roman" w:hAnsi="Times New Roman" w:cs="Times New Roman"/>
            <w:color w:val="000000"/>
            <w:sz w:val="24"/>
            <w:szCs w:val="24"/>
          </w:rPr>
          <w:tab/>
          <w:delText xml:space="preserve">Kraus S, Koch N. Provisional COVID-19 infrastructure induces large, rapid increases in cycling. </w:delText>
        </w:r>
        <w:r w:rsidDel="008435B4">
          <w:rPr>
            <w:rFonts w:ascii="Times New Roman" w:eastAsia="Times New Roman" w:hAnsi="Times New Roman" w:cs="Times New Roman"/>
            <w:i/>
            <w:color w:val="000000"/>
            <w:sz w:val="24"/>
            <w:szCs w:val="24"/>
          </w:rPr>
          <w:delText>Proc. Natl. Acad. Sci. U.S.A.</w:delText>
        </w:r>
        <w:r w:rsidDel="008435B4">
          <w:rPr>
            <w:rFonts w:ascii="Times New Roman" w:eastAsia="Times New Roman" w:hAnsi="Times New Roman" w:cs="Times New Roman"/>
            <w:color w:val="000000"/>
            <w:sz w:val="24"/>
            <w:szCs w:val="24"/>
          </w:rPr>
          <w:delText xml:space="preserve"> 2021;118(15):e2024399118. </w:delText>
        </w:r>
      </w:del>
    </w:p>
    <w:p w14:paraId="000000EA" w14:textId="66167C74" w:rsidR="003B416B" w:rsidDel="008435B4" w:rsidRDefault="00000000">
      <w:pPr>
        <w:pBdr>
          <w:top w:val="nil"/>
          <w:left w:val="nil"/>
          <w:bottom w:val="nil"/>
          <w:right w:val="nil"/>
          <w:between w:val="nil"/>
        </w:pBdr>
        <w:tabs>
          <w:tab w:val="left" w:pos="384"/>
        </w:tabs>
        <w:spacing w:after="240" w:line="240" w:lineRule="auto"/>
        <w:rPr>
          <w:del w:id="796" w:author="Richard Wen" w:date="2024-09-20T17:40:00Z" w16du:dateUtc="2024-09-20T21:40:00Z"/>
          <w:rFonts w:ascii="Times New Roman" w:eastAsia="Times New Roman" w:hAnsi="Times New Roman" w:cs="Times New Roman"/>
          <w:color w:val="000000"/>
          <w:sz w:val="24"/>
          <w:szCs w:val="24"/>
        </w:rPr>
        <w:pPrChange w:id="797"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798" w:author="Richard Wen" w:date="2024-09-20T17:40:00Z" w16du:dateUtc="2024-09-20T21:40:00Z">
        <w:r w:rsidDel="008435B4">
          <w:rPr>
            <w:rFonts w:ascii="Times New Roman" w:eastAsia="Times New Roman" w:hAnsi="Times New Roman" w:cs="Times New Roman"/>
            <w:color w:val="000000"/>
            <w:sz w:val="24"/>
            <w:szCs w:val="24"/>
          </w:rPr>
          <w:delText xml:space="preserve">47. </w:delText>
        </w:r>
        <w:r w:rsidDel="008435B4">
          <w:rPr>
            <w:rFonts w:ascii="Times New Roman" w:eastAsia="Times New Roman" w:hAnsi="Times New Roman" w:cs="Times New Roman"/>
            <w:color w:val="000000"/>
            <w:sz w:val="24"/>
            <w:szCs w:val="24"/>
          </w:rPr>
          <w:tab/>
          <w:delText xml:space="preserve">Sunio V, Mateo-Babiano I. Pandemics as ‘windows of opportunity’: Transitioning towards more sustainable and resilient transport systems. </w:delText>
        </w:r>
        <w:r w:rsidDel="008435B4">
          <w:rPr>
            <w:rFonts w:ascii="Times New Roman" w:eastAsia="Times New Roman" w:hAnsi="Times New Roman" w:cs="Times New Roman"/>
            <w:i/>
            <w:color w:val="000000"/>
            <w:sz w:val="24"/>
            <w:szCs w:val="24"/>
          </w:rPr>
          <w:delText>Transport policy</w:delText>
        </w:r>
        <w:r w:rsidDel="008435B4">
          <w:rPr>
            <w:rFonts w:ascii="Times New Roman" w:eastAsia="Times New Roman" w:hAnsi="Times New Roman" w:cs="Times New Roman"/>
            <w:color w:val="000000"/>
            <w:sz w:val="24"/>
            <w:szCs w:val="24"/>
          </w:rPr>
          <w:delText xml:space="preserve">. 2022;116:175–187. </w:delText>
        </w:r>
      </w:del>
    </w:p>
    <w:p w14:paraId="000000EB" w14:textId="048CF113" w:rsidR="003B416B" w:rsidDel="008435B4" w:rsidRDefault="00000000">
      <w:pPr>
        <w:pBdr>
          <w:top w:val="nil"/>
          <w:left w:val="nil"/>
          <w:bottom w:val="nil"/>
          <w:right w:val="nil"/>
          <w:between w:val="nil"/>
        </w:pBdr>
        <w:tabs>
          <w:tab w:val="left" w:pos="384"/>
        </w:tabs>
        <w:spacing w:after="240" w:line="240" w:lineRule="auto"/>
        <w:rPr>
          <w:del w:id="799" w:author="Richard Wen" w:date="2024-09-20T17:40:00Z" w16du:dateUtc="2024-09-20T21:40:00Z"/>
          <w:rFonts w:ascii="Times New Roman" w:eastAsia="Times New Roman" w:hAnsi="Times New Roman" w:cs="Times New Roman"/>
          <w:color w:val="000000"/>
          <w:sz w:val="24"/>
          <w:szCs w:val="24"/>
        </w:rPr>
        <w:pPrChange w:id="800"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801" w:author="Richard Wen" w:date="2024-09-20T17:40:00Z" w16du:dateUtc="2024-09-20T21:40:00Z">
        <w:r w:rsidDel="008435B4">
          <w:rPr>
            <w:rFonts w:ascii="Times New Roman" w:eastAsia="Times New Roman" w:hAnsi="Times New Roman" w:cs="Times New Roman"/>
            <w:color w:val="000000"/>
            <w:sz w:val="24"/>
            <w:szCs w:val="24"/>
          </w:rPr>
          <w:delText xml:space="preserve">48. </w:delText>
        </w:r>
        <w:r w:rsidDel="008435B4">
          <w:rPr>
            <w:rFonts w:ascii="Times New Roman" w:eastAsia="Times New Roman" w:hAnsi="Times New Roman" w:cs="Times New Roman"/>
            <w:color w:val="000000"/>
            <w:sz w:val="24"/>
            <w:szCs w:val="24"/>
          </w:rPr>
          <w:tab/>
          <w:delText xml:space="preserve">Rérat P, Haldimann L, Widmer H. Cycling in the era of Covid-19: The effects of the pandemic and pop-up cycle lanes on cycling practices. </w:delText>
        </w:r>
        <w:r w:rsidDel="008435B4">
          <w:rPr>
            <w:rFonts w:ascii="Times New Roman" w:eastAsia="Times New Roman" w:hAnsi="Times New Roman" w:cs="Times New Roman"/>
            <w:i/>
            <w:color w:val="000000"/>
            <w:sz w:val="24"/>
            <w:szCs w:val="24"/>
          </w:rPr>
          <w:delText>Transportation research interdisciplinary perspectives</w:delText>
        </w:r>
        <w:r w:rsidDel="008435B4">
          <w:rPr>
            <w:rFonts w:ascii="Times New Roman" w:eastAsia="Times New Roman" w:hAnsi="Times New Roman" w:cs="Times New Roman"/>
            <w:color w:val="000000"/>
            <w:sz w:val="24"/>
            <w:szCs w:val="24"/>
          </w:rPr>
          <w:delText xml:space="preserve">. 2022;15:100677. </w:delText>
        </w:r>
      </w:del>
    </w:p>
    <w:p w14:paraId="000000EC" w14:textId="1D08978C" w:rsidR="003B416B" w:rsidDel="008435B4" w:rsidRDefault="00000000">
      <w:pPr>
        <w:pBdr>
          <w:top w:val="nil"/>
          <w:left w:val="nil"/>
          <w:bottom w:val="nil"/>
          <w:right w:val="nil"/>
          <w:between w:val="nil"/>
        </w:pBdr>
        <w:tabs>
          <w:tab w:val="left" w:pos="384"/>
        </w:tabs>
        <w:spacing w:after="240" w:line="240" w:lineRule="auto"/>
        <w:rPr>
          <w:del w:id="802" w:author="Richard Wen" w:date="2024-09-20T17:40:00Z" w16du:dateUtc="2024-09-20T21:40:00Z"/>
          <w:rFonts w:ascii="Times New Roman" w:eastAsia="Times New Roman" w:hAnsi="Times New Roman" w:cs="Times New Roman"/>
          <w:color w:val="000000"/>
          <w:sz w:val="24"/>
          <w:szCs w:val="24"/>
        </w:rPr>
        <w:pPrChange w:id="803"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804" w:author="Richard Wen" w:date="2024-09-20T17:40:00Z" w16du:dateUtc="2024-09-20T21:40:00Z">
        <w:r w:rsidDel="008435B4">
          <w:rPr>
            <w:rFonts w:ascii="Times New Roman" w:eastAsia="Times New Roman" w:hAnsi="Times New Roman" w:cs="Times New Roman"/>
            <w:color w:val="000000"/>
            <w:sz w:val="24"/>
            <w:szCs w:val="24"/>
          </w:rPr>
          <w:delText xml:space="preserve">49. </w:delText>
        </w:r>
        <w:r w:rsidDel="008435B4">
          <w:rPr>
            <w:rFonts w:ascii="Times New Roman" w:eastAsia="Times New Roman" w:hAnsi="Times New Roman" w:cs="Times New Roman"/>
            <w:color w:val="000000"/>
            <w:sz w:val="24"/>
            <w:szCs w:val="24"/>
          </w:rPr>
          <w:tab/>
          <w:delText xml:space="preserve">Buehler R, Pucher J. Cycling through the COVID-19 Pandemic to a More Sustainable Transport Future: Evidence from Case Studies of 14 Large Bicycle-Friendly Cities in Europe and North America. </w:delText>
        </w:r>
        <w:r w:rsidDel="008435B4">
          <w:rPr>
            <w:rFonts w:ascii="Times New Roman" w:eastAsia="Times New Roman" w:hAnsi="Times New Roman" w:cs="Times New Roman"/>
            <w:i/>
            <w:color w:val="000000"/>
            <w:sz w:val="24"/>
            <w:szCs w:val="24"/>
          </w:rPr>
          <w:delText>Sustainability</w:delText>
        </w:r>
        <w:r w:rsidDel="008435B4">
          <w:rPr>
            <w:rFonts w:ascii="Times New Roman" w:eastAsia="Times New Roman" w:hAnsi="Times New Roman" w:cs="Times New Roman"/>
            <w:color w:val="000000"/>
            <w:sz w:val="24"/>
            <w:szCs w:val="24"/>
          </w:rPr>
          <w:delText xml:space="preserve"> [electronic article]. 2022;14(12):7293. (https://www.mdpi.com/2071-1050/14/12/7293). (Accessed August 17, 2023)</w:delText>
        </w:r>
      </w:del>
    </w:p>
    <w:p w14:paraId="000000ED" w14:textId="53B5B784" w:rsidR="003B416B" w:rsidDel="008435B4" w:rsidRDefault="00000000">
      <w:pPr>
        <w:pBdr>
          <w:top w:val="nil"/>
          <w:left w:val="nil"/>
          <w:bottom w:val="nil"/>
          <w:right w:val="nil"/>
          <w:between w:val="nil"/>
        </w:pBdr>
        <w:tabs>
          <w:tab w:val="left" w:pos="384"/>
        </w:tabs>
        <w:spacing w:after="240" w:line="240" w:lineRule="auto"/>
        <w:rPr>
          <w:del w:id="805" w:author="Richard Wen" w:date="2024-09-20T17:40:00Z" w16du:dateUtc="2024-09-20T21:40:00Z"/>
          <w:rFonts w:ascii="Times New Roman" w:eastAsia="Times New Roman" w:hAnsi="Times New Roman" w:cs="Times New Roman"/>
          <w:color w:val="000000"/>
          <w:sz w:val="24"/>
          <w:szCs w:val="24"/>
        </w:rPr>
        <w:pPrChange w:id="806"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807" w:author="Richard Wen" w:date="2024-09-20T17:40:00Z" w16du:dateUtc="2024-09-20T21:40:00Z">
        <w:r w:rsidDel="008435B4">
          <w:rPr>
            <w:rFonts w:ascii="Times New Roman" w:eastAsia="Times New Roman" w:hAnsi="Times New Roman" w:cs="Times New Roman"/>
            <w:color w:val="000000"/>
            <w:sz w:val="24"/>
            <w:szCs w:val="24"/>
          </w:rPr>
          <w:delText xml:space="preserve">50. </w:delText>
        </w:r>
        <w:r w:rsidDel="008435B4">
          <w:rPr>
            <w:rFonts w:ascii="Times New Roman" w:eastAsia="Times New Roman" w:hAnsi="Times New Roman" w:cs="Times New Roman"/>
            <w:color w:val="000000"/>
            <w:sz w:val="24"/>
            <w:szCs w:val="24"/>
          </w:rPr>
          <w:tab/>
          <w:delText xml:space="preserve">Buehler R, Pucher J. COVID-19 and cycling: a review of the literature on changes in cycling levels and government policies from 2019 to 2022. </w:delText>
        </w:r>
        <w:r w:rsidDel="008435B4">
          <w:rPr>
            <w:rFonts w:ascii="Times New Roman" w:eastAsia="Times New Roman" w:hAnsi="Times New Roman" w:cs="Times New Roman"/>
            <w:i/>
            <w:color w:val="000000"/>
            <w:sz w:val="24"/>
            <w:szCs w:val="24"/>
          </w:rPr>
          <w:delText>Transport Reviews</w:delText>
        </w:r>
        <w:r w:rsidDel="008435B4">
          <w:rPr>
            <w:rFonts w:ascii="Times New Roman" w:eastAsia="Times New Roman" w:hAnsi="Times New Roman" w:cs="Times New Roman"/>
            <w:color w:val="000000"/>
            <w:sz w:val="24"/>
            <w:szCs w:val="24"/>
          </w:rPr>
          <w:delText xml:space="preserve">. 2024;44(2):299–344. </w:delText>
        </w:r>
      </w:del>
    </w:p>
    <w:p w14:paraId="000000EE" w14:textId="76CCFA3C" w:rsidR="003B416B" w:rsidDel="008435B4" w:rsidRDefault="00000000">
      <w:pPr>
        <w:pBdr>
          <w:top w:val="nil"/>
          <w:left w:val="nil"/>
          <w:bottom w:val="nil"/>
          <w:right w:val="nil"/>
          <w:between w:val="nil"/>
        </w:pBdr>
        <w:tabs>
          <w:tab w:val="left" w:pos="384"/>
        </w:tabs>
        <w:spacing w:after="240" w:line="240" w:lineRule="auto"/>
        <w:rPr>
          <w:del w:id="808" w:author="Richard Wen" w:date="2024-09-20T17:40:00Z" w16du:dateUtc="2024-09-20T21:40:00Z"/>
          <w:rFonts w:ascii="Times New Roman" w:eastAsia="Times New Roman" w:hAnsi="Times New Roman" w:cs="Times New Roman"/>
          <w:color w:val="000000"/>
          <w:sz w:val="24"/>
          <w:szCs w:val="24"/>
        </w:rPr>
        <w:pPrChange w:id="809"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810" w:author="Richard Wen" w:date="2024-09-20T17:40:00Z" w16du:dateUtc="2024-09-20T21:40:00Z">
        <w:r w:rsidDel="008435B4">
          <w:rPr>
            <w:rFonts w:ascii="Times New Roman" w:eastAsia="Times New Roman" w:hAnsi="Times New Roman" w:cs="Times New Roman"/>
            <w:color w:val="000000"/>
            <w:sz w:val="24"/>
            <w:szCs w:val="24"/>
          </w:rPr>
          <w:delText xml:space="preserve">51. </w:delText>
        </w:r>
        <w:r w:rsidDel="008435B4">
          <w:rPr>
            <w:rFonts w:ascii="Times New Roman" w:eastAsia="Times New Roman" w:hAnsi="Times New Roman" w:cs="Times New Roman"/>
            <w:color w:val="000000"/>
            <w:sz w:val="24"/>
            <w:szCs w:val="24"/>
          </w:rPr>
          <w:tab/>
          <w:delText xml:space="preserve">Winters M, Fischer J, Nelson T, et al. Equity in Spatial Access to Bicycling Infrastructure in Mid-Sized Canadian Cities. </w:delText>
        </w:r>
        <w:r w:rsidDel="008435B4">
          <w:rPr>
            <w:rFonts w:ascii="Times New Roman" w:eastAsia="Times New Roman" w:hAnsi="Times New Roman" w:cs="Times New Roman"/>
            <w:i/>
            <w:color w:val="000000"/>
            <w:sz w:val="24"/>
            <w:szCs w:val="24"/>
          </w:rPr>
          <w:delText>Transportation Research Record</w:delText>
        </w:r>
        <w:r w:rsidDel="008435B4">
          <w:rPr>
            <w:rFonts w:ascii="Times New Roman" w:eastAsia="Times New Roman" w:hAnsi="Times New Roman" w:cs="Times New Roman"/>
            <w:color w:val="000000"/>
            <w:sz w:val="24"/>
            <w:szCs w:val="24"/>
          </w:rPr>
          <w:delText xml:space="preserve">. 2018;2672(36):24–32. </w:delText>
        </w:r>
      </w:del>
    </w:p>
    <w:p w14:paraId="000000EF" w14:textId="1630867D" w:rsidR="003B416B" w:rsidDel="008435B4" w:rsidRDefault="00000000">
      <w:pPr>
        <w:pBdr>
          <w:top w:val="nil"/>
          <w:left w:val="nil"/>
          <w:bottom w:val="nil"/>
          <w:right w:val="nil"/>
          <w:between w:val="nil"/>
        </w:pBdr>
        <w:tabs>
          <w:tab w:val="left" w:pos="384"/>
        </w:tabs>
        <w:spacing w:after="240" w:line="240" w:lineRule="auto"/>
        <w:rPr>
          <w:del w:id="811" w:author="Richard Wen" w:date="2024-09-20T17:40:00Z" w16du:dateUtc="2024-09-20T21:40:00Z"/>
          <w:rFonts w:ascii="Times New Roman" w:eastAsia="Times New Roman" w:hAnsi="Times New Roman" w:cs="Times New Roman"/>
          <w:color w:val="000000"/>
          <w:sz w:val="24"/>
          <w:szCs w:val="24"/>
        </w:rPr>
        <w:pPrChange w:id="812"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813" w:author="Richard Wen" w:date="2024-09-20T17:40:00Z" w16du:dateUtc="2024-09-20T21:40:00Z">
        <w:r w:rsidDel="008435B4">
          <w:rPr>
            <w:rFonts w:ascii="Times New Roman" w:eastAsia="Times New Roman" w:hAnsi="Times New Roman" w:cs="Times New Roman"/>
            <w:color w:val="000000"/>
            <w:sz w:val="24"/>
            <w:szCs w:val="24"/>
          </w:rPr>
          <w:delText xml:space="preserve">52. </w:delText>
        </w:r>
        <w:r w:rsidDel="008435B4">
          <w:rPr>
            <w:rFonts w:ascii="Times New Roman" w:eastAsia="Times New Roman" w:hAnsi="Times New Roman" w:cs="Times New Roman"/>
            <w:color w:val="000000"/>
            <w:sz w:val="24"/>
            <w:szCs w:val="24"/>
          </w:rPr>
          <w:tab/>
          <w:delText xml:space="preserve">Teschke K, Chinn A, Brauer M. Proximity to four bikeway types and neighborhood-level cycling mode share of male and female commuters. </w:delText>
        </w:r>
        <w:r w:rsidDel="008435B4">
          <w:rPr>
            <w:rFonts w:ascii="Times New Roman" w:eastAsia="Times New Roman" w:hAnsi="Times New Roman" w:cs="Times New Roman"/>
            <w:i/>
            <w:color w:val="000000"/>
            <w:sz w:val="24"/>
            <w:szCs w:val="24"/>
          </w:rPr>
          <w:delText>Journal of transport and land use</w:delText>
        </w:r>
        <w:r w:rsidDel="008435B4">
          <w:rPr>
            <w:rFonts w:ascii="Times New Roman" w:eastAsia="Times New Roman" w:hAnsi="Times New Roman" w:cs="Times New Roman"/>
            <w:color w:val="000000"/>
            <w:sz w:val="24"/>
            <w:szCs w:val="24"/>
          </w:rPr>
          <w:delText xml:space="preserve">. 2017;10(1):695–713. </w:delText>
        </w:r>
      </w:del>
    </w:p>
    <w:p w14:paraId="000000F0" w14:textId="3BD25174" w:rsidR="003B416B" w:rsidDel="008435B4" w:rsidRDefault="00000000">
      <w:pPr>
        <w:pBdr>
          <w:top w:val="nil"/>
          <w:left w:val="nil"/>
          <w:bottom w:val="nil"/>
          <w:right w:val="nil"/>
          <w:between w:val="nil"/>
        </w:pBdr>
        <w:tabs>
          <w:tab w:val="left" w:pos="384"/>
        </w:tabs>
        <w:spacing w:after="240" w:line="240" w:lineRule="auto"/>
        <w:rPr>
          <w:del w:id="814" w:author="Richard Wen" w:date="2024-09-20T17:40:00Z" w16du:dateUtc="2024-09-20T21:40:00Z"/>
          <w:rFonts w:ascii="Times New Roman" w:eastAsia="Times New Roman" w:hAnsi="Times New Roman" w:cs="Times New Roman"/>
          <w:color w:val="000000"/>
          <w:sz w:val="24"/>
          <w:szCs w:val="24"/>
        </w:rPr>
        <w:pPrChange w:id="815"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816" w:author="Richard Wen" w:date="2024-09-20T17:40:00Z" w16du:dateUtc="2024-09-20T21:40:00Z">
        <w:r w:rsidDel="008435B4">
          <w:rPr>
            <w:rFonts w:ascii="Times New Roman" w:eastAsia="Times New Roman" w:hAnsi="Times New Roman" w:cs="Times New Roman"/>
            <w:color w:val="000000"/>
            <w:sz w:val="24"/>
            <w:szCs w:val="24"/>
          </w:rPr>
          <w:delText xml:space="preserve">53. </w:delText>
        </w:r>
        <w:r w:rsidDel="008435B4">
          <w:rPr>
            <w:rFonts w:ascii="Times New Roman" w:eastAsia="Times New Roman" w:hAnsi="Times New Roman" w:cs="Times New Roman"/>
            <w:color w:val="000000"/>
            <w:sz w:val="24"/>
            <w:szCs w:val="24"/>
          </w:rPr>
          <w:tab/>
          <w:delText xml:space="preserve">Debnath AK, Haworth N, Heesch KC. Women cycling in Queensland: Results from an observational study. </w:delText>
        </w:r>
        <w:r w:rsidDel="008435B4">
          <w:rPr>
            <w:rFonts w:ascii="Times New Roman" w:eastAsia="Times New Roman" w:hAnsi="Times New Roman" w:cs="Times New Roman"/>
            <w:i/>
            <w:color w:val="000000"/>
            <w:sz w:val="24"/>
            <w:szCs w:val="24"/>
          </w:rPr>
          <w:delText>Accident Analysis &amp; Prevention</w:delText>
        </w:r>
        <w:r w:rsidDel="008435B4">
          <w:rPr>
            <w:rFonts w:ascii="Times New Roman" w:eastAsia="Times New Roman" w:hAnsi="Times New Roman" w:cs="Times New Roman"/>
            <w:color w:val="000000"/>
            <w:sz w:val="24"/>
            <w:szCs w:val="24"/>
          </w:rPr>
          <w:delText xml:space="preserve">. 2021;151:105980. </w:delText>
        </w:r>
      </w:del>
    </w:p>
    <w:p w14:paraId="000000F1" w14:textId="3C87E7CD" w:rsidR="003B416B" w:rsidDel="008435B4" w:rsidRDefault="00000000">
      <w:pPr>
        <w:pBdr>
          <w:top w:val="nil"/>
          <w:left w:val="nil"/>
          <w:bottom w:val="nil"/>
          <w:right w:val="nil"/>
          <w:between w:val="nil"/>
        </w:pBdr>
        <w:tabs>
          <w:tab w:val="left" w:pos="384"/>
        </w:tabs>
        <w:spacing w:after="240" w:line="240" w:lineRule="auto"/>
        <w:rPr>
          <w:del w:id="817" w:author="Richard Wen" w:date="2024-09-20T17:40:00Z" w16du:dateUtc="2024-09-20T21:40:00Z"/>
          <w:rFonts w:ascii="Times New Roman" w:eastAsia="Times New Roman" w:hAnsi="Times New Roman" w:cs="Times New Roman"/>
          <w:color w:val="000000"/>
          <w:sz w:val="24"/>
          <w:szCs w:val="24"/>
        </w:rPr>
        <w:pPrChange w:id="818"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819" w:author="Richard Wen" w:date="2024-09-20T17:40:00Z" w16du:dateUtc="2024-09-20T21:40:00Z">
        <w:r w:rsidDel="008435B4">
          <w:rPr>
            <w:rFonts w:ascii="Times New Roman" w:eastAsia="Times New Roman" w:hAnsi="Times New Roman" w:cs="Times New Roman"/>
            <w:color w:val="000000"/>
            <w:sz w:val="24"/>
            <w:szCs w:val="24"/>
          </w:rPr>
          <w:delText xml:space="preserve">54. </w:delText>
        </w:r>
        <w:r w:rsidDel="008435B4">
          <w:rPr>
            <w:rFonts w:ascii="Times New Roman" w:eastAsia="Times New Roman" w:hAnsi="Times New Roman" w:cs="Times New Roman"/>
            <w:color w:val="000000"/>
            <w:sz w:val="24"/>
            <w:szCs w:val="24"/>
          </w:rPr>
          <w:tab/>
          <w:delText xml:space="preserve">Garrard J, Rose G, Lo SK. Promoting transportation cycling for women: the role of bicycle infrastructure. </w:delText>
        </w:r>
        <w:r w:rsidDel="008435B4">
          <w:rPr>
            <w:rFonts w:ascii="Times New Roman" w:eastAsia="Times New Roman" w:hAnsi="Times New Roman" w:cs="Times New Roman"/>
            <w:i/>
            <w:color w:val="000000"/>
            <w:sz w:val="24"/>
            <w:szCs w:val="24"/>
          </w:rPr>
          <w:delText>Preventive medicine</w:delText>
        </w:r>
        <w:r w:rsidDel="008435B4">
          <w:rPr>
            <w:rFonts w:ascii="Times New Roman" w:eastAsia="Times New Roman" w:hAnsi="Times New Roman" w:cs="Times New Roman"/>
            <w:color w:val="000000"/>
            <w:sz w:val="24"/>
            <w:szCs w:val="24"/>
          </w:rPr>
          <w:delText xml:space="preserve">. 2008;46(1):55–59. </w:delText>
        </w:r>
      </w:del>
    </w:p>
    <w:p w14:paraId="000000F2" w14:textId="633ED03A" w:rsidR="003B416B" w:rsidDel="008435B4" w:rsidRDefault="00000000">
      <w:pPr>
        <w:pBdr>
          <w:top w:val="nil"/>
          <w:left w:val="nil"/>
          <w:bottom w:val="nil"/>
          <w:right w:val="nil"/>
          <w:between w:val="nil"/>
        </w:pBdr>
        <w:tabs>
          <w:tab w:val="left" w:pos="384"/>
        </w:tabs>
        <w:spacing w:after="240" w:line="240" w:lineRule="auto"/>
        <w:rPr>
          <w:del w:id="820" w:author="Richard Wen" w:date="2024-09-20T17:40:00Z" w16du:dateUtc="2024-09-20T21:40:00Z"/>
          <w:rFonts w:ascii="Times New Roman" w:eastAsia="Times New Roman" w:hAnsi="Times New Roman" w:cs="Times New Roman"/>
          <w:color w:val="000000"/>
          <w:sz w:val="24"/>
          <w:szCs w:val="24"/>
        </w:rPr>
        <w:pPrChange w:id="821"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822" w:author="Richard Wen" w:date="2024-09-20T17:40:00Z" w16du:dateUtc="2024-09-20T21:40:00Z">
        <w:r w:rsidDel="008435B4">
          <w:rPr>
            <w:rFonts w:ascii="Times New Roman" w:eastAsia="Times New Roman" w:hAnsi="Times New Roman" w:cs="Times New Roman"/>
            <w:color w:val="000000"/>
            <w:sz w:val="24"/>
            <w:szCs w:val="24"/>
          </w:rPr>
          <w:delText xml:space="preserve">55. </w:delText>
        </w:r>
        <w:r w:rsidDel="008435B4">
          <w:rPr>
            <w:rFonts w:ascii="Times New Roman" w:eastAsia="Times New Roman" w:hAnsi="Times New Roman" w:cs="Times New Roman"/>
            <w:color w:val="000000"/>
            <w:sz w:val="24"/>
            <w:szCs w:val="24"/>
          </w:rPr>
          <w:tab/>
          <w:delText xml:space="preserve">Aldred R, Elliott B, Woodcock J, et al. Cycling provision separated from motor traffic: a systematic review exploring whether stated preferences vary by gender and age. </w:delText>
        </w:r>
        <w:r w:rsidDel="008435B4">
          <w:rPr>
            <w:rFonts w:ascii="Times New Roman" w:eastAsia="Times New Roman" w:hAnsi="Times New Roman" w:cs="Times New Roman"/>
            <w:i/>
            <w:color w:val="000000"/>
            <w:sz w:val="24"/>
            <w:szCs w:val="24"/>
          </w:rPr>
          <w:delText>Transport Reviews</w:delText>
        </w:r>
        <w:r w:rsidDel="008435B4">
          <w:rPr>
            <w:rFonts w:ascii="Times New Roman" w:eastAsia="Times New Roman" w:hAnsi="Times New Roman" w:cs="Times New Roman"/>
            <w:color w:val="000000"/>
            <w:sz w:val="24"/>
            <w:szCs w:val="24"/>
          </w:rPr>
          <w:delText xml:space="preserve">. 2017;37(1):29–55. </w:delText>
        </w:r>
      </w:del>
    </w:p>
    <w:p w14:paraId="000000F3" w14:textId="2A925F02" w:rsidR="003B416B" w:rsidRDefault="00000000">
      <w:pPr>
        <w:pBdr>
          <w:top w:val="nil"/>
          <w:left w:val="nil"/>
          <w:bottom w:val="nil"/>
          <w:right w:val="nil"/>
          <w:between w:val="nil"/>
        </w:pBdr>
        <w:tabs>
          <w:tab w:val="left" w:pos="384"/>
        </w:tabs>
        <w:spacing w:after="240" w:line="240" w:lineRule="auto"/>
        <w:rPr>
          <w:rFonts w:ascii="Times New Roman" w:eastAsia="Times New Roman" w:hAnsi="Times New Roman" w:cs="Times New Roman"/>
          <w:color w:val="000000"/>
          <w:sz w:val="24"/>
          <w:szCs w:val="24"/>
        </w:rPr>
        <w:sectPr w:rsidR="003B416B">
          <w:pgSz w:w="12240" w:h="15840"/>
          <w:pgMar w:top="1440" w:right="1440" w:bottom="1440" w:left="1440" w:header="708" w:footer="708" w:gutter="0"/>
          <w:cols w:space="720"/>
        </w:sectPr>
        <w:pPrChange w:id="823" w:author="Richard Wen" w:date="2024-09-20T17:40:00Z" w16du:dateUtc="2024-09-20T21:40:00Z">
          <w:pPr>
            <w:pBdr>
              <w:top w:val="nil"/>
              <w:left w:val="nil"/>
              <w:bottom w:val="nil"/>
              <w:right w:val="nil"/>
              <w:between w:val="nil"/>
            </w:pBdr>
            <w:tabs>
              <w:tab w:val="left" w:pos="384"/>
            </w:tabs>
            <w:spacing w:after="240" w:line="240" w:lineRule="auto"/>
            <w:ind w:left="384" w:hanging="384"/>
          </w:pPr>
        </w:pPrChange>
      </w:pPr>
      <w:del w:id="824" w:author="Richard Wen" w:date="2024-09-20T17:40:00Z" w16du:dateUtc="2024-09-20T21:40:00Z">
        <w:r w:rsidDel="008435B4">
          <w:rPr>
            <w:rFonts w:ascii="Times New Roman" w:eastAsia="Times New Roman" w:hAnsi="Times New Roman" w:cs="Times New Roman"/>
            <w:color w:val="000000"/>
            <w:sz w:val="24"/>
            <w:szCs w:val="24"/>
          </w:rPr>
          <w:delText xml:space="preserve">56. </w:delText>
        </w:r>
        <w:r w:rsidDel="008435B4">
          <w:rPr>
            <w:rFonts w:ascii="Times New Roman" w:eastAsia="Times New Roman" w:hAnsi="Times New Roman" w:cs="Times New Roman"/>
            <w:color w:val="000000"/>
            <w:sz w:val="24"/>
            <w:szCs w:val="24"/>
          </w:rPr>
          <w:tab/>
          <w:delText xml:space="preserve">Nikitas A, Tsigdinos S, Karolemeas C, et al. Cycling in the Era of COVID-19: Lessons Learnt and Best Practice Policy Recommendations for a More Bike-Centric Future. </w:delText>
        </w:r>
        <w:r w:rsidDel="008435B4">
          <w:rPr>
            <w:rFonts w:ascii="Times New Roman" w:eastAsia="Times New Roman" w:hAnsi="Times New Roman" w:cs="Times New Roman"/>
            <w:i/>
            <w:color w:val="000000"/>
            <w:sz w:val="24"/>
            <w:szCs w:val="24"/>
          </w:rPr>
          <w:delText>Sustainability</w:delText>
        </w:r>
        <w:r w:rsidDel="008435B4">
          <w:rPr>
            <w:rFonts w:ascii="Times New Roman" w:eastAsia="Times New Roman" w:hAnsi="Times New Roman" w:cs="Times New Roman"/>
            <w:color w:val="000000"/>
            <w:sz w:val="24"/>
            <w:szCs w:val="24"/>
          </w:rPr>
          <w:delText xml:space="preserve"> [electronic article]. 2021;13(9):4620. (https://www.mdpi.com/2071-1050/13/9/4620). (Accessed August 17, 2023)</w:delText>
        </w:r>
      </w:del>
    </w:p>
    <w:p w14:paraId="000000F4"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1 – SUPPLEMENTARY RESULTS</w:t>
      </w:r>
    </w:p>
    <w:p w14:paraId="000000F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75BC8B" wp14:editId="695AC3B9">
            <wp:extent cx="7432078" cy="5192777"/>
            <wp:effectExtent l="0" t="0" r="0" b="1905"/>
            <wp:docPr id="212322780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1" name="image12.png"/>
                    <pic:cNvPicPr preferRelativeResize="0"/>
                  </pic:nvPicPr>
                  <pic:blipFill rotWithShape="1">
                    <a:blip r:embed="rId18" cstate="print">
                      <a:extLst>
                        <a:ext uri="{28A0092B-C50C-407E-A947-70E740481C1C}">
                          <a14:useLocalDpi xmlns:a14="http://schemas.microsoft.com/office/drawing/2010/main" val="0"/>
                        </a:ext>
                      </a:extLst>
                    </a:blip>
                    <a:srcRect l="11066" r="11019"/>
                    <a:stretch/>
                  </pic:blipFill>
                  <pic:spPr bwMode="auto">
                    <a:xfrm>
                      <a:off x="0" y="0"/>
                      <a:ext cx="7476003" cy="5223467"/>
                    </a:xfrm>
                    <a:prstGeom prst="rect">
                      <a:avLst/>
                    </a:prstGeom>
                    <a:ln>
                      <a:noFill/>
                    </a:ln>
                    <a:extLst>
                      <a:ext uri="{53640926-AAD7-44D8-BBD7-CCE9431645EC}">
                        <a14:shadowObscured xmlns:a14="http://schemas.microsoft.com/office/drawing/2010/main"/>
                      </a:ext>
                    </a:extLst>
                  </pic:spPr>
                </pic:pic>
              </a:graphicData>
            </a:graphic>
          </wp:inline>
        </w:drawing>
      </w:r>
    </w:p>
    <w:p w14:paraId="000000F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1: Enlarged Map. Changes in Dedicated On-Street Infrastructure Between 2020-2021 for the Municipality of Vancouver, CA. </w:t>
      </w:r>
      <w:r>
        <w:rPr>
          <w:rFonts w:ascii="Times New Roman" w:eastAsia="Times New Roman" w:hAnsi="Times New Roman" w:cs="Times New Roman"/>
          <w:i/>
          <w:sz w:val="24"/>
          <w:szCs w:val="24"/>
        </w:rPr>
        <w:t>New installations of dedicated infrastructure are denoted in green, upgrades from a previous dedicated infrastructure type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7"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06A28D55" wp14:editId="7AD3274A">
            <wp:extent cx="6421425" cy="5447359"/>
            <wp:effectExtent l="0" t="0" r="5080" b="1270"/>
            <wp:docPr id="212322780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4" name="image4.png"/>
                    <pic:cNvPicPr preferRelativeResize="0"/>
                  </pic:nvPicPr>
                  <pic:blipFill rotWithShape="1">
                    <a:blip r:embed="rId19" cstate="print">
                      <a:extLst>
                        <a:ext uri="{28A0092B-C50C-407E-A947-70E740481C1C}">
                          <a14:useLocalDpi xmlns:a14="http://schemas.microsoft.com/office/drawing/2010/main" val="0"/>
                        </a:ext>
                      </a:extLst>
                    </a:blip>
                    <a:srcRect l="17977" r="17891"/>
                    <a:stretch/>
                  </pic:blipFill>
                  <pic:spPr bwMode="auto">
                    <a:xfrm>
                      <a:off x="0" y="0"/>
                      <a:ext cx="6444391" cy="5466841"/>
                    </a:xfrm>
                    <a:prstGeom prst="rect">
                      <a:avLst/>
                    </a:prstGeom>
                    <a:ln>
                      <a:noFill/>
                    </a:ln>
                    <a:extLst>
                      <a:ext uri="{53640926-AAD7-44D8-BBD7-CCE9431645EC}">
                        <a14:shadowObscured xmlns:a14="http://schemas.microsoft.com/office/drawing/2010/main"/>
                      </a:ext>
                    </a:extLst>
                  </pic:spPr>
                </pic:pic>
              </a:graphicData>
            </a:graphic>
          </wp:inline>
        </w:drawing>
      </w:r>
    </w:p>
    <w:p w14:paraId="000000F8"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2: Enlarged Map. Changes in Dedicated On-Street Infrastructure Between 2020-2022 for the Municipality of Calgary,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9"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248C7B6A" wp14:editId="0EBD7C73">
            <wp:extent cx="9215811" cy="5603278"/>
            <wp:effectExtent l="0" t="0" r="4445" b="0"/>
            <wp:docPr id="212322780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3" name="image2.png"/>
                    <pic:cNvPicPr preferRelativeResize="0"/>
                  </pic:nvPicPr>
                  <pic:blipFill rotWithShape="1">
                    <a:blip r:embed="rId20" cstate="print">
                      <a:extLst>
                        <a:ext uri="{28A0092B-C50C-407E-A947-70E740481C1C}">
                          <a14:useLocalDpi xmlns:a14="http://schemas.microsoft.com/office/drawing/2010/main" val="0"/>
                        </a:ext>
                      </a:extLst>
                    </a:blip>
                    <a:srcRect l="5264" r="5259"/>
                    <a:stretch/>
                  </pic:blipFill>
                  <pic:spPr bwMode="auto">
                    <a:xfrm>
                      <a:off x="0" y="0"/>
                      <a:ext cx="9235413" cy="5615196"/>
                    </a:xfrm>
                    <a:prstGeom prst="rect">
                      <a:avLst/>
                    </a:prstGeom>
                    <a:ln>
                      <a:noFill/>
                    </a:ln>
                    <a:extLst>
                      <a:ext uri="{53640926-AAD7-44D8-BBD7-CCE9431645EC}">
                        <a14:shadowObscured xmlns:a14="http://schemas.microsoft.com/office/drawing/2010/main"/>
                      </a:ext>
                    </a:extLst>
                  </pic:spPr>
                </pic:pic>
              </a:graphicData>
            </a:graphic>
          </wp:inline>
        </w:drawing>
      </w:r>
    </w:p>
    <w:p w14:paraId="000000FA"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3: Enlarged Map. Changes in Dedicated On-Street Infrastructure Between 2020-2022 for the Municipality of Toronto,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tbl>
      <w:tblPr>
        <w:tblStyle w:val="a0"/>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6"/>
        <w:gridCol w:w="849"/>
        <w:gridCol w:w="800"/>
        <w:gridCol w:w="849"/>
        <w:gridCol w:w="1035"/>
        <w:gridCol w:w="950"/>
        <w:gridCol w:w="849"/>
        <w:gridCol w:w="800"/>
        <w:gridCol w:w="849"/>
        <w:gridCol w:w="1035"/>
        <w:gridCol w:w="950"/>
        <w:gridCol w:w="915"/>
        <w:gridCol w:w="849"/>
        <w:gridCol w:w="849"/>
        <w:gridCol w:w="1035"/>
        <w:gridCol w:w="950"/>
      </w:tblGrid>
      <w:tr w:rsidR="003B416B" w14:paraId="11D1DF17" w14:textId="77777777">
        <w:tc>
          <w:tcPr>
            <w:tcW w:w="826" w:type="dxa"/>
            <w:vMerge w:val="restart"/>
            <w:shd w:val="clear" w:color="auto" w:fill="2F5496"/>
          </w:tcPr>
          <w:p w14:paraId="000000FB" w14:textId="77777777" w:rsidR="003B416B" w:rsidRDefault="003B416B">
            <w:pPr>
              <w:rPr>
                <w:rFonts w:ascii="Times New Roman" w:eastAsia="Times New Roman" w:hAnsi="Times New Roman" w:cs="Times New Roman"/>
                <w:b/>
                <w:color w:val="FFFFFF"/>
                <w:sz w:val="24"/>
                <w:szCs w:val="24"/>
              </w:rPr>
            </w:pPr>
          </w:p>
        </w:tc>
        <w:tc>
          <w:tcPr>
            <w:tcW w:w="13564" w:type="dxa"/>
            <w:gridSpan w:val="15"/>
            <w:shd w:val="clear" w:color="auto" w:fill="2F5496"/>
          </w:tcPr>
          <w:p w14:paraId="000000FC"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Total Length of Roadways with Dedicated Cycling Infrastructure by Year (2009-2022)</w:t>
            </w:r>
          </w:p>
          <w:p w14:paraId="000000FD"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i/>
                <w:color w:val="FFFFFF"/>
                <w:sz w:val="24"/>
                <w:szCs w:val="24"/>
              </w:rPr>
              <w:t xml:space="preserve">Measured by centreline-km of roadway </w:t>
            </w:r>
          </w:p>
        </w:tc>
      </w:tr>
      <w:tr w:rsidR="003B416B" w14:paraId="3B682D7A" w14:textId="77777777">
        <w:tc>
          <w:tcPr>
            <w:tcW w:w="826" w:type="dxa"/>
            <w:vMerge/>
            <w:shd w:val="clear" w:color="auto" w:fill="2F5496"/>
          </w:tcPr>
          <w:p w14:paraId="0000010C" w14:textId="77777777" w:rsidR="003B416B" w:rsidRDefault="003B416B">
            <w:pPr>
              <w:widowControl w:val="0"/>
              <w:pBdr>
                <w:top w:val="nil"/>
                <w:left w:val="nil"/>
                <w:bottom w:val="nil"/>
                <w:right w:val="nil"/>
                <w:between w:val="nil"/>
              </w:pBdr>
              <w:spacing w:line="276" w:lineRule="auto"/>
              <w:rPr>
                <w:rFonts w:ascii="Times New Roman" w:eastAsia="Times New Roman" w:hAnsi="Times New Roman" w:cs="Times New Roman"/>
                <w:b/>
                <w:color w:val="FFFFFF"/>
                <w:sz w:val="24"/>
                <w:szCs w:val="24"/>
              </w:rPr>
            </w:pPr>
          </w:p>
        </w:tc>
        <w:tc>
          <w:tcPr>
            <w:tcW w:w="4483" w:type="dxa"/>
            <w:gridSpan w:val="5"/>
            <w:shd w:val="clear" w:color="auto" w:fill="2F5496"/>
          </w:tcPr>
          <w:p w14:paraId="0000010D"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3533" w:type="dxa"/>
            <w:gridSpan w:val="4"/>
            <w:shd w:val="clear" w:color="auto" w:fill="2F5496"/>
          </w:tcPr>
          <w:p w14:paraId="00000112"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950" w:type="dxa"/>
            <w:shd w:val="clear" w:color="auto" w:fill="2F5496"/>
          </w:tcPr>
          <w:p w14:paraId="00000116" w14:textId="77777777" w:rsidR="003B416B" w:rsidRDefault="003B416B">
            <w:pPr>
              <w:rPr>
                <w:rFonts w:ascii="Times New Roman" w:eastAsia="Times New Roman" w:hAnsi="Times New Roman" w:cs="Times New Roman"/>
                <w:b/>
                <w:color w:val="FFFFFF"/>
                <w:sz w:val="24"/>
                <w:szCs w:val="24"/>
              </w:rPr>
            </w:pPr>
          </w:p>
        </w:tc>
        <w:tc>
          <w:tcPr>
            <w:tcW w:w="3648" w:type="dxa"/>
            <w:gridSpan w:val="4"/>
            <w:shd w:val="clear" w:color="auto" w:fill="2F5496"/>
          </w:tcPr>
          <w:p w14:paraId="00000117"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c>
          <w:tcPr>
            <w:tcW w:w="950" w:type="dxa"/>
            <w:shd w:val="clear" w:color="auto" w:fill="2F5496"/>
          </w:tcPr>
          <w:p w14:paraId="0000011B" w14:textId="77777777" w:rsidR="003B416B" w:rsidRDefault="003B416B">
            <w:pPr>
              <w:rPr>
                <w:rFonts w:ascii="Times New Roman" w:eastAsia="Times New Roman" w:hAnsi="Times New Roman" w:cs="Times New Roman"/>
                <w:b/>
                <w:color w:val="FFFFFF"/>
                <w:sz w:val="24"/>
                <w:szCs w:val="24"/>
              </w:rPr>
            </w:pPr>
          </w:p>
        </w:tc>
      </w:tr>
      <w:tr w:rsidR="003B416B" w14:paraId="26A57D09" w14:textId="77777777">
        <w:tc>
          <w:tcPr>
            <w:tcW w:w="826" w:type="dxa"/>
            <w:shd w:val="clear" w:color="auto" w:fill="B4C6E7"/>
          </w:tcPr>
          <w:p w14:paraId="0000011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p>
        </w:tc>
        <w:tc>
          <w:tcPr>
            <w:tcW w:w="849" w:type="dxa"/>
            <w:shd w:val="clear" w:color="auto" w:fill="B4C6E7"/>
          </w:tcPr>
          <w:p w14:paraId="0000011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1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1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0" w14:textId="77777777" w:rsidR="003B416B" w:rsidRDefault="00000000">
            <w:pPr>
              <w:rPr>
                <w:rFonts w:ascii="Times New Roman" w:eastAsia="Times New Roman" w:hAnsi="Times New Roman" w:cs="Times New Roman"/>
                <w:b/>
                <w:sz w:val="24"/>
                <w:szCs w:val="24"/>
              </w:rPr>
            </w:pPr>
            <w:r w:rsidRPr="00A663BB">
              <w:rPr>
                <w:rFonts w:ascii="Times New Roman" w:eastAsia="Times New Roman" w:hAnsi="Times New Roman" w:cs="Times New Roman"/>
                <w:b/>
                <w:rPrChange w:id="825" w:author="Richard Wen" w:date="2024-07-24T14:50:00Z">
                  <w:rPr>
                    <w:rFonts w:ascii="Times New Roman" w:eastAsia="Times New Roman" w:hAnsi="Times New Roman" w:cs="Times New Roman"/>
                    <w:b/>
                    <w:sz w:val="24"/>
                    <w:szCs w:val="24"/>
                  </w:rPr>
                </w:rPrChange>
              </w:rPr>
              <w:t>TOTAL</w:t>
            </w:r>
          </w:p>
        </w:tc>
        <w:tc>
          <w:tcPr>
            <w:tcW w:w="950" w:type="dxa"/>
            <w:tcBorders>
              <w:bottom w:val="single" w:sz="4" w:space="0" w:color="000000"/>
            </w:tcBorders>
            <w:shd w:val="clear" w:color="auto" w:fill="B4C6E7"/>
          </w:tcPr>
          <w:p w14:paraId="0000012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849" w:type="dxa"/>
            <w:shd w:val="clear" w:color="auto" w:fill="B4C6E7"/>
          </w:tcPr>
          <w:p w14:paraId="0000012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2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5" w14:textId="77777777" w:rsidR="003B416B" w:rsidRDefault="00000000">
            <w:pPr>
              <w:rPr>
                <w:rFonts w:ascii="Times New Roman" w:eastAsia="Times New Roman" w:hAnsi="Times New Roman" w:cs="Times New Roman"/>
                <w:b/>
                <w:sz w:val="24"/>
                <w:szCs w:val="24"/>
              </w:rPr>
            </w:pPr>
            <w:r w:rsidRPr="00A663BB">
              <w:rPr>
                <w:rFonts w:ascii="Times New Roman" w:eastAsia="Times New Roman" w:hAnsi="Times New Roman" w:cs="Times New Roman"/>
                <w:b/>
                <w:rPrChange w:id="826" w:author="Richard Wen" w:date="2024-07-24T14:50:00Z">
                  <w:rPr>
                    <w:rFonts w:ascii="Times New Roman" w:eastAsia="Times New Roman" w:hAnsi="Times New Roman" w:cs="Times New Roman"/>
                    <w:b/>
                    <w:sz w:val="24"/>
                    <w:szCs w:val="24"/>
                  </w:rPr>
                </w:rPrChange>
              </w:rPr>
              <w:t>TOTAL</w:t>
            </w:r>
          </w:p>
        </w:tc>
        <w:tc>
          <w:tcPr>
            <w:tcW w:w="950" w:type="dxa"/>
            <w:tcBorders>
              <w:bottom w:val="single" w:sz="4" w:space="0" w:color="000000"/>
            </w:tcBorders>
            <w:shd w:val="clear" w:color="auto" w:fill="B4C6E7"/>
          </w:tcPr>
          <w:p w14:paraId="0000012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915" w:type="dxa"/>
            <w:shd w:val="clear" w:color="auto" w:fill="B4C6E7"/>
          </w:tcPr>
          <w:p w14:paraId="0000012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49" w:type="dxa"/>
            <w:shd w:val="clear" w:color="auto" w:fill="B4C6E7"/>
          </w:tcPr>
          <w:p w14:paraId="0000012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A" w14:textId="77777777" w:rsidR="003B416B" w:rsidRDefault="00000000">
            <w:pPr>
              <w:rPr>
                <w:rFonts w:ascii="Times New Roman" w:eastAsia="Times New Roman" w:hAnsi="Times New Roman" w:cs="Times New Roman"/>
                <w:b/>
                <w:sz w:val="24"/>
                <w:szCs w:val="24"/>
              </w:rPr>
            </w:pPr>
            <w:r w:rsidRPr="00A663BB">
              <w:rPr>
                <w:rFonts w:ascii="Times New Roman" w:eastAsia="Times New Roman" w:hAnsi="Times New Roman" w:cs="Times New Roman"/>
                <w:b/>
                <w:rPrChange w:id="827" w:author="Richard Wen" w:date="2024-07-24T14:50:00Z">
                  <w:rPr>
                    <w:rFonts w:ascii="Times New Roman" w:eastAsia="Times New Roman" w:hAnsi="Times New Roman" w:cs="Times New Roman"/>
                    <w:b/>
                    <w:sz w:val="24"/>
                    <w:szCs w:val="24"/>
                  </w:rPr>
                </w:rPrChange>
              </w:rPr>
              <w:t>TOTAL</w:t>
            </w:r>
          </w:p>
        </w:tc>
        <w:tc>
          <w:tcPr>
            <w:tcW w:w="950" w:type="dxa"/>
            <w:tcBorders>
              <w:bottom w:val="single" w:sz="4" w:space="0" w:color="000000"/>
            </w:tcBorders>
            <w:shd w:val="clear" w:color="auto" w:fill="B4C6E7"/>
          </w:tcPr>
          <w:p w14:paraId="0000012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r>
      <w:tr w:rsidR="00EF1153" w14:paraId="35BA8256" w14:textId="77777777">
        <w:tc>
          <w:tcPr>
            <w:tcW w:w="826" w:type="dxa"/>
            <w:vAlign w:val="bottom"/>
          </w:tcPr>
          <w:p w14:paraId="0000012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2009</w:t>
            </w:r>
          </w:p>
        </w:tc>
        <w:tc>
          <w:tcPr>
            <w:tcW w:w="849" w:type="dxa"/>
            <w:vAlign w:val="bottom"/>
          </w:tcPr>
          <w:p w14:paraId="0000012D" w14:textId="1712BAA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39.80</w:t>
            </w:r>
          </w:p>
        </w:tc>
        <w:tc>
          <w:tcPr>
            <w:tcW w:w="800" w:type="dxa"/>
            <w:vAlign w:val="bottom"/>
          </w:tcPr>
          <w:p w14:paraId="0000012E" w14:textId="2909A27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2F" w14:textId="201249C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2.84</w:t>
            </w:r>
          </w:p>
        </w:tc>
        <w:tc>
          <w:tcPr>
            <w:tcW w:w="1035" w:type="dxa"/>
            <w:shd w:val="clear" w:color="auto" w:fill="D9E2F3"/>
            <w:vAlign w:val="bottom"/>
          </w:tcPr>
          <w:p w14:paraId="00000130" w14:textId="0C0066A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42.64</w:t>
            </w:r>
          </w:p>
        </w:tc>
        <w:tc>
          <w:tcPr>
            <w:tcW w:w="950" w:type="dxa"/>
            <w:shd w:val="clear" w:color="auto" w:fill="D9E2F3"/>
            <w:vAlign w:val="bottom"/>
          </w:tcPr>
          <w:p w14:paraId="00000131" w14:textId="77777777" w:rsidR="00EF1153" w:rsidRPr="00EF1153" w:rsidRDefault="00EF1153" w:rsidP="00EF1153">
            <w:pPr>
              <w:rPr>
                <w:rFonts w:ascii="Times New Roman" w:eastAsia="Times New Roman" w:hAnsi="Times New Roman" w:cs="Times New Roman"/>
                <w:sz w:val="24"/>
                <w:szCs w:val="24"/>
              </w:rPr>
            </w:pPr>
          </w:p>
        </w:tc>
        <w:tc>
          <w:tcPr>
            <w:tcW w:w="849" w:type="dxa"/>
            <w:vAlign w:val="bottom"/>
          </w:tcPr>
          <w:p w14:paraId="00000132" w14:textId="789B8C4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7.62</w:t>
            </w:r>
          </w:p>
        </w:tc>
        <w:tc>
          <w:tcPr>
            <w:tcW w:w="800" w:type="dxa"/>
            <w:vAlign w:val="bottom"/>
          </w:tcPr>
          <w:p w14:paraId="00000133" w14:textId="7EBDD28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34" w14:textId="29E1C41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35" w14:textId="08E50D68"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7.62</w:t>
            </w:r>
          </w:p>
        </w:tc>
        <w:tc>
          <w:tcPr>
            <w:tcW w:w="950" w:type="dxa"/>
            <w:shd w:val="clear" w:color="auto" w:fill="D9E2F3"/>
            <w:vAlign w:val="bottom"/>
          </w:tcPr>
          <w:p w14:paraId="00000136" w14:textId="77777777" w:rsidR="00EF1153" w:rsidRPr="00EF1153" w:rsidRDefault="00EF1153" w:rsidP="00EF1153">
            <w:pPr>
              <w:rPr>
                <w:rFonts w:ascii="Times New Roman" w:eastAsia="Times New Roman" w:hAnsi="Times New Roman" w:cs="Times New Roman"/>
                <w:b/>
                <w:i/>
                <w:sz w:val="24"/>
                <w:szCs w:val="24"/>
              </w:rPr>
            </w:pPr>
          </w:p>
        </w:tc>
        <w:tc>
          <w:tcPr>
            <w:tcW w:w="915" w:type="dxa"/>
            <w:vAlign w:val="bottom"/>
          </w:tcPr>
          <w:p w14:paraId="00000137" w14:textId="72A5F87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102.57</w:t>
            </w:r>
          </w:p>
        </w:tc>
        <w:tc>
          <w:tcPr>
            <w:tcW w:w="849" w:type="dxa"/>
            <w:vAlign w:val="bottom"/>
          </w:tcPr>
          <w:p w14:paraId="00000138" w14:textId="49F2EB2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1.56</w:t>
            </w:r>
          </w:p>
        </w:tc>
        <w:tc>
          <w:tcPr>
            <w:tcW w:w="849" w:type="dxa"/>
            <w:vAlign w:val="bottom"/>
          </w:tcPr>
          <w:p w14:paraId="00000139" w14:textId="22A34C5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3A" w14:textId="5CD8A40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104.13</w:t>
            </w:r>
          </w:p>
        </w:tc>
        <w:tc>
          <w:tcPr>
            <w:tcW w:w="950" w:type="dxa"/>
            <w:shd w:val="clear" w:color="auto" w:fill="D9E2F3"/>
            <w:vAlign w:val="bottom"/>
          </w:tcPr>
          <w:p w14:paraId="0000013B" w14:textId="77777777" w:rsidR="00EF1153" w:rsidRPr="00EF1153" w:rsidRDefault="00EF1153" w:rsidP="00EF1153">
            <w:pPr>
              <w:rPr>
                <w:rFonts w:ascii="Times New Roman" w:eastAsia="Times New Roman" w:hAnsi="Times New Roman" w:cs="Times New Roman"/>
                <w:b/>
                <w:sz w:val="24"/>
                <w:szCs w:val="24"/>
              </w:rPr>
            </w:pPr>
          </w:p>
        </w:tc>
      </w:tr>
      <w:tr w:rsidR="00EF1153" w14:paraId="4F26DC55" w14:textId="77777777">
        <w:tc>
          <w:tcPr>
            <w:tcW w:w="826" w:type="dxa"/>
            <w:vAlign w:val="bottom"/>
          </w:tcPr>
          <w:p w14:paraId="0000013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2010</w:t>
            </w:r>
          </w:p>
        </w:tc>
        <w:tc>
          <w:tcPr>
            <w:tcW w:w="849" w:type="dxa"/>
            <w:vAlign w:val="bottom"/>
          </w:tcPr>
          <w:p w14:paraId="0000013D" w14:textId="5BBF77D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39.78</w:t>
            </w:r>
          </w:p>
        </w:tc>
        <w:tc>
          <w:tcPr>
            <w:tcW w:w="800" w:type="dxa"/>
            <w:vAlign w:val="bottom"/>
          </w:tcPr>
          <w:p w14:paraId="0000013E" w14:textId="06DED8E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3F" w14:textId="7DD6F5C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6.33</w:t>
            </w:r>
          </w:p>
        </w:tc>
        <w:tc>
          <w:tcPr>
            <w:tcW w:w="1035" w:type="dxa"/>
            <w:shd w:val="clear" w:color="auto" w:fill="D9E2F3"/>
            <w:vAlign w:val="bottom"/>
          </w:tcPr>
          <w:p w14:paraId="00000140" w14:textId="46E286D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46.11</w:t>
            </w:r>
          </w:p>
        </w:tc>
        <w:tc>
          <w:tcPr>
            <w:tcW w:w="950" w:type="dxa"/>
            <w:shd w:val="clear" w:color="auto" w:fill="D9E2F3"/>
            <w:vAlign w:val="bottom"/>
          </w:tcPr>
          <w:p w14:paraId="00000141" w14:textId="1561D40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3.47</w:t>
            </w:r>
          </w:p>
        </w:tc>
        <w:tc>
          <w:tcPr>
            <w:tcW w:w="849" w:type="dxa"/>
            <w:vAlign w:val="bottom"/>
          </w:tcPr>
          <w:p w14:paraId="00000142" w14:textId="2DF30B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12.26</w:t>
            </w:r>
          </w:p>
        </w:tc>
        <w:tc>
          <w:tcPr>
            <w:tcW w:w="800" w:type="dxa"/>
            <w:vAlign w:val="bottom"/>
          </w:tcPr>
          <w:p w14:paraId="00000143" w14:textId="3F7C935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44" w14:textId="55DC3B5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45" w14:textId="58E61E0F"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12.26</w:t>
            </w:r>
          </w:p>
        </w:tc>
        <w:tc>
          <w:tcPr>
            <w:tcW w:w="950" w:type="dxa"/>
            <w:shd w:val="clear" w:color="auto" w:fill="D9E2F3"/>
            <w:vAlign w:val="bottom"/>
          </w:tcPr>
          <w:p w14:paraId="00000146" w14:textId="40400A01"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4.64</w:t>
            </w:r>
          </w:p>
        </w:tc>
        <w:tc>
          <w:tcPr>
            <w:tcW w:w="915" w:type="dxa"/>
            <w:vAlign w:val="bottom"/>
          </w:tcPr>
          <w:p w14:paraId="00000147" w14:textId="0ABCCA7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107.17</w:t>
            </w:r>
          </w:p>
        </w:tc>
        <w:tc>
          <w:tcPr>
            <w:tcW w:w="849" w:type="dxa"/>
            <w:vAlign w:val="bottom"/>
          </w:tcPr>
          <w:p w14:paraId="00000148" w14:textId="1CD8C76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1.56</w:t>
            </w:r>
          </w:p>
        </w:tc>
        <w:tc>
          <w:tcPr>
            <w:tcW w:w="849" w:type="dxa"/>
            <w:vAlign w:val="bottom"/>
          </w:tcPr>
          <w:p w14:paraId="00000149" w14:textId="3EC00F8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4A" w14:textId="4659818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108.73</w:t>
            </w:r>
          </w:p>
        </w:tc>
        <w:tc>
          <w:tcPr>
            <w:tcW w:w="950" w:type="dxa"/>
            <w:shd w:val="clear" w:color="auto" w:fill="D9E2F3"/>
            <w:vAlign w:val="bottom"/>
          </w:tcPr>
          <w:p w14:paraId="0000014B" w14:textId="5A5B66D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4.60</w:t>
            </w:r>
          </w:p>
        </w:tc>
      </w:tr>
      <w:tr w:rsidR="00EF1153" w14:paraId="20DF8079" w14:textId="77777777">
        <w:tc>
          <w:tcPr>
            <w:tcW w:w="826" w:type="dxa"/>
            <w:vAlign w:val="bottom"/>
          </w:tcPr>
          <w:p w14:paraId="0000014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2011</w:t>
            </w:r>
          </w:p>
        </w:tc>
        <w:tc>
          <w:tcPr>
            <w:tcW w:w="849" w:type="dxa"/>
            <w:vAlign w:val="bottom"/>
          </w:tcPr>
          <w:p w14:paraId="0000014D" w14:textId="44D3760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39.84</w:t>
            </w:r>
          </w:p>
        </w:tc>
        <w:tc>
          <w:tcPr>
            <w:tcW w:w="800" w:type="dxa"/>
            <w:vAlign w:val="bottom"/>
          </w:tcPr>
          <w:p w14:paraId="0000014E" w14:textId="1376CE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4F" w14:textId="5366242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6.64</w:t>
            </w:r>
          </w:p>
        </w:tc>
        <w:tc>
          <w:tcPr>
            <w:tcW w:w="1035" w:type="dxa"/>
            <w:shd w:val="clear" w:color="auto" w:fill="D9E2F3"/>
            <w:vAlign w:val="bottom"/>
          </w:tcPr>
          <w:p w14:paraId="00000150" w14:textId="52FEEB8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46.48</w:t>
            </w:r>
          </w:p>
        </w:tc>
        <w:tc>
          <w:tcPr>
            <w:tcW w:w="950" w:type="dxa"/>
            <w:shd w:val="clear" w:color="auto" w:fill="D9E2F3"/>
            <w:vAlign w:val="bottom"/>
          </w:tcPr>
          <w:p w14:paraId="00000151" w14:textId="1C3BFEC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0.37</w:t>
            </w:r>
          </w:p>
        </w:tc>
        <w:tc>
          <w:tcPr>
            <w:tcW w:w="849" w:type="dxa"/>
            <w:vAlign w:val="bottom"/>
          </w:tcPr>
          <w:p w14:paraId="00000152" w14:textId="2BB6CB2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19.15</w:t>
            </w:r>
          </w:p>
        </w:tc>
        <w:tc>
          <w:tcPr>
            <w:tcW w:w="800" w:type="dxa"/>
            <w:vAlign w:val="bottom"/>
          </w:tcPr>
          <w:p w14:paraId="00000153" w14:textId="1D75BE6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54" w14:textId="0085459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55" w14:textId="7B46533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19.70</w:t>
            </w:r>
          </w:p>
        </w:tc>
        <w:tc>
          <w:tcPr>
            <w:tcW w:w="950" w:type="dxa"/>
            <w:shd w:val="clear" w:color="auto" w:fill="D9E2F3"/>
            <w:vAlign w:val="bottom"/>
          </w:tcPr>
          <w:p w14:paraId="00000156" w14:textId="2DC93B8D"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7.44</w:t>
            </w:r>
          </w:p>
        </w:tc>
        <w:tc>
          <w:tcPr>
            <w:tcW w:w="915" w:type="dxa"/>
            <w:vAlign w:val="bottom"/>
          </w:tcPr>
          <w:p w14:paraId="00000157" w14:textId="0A40591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108.72</w:t>
            </w:r>
          </w:p>
        </w:tc>
        <w:tc>
          <w:tcPr>
            <w:tcW w:w="849" w:type="dxa"/>
            <w:vAlign w:val="bottom"/>
          </w:tcPr>
          <w:p w14:paraId="00000158" w14:textId="5A16BE8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2.08</w:t>
            </w:r>
          </w:p>
        </w:tc>
        <w:tc>
          <w:tcPr>
            <w:tcW w:w="849" w:type="dxa"/>
            <w:vAlign w:val="bottom"/>
          </w:tcPr>
          <w:p w14:paraId="00000159" w14:textId="1DDAAE8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5A" w14:textId="21B8D77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110.80</w:t>
            </w:r>
          </w:p>
        </w:tc>
        <w:tc>
          <w:tcPr>
            <w:tcW w:w="950" w:type="dxa"/>
            <w:shd w:val="clear" w:color="auto" w:fill="D9E2F3"/>
            <w:vAlign w:val="bottom"/>
          </w:tcPr>
          <w:p w14:paraId="0000015B" w14:textId="7E9503E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2.07</w:t>
            </w:r>
          </w:p>
        </w:tc>
      </w:tr>
      <w:tr w:rsidR="00EF1153" w14:paraId="39506265" w14:textId="77777777">
        <w:tc>
          <w:tcPr>
            <w:tcW w:w="826" w:type="dxa"/>
            <w:vAlign w:val="bottom"/>
          </w:tcPr>
          <w:p w14:paraId="0000015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2012</w:t>
            </w:r>
          </w:p>
        </w:tc>
        <w:tc>
          <w:tcPr>
            <w:tcW w:w="849" w:type="dxa"/>
            <w:vAlign w:val="bottom"/>
          </w:tcPr>
          <w:p w14:paraId="0000015D" w14:textId="3C370B9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42.41</w:t>
            </w:r>
          </w:p>
        </w:tc>
        <w:tc>
          <w:tcPr>
            <w:tcW w:w="800" w:type="dxa"/>
            <w:vAlign w:val="bottom"/>
          </w:tcPr>
          <w:p w14:paraId="0000015E" w14:textId="7F7CE93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5F" w14:textId="3008F83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6.80</w:t>
            </w:r>
          </w:p>
        </w:tc>
        <w:tc>
          <w:tcPr>
            <w:tcW w:w="1035" w:type="dxa"/>
            <w:shd w:val="clear" w:color="auto" w:fill="D9E2F3"/>
            <w:vAlign w:val="bottom"/>
          </w:tcPr>
          <w:p w14:paraId="00000160" w14:textId="4FD55F6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49.21</w:t>
            </w:r>
          </w:p>
        </w:tc>
        <w:tc>
          <w:tcPr>
            <w:tcW w:w="950" w:type="dxa"/>
            <w:shd w:val="clear" w:color="auto" w:fill="D9E2F3"/>
            <w:vAlign w:val="bottom"/>
          </w:tcPr>
          <w:p w14:paraId="00000161" w14:textId="26AB1CD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2.73</w:t>
            </w:r>
          </w:p>
        </w:tc>
        <w:tc>
          <w:tcPr>
            <w:tcW w:w="849" w:type="dxa"/>
            <w:vAlign w:val="bottom"/>
          </w:tcPr>
          <w:p w14:paraId="00000162" w14:textId="38E885F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23.86</w:t>
            </w:r>
          </w:p>
        </w:tc>
        <w:tc>
          <w:tcPr>
            <w:tcW w:w="800" w:type="dxa"/>
            <w:vAlign w:val="bottom"/>
          </w:tcPr>
          <w:p w14:paraId="00000163" w14:textId="03F2916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64" w14:textId="00B4C1B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0.56</w:t>
            </w:r>
          </w:p>
        </w:tc>
        <w:tc>
          <w:tcPr>
            <w:tcW w:w="1035" w:type="dxa"/>
            <w:shd w:val="clear" w:color="auto" w:fill="D9E2F3"/>
            <w:vAlign w:val="bottom"/>
          </w:tcPr>
          <w:p w14:paraId="00000165" w14:textId="4B9C12B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24.97</w:t>
            </w:r>
          </w:p>
        </w:tc>
        <w:tc>
          <w:tcPr>
            <w:tcW w:w="950" w:type="dxa"/>
            <w:shd w:val="clear" w:color="auto" w:fill="D9E2F3"/>
            <w:vAlign w:val="bottom"/>
          </w:tcPr>
          <w:p w14:paraId="00000166" w14:textId="6A38999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5.27</w:t>
            </w:r>
          </w:p>
        </w:tc>
        <w:tc>
          <w:tcPr>
            <w:tcW w:w="915" w:type="dxa"/>
            <w:vAlign w:val="bottom"/>
          </w:tcPr>
          <w:p w14:paraId="00000167" w14:textId="1F5B924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109.47</w:t>
            </w:r>
          </w:p>
        </w:tc>
        <w:tc>
          <w:tcPr>
            <w:tcW w:w="849" w:type="dxa"/>
            <w:vAlign w:val="bottom"/>
          </w:tcPr>
          <w:p w14:paraId="00000168" w14:textId="04DCF37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2.08</w:t>
            </w:r>
          </w:p>
        </w:tc>
        <w:tc>
          <w:tcPr>
            <w:tcW w:w="849" w:type="dxa"/>
            <w:vAlign w:val="bottom"/>
          </w:tcPr>
          <w:p w14:paraId="00000169" w14:textId="5677ABB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6A" w14:textId="46B73C6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111.55</w:t>
            </w:r>
          </w:p>
        </w:tc>
        <w:tc>
          <w:tcPr>
            <w:tcW w:w="950" w:type="dxa"/>
            <w:shd w:val="clear" w:color="auto" w:fill="D9E2F3"/>
            <w:vAlign w:val="bottom"/>
          </w:tcPr>
          <w:p w14:paraId="0000016B" w14:textId="58F31F5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0.75</w:t>
            </w:r>
          </w:p>
        </w:tc>
      </w:tr>
      <w:tr w:rsidR="00EF1153" w14:paraId="5BDB9E9F" w14:textId="77777777">
        <w:tc>
          <w:tcPr>
            <w:tcW w:w="826" w:type="dxa"/>
            <w:vAlign w:val="bottom"/>
          </w:tcPr>
          <w:p w14:paraId="0000016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2013</w:t>
            </w:r>
          </w:p>
        </w:tc>
        <w:tc>
          <w:tcPr>
            <w:tcW w:w="849" w:type="dxa"/>
            <w:vAlign w:val="bottom"/>
          </w:tcPr>
          <w:p w14:paraId="0000016D" w14:textId="482D625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41.82</w:t>
            </w:r>
          </w:p>
        </w:tc>
        <w:tc>
          <w:tcPr>
            <w:tcW w:w="800" w:type="dxa"/>
            <w:vAlign w:val="bottom"/>
          </w:tcPr>
          <w:p w14:paraId="0000016E" w14:textId="7513A49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6F" w14:textId="12DD851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8.76</w:t>
            </w:r>
          </w:p>
        </w:tc>
        <w:tc>
          <w:tcPr>
            <w:tcW w:w="1035" w:type="dxa"/>
            <w:shd w:val="clear" w:color="auto" w:fill="D9E2F3"/>
            <w:vAlign w:val="bottom"/>
          </w:tcPr>
          <w:p w14:paraId="00000170" w14:textId="7F6117D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52.08</w:t>
            </w:r>
          </w:p>
        </w:tc>
        <w:tc>
          <w:tcPr>
            <w:tcW w:w="950" w:type="dxa"/>
            <w:shd w:val="clear" w:color="auto" w:fill="D9E2F3"/>
            <w:vAlign w:val="bottom"/>
          </w:tcPr>
          <w:p w14:paraId="00000171" w14:textId="6FBA6A0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2.87</w:t>
            </w:r>
          </w:p>
        </w:tc>
        <w:tc>
          <w:tcPr>
            <w:tcW w:w="849" w:type="dxa"/>
            <w:vAlign w:val="bottom"/>
          </w:tcPr>
          <w:p w14:paraId="00000172" w14:textId="656896C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26.30</w:t>
            </w:r>
          </w:p>
        </w:tc>
        <w:tc>
          <w:tcPr>
            <w:tcW w:w="800" w:type="dxa"/>
            <w:vAlign w:val="bottom"/>
          </w:tcPr>
          <w:p w14:paraId="00000173" w14:textId="428E79C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74" w14:textId="7E0611D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0.70</w:t>
            </w:r>
          </w:p>
        </w:tc>
        <w:tc>
          <w:tcPr>
            <w:tcW w:w="1035" w:type="dxa"/>
            <w:shd w:val="clear" w:color="auto" w:fill="D9E2F3"/>
            <w:vAlign w:val="bottom"/>
          </w:tcPr>
          <w:p w14:paraId="00000175" w14:textId="514829DA"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27.55</w:t>
            </w:r>
          </w:p>
        </w:tc>
        <w:tc>
          <w:tcPr>
            <w:tcW w:w="950" w:type="dxa"/>
            <w:shd w:val="clear" w:color="auto" w:fill="D9E2F3"/>
            <w:vAlign w:val="bottom"/>
          </w:tcPr>
          <w:p w14:paraId="00000176" w14:textId="6EEEA2A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2.58</w:t>
            </w:r>
          </w:p>
        </w:tc>
        <w:tc>
          <w:tcPr>
            <w:tcW w:w="915" w:type="dxa"/>
            <w:vAlign w:val="bottom"/>
          </w:tcPr>
          <w:p w14:paraId="00000177" w14:textId="3B4DC81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108.95</w:t>
            </w:r>
          </w:p>
        </w:tc>
        <w:tc>
          <w:tcPr>
            <w:tcW w:w="849" w:type="dxa"/>
            <w:vAlign w:val="bottom"/>
          </w:tcPr>
          <w:p w14:paraId="00000178" w14:textId="024C31B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2.54</w:t>
            </w:r>
          </w:p>
        </w:tc>
        <w:tc>
          <w:tcPr>
            <w:tcW w:w="849" w:type="dxa"/>
            <w:vAlign w:val="bottom"/>
          </w:tcPr>
          <w:p w14:paraId="00000179" w14:textId="3939890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2.55</w:t>
            </w:r>
          </w:p>
        </w:tc>
        <w:tc>
          <w:tcPr>
            <w:tcW w:w="1035" w:type="dxa"/>
            <w:shd w:val="clear" w:color="auto" w:fill="D9E2F3"/>
            <w:vAlign w:val="bottom"/>
          </w:tcPr>
          <w:p w14:paraId="0000017A" w14:textId="78311AD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114.04</w:t>
            </w:r>
          </w:p>
        </w:tc>
        <w:tc>
          <w:tcPr>
            <w:tcW w:w="950" w:type="dxa"/>
            <w:shd w:val="clear" w:color="auto" w:fill="D9E2F3"/>
            <w:vAlign w:val="bottom"/>
          </w:tcPr>
          <w:p w14:paraId="0000017B" w14:textId="1C350EB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2.49</w:t>
            </w:r>
          </w:p>
        </w:tc>
      </w:tr>
      <w:tr w:rsidR="00EF1153" w14:paraId="1361231D" w14:textId="77777777">
        <w:tc>
          <w:tcPr>
            <w:tcW w:w="826" w:type="dxa"/>
            <w:vAlign w:val="bottom"/>
          </w:tcPr>
          <w:p w14:paraId="0000017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2014</w:t>
            </w:r>
          </w:p>
        </w:tc>
        <w:tc>
          <w:tcPr>
            <w:tcW w:w="849" w:type="dxa"/>
            <w:vAlign w:val="bottom"/>
          </w:tcPr>
          <w:p w14:paraId="0000017D" w14:textId="4148A6C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41.41</w:t>
            </w:r>
          </w:p>
        </w:tc>
        <w:tc>
          <w:tcPr>
            <w:tcW w:w="800" w:type="dxa"/>
            <w:vAlign w:val="bottom"/>
          </w:tcPr>
          <w:p w14:paraId="0000017E" w14:textId="140AD2F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7F" w14:textId="3B09B0D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11.37</w:t>
            </w:r>
          </w:p>
        </w:tc>
        <w:tc>
          <w:tcPr>
            <w:tcW w:w="1035" w:type="dxa"/>
            <w:shd w:val="clear" w:color="auto" w:fill="D9E2F3"/>
            <w:vAlign w:val="bottom"/>
          </w:tcPr>
          <w:p w14:paraId="00000180" w14:textId="6A0F087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54.28</w:t>
            </w:r>
          </w:p>
        </w:tc>
        <w:tc>
          <w:tcPr>
            <w:tcW w:w="950" w:type="dxa"/>
            <w:shd w:val="clear" w:color="auto" w:fill="D9E2F3"/>
            <w:vAlign w:val="bottom"/>
          </w:tcPr>
          <w:p w14:paraId="00000181" w14:textId="003425F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2.20</w:t>
            </w:r>
          </w:p>
        </w:tc>
        <w:tc>
          <w:tcPr>
            <w:tcW w:w="849" w:type="dxa"/>
            <w:vAlign w:val="bottom"/>
          </w:tcPr>
          <w:p w14:paraId="00000182" w14:textId="11FD32C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34.45</w:t>
            </w:r>
          </w:p>
        </w:tc>
        <w:tc>
          <w:tcPr>
            <w:tcW w:w="800" w:type="dxa"/>
            <w:vAlign w:val="bottom"/>
          </w:tcPr>
          <w:p w14:paraId="00000183" w14:textId="40A4AC9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0.73</w:t>
            </w:r>
          </w:p>
        </w:tc>
        <w:tc>
          <w:tcPr>
            <w:tcW w:w="849" w:type="dxa"/>
            <w:vAlign w:val="bottom"/>
          </w:tcPr>
          <w:p w14:paraId="00000184" w14:textId="06D8047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1.25</w:t>
            </w:r>
          </w:p>
        </w:tc>
        <w:tc>
          <w:tcPr>
            <w:tcW w:w="1035" w:type="dxa"/>
            <w:shd w:val="clear" w:color="auto" w:fill="D9E2F3"/>
            <w:vAlign w:val="bottom"/>
          </w:tcPr>
          <w:p w14:paraId="00000185" w14:textId="38483C9A"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36.43</w:t>
            </w:r>
          </w:p>
        </w:tc>
        <w:tc>
          <w:tcPr>
            <w:tcW w:w="950" w:type="dxa"/>
            <w:shd w:val="clear" w:color="auto" w:fill="D9E2F3"/>
            <w:vAlign w:val="bottom"/>
          </w:tcPr>
          <w:p w14:paraId="00000186" w14:textId="16045EB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8.88</w:t>
            </w:r>
          </w:p>
        </w:tc>
        <w:tc>
          <w:tcPr>
            <w:tcW w:w="915" w:type="dxa"/>
            <w:vAlign w:val="bottom"/>
          </w:tcPr>
          <w:p w14:paraId="00000187" w14:textId="0D86CF7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109.13</w:t>
            </w:r>
          </w:p>
        </w:tc>
        <w:tc>
          <w:tcPr>
            <w:tcW w:w="849" w:type="dxa"/>
            <w:vAlign w:val="bottom"/>
          </w:tcPr>
          <w:p w14:paraId="00000188" w14:textId="293CAD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6.42</w:t>
            </w:r>
          </w:p>
        </w:tc>
        <w:tc>
          <w:tcPr>
            <w:tcW w:w="849" w:type="dxa"/>
            <w:vAlign w:val="bottom"/>
          </w:tcPr>
          <w:p w14:paraId="00000189" w14:textId="491FEBB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7.75</w:t>
            </w:r>
          </w:p>
        </w:tc>
        <w:tc>
          <w:tcPr>
            <w:tcW w:w="1035" w:type="dxa"/>
            <w:shd w:val="clear" w:color="auto" w:fill="D9E2F3"/>
            <w:vAlign w:val="bottom"/>
          </w:tcPr>
          <w:p w14:paraId="0000018A" w14:textId="6A2D857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123.30</w:t>
            </w:r>
          </w:p>
        </w:tc>
        <w:tc>
          <w:tcPr>
            <w:tcW w:w="950" w:type="dxa"/>
            <w:shd w:val="clear" w:color="auto" w:fill="D9E2F3"/>
            <w:vAlign w:val="bottom"/>
          </w:tcPr>
          <w:p w14:paraId="0000018B" w14:textId="5FCEAF8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9.26</w:t>
            </w:r>
          </w:p>
        </w:tc>
      </w:tr>
      <w:tr w:rsidR="00EF1153" w14:paraId="108CD1DA" w14:textId="77777777">
        <w:tc>
          <w:tcPr>
            <w:tcW w:w="826" w:type="dxa"/>
            <w:vAlign w:val="bottom"/>
          </w:tcPr>
          <w:p w14:paraId="0000018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2015</w:t>
            </w:r>
          </w:p>
        </w:tc>
        <w:tc>
          <w:tcPr>
            <w:tcW w:w="849" w:type="dxa"/>
            <w:vAlign w:val="bottom"/>
          </w:tcPr>
          <w:p w14:paraId="0000018D" w14:textId="4A5EAAC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43.54</w:t>
            </w:r>
          </w:p>
        </w:tc>
        <w:tc>
          <w:tcPr>
            <w:tcW w:w="800" w:type="dxa"/>
            <w:vAlign w:val="bottom"/>
          </w:tcPr>
          <w:p w14:paraId="0000018E" w14:textId="6CB6629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8F" w14:textId="783BAE4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12.30</w:t>
            </w:r>
          </w:p>
        </w:tc>
        <w:tc>
          <w:tcPr>
            <w:tcW w:w="1035" w:type="dxa"/>
            <w:shd w:val="clear" w:color="auto" w:fill="D9E2F3"/>
            <w:vAlign w:val="bottom"/>
          </w:tcPr>
          <w:p w14:paraId="00000190" w14:textId="410A123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57.34</w:t>
            </w:r>
          </w:p>
        </w:tc>
        <w:tc>
          <w:tcPr>
            <w:tcW w:w="950" w:type="dxa"/>
            <w:shd w:val="clear" w:color="auto" w:fill="D9E2F3"/>
            <w:vAlign w:val="bottom"/>
          </w:tcPr>
          <w:p w14:paraId="00000191" w14:textId="2AEF091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3.06</w:t>
            </w:r>
          </w:p>
        </w:tc>
        <w:tc>
          <w:tcPr>
            <w:tcW w:w="849" w:type="dxa"/>
            <w:vAlign w:val="bottom"/>
          </w:tcPr>
          <w:p w14:paraId="00000192" w14:textId="533911E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34.75</w:t>
            </w:r>
          </w:p>
        </w:tc>
        <w:tc>
          <w:tcPr>
            <w:tcW w:w="800" w:type="dxa"/>
            <w:vAlign w:val="bottom"/>
          </w:tcPr>
          <w:p w14:paraId="00000193" w14:textId="4EB8AFB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0.73</w:t>
            </w:r>
          </w:p>
        </w:tc>
        <w:tc>
          <w:tcPr>
            <w:tcW w:w="849" w:type="dxa"/>
            <w:vAlign w:val="bottom"/>
          </w:tcPr>
          <w:p w14:paraId="00000194" w14:textId="2FCB288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6.61</w:t>
            </w:r>
          </w:p>
        </w:tc>
        <w:tc>
          <w:tcPr>
            <w:tcW w:w="1035" w:type="dxa"/>
            <w:shd w:val="clear" w:color="auto" w:fill="D9E2F3"/>
            <w:vAlign w:val="bottom"/>
          </w:tcPr>
          <w:p w14:paraId="00000195" w14:textId="10C958D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42.09</w:t>
            </w:r>
          </w:p>
        </w:tc>
        <w:tc>
          <w:tcPr>
            <w:tcW w:w="950" w:type="dxa"/>
            <w:shd w:val="clear" w:color="auto" w:fill="D9E2F3"/>
            <w:vAlign w:val="bottom"/>
          </w:tcPr>
          <w:p w14:paraId="00000196" w14:textId="3FAD2002"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5.66</w:t>
            </w:r>
          </w:p>
        </w:tc>
        <w:tc>
          <w:tcPr>
            <w:tcW w:w="915" w:type="dxa"/>
            <w:vAlign w:val="bottom"/>
          </w:tcPr>
          <w:p w14:paraId="00000197" w14:textId="13AB086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113.99</w:t>
            </w:r>
          </w:p>
        </w:tc>
        <w:tc>
          <w:tcPr>
            <w:tcW w:w="849" w:type="dxa"/>
            <w:vAlign w:val="bottom"/>
          </w:tcPr>
          <w:p w14:paraId="00000198" w14:textId="27BCD07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99" w14:textId="6D23E97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13.16</w:t>
            </w:r>
          </w:p>
        </w:tc>
        <w:tc>
          <w:tcPr>
            <w:tcW w:w="1035" w:type="dxa"/>
            <w:shd w:val="clear" w:color="auto" w:fill="D9E2F3"/>
            <w:vAlign w:val="bottom"/>
          </w:tcPr>
          <w:p w14:paraId="0000019A" w14:textId="6B355D9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133.70</w:t>
            </w:r>
          </w:p>
        </w:tc>
        <w:tc>
          <w:tcPr>
            <w:tcW w:w="950" w:type="dxa"/>
            <w:shd w:val="clear" w:color="auto" w:fill="D9E2F3"/>
            <w:vAlign w:val="bottom"/>
          </w:tcPr>
          <w:p w14:paraId="0000019B" w14:textId="357B7E6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10.40</w:t>
            </w:r>
          </w:p>
        </w:tc>
      </w:tr>
      <w:tr w:rsidR="00EF1153" w14:paraId="055B4229" w14:textId="77777777">
        <w:tc>
          <w:tcPr>
            <w:tcW w:w="826" w:type="dxa"/>
            <w:vAlign w:val="bottom"/>
          </w:tcPr>
          <w:p w14:paraId="0000019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2016</w:t>
            </w:r>
          </w:p>
        </w:tc>
        <w:tc>
          <w:tcPr>
            <w:tcW w:w="849" w:type="dxa"/>
            <w:vAlign w:val="bottom"/>
          </w:tcPr>
          <w:p w14:paraId="0000019D" w14:textId="271FA42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42.43</w:t>
            </w:r>
          </w:p>
        </w:tc>
        <w:tc>
          <w:tcPr>
            <w:tcW w:w="800" w:type="dxa"/>
            <w:vAlign w:val="bottom"/>
          </w:tcPr>
          <w:p w14:paraId="0000019E" w14:textId="7C22BC3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1.85</w:t>
            </w:r>
          </w:p>
        </w:tc>
        <w:tc>
          <w:tcPr>
            <w:tcW w:w="849" w:type="dxa"/>
            <w:vAlign w:val="bottom"/>
          </w:tcPr>
          <w:p w14:paraId="0000019F" w14:textId="0F2A005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17.66</w:t>
            </w:r>
          </w:p>
        </w:tc>
        <w:tc>
          <w:tcPr>
            <w:tcW w:w="1035" w:type="dxa"/>
            <w:shd w:val="clear" w:color="auto" w:fill="D9E2F3"/>
            <w:vAlign w:val="bottom"/>
          </w:tcPr>
          <w:p w14:paraId="000001A0" w14:textId="05D79F7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61.94</w:t>
            </w:r>
          </w:p>
        </w:tc>
        <w:tc>
          <w:tcPr>
            <w:tcW w:w="950" w:type="dxa"/>
            <w:shd w:val="clear" w:color="auto" w:fill="D9E2F3"/>
            <w:vAlign w:val="bottom"/>
          </w:tcPr>
          <w:p w14:paraId="000001A1" w14:textId="598A95C2"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4.60</w:t>
            </w:r>
          </w:p>
        </w:tc>
        <w:tc>
          <w:tcPr>
            <w:tcW w:w="849" w:type="dxa"/>
            <w:vAlign w:val="bottom"/>
          </w:tcPr>
          <w:p w14:paraId="000001A2" w14:textId="7F6D1D1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40.33</w:t>
            </w:r>
          </w:p>
        </w:tc>
        <w:tc>
          <w:tcPr>
            <w:tcW w:w="800" w:type="dxa"/>
            <w:vAlign w:val="bottom"/>
          </w:tcPr>
          <w:p w14:paraId="000001A3" w14:textId="0F7283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A4" w14:textId="6CC2D28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7.88</w:t>
            </w:r>
          </w:p>
        </w:tc>
        <w:tc>
          <w:tcPr>
            <w:tcW w:w="1035" w:type="dxa"/>
            <w:shd w:val="clear" w:color="auto" w:fill="D9E2F3"/>
            <w:vAlign w:val="bottom"/>
          </w:tcPr>
          <w:p w14:paraId="000001A5" w14:textId="50E245E8"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48.95</w:t>
            </w:r>
          </w:p>
        </w:tc>
        <w:tc>
          <w:tcPr>
            <w:tcW w:w="950" w:type="dxa"/>
            <w:shd w:val="clear" w:color="auto" w:fill="D9E2F3"/>
            <w:vAlign w:val="bottom"/>
          </w:tcPr>
          <w:p w14:paraId="000001A6" w14:textId="16CFA56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6.86</w:t>
            </w:r>
          </w:p>
        </w:tc>
        <w:tc>
          <w:tcPr>
            <w:tcW w:w="915" w:type="dxa"/>
            <w:vAlign w:val="bottom"/>
          </w:tcPr>
          <w:p w14:paraId="000001A7" w14:textId="7F1CD64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118.57</w:t>
            </w:r>
          </w:p>
        </w:tc>
        <w:tc>
          <w:tcPr>
            <w:tcW w:w="849" w:type="dxa"/>
            <w:vAlign w:val="bottom"/>
          </w:tcPr>
          <w:p w14:paraId="000001A8" w14:textId="55C5FE6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A9" w14:textId="55CDC04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16.03</w:t>
            </w:r>
          </w:p>
        </w:tc>
        <w:tc>
          <w:tcPr>
            <w:tcW w:w="1035" w:type="dxa"/>
            <w:shd w:val="clear" w:color="auto" w:fill="D9E2F3"/>
            <w:vAlign w:val="bottom"/>
          </w:tcPr>
          <w:p w14:paraId="000001AA" w14:textId="5730337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141.15</w:t>
            </w:r>
          </w:p>
        </w:tc>
        <w:tc>
          <w:tcPr>
            <w:tcW w:w="950" w:type="dxa"/>
            <w:shd w:val="clear" w:color="auto" w:fill="D9E2F3"/>
            <w:vAlign w:val="bottom"/>
          </w:tcPr>
          <w:p w14:paraId="000001AB" w14:textId="079A5DF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7.45</w:t>
            </w:r>
          </w:p>
        </w:tc>
      </w:tr>
      <w:tr w:rsidR="00EF1153" w14:paraId="1905C795" w14:textId="77777777">
        <w:tc>
          <w:tcPr>
            <w:tcW w:w="826" w:type="dxa"/>
            <w:vAlign w:val="bottom"/>
          </w:tcPr>
          <w:p w14:paraId="000001A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2017</w:t>
            </w:r>
          </w:p>
        </w:tc>
        <w:tc>
          <w:tcPr>
            <w:tcW w:w="849" w:type="dxa"/>
            <w:vAlign w:val="bottom"/>
          </w:tcPr>
          <w:p w14:paraId="000001AD" w14:textId="09CBF15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38.77</w:t>
            </w:r>
          </w:p>
        </w:tc>
        <w:tc>
          <w:tcPr>
            <w:tcW w:w="800" w:type="dxa"/>
            <w:vAlign w:val="bottom"/>
          </w:tcPr>
          <w:p w14:paraId="000001AE" w14:textId="425481D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7.09</w:t>
            </w:r>
          </w:p>
        </w:tc>
        <w:tc>
          <w:tcPr>
            <w:tcW w:w="849" w:type="dxa"/>
            <w:vAlign w:val="bottom"/>
          </w:tcPr>
          <w:p w14:paraId="000001AF" w14:textId="5130C97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19.60</w:t>
            </w:r>
          </w:p>
        </w:tc>
        <w:tc>
          <w:tcPr>
            <w:tcW w:w="1035" w:type="dxa"/>
            <w:shd w:val="clear" w:color="auto" w:fill="D9E2F3"/>
            <w:vAlign w:val="bottom"/>
          </w:tcPr>
          <w:p w14:paraId="000001B0" w14:textId="13D20CA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65.46</w:t>
            </w:r>
          </w:p>
        </w:tc>
        <w:tc>
          <w:tcPr>
            <w:tcW w:w="950" w:type="dxa"/>
            <w:shd w:val="clear" w:color="auto" w:fill="D9E2F3"/>
            <w:vAlign w:val="bottom"/>
          </w:tcPr>
          <w:p w14:paraId="000001B1" w14:textId="41683864"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3.52</w:t>
            </w:r>
          </w:p>
        </w:tc>
        <w:tc>
          <w:tcPr>
            <w:tcW w:w="849" w:type="dxa"/>
            <w:vAlign w:val="bottom"/>
          </w:tcPr>
          <w:p w14:paraId="000001B2" w14:textId="2745DA2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49.73</w:t>
            </w:r>
          </w:p>
        </w:tc>
        <w:tc>
          <w:tcPr>
            <w:tcW w:w="800" w:type="dxa"/>
            <w:vAlign w:val="bottom"/>
          </w:tcPr>
          <w:p w14:paraId="000001B3" w14:textId="356126F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B4" w14:textId="36D9E4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8.03</w:t>
            </w:r>
          </w:p>
        </w:tc>
        <w:tc>
          <w:tcPr>
            <w:tcW w:w="1035" w:type="dxa"/>
            <w:shd w:val="clear" w:color="auto" w:fill="D9E2F3"/>
            <w:vAlign w:val="bottom"/>
          </w:tcPr>
          <w:p w14:paraId="000001B5" w14:textId="330DA97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58.50</w:t>
            </w:r>
          </w:p>
        </w:tc>
        <w:tc>
          <w:tcPr>
            <w:tcW w:w="950" w:type="dxa"/>
            <w:shd w:val="clear" w:color="auto" w:fill="D9E2F3"/>
            <w:vAlign w:val="bottom"/>
          </w:tcPr>
          <w:p w14:paraId="000001B6" w14:textId="45CA86E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9.55</w:t>
            </w:r>
          </w:p>
        </w:tc>
        <w:tc>
          <w:tcPr>
            <w:tcW w:w="915" w:type="dxa"/>
            <w:vAlign w:val="bottom"/>
          </w:tcPr>
          <w:p w14:paraId="000001B7" w14:textId="6883D1F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123.60</w:t>
            </w:r>
          </w:p>
        </w:tc>
        <w:tc>
          <w:tcPr>
            <w:tcW w:w="849" w:type="dxa"/>
            <w:vAlign w:val="bottom"/>
          </w:tcPr>
          <w:p w14:paraId="000001B8" w14:textId="48355EB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B9" w14:textId="4847221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19.44</w:t>
            </w:r>
          </w:p>
        </w:tc>
        <w:tc>
          <w:tcPr>
            <w:tcW w:w="1035" w:type="dxa"/>
            <w:shd w:val="clear" w:color="auto" w:fill="D9E2F3"/>
            <w:vAlign w:val="bottom"/>
          </w:tcPr>
          <w:p w14:paraId="000001BA" w14:textId="1FEDCE3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149.59</w:t>
            </w:r>
          </w:p>
        </w:tc>
        <w:tc>
          <w:tcPr>
            <w:tcW w:w="950" w:type="dxa"/>
            <w:shd w:val="clear" w:color="auto" w:fill="D9E2F3"/>
            <w:vAlign w:val="bottom"/>
          </w:tcPr>
          <w:p w14:paraId="000001BB" w14:textId="6E1C9D1F"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8.44</w:t>
            </w:r>
          </w:p>
        </w:tc>
      </w:tr>
      <w:tr w:rsidR="00EF1153" w14:paraId="0DC66ACF" w14:textId="77777777">
        <w:tc>
          <w:tcPr>
            <w:tcW w:w="826" w:type="dxa"/>
            <w:vAlign w:val="bottom"/>
          </w:tcPr>
          <w:p w14:paraId="000001B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2018</w:t>
            </w:r>
          </w:p>
        </w:tc>
        <w:tc>
          <w:tcPr>
            <w:tcW w:w="849" w:type="dxa"/>
            <w:vAlign w:val="bottom"/>
          </w:tcPr>
          <w:p w14:paraId="000001BD" w14:textId="464929A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39.90</w:t>
            </w:r>
          </w:p>
        </w:tc>
        <w:tc>
          <w:tcPr>
            <w:tcW w:w="800" w:type="dxa"/>
            <w:vAlign w:val="bottom"/>
          </w:tcPr>
          <w:p w14:paraId="000001BE" w14:textId="6B80C32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7.18</w:t>
            </w:r>
          </w:p>
        </w:tc>
        <w:tc>
          <w:tcPr>
            <w:tcW w:w="849" w:type="dxa"/>
            <w:vAlign w:val="bottom"/>
          </w:tcPr>
          <w:p w14:paraId="000001BF" w14:textId="4397D78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22.63</w:t>
            </w:r>
          </w:p>
        </w:tc>
        <w:tc>
          <w:tcPr>
            <w:tcW w:w="1035" w:type="dxa"/>
            <w:shd w:val="clear" w:color="auto" w:fill="D9E2F3"/>
            <w:vAlign w:val="bottom"/>
          </w:tcPr>
          <w:p w14:paraId="000001C0" w14:textId="5AC606A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69.71</w:t>
            </w:r>
          </w:p>
        </w:tc>
        <w:tc>
          <w:tcPr>
            <w:tcW w:w="950" w:type="dxa"/>
            <w:shd w:val="clear" w:color="auto" w:fill="D9E2F3"/>
            <w:vAlign w:val="bottom"/>
          </w:tcPr>
          <w:p w14:paraId="000001C1" w14:textId="1711A16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4.25</w:t>
            </w:r>
          </w:p>
        </w:tc>
        <w:tc>
          <w:tcPr>
            <w:tcW w:w="849" w:type="dxa"/>
            <w:vAlign w:val="bottom"/>
          </w:tcPr>
          <w:p w14:paraId="000001C2" w14:textId="37E1414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54.66</w:t>
            </w:r>
          </w:p>
        </w:tc>
        <w:tc>
          <w:tcPr>
            <w:tcW w:w="800" w:type="dxa"/>
            <w:vAlign w:val="bottom"/>
          </w:tcPr>
          <w:p w14:paraId="000001C3" w14:textId="091799B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C4" w14:textId="18CE6BE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8.03</w:t>
            </w:r>
          </w:p>
        </w:tc>
        <w:tc>
          <w:tcPr>
            <w:tcW w:w="1035" w:type="dxa"/>
            <w:shd w:val="clear" w:color="auto" w:fill="D9E2F3"/>
            <w:vAlign w:val="bottom"/>
          </w:tcPr>
          <w:p w14:paraId="000001C5" w14:textId="675AE4D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63.43</w:t>
            </w:r>
          </w:p>
        </w:tc>
        <w:tc>
          <w:tcPr>
            <w:tcW w:w="950" w:type="dxa"/>
            <w:shd w:val="clear" w:color="auto" w:fill="D9E2F3"/>
            <w:vAlign w:val="bottom"/>
          </w:tcPr>
          <w:p w14:paraId="000001C6" w14:textId="2A0C3BE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4.93</w:t>
            </w:r>
          </w:p>
        </w:tc>
        <w:tc>
          <w:tcPr>
            <w:tcW w:w="915" w:type="dxa"/>
            <w:vAlign w:val="bottom"/>
          </w:tcPr>
          <w:p w14:paraId="000001C7" w14:textId="7B45F42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126.08</w:t>
            </w:r>
          </w:p>
        </w:tc>
        <w:tc>
          <w:tcPr>
            <w:tcW w:w="849" w:type="dxa"/>
            <w:vAlign w:val="bottom"/>
          </w:tcPr>
          <w:p w14:paraId="000001C8" w14:textId="4C05349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10.08</w:t>
            </w:r>
          </w:p>
        </w:tc>
        <w:tc>
          <w:tcPr>
            <w:tcW w:w="849" w:type="dxa"/>
            <w:vAlign w:val="bottom"/>
          </w:tcPr>
          <w:p w14:paraId="000001C9" w14:textId="79DDB37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22.62</w:t>
            </w:r>
          </w:p>
        </w:tc>
        <w:tc>
          <w:tcPr>
            <w:tcW w:w="1035" w:type="dxa"/>
            <w:shd w:val="clear" w:color="auto" w:fill="D9E2F3"/>
            <w:vAlign w:val="bottom"/>
          </w:tcPr>
          <w:p w14:paraId="000001CA" w14:textId="646EBE1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158.78</w:t>
            </w:r>
          </w:p>
        </w:tc>
        <w:tc>
          <w:tcPr>
            <w:tcW w:w="950" w:type="dxa"/>
            <w:shd w:val="clear" w:color="auto" w:fill="D9E2F3"/>
            <w:vAlign w:val="bottom"/>
          </w:tcPr>
          <w:p w14:paraId="000001CB" w14:textId="5406D3E1"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9.19</w:t>
            </w:r>
          </w:p>
        </w:tc>
      </w:tr>
      <w:tr w:rsidR="00EF1153" w14:paraId="0FFC4C36" w14:textId="77777777">
        <w:tc>
          <w:tcPr>
            <w:tcW w:w="826" w:type="dxa"/>
            <w:shd w:val="clear" w:color="auto" w:fill="FFFFFF"/>
            <w:vAlign w:val="bottom"/>
          </w:tcPr>
          <w:p w14:paraId="000001C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2019</w:t>
            </w:r>
          </w:p>
        </w:tc>
        <w:tc>
          <w:tcPr>
            <w:tcW w:w="849" w:type="dxa"/>
            <w:shd w:val="clear" w:color="auto" w:fill="FFFFFF"/>
            <w:vAlign w:val="bottom"/>
          </w:tcPr>
          <w:p w14:paraId="000001CD" w14:textId="53AB037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39.59</w:t>
            </w:r>
          </w:p>
        </w:tc>
        <w:tc>
          <w:tcPr>
            <w:tcW w:w="800" w:type="dxa"/>
            <w:shd w:val="clear" w:color="auto" w:fill="FFFFFF"/>
            <w:vAlign w:val="bottom"/>
          </w:tcPr>
          <w:p w14:paraId="000001CE" w14:textId="328BD3A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8.00</w:t>
            </w:r>
          </w:p>
        </w:tc>
        <w:tc>
          <w:tcPr>
            <w:tcW w:w="849" w:type="dxa"/>
            <w:shd w:val="clear" w:color="auto" w:fill="FFFFFF"/>
            <w:vAlign w:val="bottom"/>
          </w:tcPr>
          <w:p w14:paraId="000001CF" w14:textId="52EDB7B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23.67</w:t>
            </w:r>
          </w:p>
        </w:tc>
        <w:tc>
          <w:tcPr>
            <w:tcW w:w="1035" w:type="dxa"/>
            <w:shd w:val="clear" w:color="auto" w:fill="D9E2F3"/>
            <w:vAlign w:val="bottom"/>
          </w:tcPr>
          <w:p w14:paraId="000001D0" w14:textId="224FABB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71.26</w:t>
            </w:r>
          </w:p>
        </w:tc>
        <w:tc>
          <w:tcPr>
            <w:tcW w:w="950" w:type="dxa"/>
            <w:shd w:val="clear" w:color="auto" w:fill="D9E2F3"/>
            <w:vAlign w:val="bottom"/>
          </w:tcPr>
          <w:p w14:paraId="000001D1" w14:textId="30E38CB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1.55</w:t>
            </w:r>
          </w:p>
        </w:tc>
        <w:tc>
          <w:tcPr>
            <w:tcW w:w="849" w:type="dxa"/>
            <w:shd w:val="clear" w:color="auto" w:fill="FFFFFF"/>
            <w:vAlign w:val="bottom"/>
          </w:tcPr>
          <w:p w14:paraId="000001D2" w14:textId="5BDDF23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55.28</w:t>
            </w:r>
          </w:p>
        </w:tc>
        <w:tc>
          <w:tcPr>
            <w:tcW w:w="800" w:type="dxa"/>
            <w:shd w:val="clear" w:color="auto" w:fill="FFFFFF"/>
            <w:vAlign w:val="bottom"/>
          </w:tcPr>
          <w:p w14:paraId="000001D3" w14:textId="3C586B7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shd w:val="clear" w:color="auto" w:fill="FFFFFF"/>
            <w:vAlign w:val="bottom"/>
          </w:tcPr>
          <w:p w14:paraId="000001D4" w14:textId="7CDA056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9.28</w:t>
            </w:r>
          </w:p>
        </w:tc>
        <w:tc>
          <w:tcPr>
            <w:tcW w:w="1035" w:type="dxa"/>
            <w:shd w:val="clear" w:color="auto" w:fill="D9E2F3"/>
            <w:vAlign w:val="bottom"/>
          </w:tcPr>
          <w:p w14:paraId="000001D5" w14:textId="640E6E4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65.30</w:t>
            </w:r>
          </w:p>
        </w:tc>
        <w:tc>
          <w:tcPr>
            <w:tcW w:w="950" w:type="dxa"/>
            <w:shd w:val="clear" w:color="auto" w:fill="D9E2F3"/>
            <w:vAlign w:val="bottom"/>
          </w:tcPr>
          <w:p w14:paraId="000001D6" w14:textId="5CFED2CF"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1.87</w:t>
            </w:r>
          </w:p>
        </w:tc>
        <w:tc>
          <w:tcPr>
            <w:tcW w:w="915" w:type="dxa"/>
            <w:shd w:val="clear" w:color="auto" w:fill="FFFFFF"/>
            <w:vAlign w:val="bottom"/>
          </w:tcPr>
          <w:p w14:paraId="000001D7" w14:textId="4F8B9DE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126.07</w:t>
            </w:r>
          </w:p>
        </w:tc>
        <w:tc>
          <w:tcPr>
            <w:tcW w:w="849" w:type="dxa"/>
            <w:shd w:val="clear" w:color="auto" w:fill="FFFFFF"/>
            <w:vAlign w:val="bottom"/>
          </w:tcPr>
          <w:p w14:paraId="000001D8" w14:textId="61775CD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12.45</w:t>
            </w:r>
          </w:p>
        </w:tc>
        <w:tc>
          <w:tcPr>
            <w:tcW w:w="849" w:type="dxa"/>
            <w:shd w:val="clear" w:color="auto" w:fill="FFFFFF"/>
            <w:vAlign w:val="bottom"/>
          </w:tcPr>
          <w:p w14:paraId="000001D9" w14:textId="6981DFC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23.63</w:t>
            </w:r>
          </w:p>
        </w:tc>
        <w:tc>
          <w:tcPr>
            <w:tcW w:w="1035" w:type="dxa"/>
            <w:shd w:val="clear" w:color="auto" w:fill="D9E2F3"/>
            <w:vAlign w:val="bottom"/>
          </w:tcPr>
          <w:p w14:paraId="000001DA" w14:textId="7032C6C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162.15</w:t>
            </w:r>
          </w:p>
        </w:tc>
        <w:tc>
          <w:tcPr>
            <w:tcW w:w="950" w:type="dxa"/>
            <w:shd w:val="clear" w:color="auto" w:fill="D9E2F3"/>
            <w:vAlign w:val="bottom"/>
          </w:tcPr>
          <w:p w14:paraId="000001DB" w14:textId="08182E8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3.37</w:t>
            </w:r>
          </w:p>
        </w:tc>
      </w:tr>
      <w:tr w:rsidR="00EF1153" w14:paraId="5D047241" w14:textId="77777777">
        <w:tc>
          <w:tcPr>
            <w:tcW w:w="826" w:type="dxa"/>
            <w:shd w:val="clear" w:color="auto" w:fill="FBE5D5"/>
            <w:vAlign w:val="bottom"/>
          </w:tcPr>
          <w:p w14:paraId="000001D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2020</w:t>
            </w:r>
          </w:p>
        </w:tc>
        <w:tc>
          <w:tcPr>
            <w:tcW w:w="849" w:type="dxa"/>
            <w:shd w:val="clear" w:color="auto" w:fill="FBE5D5"/>
            <w:vAlign w:val="bottom"/>
          </w:tcPr>
          <w:p w14:paraId="000001DD" w14:textId="4BB1621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38.96</w:t>
            </w:r>
          </w:p>
        </w:tc>
        <w:tc>
          <w:tcPr>
            <w:tcW w:w="800" w:type="dxa"/>
            <w:shd w:val="clear" w:color="auto" w:fill="FBE5D5"/>
            <w:vAlign w:val="bottom"/>
          </w:tcPr>
          <w:p w14:paraId="000001DE" w14:textId="4A3B94E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9.00</w:t>
            </w:r>
          </w:p>
        </w:tc>
        <w:tc>
          <w:tcPr>
            <w:tcW w:w="849" w:type="dxa"/>
            <w:shd w:val="clear" w:color="auto" w:fill="FBE5D5"/>
            <w:vAlign w:val="bottom"/>
          </w:tcPr>
          <w:p w14:paraId="000001DF" w14:textId="3BC0A93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26.04</w:t>
            </w:r>
          </w:p>
        </w:tc>
        <w:tc>
          <w:tcPr>
            <w:tcW w:w="1035" w:type="dxa"/>
            <w:shd w:val="clear" w:color="auto" w:fill="FBE5D5"/>
            <w:vAlign w:val="bottom"/>
          </w:tcPr>
          <w:p w14:paraId="000001E0" w14:textId="0055781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74.00</w:t>
            </w:r>
          </w:p>
        </w:tc>
        <w:tc>
          <w:tcPr>
            <w:tcW w:w="950" w:type="dxa"/>
            <w:shd w:val="clear" w:color="auto" w:fill="FBE5D5"/>
            <w:vAlign w:val="bottom"/>
          </w:tcPr>
          <w:p w14:paraId="000001E1" w14:textId="399A6D4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2.74</w:t>
            </w:r>
          </w:p>
        </w:tc>
        <w:tc>
          <w:tcPr>
            <w:tcW w:w="849" w:type="dxa"/>
            <w:shd w:val="clear" w:color="auto" w:fill="FBE5D5"/>
            <w:vAlign w:val="bottom"/>
          </w:tcPr>
          <w:p w14:paraId="000001E2" w14:textId="1820B4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55.76</w:t>
            </w:r>
          </w:p>
        </w:tc>
        <w:tc>
          <w:tcPr>
            <w:tcW w:w="800" w:type="dxa"/>
            <w:shd w:val="clear" w:color="auto" w:fill="FBE5D5"/>
            <w:vAlign w:val="bottom"/>
          </w:tcPr>
          <w:p w14:paraId="000001E3" w14:textId="0793A35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shd w:val="clear" w:color="auto" w:fill="FBE5D5"/>
            <w:vAlign w:val="bottom"/>
          </w:tcPr>
          <w:p w14:paraId="000001E4" w14:textId="01B4D53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14.23</w:t>
            </w:r>
          </w:p>
        </w:tc>
        <w:tc>
          <w:tcPr>
            <w:tcW w:w="1035" w:type="dxa"/>
            <w:shd w:val="clear" w:color="auto" w:fill="FBE5D5"/>
            <w:vAlign w:val="bottom"/>
          </w:tcPr>
          <w:p w14:paraId="000001E5" w14:textId="6001744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70.73</w:t>
            </w:r>
          </w:p>
        </w:tc>
        <w:tc>
          <w:tcPr>
            <w:tcW w:w="950" w:type="dxa"/>
            <w:shd w:val="clear" w:color="auto" w:fill="FBE5D5"/>
            <w:vAlign w:val="bottom"/>
          </w:tcPr>
          <w:p w14:paraId="000001E6" w14:textId="08D9CBF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5.43</w:t>
            </w:r>
          </w:p>
        </w:tc>
        <w:tc>
          <w:tcPr>
            <w:tcW w:w="915" w:type="dxa"/>
            <w:shd w:val="clear" w:color="auto" w:fill="FBE5D5"/>
            <w:vAlign w:val="bottom"/>
          </w:tcPr>
          <w:p w14:paraId="000001E7" w14:textId="7817D65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127.38</w:t>
            </w:r>
          </w:p>
        </w:tc>
        <w:tc>
          <w:tcPr>
            <w:tcW w:w="849" w:type="dxa"/>
            <w:shd w:val="clear" w:color="auto" w:fill="FBE5D5"/>
            <w:vAlign w:val="bottom"/>
          </w:tcPr>
          <w:p w14:paraId="000001E8" w14:textId="4A05EFB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18.85</w:t>
            </w:r>
          </w:p>
        </w:tc>
        <w:tc>
          <w:tcPr>
            <w:tcW w:w="849" w:type="dxa"/>
            <w:shd w:val="clear" w:color="auto" w:fill="FBE5D5"/>
            <w:vAlign w:val="bottom"/>
          </w:tcPr>
          <w:p w14:paraId="000001E9" w14:textId="3051B5C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55.11</w:t>
            </w:r>
          </w:p>
        </w:tc>
        <w:tc>
          <w:tcPr>
            <w:tcW w:w="1035" w:type="dxa"/>
            <w:shd w:val="clear" w:color="auto" w:fill="FBE5D5"/>
            <w:vAlign w:val="bottom"/>
          </w:tcPr>
          <w:p w14:paraId="000001EA" w14:textId="7CF652B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201.34</w:t>
            </w:r>
          </w:p>
        </w:tc>
        <w:tc>
          <w:tcPr>
            <w:tcW w:w="950" w:type="dxa"/>
            <w:shd w:val="clear" w:color="auto" w:fill="FBE5D5"/>
            <w:vAlign w:val="bottom"/>
          </w:tcPr>
          <w:p w14:paraId="000001EB" w14:textId="7E8C3CC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39.19</w:t>
            </w:r>
          </w:p>
        </w:tc>
      </w:tr>
      <w:tr w:rsidR="00EF1153" w14:paraId="0EA02220" w14:textId="77777777">
        <w:tc>
          <w:tcPr>
            <w:tcW w:w="826" w:type="dxa"/>
            <w:shd w:val="clear" w:color="auto" w:fill="FBE5D5"/>
            <w:vAlign w:val="bottom"/>
          </w:tcPr>
          <w:p w14:paraId="000001E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2021</w:t>
            </w:r>
          </w:p>
        </w:tc>
        <w:tc>
          <w:tcPr>
            <w:tcW w:w="849" w:type="dxa"/>
            <w:tcBorders>
              <w:bottom w:val="single" w:sz="4" w:space="0" w:color="000000"/>
            </w:tcBorders>
            <w:shd w:val="clear" w:color="auto" w:fill="FBE5D5"/>
            <w:vAlign w:val="bottom"/>
          </w:tcPr>
          <w:p w14:paraId="000001ED" w14:textId="17C3EE7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37.19</w:t>
            </w:r>
          </w:p>
        </w:tc>
        <w:tc>
          <w:tcPr>
            <w:tcW w:w="800" w:type="dxa"/>
            <w:tcBorders>
              <w:bottom w:val="single" w:sz="4" w:space="0" w:color="000000"/>
            </w:tcBorders>
            <w:shd w:val="clear" w:color="auto" w:fill="FBE5D5"/>
            <w:vAlign w:val="bottom"/>
          </w:tcPr>
          <w:p w14:paraId="000001EE" w14:textId="6C943AC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9.00</w:t>
            </w:r>
          </w:p>
        </w:tc>
        <w:tc>
          <w:tcPr>
            <w:tcW w:w="849" w:type="dxa"/>
            <w:tcBorders>
              <w:bottom w:val="single" w:sz="4" w:space="0" w:color="000000"/>
            </w:tcBorders>
            <w:shd w:val="clear" w:color="auto" w:fill="FBE5D5"/>
            <w:vAlign w:val="bottom"/>
          </w:tcPr>
          <w:p w14:paraId="000001EF" w14:textId="777902A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30.58</w:t>
            </w:r>
          </w:p>
        </w:tc>
        <w:tc>
          <w:tcPr>
            <w:tcW w:w="1035" w:type="dxa"/>
            <w:tcBorders>
              <w:bottom w:val="single" w:sz="4" w:space="0" w:color="000000"/>
            </w:tcBorders>
            <w:shd w:val="clear" w:color="auto" w:fill="FBE5D5"/>
            <w:vAlign w:val="bottom"/>
          </w:tcPr>
          <w:p w14:paraId="000001F0" w14:textId="6A4C2E4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76.77</w:t>
            </w:r>
          </w:p>
        </w:tc>
        <w:tc>
          <w:tcPr>
            <w:tcW w:w="950" w:type="dxa"/>
            <w:tcBorders>
              <w:bottom w:val="single" w:sz="4" w:space="0" w:color="000000"/>
            </w:tcBorders>
            <w:shd w:val="clear" w:color="auto" w:fill="FBE5D5"/>
            <w:vAlign w:val="bottom"/>
          </w:tcPr>
          <w:p w14:paraId="000001F1" w14:textId="6B53CF0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2.77</w:t>
            </w:r>
          </w:p>
        </w:tc>
        <w:tc>
          <w:tcPr>
            <w:tcW w:w="849" w:type="dxa"/>
            <w:shd w:val="clear" w:color="auto" w:fill="FBE5D5"/>
            <w:vAlign w:val="bottom"/>
          </w:tcPr>
          <w:p w14:paraId="000001F2" w14:textId="700CBF0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55.87</w:t>
            </w:r>
          </w:p>
        </w:tc>
        <w:tc>
          <w:tcPr>
            <w:tcW w:w="800" w:type="dxa"/>
            <w:shd w:val="clear" w:color="auto" w:fill="FBE5D5"/>
            <w:vAlign w:val="bottom"/>
          </w:tcPr>
          <w:p w14:paraId="000001F3" w14:textId="0B3BDA8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4.76</w:t>
            </w:r>
          </w:p>
        </w:tc>
        <w:tc>
          <w:tcPr>
            <w:tcW w:w="849" w:type="dxa"/>
            <w:shd w:val="clear" w:color="auto" w:fill="FBE5D5"/>
            <w:vAlign w:val="bottom"/>
          </w:tcPr>
          <w:p w14:paraId="000001F4" w14:textId="7C33FB5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23.50</w:t>
            </w:r>
          </w:p>
        </w:tc>
        <w:tc>
          <w:tcPr>
            <w:tcW w:w="1035" w:type="dxa"/>
            <w:shd w:val="clear" w:color="auto" w:fill="FBE5D5"/>
            <w:vAlign w:val="bottom"/>
          </w:tcPr>
          <w:p w14:paraId="000001F5" w14:textId="0287F92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84.13</w:t>
            </w:r>
          </w:p>
        </w:tc>
        <w:tc>
          <w:tcPr>
            <w:tcW w:w="950" w:type="dxa"/>
            <w:shd w:val="clear" w:color="auto" w:fill="FBE5D5"/>
            <w:vAlign w:val="bottom"/>
          </w:tcPr>
          <w:p w14:paraId="000001F6" w14:textId="3A09A5F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13.40</w:t>
            </w:r>
          </w:p>
        </w:tc>
        <w:tc>
          <w:tcPr>
            <w:tcW w:w="915" w:type="dxa"/>
            <w:shd w:val="clear" w:color="auto" w:fill="FBE5D5"/>
            <w:vAlign w:val="bottom"/>
          </w:tcPr>
          <w:p w14:paraId="000001F7" w14:textId="18F6A01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132.35</w:t>
            </w:r>
          </w:p>
        </w:tc>
        <w:tc>
          <w:tcPr>
            <w:tcW w:w="849" w:type="dxa"/>
            <w:shd w:val="clear" w:color="auto" w:fill="FBE5D5"/>
            <w:vAlign w:val="bottom"/>
          </w:tcPr>
          <w:p w14:paraId="000001F8" w14:textId="0896009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20.03</w:t>
            </w:r>
          </w:p>
        </w:tc>
        <w:tc>
          <w:tcPr>
            <w:tcW w:w="849" w:type="dxa"/>
            <w:shd w:val="clear" w:color="auto" w:fill="FBE5D5"/>
            <w:vAlign w:val="bottom"/>
          </w:tcPr>
          <w:p w14:paraId="000001F9" w14:textId="0A50722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70.82</w:t>
            </w:r>
          </w:p>
        </w:tc>
        <w:tc>
          <w:tcPr>
            <w:tcW w:w="1035" w:type="dxa"/>
            <w:shd w:val="clear" w:color="auto" w:fill="FBE5D5"/>
            <w:vAlign w:val="bottom"/>
          </w:tcPr>
          <w:p w14:paraId="000001FA" w14:textId="3B8FDB5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223.20</w:t>
            </w:r>
          </w:p>
        </w:tc>
        <w:tc>
          <w:tcPr>
            <w:tcW w:w="950" w:type="dxa"/>
            <w:shd w:val="clear" w:color="auto" w:fill="FBE5D5"/>
            <w:vAlign w:val="bottom"/>
          </w:tcPr>
          <w:p w14:paraId="000001FB" w14:textId="413138B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21.86</w:t>
            </w:r>
          </w:p>
        </w:tc>
      </w:tr>
      <w:tr w:rsidR="00EF1153" w14:paraId="3049D86D" w14:textId="77777777">
        <w:tc>
          <w:tcPr>
            <w:tcW w:w="826" w:type="dxa"/>
            <w:shd w:val="clear" w:color="auto" w:fill="FBE5D5"/>
            <w:vAlign w:val="bottom"/>
          </w:tcPr>
          <w:p w14:paraId="000001F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2022</w:t>
            </w:r>
          </w:p>
        </w:tc>
        <w:tc>
          <w:tcPr>
            <w:tcW w:w="849" w:type="dxa"/>
            <w:shd w:val="clear" w:color="auto" w:fill="FBE5D5"/>
            <w:vAlign w:val="bottom"/>
          </w:tcPr>
          <w:p w14:paraId="000001FD" w14:textId="362BBF6D"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37.69</w:t>
            </w:r>
          </w:p>
        </w:tc>
        <w:tc>
          <w:tcPr>
            <w:tcW w:w="800" w:type="dxa"/>
            <w:shd w:val="clear" w:color="auto" w:fill="FBE5D5"/>
            <w:vAlign w:val="bottom"/>
          </w:tcPr>
          <w:p w14:paraId="000001FE" w14:textId="1CDA3DB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9.00</w:t>
            </w:r>
          </w:p>
        </w:tc>
        <w:tc>
          <w:tcPr>
            <w:tcW w:w="849" w:type="dxa"/>
            <w:shd w:val="clear" w:color="auto" w:fill="FBE5D5"/>
            <w:vAlign w:val="bottom"/>
          </w:tcPr>
          <w:p w14:paraId="000001FF" w14:textId="3141300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30.68</w:t>
            </w:r>
          </w:p>
        </w:tc>
        <w:tc>
          <w:tcPr>
            <w:tcW w:w="1035" w:type="dxa"/>
            <w:shd w:val="clear" w:color="auto" w:fill="FBE5D5"/>
            <w:vAlign w:val="bottom"/>
          </w:tcPr>
          <w:p w14:paraId="00000200" w14:textId="36818D08" w:rsidR="00EF1153" w:rsidRPr="0008188B" w:rsidRDefault="00EF1153" w:rsidP="00EF1153">
            <w:pPr>
              <w:rPr>
                <w:rFonts w:ascii="Times New Roman" w:eastAsia="Times New Roman" w:hAnsi="Times New Roman" w:cs="Times New Roman"/>
                <w:b/>
                <w:bCs/>
                <w:i/>
                <w:sz w:val="24"/>
                <w:szCs w:val="24"/>
              </w:rPr>
            </w:pPr>
            <w:r w:rsidRPr="0008188B">
              <w:rPr>
                <w:rFonts w:ascii="Times New Roman" w:hAnsi="Times New Roman" w:cs="Times New Roman"/>
                <w:b/>
                <w:bCs/>
                <w:color w:val="000000"/>
                <w:sz w:val="24"/>
                <w:szCs w:val="24"/>
              </w:rPr>
              <w:t>77.37</w:t>
            </w:r>
          </w:p>
        </w:tc>
        <w:tc>
          <w:tcPr>
            <w:tcW w:w="950" w:type="dxa"/>
            <w:shd w:val="clear" w:color="auto" w:fill="FBE5D5"/>
            <w:vAlign w:val="bottom"/>
          </w:tcPr>
          <w:p w14:paraId="00000201" w14:textId="26A35BA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0.60</w:t>
            </w:r>
          </w:p>
        </w:tc>
        <w:tc>
          <w:tcPr>
            <w:tcW w:w="849" w:type="dxa"/>
            <w:shd w:val="clear" w:color="auto" w:fill="FBE5D5"/>
            <w:vAlign w:val="bottom"/>
          </w:tcPr>
          <w:p w14:paraId="00000202" w14:textId="7F4EC82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55.58</w:t>
            </w:r>
          </w:p>
        </w:tc>
        <w:tc>
          <w:tcPr>
            <w:tcW w:w="800" w:type="dxa"/>
            <w:shd w:val="clear" w:color="auto" w:fill="FBE5D5"/>
            <w:vAlign w:val="bottom"/>
          </w:tcPr>
          <w:p w14:paraId="00000203" w14:textId="3AAB0B6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4.76</w:t>
            </w:r>
          </w:p>
        </w:tc>
        <w:tc>
          <w:tcPr>
            <w:tcW w:w="849" w:type="dxa"/>
            <w:shd w:val="clear" w:color="auto" w:fill="FBE5D5"/>
            <w:vAlign w:val="bottom"/>
          </w:tcPr>
          <w:p w14:paraId="00000204" w14:textId="5A1E823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26.93</w:t>
            </w:r>
          </w:p>
        </w:tc>
        <w:tc>
          <w:tcPr>
            <w:tcW w:w="1035" w:type="dxa"/>
            <w:shd w:val="clear" w:color="auto" w:fill="FBE5D5"/>
            <w:vAlign w:val="bottom"/>
          </w:tcPr>
          <w:p w14:paraId="00000205" w14:textId="349B7C2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87.27</w:t>
            </w:r>
          </w:p>
        </w:tc>
        <w:tc>
          <w:tcPr>
            <w:tcW w:w="950" w:type="dxa"/>
            <w:shd w:val="clear" w:color="auto" w:fill="FBE5D5"/>
            <w:vAlign w:val="bottom"/>
          </w:tcPr>
          <w:p w14:paraId="00000206" w14:textId="7596804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3.14</w:t>
            </w:r>
          </w:p>
        </w:tc>
        <w:tc>
          <w:tcPr>
            <w:tcW w:w="915" w:type="dxa"/>
            <w:shd w:val="clear" w:color="auto" w:fill="FBE5D5"/>
            <w:vAlign w:val="bottom"/>
          </w:tcPr>
          <w:p w14:paraId="00000207" w14:textId="73AEB22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131.34</w:t>
            </w:r>
          </w:p>
        </w:tc>
        <w:tc>
          <w:tcPr>
            <w:tcW w:w="849" w:type="dxa"/>
            <w:shd w:val="clear" w:color="auto" w:fill="FBE5D5"/>
            <w:vAlign w:val="bottom"/>
          </w:tcPr>
          <w:p w14:paraId="00000208" w14:textId="4275A71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20.03</w:t>
            </w:r>
          </w:p>
        </w:tc>
        <w:tc>
          <w:tcPr>
            <w:tcW w:w="849" w:type="dxa"/>
            <w:shd w:val="clear" w:color="auto" w:fill="FBE5D5"/>
            <w:vAlign w:val="bottom"/>
          </w:tcPr>
          <w:p w14:paraId="00000209" w14:textId="77927FC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73.01</w:t>
            </w:r>
          </w:p>
        </w:tc>
        <w:tc>
          <w:tcPr>
            <w:tcW w:w="1035" w:type="dxa"/>
            <w:shd w:val="clear" w:color="auto" w:fill="FBE5D5"/>
            <w:vAlign w:val="bottom"/>
          </w:tcPr>
          <w:p w14:paraId="0000020A" w14:textId="3FA04A5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224.38</w:t>
            </w:r>
          </w:p>
        </w:tc>
        <w:tc>
          <w:tcPr>
            <w:tcW w:w="950" w:type="dxa"/>
            <w:shd w:val="clear" w:color="auto" w:fill="FBE5D5"/>
            <w:vAlign w:val="bottom"/>
          </w:tcPr>
          <w:p w14:paraId="0000020B" w14:textId="691ED0C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1.18</w:t>
            </w:r>
          </w:p>
        </w:tc>
      </w:tr>
    </w:tbl>
    <w:p w14:paraId="0000020C" w14:textId="77777777" w:rsidR="003B416B" w:rsidRDefault="003B416B">
      <w:pPr>
        <w:rPr>
          <w:rFonts w:ascii="Times New Roman" w:eastAsia="Times New Roman" w:hAnsi="Times New Roman" w:cs="Times New Roman"/>
          <w:b/>
          <w:sz w:val="24"/>
          <w:szCs w:val="24"/>
        </w:rPr>
      </w:pPr>
    </w:p>
    <w:p w14:paraId="0000020D"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Table 1: Total Length of Dedicated On-Street Cycling Infrastructure between 2009 and 2022, for Vancouver, Calgary, and Toronto (Canada).</w:t>
      </w:r>
      <w:r>
        <w:rPr>
          <w:rFonts w:ascii="Times New Roman" w:eastAsia="Times New Roman" w:hAnsi="Times New Roman" w:cs="Times New Roman"/>
          <w:i/>
          <w:sz w:val="24"/>
          <w:szCs w:val="24"/>
        </w:rPr>
        <w:t xml:space="preserve"> Each entry denotes the aggregated length of infrastructure existing at the conclusion the calendar year. Lengths are measured in roadway centreline-km, with cycling infrastructure classified according to the side of the road featuring the most protective element. Rows noted in light red denote infrastructure changes following the start of the COVID-19 pandemic. Geodesic lengths calculated in ArcGIS Pro 3.0.1. </w:t>
      </w:r>
    </w:p>
    <w:p w14:paraId="0000020E" w14:textId="77777777" w:rsidR="003B416B" w:rsidRDefault="003B416B">
      <w:pPr>
        <w:rPr>
          <w:rFonts w:ascii="Times New Roman" w:eastAsia="Times New Roman" w:hAnsi="Times New Roman" w:cs="Times New Roman"/>
          <w:i/>
          <w:sz w:val="24"/>
          <w:szCs w:val="24"/>
        </w:rPr>
      </w:pPr>
    </w:p>
    <w:p w14:paraId="0000020F" w14:textId="77777777" w:rsidR="003B416B" w:rsidRDefault="003B416B">
      <w:pPr>
        <w:rPr>
          <w:rFonts w:ascii="Times New Roman" w:eastAsia="Times New Roman" w:hAnsi="Times New Roman" w:cs="Times New Roman"/>
          <w:i/>
          <w:sz w:val="24"/>
          <w:szCs w:val="24"/>
        </w:rPr>
      </w:pPr>
    </w:p>
    <w:p w14:paraId="00000210" w14:textId="77777777" w:rsidR="003B416B" w:rsidRDefault="003B416B">
      <w:pPr>
        <w:rPr>
          <w:rFonts w:ascii="Times New Roman" w:eastAsia="Times New Roman" w:hAnsi="Times New Roman" w:cs="Times New Roman"/>
          <w:i/>
          <w:sz w:val="24"/>
          <w:szCs w:val="24"/>
        </w:rPr>
      </w:pPr>
    </w:p>
    <w:p w14:paraId="00000211" w14:textId="77777777" w:rsidR="003B416B" w:rsidRDefault="003B416B">
      <w:pPr>
        <w:rPr>
          <w:rFonts w:ascii="Times New Roman" w:eastAsia="Times New Roman" w:hAnsi="Times New Roman" w:cs="Times New Roman"/>
          <w:i/>
          <w:sz w:val="24"/>
          <w:szCs w:val="24"/>
        </w:rPr>
      </w:pPr>
    </w:p>
    <w:p w14:paraId="00000212" w14:textId="77777777" w:rsidR="003B416B" w:rsidRDefault="003B416B">
      <w:pPr>
        <w:rPr>
          <w:rFonts w:ascii="Times New Roman" w:eastAsia="Times New Roman" w:hAnsi="Times New Roman" w:cs="Times New Roman"/>
          <w:i/>
          <w:sz w:val="24"/>
          <w:szCs w:val="24"/>
        </w:rPr>
      </w:pPr>
    </w:p>
    <w:p w14:paraId="00000213" w14:textId="77777777" w:rsidR="003B416B" w:rsidRDefault="003B416B">
      <w:pPr>
        <w:rPr>
          <w:rFonts w:ascii="Times New Roman" w:eastAsia="Times New Roman" w:hAnsi="Times New Roman" w:cs="Times New Roman"/>
          <w:i/>
          <w:sz w:val="24"/>
          <w:szCs w:val="24"/>
        </w:rPr>
      </w:pPr>
    </w:p>
    <w:p w14:paraId="00000214" w14:textId="77777777" w:rsidR="003B416B" w:rsidRDefault="003B416B">
      <w:pPr>
        <w:rPr>
          <w:rFonts w:ascii="Times New Roman" w:eastAsia="Times New Roman" w:hAnsi="Times New Roman" w:cs="Times New Roman"/>
          <w:i/>
          <w:sz w:val="24"/>
          <w:szCs w:val="24"/>
        </w:rPr>
      </w:pPr>
    </w:p>
    <w:p w14:paraId="00000215"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63048FBD" wp14:editId="4D040808">
            <wp:extent cx="9333069" cy="3733227"/>
            <wp:effectExtent l="0" t="0" r="1905" b="635"/>
            <wp:docPr id="212322780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6" name="image1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9388084" cy="3755233"/>
                    </a:xfrm>
                    <a:prstGeom prst="rect">
                      <a:avLst/>
                    </a:prstGeom>
                    <a:ln/>
                  </pic:spPr>
                </pic:pic>
              </a:graphicData>
            </a:graphic>
          </wp:inline>
        </w:drawing>
      </w:r>
    </w:p>
    <w:p w14:paraId="00000216" w14:textId="22195888"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4: Changes in dedicated cycling infrastructure between 2009 and 202</w:t>
      </w:r>
      <w:ins w:id="828" w:author="Richard Wen" w:date="2024-09-16T16:10:00Z" w16du:dateUtc="2024-09-16T20:10:00Z">
        <w:r w:rsidR="00034B72">
          <w:rPr>
            <w:rFonts w:ascii="Times New Roman" w:eastAsia="Times New Roman" w:hAnsi="Times New Roman" w:cs="Times New Roman"/>
            <w:b/>
            <w:i/>
            <w:sz w:val="24"/>
            <w:szCs w:val="24"/>
          </w:rPr>
          <w:t>2</w:t>
        </w:r>
      </w:ins>
      <w:del w:id="829" w:author="Richard Wen" w:date="2024-09-16T16:10:00Z" w16du:dateUtc="2024-09-16T20:10:00Z">
        <w:r w:rsidDel="00034B72">
          <w:rPr>
            <w:rFonts w:ascii="Times New Roman" w:eastAsia="Times New Roman" w:hAnsi="Times New Roman" w:cs="Times New Roman"/>
            <w:b/>
            <w:i/>
            <w:sz w:val="24"/>
            <w:szCs w:val="24"/>
          </w:rPr>
          <w:delText>1</w:delText>
        </w:r>
      </w:del>
      <w:r>
        <w:rPr>
          <w:rFonts w:ascii="Times New Roman" w:eastAsia="Times New Roman" w:hAnsi="Times New Roman" w:cs="Times New Roman"/>
          <w:b/>
          <w:i/>
          <w:sz w:val="24"/>
          <w:szCs w:val="24"/>
        </w:rPr>
        <w:t xml:space="preserve"> for the Municipality of Vancouver,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lastRenderedPageBreak/>
        <w:drawing>
          <wp:inline distT="0" distB="0" distL="0" distR="0" wp14:anchorId="67842C77" wp14:editId="5D277017">
            <wp:extent cx="9144000" cy="3657600"/>
            <wp:effectExtent l="0" t="0" r="0" b="0"/>
            <wp:docPr id="2123227805" name="image9.png"/>
            <wp:cNvGraphicFramePr/>
            <a:graphic xmlns:a="http://schemas.openxmlformats.org/drawingml/2006/main">
              <a:graphicData uri="http://schemas.openxmlformats.org/drawingml/2006/picture">
                <pic:pic xmlns:pic="http://schemas.openxmlformats.org/drawingml/2006/picture">
                  <pic:nvPicPr>
                    <pic:cNvPr id="2123227805" name="image9.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00000218"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5: Changes in dedicated cycling infrastructure between 2009 and 2022 for the Municipality of Calgary,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9"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i/>
          <w:noProof/>
          <w:sz w:val="24"/>
          <w:szCs w:val="24"/>
        </w:rPr>
        <w:lastRenderedPageBreak/>
        <w:drawing>
          <wp:inline distT="0" distB="0" distL="0" distR="0" wp14:anchorId="35995EDF" wp14:editId="2DC012EE">
            <wp:extent cx="9144000" cy="3657600"/>
            <wp:effectExtent l="0" t="0" r="0" b="0"/>
            <wp:docPr id="2123227809" name="image15.png"/>
            <wp:cNvGraphicFramePr/>
            <a:graphic xmlns:a="http://schemas.openxmlformats.org/drawingml/2006/main">
              <a:graphicData uri="http://schemas.openxmlformats.org/drawingml/2006/picture">
                <pic:pic xmlns:pic="http://schemas.openxmlformats.org/drawingml/2006/picture">
                  <pic:nvPicPr>
                    <pic:cNvPr id="2123227809" name="image15.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0000021A"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6: Changes in dedicated cycling infrastructure between 2009 and 2022 for the Municipality of Toronto,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B" w14:textId="77777777" w:rsidR="003B416B" w:rsidRDefault="003B416B">
      <w:pPr>
        <w:rPr>
          <w:rFonts w:ascii="Times New Roman" w:eastAsia="Times New Roman" w:hAnsi="Times New Roman" w:cs="Times New Roman"/>
          <w:i/>
          <w:sz w:val="24"/>
          <w:szCs w:val="24"/>
        </w:rPr>
      </w:pPr>
    </w:p>
    <w:p w14:paraId="0000021C" w14:textId="77777777" w:rsidR="003B416B" w:rsidRDefault="00000000" w:rsidP="00567E35">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9C2ABEE" wp14:editId="5B35A330">
            <wp:extent cx="6876881" cy="5001368"/>
            <wp:effectExtent l="0" t="0" r="0" b="2540"/>
            <wp:docPr id="2123227807" name="image14.png"/>
            <wp:cNvGraphicFramePr/>
            <a:graphic xmlns:a="http://schemas.openxmlformats.org/drawingml/2006/main">
              <a:graphicData uri="http://schemas.openxmlformats.org/drawingml/2006/picture">
                <pic:pic xmlns:pic="http://schemas.openxmlformats.org/drawingml/2006/picture">
                  <pic:nvPicPr>
                    <pic:cNvPr id="2123227807" name="image14.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6876881" cy="5001368"/>
                    </a:xfrm>
                    <a:prstGeom prst="rect">
                      <a:avLst/>
                    </a:prstGeom>
                    <a:ln/>
                  </pic:spPr>
                </pic:pic>
              </a:graphicData>
            </a:graphic>
          </wp:inline>
        </w:drawing>
      </w:r>
    </w:p>
    <w:p w14:paraId="0000021D"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7: A comparative analysis between municipal data and verified data on the installation years for cycling infrastructure in Vancouver,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0000021E" w14:textId="77777777" w:rsidR="003B416B" w:rsidRDefault="003B416B">
      <w:pPr>
        <w:rPr>
          <w:rFonts w:ascii="Times New Roman" w:eastAsia="Times New Roman" w:hAnsi="Times New Roman" w:cs="Times New Roman"/>
          <w:i/>
          <w:sz w:val="24"/>
          <w:szCs w:val="24"/>
        </w:rPr>
      </w:pPr>
    </w:p>
    <w:p w14:paraId="0000021F" w14:textId="77777777" w:rsidR="003B416B" w:rsidRDefault="003B416B">
      <w:pPr>
        <w:rPr>
          <w:rFonts w:ascii="Times New Roman" w:eastAsia="Times New Roman" w:hAnsi="Times New Roman" w:cs="Times New Roman"/>
          <w:i/>
          <w:sz w:val="24"/>
          <w:szCs w:val="24"/>
        </w:rPr>
      </w:pPr>
    </w:p>
    <w:p w14:paraId="00000220" w14:textId="77777777" w:rsidR="003B416B" w:rsidRDefault="00000000" w:rsidP="004E157B">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6578FD60" wp14:editId="75A445B2">
            <wp:extent cx="6815517" cy="4956740"/>
            <wp:effectExtent l="0" t="0" r="4445" b="0"/>
            <wp:docPr id="2123227808" name="image6.png"/>
            <wp:cNvGraphicFramePr/>
            <a:graphic xmlns:a="http://schemas.openxmlformats.org/drawingml/2006/main">
              <a:graphicData uri="http://schemas.openxmlformats.org/drawingml/2006/picture">
                <pic:pic xmlns:pic="http://schemas.openxmlformats.org/drawingml/2006/picture">
                  <pic:nvPicPr>
                    <pic:cNvPr id="2123227808" name="image6.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6815517" cy="4956740"/>
                    </a:xfrm>
                    <a:prstGeom prst="rect">
                      <a:avLst/>
                    </a:prstGeom>
                    <a:ln/>
                  </pic:spPr>
                </pic:pic>
              </a:graphicData>
            </a:graphic>
          </wp:inline>
        </w:drawing>
      </w:r>
    </w:p>
    <w:p w14:paraId="0000022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8: A comparative analysis between municipal data and verified data on the installation years for cycling infrastructure in Calgary, CA.</w:t>
      </w:r>
      <w:r>
        <w:rPr>
          <w:rFonts w:ascii="Times New Roman" w:eastAsia="Times New Roman" w:hAnsi="Times New Roman" w:cs="Times New Roman"/>
          <w:i/>
          <w:sz w:val="24"/>
          <w:szCs w:val="24"/>
        </w:rPr>
        <w:t xml:space="preserve"> 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00000222" w14:textId="77777777" w:rsidR="003B416B" w:rsidRDefault="003B416B">
      <w:pPr>
        <w:rPr>
          <w:rFonts w:ascii="Times New Roman" w:eastAsia="Times New Roman" w:hAnsi="Times New Roman" w:cs="Times New Roman"/>
          <w:i/>
          <w:sz w:val="24"/>
          <w:szCs w:val="24"/>
        </w:rPr>
      </w:pPr>
    </w:p>
    <w:p w14:paraId="00000223" w14:textId="77777777" w:rsidR="003B416B" w:rsidRDefault="00000000" w:rsidP="003566C5">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5EF9346" wp14:editId="7FE7AB51">
            <wp:extent cx="7901564" cy="5028268"/>
            <wp:effectExtent l="0" t="0" r="0" b="1270"/>
            <wp:docPr id="2123227810" name="image10.png"/>
            <wp:cNvGraphicFramePr/>
            <a:graphic xmlns:a="http://schemas.openxmlformats.org/drawingml/2006/main">
              <a:graphicData uri="http://schemas.openxmlformats.org/drawingml/2006/picture">
                <pic:pic xmlns:pic="http://schemas.openxmlformats.org/drawingml/2006/picture">
                  <pic:nvPicPr>
                    <pic:cNvPr id="2123227810" name="image10.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7901564" cy="5028268"/>
                    </a:xfrm>
                    <a:prstGeom prst="rect">
                      <a:avLst/>
                    </a:prstGeom>
                    <a:ln/>
                  </pic:spPr>
                </pic:pic>
              </a:graphicData>
            </a:graphic>
          </wp:inline>
        </w:drawing>
      </w:r>
    </w:p>
    <w:p w14:paraId="00000224"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9: A comparative analysis between municipal data and verified data on the installation years for cycling infrastructure in Toronto,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00000225" w14:textId="77777777" w:rsidR="003B416B" w:rsidRDefault="003B416B">
      <w:pPr>
        <w:rPr>
          <w:rFonts w:ascii="Times New Roman" w:eastAsia="Times New Roman" w:hAnsi="Times New Roman" w:cs="Times New Roman"/>
          <w:i/>
          <w:sz w:val="24"/>
          <w:szCs w:val="24"/>
        </w:rPr>
        <w:sectPr w:rsidR="003B416B">
          <w:pgSz w:w="15840" w:h="12240" w:orient="landscape"/>
          <w:pgMar w:top="720" w:right="720" w:bottom="720" w:left="720" w:header="708" w:footer="708" w:gutter="0"/>
          <w:cols w:space="720"/>
        </w:sectPr>
      </w:pPr>
    </w:p>
    <w:p w14:paraId="00000226"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2 – METHODOLOGY</w:t>
      </w:r>
    </w:p>
    <w:p w14:paraId="00000227"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Segment Inclusion Criteria for Vancouver</w:t>
      </w:r>
    </w:p>
    <w:p w14:paraId="0000022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i/>
          <w:noProof/>
          <w:sz w:val="24"/>
          <w:szCs w:val="24"/>
        </w:rPr>
        <w:drawing>
          <wp:inline distT="0" distB="0" distL="0" distR="0" wp14:anchorId="6092DDED" wp14:editId="1FAEC492">
            <wp:extent cx="7145287" cy="8025216"/>
            <wp:effectExtent l="0" t="0" r="5080" b="1270"/>
            <wp:docPr id="2123227811" name="image11.png"/>
            <wp:cNvGraphicFramePr/>
            <a:graphic xmlns:a="http://schemas.openxmlformats.org/drawingml/2006/main">
              <a:graphicData uri="http://schemas.openxmlformats.org/drawingml/2006/picture">
                <pic:pic xmlns:pic="http://schemas.openxmlformats.org/drawingml/2006/picture">
                  <pic:nvPicPr>
                    <pic:cNvPr id="2123227811" name="image11.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7145287" cy="8025216"/>
                    </a:xfrm>
                    <a:prstGeom prst="rect">
                      <a:avLst/>
                    </a:prstGeom>
                    <a:ln/>
                  </pic:spPr>
                </pic:pic>
              </a:graphicData>
            </a:graphic>
          </wp:inline>
        </w:drawing>
      </w:r>
      <w:r>
        <w:br w:type="page"/>
      </w:r>
    </w:p>
    <w:p w14:paraId="00000229"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Calgary</w:t>
      </w:r>
    </w:p>
    <w:p w14:paraId="0000022A" w14:textId="77777777" w:rsidR="003B416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0" distB="0" distL="0" distR="0" wp14:anchorId="4D2B954F" wp14:editId="2795DFDB">
            <wp:extent cx="7036752" cy="7903316"/>
            <wp:effectExtent l="0" t="0" r="0" b="0"/>
            <wp:docPr id="2123227812" name="image13.png"/>
            <wp:cNvGraphicFramePr/>
            <a:graphic xmlns:a="http://schemas.openxmlformats.org/drawingml/2006/main">
              <a:graphicData uri="http://schemas.openxmlformats.org/drawingml/2006/picture">
                <pic:pic xmlns:pic="http://schemas.openxmlformats.org/drawingml/2006/picture">
                  <pic:nvPicPr>
                    <pic:cNvPr id="2123227812" name="image13.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7036752" cy="7903316"/>
                    </a:xfrm>
                    <a:prstGeom prst="rect">
                      <a:avLst/>
                    </a:prstGeom>
                    <a:ln/>
                  </pic:spPr>
                </pic:pic>
              </a:graphicData>
            </a:graphic>
          </wp:inline>
        </w:drawing>
      </w:r>
    </w:p>
    <w:p w14:paraId="0000022B" w14:textId="77777777" w:rsidR="003B416B" w:rsidRDefault="003B416B">
      <w:pPr>
        <w:rPr>
          <w:rFonts w:ascii="Times New Roman" w:eastAsia="Times New Roman" w:hAnsi="Times New Roman" w:cs="Times New Roman"/>
          <w:sz w:val="24"/>
          <w:szCs w:val="24"/>
        </w:rPr>
      </w:pPr>
    </w:p>
    <w:p w14:paraId="0000022C" w14:textId="77777777" w:rsidR="003B416B" w:rsidRDefault="00000000">
      <w:pPr>
        <w:rPr>
          <w:rFonts w:ascii="Times New Roman" w:eastAsia="Times New Roman" w:hAnsi="Times New Roman" w:cs="Times New Roman"/>
          <w:b/>
          <w:sz w:val="24"/>
          <w:szCs w:val="24"/>
        </w:rPr>
      </w:pPr>
      <w:r>
        <w:br w:type="page"/>
      </w:r>
    </w:p>
    <w:p w14:paraId="0000022D"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Toronto</w:t>
      </w:r>
    </w:p>
    <w:p w14:paraId="0000022E" w14:textId="77777777" w:rsidR="003B416B" w:rsidRDefault="00000000">
      <w:pPr>
        <w:rPr>
          <w:rFonts w:ascii="Times New Roman" w:eastAsia="Times New Roman" w:hAnsi="Times New Roman" w:cs="Times New Roman"/>
          <w:b/>
          <w:i/>
          <w:sz w:val="24"/>
          <w:szCs w:val="24"/>
        </w:rPr>
        <w:sectPr w:rsidR="003B416B">
          <w:pgSz w:w="12240" w:h="15840"/>
          <w:pgMar w:top="720" w:right="720" w:bottom="720" w:left="720" w:header="708" w:footer="708" w:gutter="0"/>
          <w:cols w:space="720"/>
        </w:sectPr>
      </w:pPr>
      <w:r>
        <w:rPr>
          <w:rFonts w:ascii="Times New Roman" w:eastAsia="Times New Roman" w:hAnsi="Times New Roman" w:cs="Times New Roman"/>
          <w:i/>
          <w:noProof/>
          <w:sz w:val="24"/>
          <w:szCs w:val="24"/>
        </w:rPr>
        <w:drawing>
          <wp:inline distT="0" distB="0" distL="0" distR="0" wp14:anchorId="0ABD8077" wp14:editId="5AA13D32">
            <wp:extent cx="6736515" cy="6655428"/>
            <wp:effectExtent l="0" t="0" r="0" b="0"/>
            <wp:docPr id="2123227813" name="image3.png"/>
            <wp:cNvGraphicFramePr/>
            <a:graphic xmlns:a="http://schemas.openxmlformats.org/drawingml/2006/main">
              <a:graphicData uri="http://schemas.openxmlformats.org/drawingml/2006/picture">
                <pic:pic xmlns:pic="http://schemas.openxmlformats.org/drawingml/2006/picture">
                  <pic:nvPicPr>
                    <pic:cNvPr id="2123227813" name="image3.pn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6736515" cy="6655428"/>
                    </a:xfrm>
                    <a:prstGeom prst="rect">
                      <a:avLst/>
                    </a:prstGeom>
                    <a:ln/>
                  </pic:spPr>
                </pic:pic>
              </a:graphicData>
            </a:graphic>
          </wp:inline>
        </w:drawing>
      </w:r>
    </w:p>
    <w:p w14:paraId="0000022F" w14:textId="77777777" w:rsidR="003B416B" w:rsidRDefault="003B416B">
      <w:pPr>
        <w:widowControl w:val="0"/>
        <w:pBdr>
          <w:top w:val="nil"/>
          <w:left w:val="nil"/>
          <w:bottom w:val="nil"/>
          <w:right w:val="nil"/>
          <w:between w:val="nil"/>
        </w:pBdr>
        <w:spacing w:after="0" w:line="276" w:lineRule="auto"/>
        <w:rPr>
          <w:rFonts w:ascii="Times New Roman" w:eastAsia="Times New Roman" w:hAnsi="Times New Roman" w:cs="Times New Roman"/>
          <w:b/>
          <w:i/>
          <w:sz w:val="24"/>
          <w:szCs w:val="24"/>
        </w:rPr>
      </w:pPr>
    </w:p>
    <w:tbl>
      <w:tblPr>
        <w:tblStyle w:val="a1"/>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1C00AD49" w14:textId="77777777">
        <w:tc>
          <w:tcPr>
            <w:tcW w:w="14390" w:type="dxa"/>
          </w:tcPr>
          <w:p w14:paraId="0000023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Classifying Infrastructure</w:t>
            </w:r>
          </w:p>
        </w:tc>
      </w:tr>
      <w:tr w:rsidR="003B416B" w14:paraId="61047B45" w14:textId="77777777">
        <w:tc>
          <w:tcPr>
            <w:tcW w:w="14390" w:type="dxa"/>
          </w:tcPr>
          <w:p w14:paraId="0000023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 of Steps</w:t>
            </w:r>
          </w:p>
          <w:p w14:paraId="0000023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Infrastructure Classification Steps:</w:t>
            </w:r>
          </w:p>
          <w:p w14:paraId="00000233" w14:textId="77777777" w:rsidR="003B416B" w:rsidRDefault="0000000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Classify dedicated on-street cycling infrastructure types as either a painted lane, buffered painted lane, or cycle track based on the criteria listed below. Where dedicated on-street cycling infrastructure is absent for a specific segment, the segment will be classified as a shared road, and excluded if it did not receive a subsequent upgrade to a dedicated cycling infrastructure type. Where the cycling facility is located &gt;10 m from a roadway or is denoted for shared use with pedestrians, the segment will be excluded.</w:t>
            </w:r>
          </w:p>
          <w:p w14:paraId="00000234" w14:textId="77777777" w:rsidR="003B416B" w:rsidRDefault="0000000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differing infrastructure types exist on either side of the road, categorize the segment based on the most protective element of dedicated cycling infrastructure: Cycle Track (most protective) &gt; Buffered Painted Lane &gt; Painted Lane &gt; Shared Road.</w:t>
            </w:r>
          </w:p>
          <w:p w14:paraId="00000235" w14:textId="77777777" w:rsidR="003B416B" w:rsidRDefault="00000000">
            <w:pPr>
              <w:numPr>
                <w:ilvl w:val="0"/>
                <w:numId w:val="3"/>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different infrastructure types are observed along one side of a roadway segment, the classification will rely on the predominant infrastructure type present along the majority of the route, with infrastructure present at intersections excluded from consideration.</w:t>
            </w:r>
          </w:p>
        </w:tc>
      </w:tr>
      <w:tr w:rsidR="003B416B" w14:paraId="6B3CAFEA" w14:textId="77777777">
        <w:tc>
          <w:tcPr>
            <w:tcW w:w="14390" w:type="dxa"/>
          </w:tcPr>
          <w:p w14:paraId="00000236"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Painted Lane, Modified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 xml:space="preserve">: </w:t>
            </w:r>
          </w:p>
          <w:p w14:paraId="00000237" w14:textId="77777777" w:rsidR="003B416B" w:rsidRDefault="003B416B">
            <w:pPr>
              <w:rPr>
                <w:rFonts w:ascii="Times New Roman" w:eastAsia="Times New Roman" w:hAnsi="Times New Roman" w:cs="Times New Roman"/>
                <w:b/>
                <w:sz w:val="24"/>
                <w:szCs w:val="24"/>
              </w:rPr>
            </w:pPr>
          </w:p>
          <w:p w14:paraId="0000023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cycling facility can be considered a painted bike lane if the design is consistent with the following features:</w:t>
            </w:r>
          </w:p>
          <w:p w14:paraId="00000239"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or dashed lane line(s).</w:t>
            </w:r>
          </w:p>
          <w:p w14:paraId="0000023A"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may be solid or dashed on the travel lane side.</w:t>
            </w:r>
          </w:p>
          <w:p w14:paraId="0000023B"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6"/>
                <w:id w:val="133386016"/>
              </w:sdtPr>
              <w:sdtContent>
                <w:r>
                  <w:rPr>
                    <w:rFonts w:ascii="Gungsuh" w:eastAsia="Gungsuh" w:hAnsi="Gungsuh" w:cs="Gungsuh"/>
                    <w:color w:val="000000"/>
                    <w:sz w:val="24"/>
                    <w:szCs w:val="24"/>
                  </w:rPr>
                  <w:t>Route Signage and Pavement Markings: Lane must include either of the following at the site or between the site and nearest intersection (≤ 250 m from the site):</w:t>
                </w:r>
              </w:sdtContent>
            </w:sdt>
          </w:p>
          <w:p w14:paraId="0000023C"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Bicycle symbols painted on the road (reserved lane diamond optional).</w:t>
            </w:r>
          </w:p>
          <w:p w14:paraId="0000023D"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Reserved lane sign (for bicycles) or bicycle symbols on signs (cycling route wayfinding signs).</w:t>
            </w:r>
          </w:p>
          <w:p w14:paraId="0000023E"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Shoulders lacking any bicycle stencils or signage as outlined above are considered ‘paved shoulders’ and should not be considered cycling infrastructure.</w:t>
            </w:r>
          </w:p>
          <w:p w14:paraId="0000023F"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 parking prohibited: Curbside motor vehicle parking is prohibited with 'no parking' or 'no stopping' signs or equivalent pavement markings.</w:t>
            </w:r>
          </w:p>
          <w:p w14:paraId="00000240" w14:textId="77777777" w:rsidR="003B416B" w:rsidRDefault="00000000">
            <w:pPr>
              <w:numPr>
                <w:ilvl w:val="1"/>
                <w:numId w:val="7"/>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Only applicable to painted bike lanes adjacent to the curb, without a designated parking lane.</w:t>
            </w:r>
            <w:r>
              <w:rPr>
                <w:rFonts w:ascii="Times New Roman" w:eastAsia="Times New Roman" w:hAnsi="Times New Roman" w:cs="Times New Roman"/>
                <w:color w:val="000000"/>
                <w:sz w:val="24"/>
                <w:szCs w:val="24"/>
              </w:rPr>
              <w:tab/>
            </w:r>
          </w:p>
        </w:tc>
      </w:tr>
      <w:tr w:rsidR="003B416B" w14:paraId="12359A66" w14:textId="77777777">
        <w:tc>
          <w:tcPr>
            <w:tcW w:w="14390" w:type="dxa"/>
          </w:tcPr>
          <w:p w14:paraId="0000024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Buffered Painted Lane: </w:t>
            </w:r>
          </w:p>
          <w:p w14:paraId="00000242" w14:textId="77777777" w:rsidR="003B416B" w:rsidRDefault="003B416B">
            <w:pPr>
              <w:rPr>
                <w:rFonts w:ascii="Times New Roman" w:eastAsia="Times New Roman" w:hAnsi="Times New Roman" w:cs="Times New Roman"/>
                <w:b/>
                <w:sz w:val="24"/>
                <w:szCs w:val="24"/>
              </w:rPr>
            </w:pPr>
          </w:p>
          <w:p w14:paraId="0000024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cycling facility can be considered a buffered bike lane if the design is consistent with the following features of a painted lane, in addition to: </w:t>
            </w:r>
          </w:p>
          <w:p w14:paraId="00000244" w14:textId="77777777" w:rsidR="003B416B" w:rsidRDefault="00000000">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lines</w:t>
            </w:r>
          </w:p>
          <w:p w14:paraId="00000245" w14:textId="77777777" w:rsidR="003B416B" w:rsidRDefault="00000000">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Lane must be buffered on the travel lane side and may be unbuffered or buffered on parking lane side (if parking is available). </w:t>
            </w:r>
          </w:p>
          <w:p w14:paraId="00000246" w14:textId="77777777" w:rsidR="003B416B"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buffered delineation measures a minimum width of 1 foot (&gt; 30 centimeters) and exhibits diagonal striping or chevron markings.</w:t>
            </w:r>
          </w:p>
        </w:tc>
      </w:tr>
      <w:tr w:rsidR="003B416B" w14:paraId="63FC6640" w14:textId="77777777">
        <w:tc>
          <w:tcPr>
            <w:tcW w:w="14390" w:type="dxa"/>
          </w:tcPr>
          <w:p w14:paraId="00000247"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Criteria for Cycle Track, Selected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w:t>
            </w:r>
          </w:p>
          <w:p w14:paraId="00000248" w14:textId="77777777" w:rsidR="003B416B" w:rsidRDefault="003B416B">
            <w:pPr>
              <w:rPr>
                <w:rFonts w:ascii="Times New Roman" w:eastAsia="Times New Roman" w:hAnsi="Times New Roman" w:cs="Times New Roman"/>
                <w:sz w:val="24"/>
                <w:szCs w:val="24"/>
              </w:rPr>
            </w:pPr>
          </w:p>
          <w:p w14:paraId="00000249" w14:textId="77777777" w:rsidR="003B416B"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cycling facility can be considered a cycle track if the design is consistent with the following features:</w:t>
            </w:r>
          </w:p>
          <w:p w14:paraId="0000024A" w14:textId="77777777" w:rsidR="003B416B" w:rsidRDefault="00000000">
            <w:pPr>
              <w:numPr>
                <w:ilvl w:val="0"/>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Physical Separation: The cycle track is physically separated from the roadway (the portion of the road that vehicles can travel) and this </w:t>
            </w:r>
            <w:r>
              <w:rPr>
                <w:rFonts w:ascii="Times New Roman" w:eastAsia="Times New Roman" w:hAnsi="Times New Roman" w:cs="Times New Roman"/>
                <w:b/>
                <w:i/>
                <w:color w:val="000000"/>
                <w:sz w:val="24"/>
                <w:szCs w:val="24"/>
              </w:rPr>
              <w:t>separation has a vertical component.</w:t>
            </w:r>
          </w:p>
          <w:p w14:paraId="0000024B"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automobile parking is the physical separation, permanent vertical elements such as bollards, a curb, raised median, planter boxes, or street furniture (e.g., bike share station) must also be present along the street segment (the area between intersections).</w:t>
            </w:r>
          </w:p>
          <w:p w14:paraId="0000024C"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7"/>
                <w:id w:val="1524744415"/>
              </w:sdtPr>
              <w:sdtContent>
                <w:r w:rsidRPr="00F10101">
                  <w:rPr>
                    <w:rFonts w:ascii="Times New Roman" w:eastAsia="Gungsuh" w:hAnsi="Times New Roman" w:cs="Times New Roman"/>
                    <w:color w:val="000000"/>
                    <w:sz w:val="24"/>
                    <w:szCs w:val="24"/>
                    <w:rPrChange w:id="830" w:author="Richard Wen" w:date="2024-09-16T16:11:00Z" w16du:dateUtc="2024-09-16T20:11:00Z">
                      <w:rPr>
                        <w:rFonts w:ascii="Gungsuh" w:eastAsia="Gungsuh" w:hAnsi="Gungsuh" w:cs="Gungsuh"/>
                        <w:color w:val="000000"/>
                        <w:sz w:val="24"/>
                        <w:szCs w:val="24"/>
                      </w:rPr>
                    </w:rPrChange>
                  </w:rPr>
                  <w:t>Where bollards provide the physical separation, bollard spacing must be ≤ 6 m (about the length of a passenger car/truck), otherwise, consider the facility a ‘painted bike lane’ (roadway lane designated for cyclists without physical separation).</w:t>
                </w:r>
              </w:sdtContent>
            </w:sdt>
          </w:p>
          <w:p w14:paraId="0000024D"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facility may bend-in toward the roadway upstream of the intersection, an unprotected distance not exceeding 10 m (about two car lengths), otherwise, consider the facility a ‘painted bike lane’.</w:t>
            </w:r>
          </w:p>
          <w:p w14:paraId="0000024E"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facility is located between automobile parking and a travel lane, regardless of the physical separation used, consider the facility a ‘painted bike lane’.</w:t>
            </w:r>
          </w:p>
          <w:p w14:paraId="0000024F" w14:textId="77777777" w:rsidR="003B416B" w:rsidRDefault="00000000">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sdt>
              <w:sdtPr>
                <w:tag w:val="goog_rdk_8"/>
                <w:id w:val="-1812938427"/>
              </w:sdtPr>
              <w:sdtContent>
                <w:r w:rsidRPr="00F10101">
                  <w:rPr>
                    <w:rFonts w:ascii="Times New Roman" w:eastAsia="Gungsuh" w:hAnsi="Times New Roman" w:cs="Times New Roman"/>
                    <w:color w:val="000000"/>
                    <w:sz w:val="24"/>
                    <w:szCs w:val="24"/>
                    <w:rPrChange w:id="831" w:author="Richard Wen" w:date="2024-09-16T16:11:00Z" w16du:dateUtc="2024-09-16T20:11:00Z">
                      <w:rPr>
                        <w:rFonts w:ascii="Gungsuh" w:eastAsia="Gungsuh" w:hAnsi="Gungsuh" w:cs="Gungsuh"/>
                        <w:color w:val="000000"/>
                        <w:sz w:val="24"/>
                        <w:szCs w:val="24"/>
                      </w:rPr>
                    </w:rPrChange>
                  </w:rPr>
                  <w:t>Right-of-Way: Part of the road and located ≤10 m from the roadway (i.e., street buffer width cannot exceed ten metres).</w:t>
                </w:r>
              </w:sdtContent>
            </w:sdt>
          </w:p>
        </w:tc>
      </w:tr>
    </w:tbl>
    <w:p w14:paraId="00000250" w14:textId="77777777" w:rsidR="003B416B" w:rsidRDefault="003B416B">
      <w:pPr>
        <w:rPr>
          <w:rFonts w:ascii="Times New Roman" w:eastAsia="Times New Roman" w:hAnsi="Times New Roman" w:cs="Times New Roman"/>
          <w:sz w:val="24"/>
          <w:szCs w:val="24"/>
        </w:rPr>
      </w:pPr>
    </w:p>
    <w:tbl>
      <w:tblPr>
        <w:tblStyle w:val="a2"/>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64EB9D48" w14:textId="77777777">
        <w:tc>
          <w:tcPr>
            <w:tcW w:w="14390" w:type="dxa"/>
          </w:tcPr>
          <w:p w14:paraId="0000025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New Installations, Upgrades, and Installation Periods</w:t>
            </w:r>
          </w:p>
        </w:tc>
      </w:tr>
      <w:tr w:rsidR="003B416B" w14:paraId="3DFDD2E9" w14:textId="77777777">
        <w:tc>
          <w:tcPr>
            <w:tcW w:w="14390" w:type="dxa"/>
          </w:tcPr>
          <w:p w14:paraId="00000252"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 New Installation</w:t>
            </w:r>
          </w:p>
          <w:p w14:paraId="00000253" w14:textId="77777777" w:rsidR="003B416B"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new installation refers to the introduction of dedicated on-street cycling infrastructure on a road where no prior dedicated on-street cycling infrastructure existed within the period of interest (2009-2022).</w:t>
            </w:r>
          </w:p>
          <w:p w14:paraId="00000254" w14:textId="77777777" w:rsidR="003B416B" w:rsidRDefault="00000000">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cases where dedicated on-street infrastructure is already in place at the beginning of the study period, the installation year will be designated as the first year of the study period (2009).</w:t>
            </w:r>
          </w:p>
          <w:p w14:paraId="0000025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an Upgrade</w:t>
            </w:r>
          </w:p>
          <w:p w14:paraId="00000256" w14:textId="77777777" w:rsidR="003B416B" w:rsidRDefault="00000000">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upgrade refers to the modification of a segment with existing dedicated on-street cycling infrastructure, resulting in a different classification. This study considers potential classifications as either a cycle track, buffered painted lane, or painted lane. While commonly associated with the installation of more protective infrastructure, this definition is not limited to such cases.</w:t>
            </w:r>
          </w:p>
          <w:p w14:paraId="00000257" w14:textId="77777777" w:rsidR="003B416B" w:rsidRDefault="003B416B">
            <w:pPr>
              <w:rPr>
                <w:rFonts w:ascii="Times New Roman" w:eastAsia="Times New Roman" w:hAnsi="Times New Roman" w:cs="Times New Roman"/>
                <w:sz w:val="24"/>
                <w:szCs w:val="24"/>
              </w:rPr>
            </w:pPr>
          </w:p>
          <w:p w14:paraId="0000025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Determining an Installation Period: </w:t>
            </w:r>
          </w:p>
          <w:p w14:paraId="00000259" w14:textId="77777777" w:rsidR="003B416B"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installation period refers to a specific year, a time range within a year, or a precise date when a bikeway undergoing modifications that meet the criteria of a new installation or upgrade becomes available for cyclists to use. </w:t>
            </w:r>
          </w:p>
          <w:p w14:paraId="0000025A" w14:textId="77777777" w:rsidR="003B416B" w:rsidRDefault="00000000">
            <w:pPr>
              <w:numPr>
                <w:ilvl w:val="1"/>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 installation period can be confirmed visually through historical imagery or through written sources such as construction notices, policy documents, news articles, or other forms of grey literature. When utilizing historical imagery to ascertain the installation period, a time range is defined between the most recent image displaying the previous infrastructure and the earliest image featuring the new cycling infrastructure.</w:t>
            </w:r>
          </w:p>
          <w:p w14:paraId="0000025B" w14:textId="77777777" w:rsidR="003B416B" w:rsidRDefault="00000000">
            <w:pPr>
              <w:numPr>
                <w:ilvl w:val="1"/>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cases where ambiguity between different sources arises, (1) priority will be given to sources that provide direct confirmation of completion, such as completion notices, news articles announcing cycling route openings, or imagery, over those that suggest intended, planned, or approximate dates, (2) if this criterion is met and there remains ambiguity, the installation period will be defined as the most recent or earliest date or time range when a bikeway was accessible for use by cyclists. All other factors considered, the source with the greatest precision will take precedence.</w:t>
            </w:r>
          </w:p>
        </w:tc>
      </w:tr>
    </w:tbl>
    <w:p w14:paraId="0000025C" w14:textId="77777777" w:rsidR="003B416B" w:rsidDel="006B4B15" w:rsidRDefault="003B416B">
      <w:pPr>
        <w:rPr>
          <w:del w:id="832" w:author="Richard Wen" w:date="2024-09-16T16:11:00Z" w16du:dateUtc="2024-09-16T20:11:00Z"/>
          <w:rFonts w:ascii="Times New Roman" w:eastAsia="Times New Roman" w:hAnsi="Times New Roman" w:cs="Times New Roman"/>
          <w:sz w:val="24"/>
          <w:szCs w:val="24"/>
        </w:rPr>
      </w:pPr>
    </w:p>
    <w:p w14:paraId="0000025D" w14:textId="77777777" w:rsidR="003B416B" w:rsidDel="006B4B15" w:rsidRDefault="003B416B">
      <w:pPr>
        <w:rPr>
          <w:del w:id="833" w:author="Richard Wen" w:date="2024-09-16T16:11:00Z" w16du:dateUtc="2024-09-16T20:11:00Z"/>
          <w:rFonts w:ascii="Times New Roman" w:eastAsia="Times New Roman" w:hAnsi="Times New Roman" w:cs="Times New Roman"/>
          <w:sz w:val="24"/>
          <w:szCs w:val="24"/>
        </w:rPr>
      </w:pPr>
    </w:p>
    <w:p w14:paraId="0000025E" w14:textId="77777777" w:rsidR="003B416B" w:rsidDel="006B4B15" w:rsidRDefault="003B416B">
      <w:pPr>
        <w:rPr>
          <w:del w:id="834" w:author="Richard Wen" w:date="2024-09-16T16:11:00Z" w16du:dateUtc="2024-09-16T20:11:00Z"/>
          <w:rFonts w:ascii="Times New Roman" w:eastAsia="Times New Roman" w:hAnsi="Times New Roman" w:cs="Times New Roman"/>
          <w:sz w:val="24"/>
          <w:szCs w:val="24"/>
        </w:rPr>
      </w:pPr>
    </w:p>
    <w:p w14:paraId="0000025F" w14:textId="77777777" w:rsidR="003B416B" w:rsidDel="006B4B15" w:rsidRDefault="003B416B">
      <w:pPr>
        <w:rPr>
          <w:del w:id="835" w:author="Richard Wen" w:date="2024-09-16T16:11:00Z" w16du:dateUtc="2024-09-16T20:11:00Z"/>
          <w:rFonts w:ascii="Times New Roman" w:eastAsia="Times New Roman" w:hAnsi="Times New Roman" w:cs="Times New Roman"/>
          <w:sz w:val="24"/>
          <w:szCs w:val="24"/>
        </w:rPr>
      </w:pPr>
    </w:p>
    <w:p w14:paraId="00000260" w14:textId="77777777" w:rsidR="003B416B" w:rsidDel="006B4B15" w:rsidRDefault="003B416B">
      <w:pPr>
        <w:rPr>
          <w:del w:id="836" w:author="Richard Wen" w:date="2024-09-16T16:11:00Z" w16du:dateUtc="2024-09-16T20:11:00Z"/>
          <w:rFonts w:ascii="Times New Roman" w:eastAsia="Times New Roman" w:hAnsi="Times New Roman" w:cs="Times New Roman"/>
          <w:sz w:val="24"/>
          <w:szCs w:val="24"/>
        </w:rPr>
      </w:pPr>
    </w:p>
    <w:p w14:paraId="00000261" w14:textId="77777777" w:rsidR="003B416B" w:rsidDel="006B4B15" w:rsidRDefault="003B416B">
      <w:pPr>
        <w:rPr>
          <w:del w:id="837" w:author="Richard Wen" w:date="2024-09-16T16:11:00Z" w16du:dateUtc="2024-09-16T20:11:00Z"/>
          <w:rFonts w:ascii="Times New Roman" w:eastAsia="Times New Roman" w:hAnsi="Times New Roman" w:cs="Times New Roman"/>
          <w:sz w:val="24"/>
          <w:szCs w:val="24"/>
        </w:rPr>
      </w:pPr>
    </w:p>
    <w:p w14:paraId="00000262" w14:textId="77777777" w:rsidR="003B416B" w:rsidDel="006B4B15" w:rsidRDefault="003B416B">
      <w:pPr>
        <w:rPr>
          <w:del w:id="838" w:author="Richard Wen" w:date="2024-09-16T16:11:00Z" w16du:dateUtc="2024-09-16T20:11:00Z"/>
          <w:rFonts w:ascii="Times New Roman" w:eastAsia="Times New Roman" w:hAnsi="Times New Roman" w:cs="Times New Roman"/>
          <w:sz w:val="24"/>
          <w:szCs w:val="24"/>
        </w:rPr>
      </w:pPr>
    </w:p>
    <w:p w14:paraId="00000263" w14:textId="77777777" w:rsidR="003B416B" w:rsidDel="006B4B15" w:rsidRDefault="003B416B">
      <w:pPr>
        <w:rPr>
          <w:del w:id="839" w:author="Richard Wen" w:date="2024-09-16T16:11:00Z" w16du:dateUtc="2024-09-16T20:11:00Z"/>
          <w:rFonts w:ascii="Times New Roman" w:eastAsia="Times New Roman" w:hAnsi="Times New Roman" w:cs="Times New Roman"/>
          <w:sz w:val="24"/>
          <w:szCs w:val="24"/>
        </w:rPr>
      </w:pPr>
    </w:p>
    <w:p w14:paraId="00000264" w14:textId="77777777" w:rsidR="003B416B" w:rsidDel="006B4B15" w:rsidRDefault="003B416B">
      <w:pPr>
        <w:rPr>
          <w:del w:id="840" w:author="Richard Wen" w:date="2024-09-16T16:11:00Z" w16du:dateUtc="2024-09-16T20:11:00Z"/>
          <w:rFonts w:ascii="Times New Roman" w:eastAsia="Times New Roman" w:hAnsi="Times New Roman" w:cs="Times New Roman"/>
          <w:sz w:val="24"/>
          <w:szCs w:val="24"/>
        </w:rPr>
      </w:pPr>
    </w:p>
    <w:p w14:paraId="00000265" w14:textId="77777777" w:rsidR="003B416B" w:rsidRDefault="003B416B">
      <w:pPr>
        <w:rPr>
          <w:rFonts w:ascii="Times New Roman" w:eastAsia="Times New Roman" w:hAnsi="Times New Roman" w:cs="Times New Roman"/>
          <w:sz w:val="24"/>
          <w:szCs w:val="24"/>
        </w:rPr>
      </w:pPr>
    </w:p>
    <w:tbl>
      <w:tblPr>
        <w:tblStyle w:val="a3"/>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4D9102DF" w14:textId="77777777">
        <w:tc>
          <w:tcPr>
            <w:tcW w:w="14390" w:type="dxa"/>
          </w:tcPr>
          <w:p w14:paraId="00000266"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1 Methodology and Classifications</w:t>
            </w:r>
          </w:p>
        </w:tc>
      </w:tr>
      <w:tr w:rsidR="003B416B" w14:paraId="4F27F0C3" w14:textId="77777777">
        <w:tc>
          <w:tcPr>
            <w:tcW w:w="14390" w:type="dxa"/>
          </w:tcPr>
          <w:p w14:paraId="00000267"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Census Populations: </w:t>
            </w:r>
          </w:p>
          <w:p w14:paraId="0000026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Source: Statistics Canada (2021): https://www12.statcan.gc.ca/census-recensement/2021/dp-pd/prof/index.cfm?Lang=E</w:t>
            </w:r>
          </w:p>
        </w:tc>
      </w:tr>
      <w:tr w:rsidR="003B416B" w14:paraId="4A4C5B2E" w14:textId="77777777">
        <w:tc>
          <w:tcPr>
            <w:tcW w:w="14390" w:type="dxa"/>
          </w:tcPr>
          <w:p w14:paraId="00000269"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Vancouver Street Centreline Calculation Methods</w:t>
            </w:r>
          </w:p>
          <w:p w14:paraId="0000026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6B" w14:textId="77777777" w:rsidR="003B416B" w:rsidRDefault="003B416B">
            <w:pPr>
              <w:rPr>
                <w:rFonts w:ascii="Times New Roman" w:eastAsia="Times New Roman" w:hAnsi="Times New Roman" w:cs="Times New Roman"/>
                <w:sz w:val="24"/>
                <w:szCs w:val="24"/>
              </w:rPr>
            </w:pPr>
          </w:p>
          <w:p w14:paraId="0000026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Public Streets (Last Updated July 24, 2023): </w:t>
            </w:r>
            <w:hyperlink r:id="rId30">
              <w:r w:rsidR="003B416B">
                <w:rPr>
                  <w:rFonts w:ascii="Times New Roman" w:eastAsia="Times New Roman" w:hAnsi="Times New Roman" w:cs="Times New Roman"/>
                  <w:color w:val="0000FF"/>
                  <w:sz w:val="24"/>
                  <w:szCs w:val="24"/>
                  <w:u w:val="single"/>
                </w:rPr>
                <w:t>https://opendata.vancouver.ca/explore/dataset/public-streets/information/?location=16,49.24772,-123.19169</w:t>
              </w:r>
            </w:hyperlink>
          </w:p>
          <w:p w14:paraId="0000026D"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public streets (n=17,032), select where streetuse != Closed (n=17,028)</w:t>
            </w:r>
          </w:p>
          <w:p w14:paraId="0000026E" w14:textId="77777777" w:rsidR="003B416B" w:rsidRDefault="00000000">
            <w:pPr>
              <w:rPr>
                <w:rFonts w:ascii="Times New Roman" w:eastAsia="Times New Roman" w:hAnsi="Times New Roman" w:cs="Times New Roman"/>
                <w:color w:val="0000FF"/>
                <w:sz w:val="24"/>
                <w:szCs w:val="24"/>
                <w:u w:val="single"/>
              </w:rPr>
            </w:pPr>
            <w:r>
              <w:rPr>
                <w:rFonts w:ascii="Times New Roman" w:eastAsia="Times New Roman" w:hAnsi="Times New Roman" w:cs="Times New Roman"/>
                <w:sz w:val="24"/>
                <w:szCs w:val="24"/>
              </w:rPr>
              <w:t xml:space="preserve">Lanes (Last Updated June 13, 2022): </w:t>
            </w:r>
            <w:hyperlink r:id="rId31">
              <w:r w:rsidR="003B416B">
                <w:rPr>
                  <w:rFonts w:ascii="Times New Roman" w:eastAsia="Times New Roman" w:hAnsi="Times New Roman" w:cs="Times New Roman"/>
                  <w:color w:val="0000FF"/>
                  <w:sz w:val="24"/>
                  <w:szCs w:val="24"/>
                  <w:u w:val="single"/>
                </w:rPr>
                <w:t>https://opendata.vancouver.ca/explore/dataset/lanes/information/?location=15,49.24423,-123.1524</w:t>
              </w:r>
            </w:hyperlink>
          </w:p>
          <w:p w14:paraId="0000026F"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(n=7,842)</w:t>
            </w:r>
          </w:p>
          <w:p w14:paraId="00000270" w14:textId="77777777" w:rsidR="003B416B" w:rsidRDefault="003B416B">
            <w:pPr>
              <w:rPr>
                <w:rFonts w:ascii="Times New Roman" w:eastAsia="Times New Roman" w:hAnsi="Times New Roman" w:cs="Times New Roman"/>
                <w:sz w:val="24"/>
                <w:szCs w:val="24"/>
              </w:rPr>
            </w:pPr>
          </w:p>
          <w:p w14:paraId="0000027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2" w14:textId="77777777" w:rsidR="003B416B" w:rsidRDefault="003B416B">
            <w:pPr>
              <w:rPr>
                <w:rFonts w:ascii="Times New Roman" w:eastAsia="Times New Roman" w:hAnsi="Times New Roman" w:cs="Times New Roman"/>
                <w:sz w:val="24"/>
                <w:szCs w:val="24"/>
              </w:rPr>
            </w:pPr>
          </w:p>
          <w:p w14:paraId="00000273"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7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Arterial Road: [from Public Streets – Filtered] streetuse == "Arterial"</w:t>
            </w:r>
          </w:p>
          <w:p w14:paraId="0000027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 Road: [from Public Streets – Filtered] streetuse == "Collector", “Secondary Arterial”*</w:t>
            </w:r>
          </w:p>
          <w:p w14:paraId="0000027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Local Road: [from Public Streets – Filtered] streetuse == "Residential", "Leased", "Recreational", [from Lanes] all-included</w:t>
            </w:r>
          </w:p>
          <w:p w14:paraId="0000027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The classification of secondary arterial roads as part of the collector category was determined through a random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helped maintain consistent classification practices across municipalities.</w:t>
            </w:r>
          </w:p>
        </w:tc>
      </w:tr>
      <w:tr w:rsidR="003B416B" w14:paraId="6E52D497" w14:textId="77777777">
        <w:tc>
          <w:tcPr>
            <w:tcW w:w="14390" w:type="dxa"/>
          </w:tcPr>
          <w:p w14:paraId="0000027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Vancouver Routes Centreline Calculation Methods</w:t>
            </w:r>
          </w:p>
          <w:p w14:paraId="0000027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lastRenderedPageBreak/>
              <w:t>Data Source(s):</w:t>
            </w:r>
            <w:r>
              <w:rPr>
                <w:rFonts w:ascii="Times New Roman" w:eastAsia="Times New Roman" w:hAnsi="Times New Roman" w:cs="Times New Roman"/>
                <w:sz w:val="24"/>
                <w:szCs w:val="24"/>
              </w:rPr>
              <w:t xml:space="preserve"> 1 Source File</w:t>
            </w:r>
          </w:p>
          <w:p w14:paraId="0000027A" w14:textId="77777777" w:rsidR="003B416B" w:rsidRDefault="003B416B">
            <w:pPr>
              <w:rPr>
                <w:rFonts w:ascii="Times New Roman" w:eastAsia="Times New Roman" w:hAnsi="Times New Roman" w:cs="Times New Roman"/>
                <w:sz w:val="24"/>
                <w:szCs w:val="24"/>
              </w:rPr>
            </w:pPr>
          </w:p>
          <w:p w14:paraId="0000027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Vancouver Bikeways (Downloaded May 2023): </w:t>
            </w:r>
            <w:hyperlink r:id="rId32">
              <w:r w:rsidR="003B416B">
                <w:rPr>
                  <w:rFonts w:ascii="Times New Roman" w:eastAsia="Times New Roman" w:hAnsi="Times New Roman" w:cs="Times New Roman"/>
                  <w:color w:val="0000FF"/>
                  <w:sz w:val="24"/>
                  <w:szCs w:val="24"/>
                  <w:u w:val="single"/>
                </w:rPr>
                <w:t>https://opendata.vancouver.ca/explore/dataset/bikeways/information</w:t>
              </w:r>
            </w:hyperlink>
          </w:p>
          <w:p w14:paraId="0000027C"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3666)</w:t>
            </w:r>
          </w:p>
          <w:p w14:paraId="0000027D" w14:textId="77777777" w:rsidR="003B416B" w:rsidRDefault="003B416B">
            <w:pPr>
              <w:rPr>
                <w:rFonts w:ascii="Times New Roman" w:eastAsia="Times New Roman" w:hAnsi="Times New Roman" w:cs="Times New Roman"/>
                <w:sz w:val="24"/>
                <w:szCs w:val="24"/>
              </w:rPr>
            </w:pPr>
          </w:p>
          <w:p w14:paraId="0000027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F" w14:textId="77777777" w:rsidR="003B416B" w:rsidRDefault="003B416B">
            <w:pPr>
              <w:rPr>
                <w:rFonts w:ascii="Times New Roman" w:eastAsia="Times New Roman" w:hAnsi="Times New Roman" w:cs="Times New Roman"/>
                <w:sz w:val="24"/>
                <w:szCs w:val="24"/>
              </w:rPr>
            </w:pPr>
          </w:p>
          <w:p w14:paraId="00000280"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8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Bikeway Type == “Protected Bike Lanes” &amp; Subtype != “OSB”, “OSS”</w:t>
            </w:r>
          </w:p>
          <w:p w14:paraId="0000028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Bikeway Type == “Painted Lanes”</w:t>
            </w:r>
          </w:p>
          <w:p w14:paraId="0000028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 Street, Path: Bikeway Type == “Protected Bike Lanes” &amp; Subtype == “OSB”, “OSS”</w:t>
            </w:r>
          </w:p>
          <w:p w14:paraId="0000028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Shared: Bikeway Type == “Shared Lanes”, “Local Street”</w:t>
            </w:r>
          </w:p>
        </w:tc>
      </w:tr>
      <w:tr w:rsidR="003B416B" w14:paraId="7AB29FBC" w14:textId="77777777">
        <w:tc>
          <w:tcPr>
            <w:tcW w:w="14390" w:type="dxa"/>
          </w:tcPr>
          <w:p w14:paraId="0000028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Calgary Street Centreline Calculation Methods</w:t>
            </w:r>
          </w:p>
          <w:p w14:paraId="0000028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Street Definitions: </w:t>
            </w:r>
            <w:hyperlink r:id="rId33">
              <w:r w:rsidR="003B416B">
                <w:rPr>
                  <w:rFonts w:ascii="Times New Roman" w:eastAsia="Times New Roman" w:hAnsi="Times New Roman" w:cs="Times New Roman"/>
                  <w:color w:val="0000FF"/>
                  <w:sz w:val="24"/>
                  <w:szCs w:val="24"/>
                  <w:u w:val="single"/>
                </w:rPr>
                <w:t>https://www.calgary.ca/planning/transportation/road-classification.html</w:t>
              </w:r>
            </w:hyperlink>
          </w:p>
          <w:p w14:paraId="00000287" w14:textId="77777777" w:rsidR="003B416B" w:rsidRDefault="003B416B">
            <w:pPr>
              <w:rPr>
                <w:rFonts w:ascii="Times New Roman" w:eastAsia="Times New Roman" w:hAnsi="Times New Roman" w:cs="Times New Roman"/>
                <w:b/>
                <w:sz w:val="24"/>
                <w:szCs w:val="24"/>
              </w:rPr>
            </w:pPr>
          </w:p>
          <w:p w14:paraId="0000028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89" w14:textId="77777777" w:rsidR="003B416B" w:rsidRDefault="003B416B">
            <w:pPr>
              <w:rPr>
                <w:rFonts w:ascii="Times New Roman" w:eastAsia="Times New Roman" w:hAnsi="Times New Roman" w:cs="Times New Roman"/>
                <w:sz w:val="24"/>
                <w:szCs w:val="24"/>
              </w:rPr>
            </w:pPr>
          </w:p>
          <w:p w14:paraId="0000028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Centreline: Last Updated July 1, 2023 (from: </w:t>
            </w:r>
            <w:hyperlink r:id="rId34">
              <w:r w:rsidR="003B416B">
                <w:rPr>
                  <w:rFonts w:ascii="Times New Roman" w:eastAsia="Times New Roman" w:hAnsi="Times New Roman" w:cs="Times New Roman"/>
                  <w:color w:val="0000FF"/>
                  <w:sz w:val="24"/>
                  <w:szCs w:val="24"/>
                  <w:u w:val="single"/>
                </w:rPr>
                <w:t>https://data.calgary.ca/Transportation-Transit/Street-Centreline/4dx8-rtm5</w:t>
              </w:r>
            </w:hyperlink>
            <w:r>
              <w:rPr>
                <w:rFonts w:ascii="Times New Roman" w:eastAsia="Times New Roman" w:hAnsi="Times New Roman" w:cs="Times New Roman"/>
                <w:sz w:val="24"/>
                <w:szCs w:val="24"/>
              </w:rPr>
              <w:t>)</w:t>
            </w:r>
          </w:p>
          <w:p w14:paraId="0000028B"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Calgary Centreline (n=115,948), select where ctp_class != Skeletal Roads &amp; Ownership != Private (n=87, 463)</w:t>
            </w:r>
          </w:p>
          <w:p w14:paraId="0000028C" w14:textId="77777777" w:rsidR="003B416B" w:rsidRDefault="003B416B">
            <w:pPr>
              <w:rPr>
                <w:rFonts w:ascii="Times New Roman" w:eastAsia="Times New Roman" w:hAnsi="Times New Roman" w:cs="Times New Roman"/>
                <w:sz w:val="24"/>
                <w:szCs w:val="24"/>
              </w:rPr>
            </w:pPr>
          </w:p>
          <w:p w14:paraId="0000028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8E" w14:textId="77777777" w:rsidR="003B416B" w:rsidRDefault="003B416B">
            <w:pPr>
              <w:rPr>
                <w:rFonts w:ascii="Times New Roman" w:eastAsia="Times New Roman" w:hAnsi="Times New Roman" w:cs="Times New Roman"/>
                <w:sz w:val="24"/>
                <w:szCs w:val="24"/>
              </w:rPr>
            </w:pPr>
          </w:p>
          <w:p w14:paraId="0000028F"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Calgary Centreline – Filtered]</w:t>
            </w:r>
          </w:p>
          <w:p w14:paraId="0000029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Arterial Road: ctp_class  == "Arterial Street", "Industrial Arterial", "Local Arterial", "Parkway", "Urban Boulevard"</w:t>
            </w:r>
          </w:p>
          <w:p w14:paraId="0000029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 Road: ctp_class  == "Neighbourhood Boulevard", "Collector", "Primary Collector"</w:t>
            </w:r>
          </w:p>
          <w:p w14:paraId="0000029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Local Road: ctp_class  == "Access Route", "Residential Street", "Activity Center Street", "Historic Road Allowance", "Lanes (Alleys)", "Industrial Street"</w:t>
            </w:r>
          </w:p>
        </w:tc>
      </w:tr>
      <w:tr w:rsidR="003B416B" w14:paraId="31A6EB4E" w14:textId="77777777">
        <w:tc>
          <w:tcPr>
            <w:tcW w:w="14390" w:type="dxa"/>
          </w:tcPr>
          <w:p w14:paraId="00000294"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Calgary Routes Centreline Calculation Methods</w:t>
            </w:r>
          </w:p>
          <w:p w14:paraId="0000029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96" w14:textId="77777777" w:rsidR="003B416B" w:rsidRDefault="003B416B">
            <w:pPr>
              <w:rPr>
                <w:rFonts w:ascii="Times New Roman" w:eastAsia="Times New Roman" w:hAnsi="Times New Roman" w:cs="Times New Roman"/>
                <w:sz w:val="24"/>
                <w:szCs w:val="24"/>
              </w:rPr>
            </w:pPr>
          </w:p>
          <w:p w14:paraId="0000029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Bikeways (Downloaded January 2023): </w:t>
            </w:r>
            <w:hyperlink r:id="rId35">
              <w:r w:rsidR="003B416B">
                <w:rPr>
                  <w:rFonts w:ascii="Times New Roman" w:eastAsia="Times New Roman" w:hAnsi="Times New Roman" w:cs="Times New Roman"/>
                  <w:color w:val="0000FF"/>
                  <w:sz w:val="24"/>
                  <w:szCs w:val="24"/>
                  <w:u w:val="single"/>
                </w:rPr>
                <w:t>https://data.calgary.ca/Transportation-Transit/Calgary-Bikeways/jjqk-9b73</w:t>
              </w:r>
            </w:hyperlink>
          </w:p>
          <w:p w14:paraId="00000298"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Calgary Bikeways (n = 4170), select where bicycle_cl != “DECOMISSIONED”, “TEMPORARY” (n = 4161)</w:t>
            </w:r>
          </w:p>
          <w:p w14:paraId="0000029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Parks Pathways (Last Updated August 2023): </w:t>
            </w:r>
            <w:hyperlink r:id="rId36">
              <w:r w:rsidR="003B416B">
                <w:rPr>
                  <w:rFonts w:ascii="Times New Roman" w:eastAsia="Times New Roman" w:hAnsi="Times New Roman" w:cs="Times New Roman"/>
                  <w:color w:val="0000FF"/>
                  <w:sz w:val="24"/>
                  <w:szCs w:val="24"/>
                  <w:u w:val="single"/>
                </w:rPr>
                <w:t>https://data.calgary.ca/Recreation-and-Culture/Parks-Pathways/qndb-27qm</w:t>
              </w:r>
            </w:hyperlink>
          </w:p>
          <w:p w14:paraId="0000029A"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Filter: From Calgary Parks Pathways (n=15, 828) select where life_cycle != PLANNED, maintained begins with “CALGARY”, material != TO BE IDENTIFIED (n = 15, 828)</w:t>
            </w:r>
          </w:p>
          <w:p w14:paraId="0000029B" w14:textId="77777777" w:rsidR="003B416B" w:rsidRDefault="003B416B">
            <w:pPr>
              <w:rPr>
                <w:rFonts w:ascii="Times New Roman" w:eastAsia="Times New Roman" w:hAnsi="Times New Roman" w:cs="Times New Roman"/>
                <w:sz w:val="24"/>
                <w:szCs w:val="24"/>
              </w:rPr>
            </w:pPr>
          </w:p>
          <w:p w14:paraId="0000029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9D" w14:textId="77777777" w:rsidR="003B416B" w:rsidRDefault="003B416B">
            <w:pPr>
              <w:rPr>
                <w:rFonts w:ascii="Times New Roman" w:eastAsia="Times New Roman" w:hAnsi="Times New Roman" w:cs="Times New Roman"/>
                <w:sz w:val="24"/>
                <w:szCs w:val="24"/>
              </w:rPr>
            </w:pPr>
          </w:p>
          <w:p w14:paraId="0000029E"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[from Calgary Bikeways – Filtered] bike_cl == "Cycle Track"</w:t>
            </w:r>
          </w:p>
          <w:p w14:paraId="000002A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[from Calgary Bikeways – Filtered] bike_cl == "Bicycle Lane"</w:t>
            </w:r>
          </w:p>
          <w:p w14:paraId="000002A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Bikeway: [from Calgary Bikeways – Filtered] bike_cl == "Neighbourhood Greenway", "On-Street Bikeway", "On-Street BIkeway", "Shared Lane"</w:t>
            </w:r>
          </w:p>
          <w:p w14:paraId="000002A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[from Calgary Parks Pathways – Filtered] include all</w:t>
            </w:r>
          </w:p>
        </w:tc>
      </w:tr>
      <w:tr w:rsidR="003B416B" w14:paraId="6B9DDA7D" w14:textId="77777777">
        <w:tc>
          <w:tcPr>
            <w:tcW w:w="14390" w:type="dxa"/>
          </w:tcPr>
          <w:p w14:paraId="000002A3"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Toronto Street Centreline Calculation Methods</w:t>
            </w:r>
          </w:p>
          <w:p w14:paraId="000002A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Definitions: https://www.toronto.ca/services-payments/streets-parking-transportation/traffic-management/road-classification-system/about-the-road-classification-system/</w:t>
            </w:r>
          </w:p>
          <w:p w14:paraId="000002A5" w14:textId="77777777" w:rsidR="003B416B" w:rsidRDefault="003B416B">
            <w:pPr>
              <w:rPr>
                <w:rFonts w:ascii="Times New Roman" w:eastAsia="Times New Roman" w:hAnsi="Times New Roman" w:cs="Times New Roman"/>
                <w:b/>
                <w:sz w:val="24"/>
                <w:szCs w:val="24"/>
              </w:rPr>
            </w:pPr>
          </w:p>
          <w:p w14:paraId="000002A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File</w:t>
            </w:r>
          </w:p>
          <w:p w14:paraId="000002A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Centreline: Last Updated May 3, 2023 (from: </w:t>
            </w:r>
            <w:hyperlink r:id="rId37">
              <w:r w:rsidR="003B416B">
                <w:rPr>
                  <w:rFonts w:ascii="Times New Roman" w:eastAsia="Times New Roman" w:hAnsi="Times New Roman" w:cs="Times New Roman"/>
                  <w:color w:val="0000FF"/>
                  <w:sz w:val="24"/>
                  <w:szCs w:val="24"/>
                  <w:u w:val="single"/>
                </w:rPr>
                <w:t>https://open.toronto.ca/dataset/toronto-centreline-tcl/</w:t>
              </w:r>
            </w:hyperlink>
            <w:r>
              <w:rPr>
                <w:rFonts w:ascii="Times New Roman" w:eastAsia="Times New Roman" w:hAnsi="Times New Roman" w:cs="Times New Roman"/>
                <w:sz w:val="24"/>
                <w:szCs w:val="24"/>
              </w:rPr>
              <w:t>)</w:t>
            </w:r>
          </w:p>
          <w:p w14:paraId="000002A8"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000002A9" w14:textId="77777777" w:rsidR="003B416B" w:rsidRDefault="003B416B">
            <w:pPr>
              <w:rPr>
                <w:rFonts w:ascii="Times New Roman" w:eastAsia="Times New Roman" w:hAnsi="Times New Roman" w:cs="Times New Roman"/>
                <w:sz w:val="24"/>
                <w:szCs w:val="24"/>
              </w:rPr>
            </w:pPr>
          </w:p>
          <w:p w14:paraId="000002A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AB" w14:textId="77777777" w:rsidR="003B416B" w:rsidRDefault="003B416B">
            <w:pPr>
              <w:rPr>
                <w:rFonts w:ascii="Times New Roman" w:eastAsia="Times New Roman" w:hAnsi="Times New Roman" w:cs="Times New Roman"/>
                <w:sz w:val="24"/>
                <w:szCs w:val="24"/>
              </w:rPr>
            </w:pPr>
          </w:p>
          <w:p w14:paraId="000002AC"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A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Toronto Centreline – Filtered]</w:t>
            </w:r>
          </w:p>
          <w:p w14:paraId="000002A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Arterial Road: FEATURE36 == "Major Arterial", "Major Arterial Ramp", "Minor Arterial", "Minor Arterial Ramp"</w:t>
            </w:r>
          </w:p>
          <w:p w14:paraId="000002A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 Road: FEATURE36 == "Collector"</w:t>
            </w:r>
          </w:p>
          <w:p w14:paraId="000002B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Local Road: FEATURE36 == "Access Road", "Other", "Laneway", "Local"</w:t>
            </w:r>
          </w:p>
        </w:tc>
      </w:tr>
      <w:tr w:rsidR="003B416B" w14:paraId="21D3CE5F" w14:textId="77777777">
        <w:tc>
          <w:tcPr>
            <w:tcW w:w="14390" w:type="dxa"/>
          </w:tcPr>
          <w:p w14:paraId="000002B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Toronto Routes Centreline Calculation Methods</w:t>
            </w:r>
          </w:p>
          <w:p w14:paraId="000002B2" w14:textId="77777777" w:rsidR="003B416B" w:rsidRDefault="003B416B">
            <w:pPr>
              <w:rPr>
                <w:rFonts w:ascii="Times New Roman" w:eastAsia="Times New Roman" w:hAnsi="Times New Roman" w:cs="Times New Roman"/>
                <w:sz w:val="24"/>
                <w:szCs w:val="24"/>
              </w:rPr>
            </w:pPr>
          </w:p>
          <w:p w14:paraId="000002B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B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Bikeways (Downloaded January 2023): </w:t>
            </w:r>
            <w:hyperlink r:id="rId38">
              <w:r w:rsidR="003B416B">
                <w:rPr>
                  <w:rFonts w:ascii="Times New Roman" w:eastAsia="Times New Roman" w:hAnsi="Times New Roman" w:cs="Times New Roman"/>
                  <w:color w:val="0000FF"/>
                  <w:sz w:val="24"/>
                  <w:szCs w:val="24"/>
                  <w:u w:val="single"/>
                </w:rPr>
                <w:t>https://open.toronto.ca/dataset/cycling-network/</w:t>
              </w:r>
            </w:hyperlink>
          </w:p>
          <w:p w14:paraId="000002B5"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1323)</w:t>
            </w:r>
          </w:p>
          <w:p w14:paraId="000002B6" w14:textId="77777777" w:rsidR="003B416B" w:rsidRDefault="003B416B">
            <w:pPr>
              <w:rPr>
                <w:rFonts w:ascii="Times New Roman" w:eastAsia="Times New Roman" w:hAnsi="Times New Roman" w:cs="Times New Roman"/>
                <w:sz w:val="24"/>
                <w:szCs w:val="24"/>
              </w:rPr>
            </w:pPr>
          </w:p>
          <w:p w14:paraId="000002B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lastRenderedPageBreak/>
              <w:t>Length Calculations:</w:t>
            </w:r>
            <w:r>
              <w:rPr>
                <w:rFonts w:ascii="Times New Roman" w:eastAsia="Times New Roman" w:hAnsi="Times New Roman" w:cs="Times New Roman"/>
                <w:sz w:val="24"/>
                <w:szCs w:val="24"/>
              </w:rPr>
              <w:t xml:space="preserve"> Calculate Geometry Attributes – Geodesic Length (km) in ArcGIS Pro 3.0.1</w:t>
            </w:r>
          </w:p>
          <w:p w14:paraId="000002B8" w14:textId="77777777" w:rsidR="003B416B" w:rsidRDefault="003B416B">
            <w:pPr>
              <w:rPr>
                <w:rFonts w:ascii="Times New Roman" w:eastAsia="Times New Roman" w:hAnsi="Times New Roman" w:cs="Times New Roman"/>
                <w:sz w:val="24"/>
                <w:szCs w:val="24"/>
              </w:rPr>
            </w:pPr>
          </w:p>
          <w:p w14:paraId="000002B9"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B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Toronto Bikeways]</w:t>
            </w:r>
          </w:p>
          <w:p w14:paraId="000002B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INFRA_H20 == "Bi-Directional Cycle Track", "Cycle Track", "Cycle Track - Contraflow"</w:t>
            </w:r>
          </w:p>
          <w:p w14:paraId="000002B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INFRA_H20 == "Bike Lane", "Bike Lane - Buffered", "Bike Lane - Contraflow"</w:t>
            </w:r>
          </w:p>
          <w:p w14:paraId="000002B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Bikeway: INFRA_H20 == "Sharrows - Arterial - Connector", "Sharrows - Wayfinding", "Signed Route (No Pavement Markings)", "Park Road", "Sharrows"</w:t>
            </w:r>
          </w:p>
          <w:p w14:paraId="000002B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INFRA_H20 == "Multi-Use Trail", "Multi-Use Trail - Boulevard", "Multi-Use Trail - Connector", "Multi-Use Trail - Entrance", "Multi-Use Trail - Existing Connector"</w:t>
            </w:r>
          </w:p>
        </w:tc>
      </w:tr>
    </w:tbl>
    <w:p w14:paraId="000002BF" w14:textId="77777777" w:rsidR="003B416B" w:rsidRDefault="003B416B">
      <w:pPr>
        <w:rPr>
          <w:rFonts w:ascii="Times New Roman" w:eastAsia="Times New Roman" w:hAnsi="Times New Roman" w:cs="Times New Roman"/>
          <w:sz w:val="24"/>
          <w:szCs w:val="24"/>
        </w:rPr>
      </w:pPr>
    </w:p>
    <w:p w14:paraId="000002C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SUPPLEMENTARY FILES</w:t>
      </w:r>
    </w:p>
    <w:p w14:paraId="000002C1" w14:textId="6B60D1E3"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Supplementary File: R Code for Figures and Tables (https://</w:t>
      </w:r>
      <w:ins w:id="841" w:author="Richard Wen" w:date="2024-09-11T17:12:00Z" w16du:dateUtc="2024-09-11T21:12:00Z">
        <w:r w:rsidR="001A2813">
          <w:rPr>
            <w:rFonts w:ascii="Times New Roman" w:eastAsia="Times New Roman" w:hAnsi="Times New Roman" w:cs="Times New Roman"/>
            <w:sz w:val="24"/>
            <w:szCs w:val="24"/>
          </w:rPr>
          <w:t>rrwen.github.io/rec</w:t>
        </w:r>
      </w:ins>
      <w:ins w:id="842" w:author="Richard Wen" w:date="2024-09-11T17:13:00Z" w16du:dateUtc="2024-09-11T21:13:00Z">
        <w:r w:rsidR="001A2813">
          <w:rPr>
            <w:rFonts w:ascii="Times New Roman" w:eastAsia="Times New Roman" w:hAnsi="Times New Roman" w:cs="Times New Roman"/>
            <w:sz w:val="24"/>
            <w:szCs w:val="24"/>
          </w:rPr>
          <w:t>ovr-infracycle</w:t>
        </w:r>
      </w:ins>
      <w:del w:id="843" w:author="Richard Wen" w:date="2024-09-11T17:12:00Z" w16du:dateUtc="2024-09-11T21:12:00Z">
        <w:r w:rsidDel="001A2813">
          <w:rPr>
            <w:rFonts w:ascii="Times New Roman" w:eastAsia="Times New Roman" w:hAnsi="Times New Roman" w:cs="Times New Roman"/>
            <w:sz w:val="24"/>
            <w:szCs w:val="24"/>
          </w:rPr>
          <w:delText>recovr-infracycle.netlify.app</w:delText>
        </w:r>
      </w:del>
      <w:r>
        <w:rPr>
          <w:rFonts w:ascii="Times New Roman" w:eastAsia="Times New Roman" w:hAnsi="Times New Roman" w:cs="Times New Roman"/>
          <w:sz w:val="24"/>
          <w:szCs w:val="24"/>
        </w:rPr>
        <w:t>)</w:t>
      </w:r>
    </w:p>
    <w:p w14:paraId="000002C2" w14:textId="77777777" w:rsidR="003B416B" w:rsidRDefault="003B416B">
      <w:pPr>
        <w:rPr>
          <w:rFonts w:ascii="Times New Roman" w:eastAsia="Times New Roman" w:hAnsi="Times New Roman" w:cs="Times New Roman"/>
          <w:sz w:val="24"/>
          <w:szCs w:val="24"/>
        </w:rPr>
      </w:pPr>
    </w:p>
    <w:sectPr w:rsidR="003B416B">
      <w:pgSz w:w="15840" w:h="12240" w:orient="landscape"/>
      <w:pgMar w:top="720" w:right="720" w:bottom="720" w:left="72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Linda Rothman" w:date="2024-06-07T00:21:00Z" w:initials="">
    <w:p w14:paraId="000002C5" w14:textId="77777777" w:rsidR="003B416B"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Author order tbd, please check your affiliations and if you need any to be added or changed</w:t>
      </w:r>
    </w:p>
  </w:comment>
  <w:comment w:id="16" w:author="Meghan Winters" w:date="2024-06-21T13:08:00Z" w:initials="MW">
    <w:p w14:paraId="7989CC37" w14:textId="71D840DA" w:rsidR="008A67C0" w:rsidRDefault="008A67C0" w:rsidP="008A67C0">
      <w:pPr>
        <w:pStyle w:val="CommentText"/>
      </w:pPr>
      <w:r>
        <w:rPr>
          <w:rStyle w:val="CommentReference"/>
        </w:rPr>
        <w:annotationRef/>
      </w:r>
      <w:r>
        <w:t>Love to see some actual km in the abstract (e.g., from three fold increase (from XX to XX km)</w:t>
      </w:r>
    </w:p>
  </w:comment>
  <w:comment w:id="17" w:author="Linda Rothman" w:date="2024-07-23T09:36:00Z" w:initials="LR">
    <w:p w14:paraId="2D9438FE" w14:textId="77777777" w:rsidR="00693D05" w:rsidRDefault="00693D05" w:rsidP="00693D05">
      <w:pPr>
        <w:pStyle w:val="CommentText"/>
      </w:pPr>
      <w:r>
        <w:rPr>
          <w:rStyle w:val="CommentReference"/>
        </w:rPr>
        <w:annotationRef/>
      </w:r>
      <w:r>
        <w:t>Richard, can you please insert?</w:t>
      </w:r>
    </w:p>
  </w:comment>
  <w:comment w:id="70" w:author="Meghan Winters" w:date="2024-06-21T13:19:00Z" w:initials="MW">
    <w:p w14:paraId="543B4C68" w14:textId="46D7575C" w:rsidR="00306422" w:rsidRDefault="00306422" w:rsidP="00306422">
      <w:pPr>
        <w:pStyle w:val="CommentText"/>
      </w:pPr>
      <w:r>
        <w:rPr>
          <w:rStyle w:val="CommentReference"/>
        </w:rPr>
        <w:annotationRef/>
      </w:r>
      <w:r>
        <w:t xml:space="preserve">Paragraph seems to be taking a turn to equity, however, the equity gap of focus is not clear. It it: </w:t>
      </w:r>
    </w:p>
    <w:p w14:paraId="01EF099A" w14:textId="77777777" w:rsidR="00306422" w:rsidRDefault="00306422" w:rsidP="00306422">
      <w:pPr>
        <w:pStyle w:val="CommentText"/>
        <w:ind w:left="300"/>
      </w:pPr>
      <w:r>
        <w:t>Walking and cycling versus motorist (vulnerable road user)</w:t>
      </w:r>
    </w:p>
    <w:p w14:paraId="4A5007ED" w14:textId="77777777" w:rsidR="00306422" w:rsidRDefault="00306422" w:rsidP="00306422">
      <w:pPr>
        <w:pStyle w:val="CommentText"/>
        <w:ind w:left="300"/>
      </w:pPr>
      <w:r>
        <w:t>Demographics of who cycles and who does not</w:t>
      </w:r>
    </w:p>
    <w:p w14:paraId="7B4CE4AA" w14:textId="77777777" w:rsidR="00306422" w:rsidRDefault="00306422" w:rsidP="00306422">
      <w:pPr>
        <w:pStyle w:val="CommentText"/>
        <w:ind w:left="300"/>
      </w:pPr>
      <w:r>
        <w:t xml:space="preserve">Demographics of who bears the burden of road injury? </w:t>
      </w:r>
    </w:p>
    <w:p w14:paraId="4FED4F3C" w14:textId="77777777" w:rsidR="00306422" w:rsidRDefault="00306422" w:rsidP="00306422">
      <w:pPr>
        <w:pStyle w:val="CommentText"/>
      </w:pPr>
    </w:p>
    <w:p w14:paraId="5E0585D7" w14:textId="77777777" w:rsidR="00306422" w:rsidRDefault="00306422" w:rsidP="00306422">
      <w:pPr>
        <w:pStyle w:val="CommentText"/>
      </w:pPr>
      <w:r>
        <w:t xml:space="preserve">Depending on which gap, add 1-2 sentences and also references to support. </w:t>
      </w:r>
    </w:p>
    <w:p w14:paraId="14EC692B" w14:textId="77777777" w:rsidR="00306422" w:rsidRDefault="00306422" w:rsidP="00306422">
      <w:pPr>
        <w:pStyle w:val="CommentText"/>
      </w:pPr>
    </w:p>
    <w:p w14:paraId="6F3BBB53" w14:textId="77777777" w:rsidR="00306422" w:rsidRDefault="00306422" w:rsidP="00306422">
      <w:pPr>
        <w:pStyle w:val="CommentText"/>
      </w:pPr>
      <w:r>
        <w:t xml:space="preserve">All ages and abilities was mention in paragraph1, but not framed out. Could add this content there perhaps? </w:t>
      </w:r>
    </w:p>
  </w:comment>
  <w:comment w:id="103" w:author="Linda Rothman" w:date="2024-07-23T10:12:00Z" w:initials="LR">
    <w:p w14:paraId="33F3A3EF" w14:textId="77777777" w:rsidR="0007333D" w:rsidRDefault="0007333D" w:rsidP="0007333D">
      <w:pPr>
        <w:pStyle w:val="CommentText"/>
        <w:ind w:left="720"/>
      </w:pPr>
      <w:r>
        <w:rPr>
          <w:rStyle w:val="CommentReference"/>
        </w:rPr>
        <w:annotationRef/>
      </w:r>
      <w:r>
        <w:t xml:space="preserve">Rothman L, Cloutier M-S, Manaugh K, Howard AW, Macpherson AK, Macarthur C. Spatial distribution of roadway environment features related to child pedestrian safety by census tract income in Toronto, Canada. </w:t>
      </w:r>
      <w:r>
        <w:rPr>
          <w:i/>
          <w:iCs/>
        </w:rPr>
        <w:t xml:space="preserve">Inj Prev. </w:t>
      </w:r>
      <w:r>
        <w:t>2020;26(3):229-233.</w:t>
      </w:r>
    </w:p>
    <w:p w14:paraId="24E4C963" w14:textId="77777777" w:rsidR="0007333D" w:rsidRDefault="0007333D" w:rsidP="0007333D">
      <w:pPr>
        <w:pStyle w:val="CommentText"/>
        <w:ind w:left="720"/>
      </w:pPr>
    </w:p>
    <w:p w14:paraId="780EB254" w14:textId="77777777" w:rsidR="0007333D" w:rsidRDefault="0007333D" w:rsidP="0007333D">
      <w:pPr>
        <w:pStyle w:val="CommentText"/>
        <w:ind w:left="720"/>
      </w:pPr>
    </w:p>
    <w:p w14:paraId="66DC38C6" w14:textId="77777777" w:rsidR="0007333D" w:rsidRDefault="0007333D" w:rsidP="0007333D">
      <w:pPr>
        <w:pStyle w:val="CommentText"/>
        <w:ind w:left="720"/>
      </w:pPr>
      <w:r>
        <w:t xml:space="preserve">Morency P, Gauvin L, Plante C, Fournier M, Morency C. Neighborhood social inequalities in road traffic injuries: the influence of traffic volume and road design. </w:t>
      </w:r>
      <w:r>
        <w:rPr>
          <w:i/>
          <w:iCs/>
        </w:rPr>
        <w:t xml:space="preserve">Am J Public Health. </w:t>
      </w:r>
      <w:r>
        <w:t>2012;102(6):1112-1119.</w:t>
      </w:r>
    </w:p>
    <w:p w14:paraId="297AF24D" w14:textId="77777777" w:rsidR="0007333D" w:rsidRDefault="0007333D" w:rsidP="0007333D">
      <w:pPr>
        <w:pStyle w:val="CommentText"/>
        <w:ind w:left="720"/>
      </w:pPr>
    </w:p>
    <w:p w14:paraId="6CAE3CCD" w14:textId="77777777" w:rsidR="0007333D" w:rsidRDefault="0007333D" w:rsidP="0007333D">
      <w:pPr>
        <w:pStyle w:val="CommentText"/>
        <w:ind w:left="720"/>
      </w:pPr>
      <w:r>
        <w:t xml:space="preserve">IBSEN, M. E. &amp; OLESEN, K. 2018. Bicycle urbanism as a competitive advantage in the neoliberal age: the case of bicycle promotion in Portland. International Planning Studies, 23, 210‐224. </w:t>
      </w:r>
    </w:p>
    <w:p w14:paraId="735F7397" w14:textId="77777777" w:rsidR="0007333D" w:rsidRDefault="0007333D" w:rsidP="0007333D">
      <w:pPr>
        <w:pStyle w:val="CommentText"/>
        <w:ind w:left="720"/>
      </w:pPr>
    </w:p>
    <w:p w14:paraId="40F562DB" w14:textId="77777777" w:rsidR="0007333D" w:rsidRDefault="0007333D" w:rsidP="0007333D">
      <w:pPr>
        <w:pStyle w:val="CommentText"/>
        <w:ind w:left="720"/>
      </w:pPr>
    </w:p>
  </w:comment>
  <w:comment w:id="104" w:author="Richard Wen" w:date="2024-10-02T17:23:00Z" w:initials="RW">
    <w:p w14:paraId="3D622A3F" w14:textId="77777777" w:rsidR="00FF1EDA" w:rsidRDefault="00FF1EDA" w:rsidP="00FF1EDA">
      <w:r>
        <w:rPr>
          <w:rStyle w:val="CommentReference"/>
        </w:rPr>
        <w:annotationRef/>
      </w:r>
      <w:r>
        <w:rPr>
          <w:sz w:val="20"/>
          <w:szCs w:val="20"/>
        </w:rPr>
        <w:t>Added citations</w:t>
      </w:r>
    </w:p>
  </w:comment>
  <w:comment w:id="140" w:author="Linda Rothman" w:date="2024-07-23T10:12:00Z" w:initials="LR">
    <w:p w14:paraId="734634FF" w14:textId="0CB3C436" w:rsidR="0007333D" w:rsidRDefault="0007333D" w:rsidP="0007333D">
      <w:pPr>
        <w:pStyle w:val="CommentText"/>
      </w:pPr>
      <w:r>
        <w:rPr>
          <w:rStyle w:val="CommentReference"/>
        </w:rPr>
        <w:annotationRef/>
      </w:r>
      <w:r>
        <w:t>Please add:</w:t>
      </w:r>
    </w:p>
    <w:p w14:paraId="676C22A1" w14:textId="77777777" w:rsidR="0007333D" w:rsidRDefault="0007333D" w:rsidP="0007333D">
      <w:pPr>
        <w:pStyle w:val="CommentText"/>
      </w:pPr>
    </w:p>
    <w:p w14:paraId="490D2E52" w14:textId="77777777" w:rsidR="0007333D" w:rsidRDefault="0007333D" w:rsidP="0007333D">
      <w:pPr>
        <w:pStyle w:val="CommentText"/>
      </w:pPr>
      <w:r>
        <w:rPr>
          <w:color w:val="222222"/>
          <w:highlight w:val="white"/>
        </w:rPr>
        <w:t>Winters M, Fischer J, Nelson T, Fuller D, Whitehurst DG. Equity in spatial access to bicycling infrastructure in mid-sized Canadian cities. Transportation research record. 2018 Dec;2672(36):24-32.</w:t>
      </w:r>
      <w:r>
        <w:t xml:space="preserve"> </w:t>
      </w:r>
    </w:p>
  </w:comment>
  <w:comment w:id="162" w:author="Linda Rothman" w:date="2024-07-23T14:04:00Z" w:initials="LR">
    <w:p w14:paraId="2C1438DC" w14:textId="77777777" w:rsidR="00CF122E" w:rsidRDefault="00CF122E" w:rsidP="00CF122E">
      <w:pPr>
        <w:pStyle w:val="CommentText"/>
      </w:pPr>
      <w:r>
        <w:rPr>
          <w:rStyle w:val="CommentReference"/>
        </w:rPr>
        <w:annotationRef/>
      </w:r>
      <w:r>
        <w:t>Please add</w:t>
      </w:r>
    </w:p>
    <w:p w14:paraId="1ED620EC" w14:textId="77777777" w:rsidR="00CF122E" w:rsidRDefault="00CF122E" w:rsidP="00CF122E">
      <w:pPr>
        <w:pStyle w:val="CommentText"/>
      </w:pPr>
    </w:p>
    <w:p w14:paraId="17B9BEC6" w14:textId="77777777" w:rsidR="00CF122E" w:rsidRDefault="00CF122E" w:rsidP="00CF122E">
      <w:pPr>
        <w:pStyle w:val="CommentText"/>
      </w:pPr>
      <w:r>
        <w:rPr>
          <w:color w:val="222222"/>
          <w:highlight w:val="white"/>
        </w:rPr>
        <w:t>Doran A, El-Geneidy A, Manaugh K. The pursuit of cycling equity: A review of Canadian transport plans. Journal of transport geography. 2021 Jan 1;90:102927.</w:t>
      </w:r>
      <w:r>
        <w:t xml:space="preserve"> </w:t>
      </w:r>
    </w:p>
    <w:p w14:paraId="4BD87EE1" w14:textId="77777777" w:rsidR="00CF122E" w:rsidRDefault="00CF122E" w:rsidP="00CF122E">
      <w:pPr>
        <w:pStyle w:val="CommentText"/>
      </w:pPr>
    </w:p>
    <w:p w14:paraId="112D6F94" w14:textId="77777777" w:rsidR="00CF122E" w:rsidRDefault="00CF122E" w:rsidP="00CF122E">
      <w:pPr>
        <w:pStyle w:val="CommentText"/>
      </w:pPr>
      <w:r>
        <w:t>You have it already in the paper</w:t>
      </w:r>
    </w:p>
  </w:comment>
  <w:comment w:id="163" w:author="Richard Wen" w:date="2024-09-20T17:54:00Z" w:initials="RW">
    <w:p w14:paraId="033343D9" w14:textId="77777777" w:rsidR="00225117" w:rsidRDefault="00225117" w:rsidP="00225117">
      <w:r>
        <w:rPr>
          <w:rStyle w:val="CommentReference"/>
        </w:rPr>
        <w:annotationRef/>
      </w:r>
      <w:r>
        <w:rPr>
          <w:sz w:val="20"/>
          <w:szCs w:val="20"/>
        </w:rPr>
        <w:t>Added citation</w:t>
      </w:r>
    </w:p>
  </w:comment>
  <w:comment w:id="182" w:author="Linda Rothman" w:date="2024-07-23T14:06:00Z" w:initials="LR">
    <w:p w14:paraId="2D7832F7" w14:textId="66278691" w:rsidR="00CF122E" w:rsidRDefault="00CF122E" w:rsidP="00CF122E">
      <w:pPr>
        <w:pStyle w:val="CommentText"/>
      </w:pPr>
      <w:r>
        <w:rPr>
          <w:rStyle w:val="CommentReference"/>
        </w:rPr>
        <w:annotationRef/>
      </w:r>
      <w:r>
        <w:t>26.</w:t>
      </w:r>
      <w:r>
        <w:tab/>
        <w:t>City of Vancouver. Transportation Design Guidelines: All Ages and Abilities Cycling Routes [Internet]. City of Vancouver; 2017. Available from: https://vancouver.ca/files/cov/design-guidelines-for-all-ages-and-abilities-cycling-routes.pdf</w:t>
      </w:r>
    </w:p>
    <w:p w14:paraId="7747EEEA" w14:textId="77777777" w:rsidR="00CF122E" w:rsidRDefault="00CF122E" w:rsidP="00CF122E">
      <w:pPr>
        <w:pStyle w:val="CommentText"/>
      </w:pPr>
      <w:r>
        <w:t>27.</w:t>
      </w:r>
      <w:r>
        <w:tab/>
        <w:t>Transportation Association of Canada. Chapter 5 - Bicycle Integrated Design. In: Geometric Design Guide for Canadian Roads [Internet]. 2017 [cited 2022 May 10]. Available from: https://www.tac-atc.ca/en/publications/ptm-geodes5-e</w:t>
      </w:r>
    </w:p>
    <w:p w14:paraId="0F7A2EA6" w14:textId="77777777" w:rsidR="00CF122E" w:rsidRDefault="00CF122E" w:rsidP="00CF122E">
      <w:pPr>
        <w:pStyle w:val="CommentText"/>
      </w:pPr>
      <w:r>
        <w:t>28.</w:t>
      </w:r>
      <w:r>
        <w:tab/>
        <w:t>Ministry of Transportation and Infrastructure. Active Transportation Design Guide - Province of British Columbia [Internet]. Province of British Columbia; [cited 2022 May 10]. Available from: https://www2.gov.bc.ca/assets/gov/driving-and-transportation/funding-engagement-</w:t>
      </w:r>
    </w:p>
  </w:comment>
  <w:comment w:id="183" w:author="Richard Wen" w:date="2024-10-02T17:23:00Z" w:initials="RW">
    <w:p w14:paraId="1D1125B0" w14:textId="77777777" w:rsidR="00FF1EDA" w:rsidRDefault="00FF1EDA" w:rsidP="00FF1EDA">
      <w:r>
        <w:rPr>
          <w:rStyle w:val="CommentReference"/>
        </w:rPr>
        <w:annotationRef/>
      </w:r>
      <w:r>
        <w:rPr>
          <w:sz w:val="20"/>
          <w:szCs w:val="20"/>
        </w:rPr>
        <w:t>Added citations</w:t>
      </w:r>
    </w:p>
  </w:comment>
  <w:comment w:id="197" w:author="Linda Rothman" w:date="2024-07-23T13:53:00Z" w:initials="LR">
    <w:p w14:paraId="6889C8D9" w14:textId="68696C4A" w:rsidR="00BA2F9E" w:rsidRDefault="00BA2F9E" w:rsidP="00BA2F9E">
      <w:pPr>
        <w:pStyle w:val="CommentText"/>
      </w:pPr>
      <w:r>
        <w:rPr>
          <w:rStyle w:val="CommentReference"/>
        </w:rPr>
        <w:annotationRef/>
      </w:r>
      <w:r>
        <w:t>Please add again:</w:t>
      </w:r>
    </w:p>
    <w:p w14:paraId="08EB222C" w14:textId="77777777" w:rsidR="00BA2F9E" w:rsidRDefault="00BA2F9E" w:rsidP="00BA2F9E">
      <w:pPr>
        <w:pStyle w:val="CommentText"/>
      </w:pPr>
    </w:p>
    <w:p w14:paraId="3F8AB6B2" w14:textId="77777777" w:rsidR="00BA2F9E" w:rsidRDefault="00BA2F9E" w:rsidP="00BA2F9E">
      <w:pPr>
        <w:pStyle w:val="CommentText"/>
      </w:pPr>
      <w:r>
        <w:t>26.</w:t>
      </w:r>
      <w:r>
        <w:tab/>
        <w:t>City of Vancouver. Transportation Design Guidelines: All Ages and Abilities Cycling Routes [Internet]. City of Vancouver; 2017. Available from: https://vancouver.ca/files/cov/design-guidelines-for-all-ages-and-abilities-cycling-routes.pdf</w:t>
      </w:r>
    </w:p>
    <w:p w14:paraId="478F93CB" w14:textId="77777777" w:rsidR="00BA2F9E" w:rsidRDefault="00BA2F9E" w:rsidP="00BA2F9E">
      <w:pPr>
        <w:pStyle w:val="CommentText"/>
      </w:pPr>
      <w:r>
        <w:t>27.</w:t>
      </w:r>
      <w:r>
        <w:tab/>
        <w:t>Transportation Association of Canada. Chapter 5 - Bicycle Integrated Design. In: Geometric Design Guide for Canadian Roads [Internet]. 2017 [cited 2022 May 10]. Available from: https://www.tac-atc.ca/en/publications/ptm-geodes5-e</w:t>
      </w:r>
    </w:p>
    <w:p w14:paraId="725E240D" w14:textId="77777777" w:rsidR="00BA2F9E" w:rsidRDefault="00BA2F9E" w:rsidP="00BA2F9E">
      <w:pPr>
        <w:pStyle w:val="CommentText"/>
      </w:pPr>
      <w:r>
        <w:t>28.</w:t>
      </w:r>
      <w:r>
        <w:tab/>
        <w:t>Ministry of Transportation and Infrastructure. Active Transportation Design Guide - Province of British Columbia [Internet]. Province of British Columbia; [cited 2022 May 10]. Available from: https://www2.gov.bc.ca/assets/gov/driving-and-transportation/funding-engagement-</w:t>
      </w:r>
    </w:p>
  </w:comment>
  <w:comment w:id="198" w:author="Richard Wen" w:date="2024-09-20T17:55:00Z" w:initials="RW">
    <w:p w14:paraId="0510DA01" w14:textId="77777777" w:rsidR="00225117" w:rsidRDefault="00225117" w:rsidP="00225117">
      <w:r>
        <w:rPr>
          <w:rStyle w:val="CommentReference"/>
        </w:rPr>
        <w:annotationRef/>
      </w:r>
      <w:r>
        <w:rPr>
          <w:sz w:val="20"/>
          <w:szCs w:val="20"/>
        </w:rPr>
        <w:t>Added</w:t>
      </w:r>
    </w:p>
  </w:comment>
  <w:comment w:id="215" w:author="Colin Macarthur" w:date="2024-06-20T20:34:00Z" w:initials="CM">
    <w:p w14:paraId="47C3FBF2" w14:textId="5127B5C0" w:rsidR="000371C9" w:rsidRDefault="000371C9" w:rsidP="000371C9">
      <w:r>
        <w:rPr>
          <w:rStyle w:val="CommentReference"/>
        </w:rPr>
        <w:annotationRef/>
      </w:r>
      <w:r>
        <w:rPr>
          <w:color w:val="000000"/>
          <w:sz w:val="20"/>
          <w:szCs w:val="20"/>
        </w:rPr>
        <w:t>Belongs in the Discussion</w:t>
      </w:r>
    </w:p>
  </w:comment>
  <w:comment w:id="228" w:author="Meghan Winters" w:date="2024-06-21T13:28:00Z" w:initials="MW">
    <w:p w14:paraId="2E076B1B" w14:textId="77777777" w:rsidR="007A01D2" w:rsidRDefault="007A01D2" w:rsidP="007A01D2">
      <w:pPr>
        <w:pStyle w:val="CommentText"/>
      </w:pPr>
      <w:r>
        <w:rPr>
          <w:rStyle w:val="CommentReference"/>
        </w:rPr>
        <w:annotationRef/>
      </w:r>
      <w:r>
        <w:t xml:space="preserve">If ‘verification’ is actually a main thrust of the paper, I think we will need a paragraph in the intro to set that up, and then we will need 2 objectives for the paper, something like: </w:t>
      </w:r>
    </w:p>
    <w:p w14:paraId="6DA4C52B" w14:textId="77777777" w:rsidR="007A01D2" w:rsidRDefault="007A01D2" w:rsidP="007A01D2">
      <w:pPr>
        <w:pStyle w:val="CommentText"/>
        <w:numPr>
          <w:ilvl w:val="0"/>
          <w:numId w:val="8"/>
        </w:numPr>
      </w:pPr>
      <w:r>
        <w:t>To compile and verify cycling infrastructure over 13 years in 3 cities</w:t>
      </w:r>
    </w:p>
    <w:p w14:paraId="652D0512" w14:textId="77777777" w:rsidR="007A01D2" w:rsidRDefault="007A01D2" w:rsidP="007A01D2">
      <w:pPr>
        <w:pStyle w:val="CommentText"/>
        <w:numPr>
          <w:ilvl w:val="0"/>
          <w:numId w:val="8"/>
        </w:numPr>
      </w:pPr>
      <w:r>
        <w:t xml:space="preserve">To document the trends in implementation… </w:t>
      </w:r>
    </w:p>
    <w:p w14:paraId="0B286686" w14:textId="77777777" w:rsidR="007A01D2" w:rsidRDefault="007A01D2" w:rsidP="007A01D2">
      <w:pPr>
        <w:pStyle w:val="CommentText"/>
      </w:pPr>
    </w:p>
    <w:p w14:paraId="05AEB375" w14:textId="77777777" w:rsidR="007A01D2" w:rsidRDefault="007A01D2" w:rsidP="007A01D2">
      <w:pPr>
        <w:pStyle w:val="CommentText"/>
      </w:pPr>
      <w:r>
        <w:t xml:space="preserve">Alternatively, stick with your original main aim and then add… ‘to accomplish this, we had to first compile and verity cycling infrastucture… </w:t>
      </w:r>
    </w:p>
  </w:comment>
  <w:comment w:id="229" w:author="Meghan Winters" w:date="2024-06-21T13:30:00Z" w:initials="MW">
    <w:p w14:paraId="2293BD12" w14:textId="77777777" w:rsidR="007A01D2" w:rsidRDefault="007A01D2" w:rsidP="007A01D2">
      <w:pPr>
        <w:pStyle w:val="CommentText"/>
      </w:pPr>
      <w:r>
        <w:rPr>
          <w:rStyle w:val="CommentReference"/>
        </w:rPr>
        <w:annotationRef/>
      </w:r>
      <w:r>
        <w:t xml:space="preserve">So, the Houde Montreal paper does, as to Firth Vancouver paper. I’m not sure this sentence really holds. </w:t>
      </w:r>
    </w:p>
    <w:p w14:paraId="18C91F21" w14:textId="77777777" w:rsidR="007A01D2" w:rsidRDefault="007A01D2" w:rsidP="007A01D2">
      <w:pPr>
        <w:pStyle w:val="CommentText"/>
      </w:pPr>
    </w:p>
    <w:p w14:paraId="5C7EB466" w14:textId="77777777" w:rsidR="007A01D2" w:rsidRDefault="007A01D2" w:rsidP="007A01D2">
      <w:pPr>
        <w:pStyle w:val="CommentText"/>
      </w:pPr>
      <w:r>
        <w:t xml:space="preserve">Another option is to pull this sentence out, and use it to set up the ‘verification’ point in the intro - e.g., a paragraph that says here is what we know… but we don’t have great data on changes over time (e.g., 10 years) b/c of lack of quality data. Then expand on the challenges of consistent nomenclature, archiving of data, and introduce the idea that new methods can allow for better capture of historical data. </w:t>
      </w:r>
    </w:p>
  </w:comment>
  <w:comment w:id="230" w:author="Colin Macarthur" w:date="2024-06-20T20:38:00Z" w:initials="CM">
    <w:p w14:paraId="47ECF39F" w14:textId="078E0DB0" w:rsidR="00B4122F" w:rsidRDefault="00B4122F" w:rsidP="00B4122F">
      <w:r>
        <w:rPr>
          <w:rStyle w:val="CommentReference"/>
        </w:rPr>
        <w:annotationRef/>
      </w:r>
      <w:r>
        <w:rPr>
          <w:color w:val="000000"/>
          <w:sz w:val="20"/>
          <w:szCs w:val="20"/>
        </w:rPr>
        <w:t>Belongs in Discussion</w:t>
      </w:r>
    </w:p>
  </w:comment>
  <w:comment w:id="249" w:author="Meghan Winters" w:date="2024-06-21T13:53:00Z" w:initials="MW">
    <w:p w14:paraId="3F0972DB" w14:textId="77777777" w:rsidR="00C80AEF" w:rsidRDefault="00C80AEF" w:rsidP="00C80AEF">
      <w:pPr>
        <w:pStyle w:val="CommentText"/>
      </w:pPr>
      <w:r>
        <w:rPr>
          <w:rStyle w:val="CommentReference"/>
        </w:rPr>
        <w:annotationRef/>
      </w:r>
      <w:r>
        <w:t xml:space="preserve">Did we have much named this? I’m surprised to see this here. </w:t>
      </w:r>
    </w:p>
  </w:comment>
  <w:comment w:id="250" w:author="Linda Rothman" w:date="2024-07-23T14:11:00Z" w:initials="LR">
    <w:p w14:paraId="5FD4F35D" w14:textId="77777777" w:rsidR="006517C3" w:rsidRDefault="006517C3" w:rsidP="006517C3">
      <w:pPr>
        <w:pStyle w:val="CommentText"/>
      </w:pPr>
      <w:r>
        <w:rPr>
          <w:rStyle w:val="CommentReference"/>
        </w:rPr>
        <w:annotationRef/>
      </w:r>
      <w:r>
        <w:t>Richard, can you please check?</w:t>
      </w:r>
    </w:p>
  </w:comment>
  <w:comment w:id="251" w:author="Richard Wen" w:date="2024-10-02T17:26:00Z" w:initials="RW">
    <w:p w14:paraId="2682774D" w14:textId="77777777" w:rsidR="00757CB0" w:rsidRDefault="00757CB0" w:rsidP="00757CB0">
      <w:r>
        <w:rPr>
          <w:rStyle w:val="CommentReference"/>
        </w:rPr>
        <w:annotationRef/>
      </w:r>
      <w:r>
        <w:rPr>
          <w:sz w:val="20"/>
          <w:szCs w:val="20"/>
        </w:rPr>
        <w:t>There are about 194 of 3666 segments classified as Shared Lanes in the original Vancouver data</w:t>
      </w:r>
    </w:p>
  </w:comment>
  <w:comment w:id="259" w:author="Richard Wen" w:date="2024-09-20T16:55:00Z" w:initials="RW">
    <w:p w14:paraId="74CB0BB2" w14:textId="7CE663D5" w:rsidR="002604E2" w:rsidRDefault="002604E2" w:rsidP="002604E2">
      <w:r>
        <w:rPr>
          <w:rStyle w:val="CommentReference"/>
        </w:rPr>
        <w:annotationRef/>
      </w:r>
      <w:r>
        <w:rPr>
          <w:sz w:val="20"/>
          <w:szCs w:val="20"/>
        </w:rPr>
        <w:t>To be filled?</w:t>
      </w:r>
    </w:p>
  </w:comment>
  <w:comment w:id="263" w:author="Meghan Winters" w:date="2024-06-21T13:43:00Z" w:initials="MW">
    <w:p w14:paraId="575D631B" w14:textId="1BFDE64A" w:rsidR="005F08B0" w:rsidRDefault="005F08B0" w:rsidP="005F08B0">
      <w:pPr>
        <w:pStyle w:val="CommentText"/>
      </w:pPr>
      <w:r>
        <w:rPr>
          <w:rStyle w:val="CommentReference"/>
        </w:rPr>
        <w:annotationRef/>
      </w:r>
      <w:r>
        <w:t xml:space="preserve">I don’t typically see this. Where was it? </w:t>
      </w:r>
    </w:p>
  </w:comment>
  <w:comment w:id="264" w:author="Linda Rothman" w:date="2024-06-25T13:50:00Z" w:initials="LR">
    <w:p w14:paraId="306F4305" w14:textId="77777777" w:rsidR="00B04890" w:rsidRDefault="00B04890" w:rsidP="00B04890">
      <w:pPr>
        <w:pStyle w:val="CommentText"/>
      </w:pPr>
      <w:r>
        <w:rPr>
          <w:rStyle w:val="CommentReference"/>
        </w:rPr>
        <w:annotationRef/>
      </w:r>
      <w:r>
        <w:t>Konrad/Richard?</w:t>
      </w:r>
    </w:p>
  </w:comment>
  <w:comment w:id="265" w:author="Richard Wen" w:date="2024-10-02T18:35:00Z" w:initials="RW">
    <w:p w14:paraId="34B3A749" w14:textId="77777777" w:rsidR="006573A7" w:rsidRDefault="006573A7" w:rsidP="006573A7">
      <w:r>
        <w:rPr>
          <w:rStyle w:val="CommentReference"/>
        </w:rPr>
        <w:annotationRef/>
      </w:r>
      <w:r>
        <w:rPr>
          <w:sz w:val="20"/>
          <w:szCs w:val="20"/>
        </w:rPr>
        <w:t>Perhaps this is referring to advisory bike lanes?</w:t>
      </w:r>
    </w:p>
    <w:p w14:paraId="6B255E94" w14:textId="77777777" w:rsidR="006573A7" w:rsidRDefault="006573A7" w:rsidP="006573A7"/>
    <w:p w14:paraId="13AA4369" w14:textId="77777777" w:rsidR="006573A7" w:rsidRDefault="006573A7" w:rsidP="006573A7">
      <w:r>
        <w:rPr>
          <w:sz w:val="20"/>
          <w:szCs w:val="20"/>
        </w:rPr>
        <w:t>“A painted lane along a busy roadway that is designated by bicycle and diamond pavement markings and signs as exclusively for cyclists. The lane is positioned between a vehicle travel lane and the curb. It may be buffered using diagonal or chevron hatching or unbuffered. Includes both advisory bike lanes (marked by broken lane lines) on the edge of roadways too narrow to provide exclusive cycling and driving spaces and bicycle accessible paved shoulders (indicated by an edge line and bike route signs or stencil markings) on roads without a curb.”</w:t>
      </w:r>
    </w:p>
    <w:p w14:paraId="05E8DF5A" w14:textId="77777777" w:rsidR="006573A7" w:rsidRDefault="006573A7" w:rsidP="006573A7"/>
    <w:p w14:paraId="37FDE98E" w14:textId="77777777" w:rsidR="006573A7" w:rsidRDefault="006573A7" w:rsidP="006573A7">
      <w:r>
        <w:rPr>
          <w:sz w:val="20"/>
          <w:szCs w:val="20"/>
        </w:rPr>
        <w:t>https://www.canada.ca/en/public-health/services/reports-publications/health-promotion-chronic-disease-prevention-canada-research-policy-practice/vol-40-no-9-2020/canbics-classification-system-naming-convention-cycling-infrastructure.html</w:t>
      </w:r>
    </w:p>
  </w:comment>
  <w:comment w:id="294" w:author="Meghan Winters" w:date="2024-06-21T13:47:00Z" w:initials="MW">
    <w:p w14:paraId="572BE098" w14:textId="46A162A2" w:rsidR="003B0A90" w:rsidRDefault="003B0A90" w:rsidP="003B0A90">
      <w:pPr>
        <w:pStyle w:val="CommentText"/>
      </w:pPr>
      <w:r>
        <w:rPr>
          <w:rStyle w:val="CommentReference"/>
        </w:rPr>
        <w:annotationRef/>
      </w:r>
      <w:r>
        <w:t xml:space="preserve">Seems in this paragraph you would say how you determined the year? It’s not a direct statement, but is perhaps alluded to. </w:t>
      </w:r>
    </w:p>
  </w:comment>
  <w:comment w:id="295" w:author="Linda Rothman" w:date="2024-06-25T13:51:00Z" w:initials="LR">
    <w:p w14:paraId="193B0F9B" w14:textId="77777777" w:rsidR="00C53EFE" w:rsidRDefault="00C53EFE" w:rsidP="00C53EFE">
      <w:pPr>
        <w:pStyle w:val="CommentText"/>
      </w:pPr>
      <w:r>
        <w:rPr>
          <w:rStyle w:val="CommentReference"/>
        </w:rPr>
        <w:annotationRef/>
      </w:r>
      <w:r>
        <w:t xml:space="preserve">Konrad/Richard </w:t>
      </w:r>
    </w:p>
  </w:comment>
  <w:comment w:id="297" w:author="Linda Rothman" w:date="2024-06-25T13:51:00Z" w:initials="LR">
    <w:p w14:paraId="7CE64C4F" w14:textId="512133C9" w:rsidR="00C53EFE" w:rsidRDefault="00C53EFE" w:rsidP="00C53EFE">
      <w:pPr>
        <w:pStyle w:val="CommentText"/>
      </w:pPr>
      <w:r>
        <w:rPr>
          <w:rStyle w:val="CommentReference"/>
        </w:rPr>
        <w:annotationRef/>
      </w:r>
      <w:r>
        <w:t>Konrad/Richard - just a couple of sentences needed</w:t>
      </w:r>
    </w:p>
  </w:comment>
  <w:comment w:id="298" w:author="Richard Wen" w:date="2024-10-02T22:27:00Z" w:initials="RW">
    <w:p w14:paraId="36C9042C" w14:textId="77777777" w:rsidR="00B1540F" w:rsidRDefault="00B1540F" w:rsidP="00B1540F">
      <w:r>
        <w:rPr>
          <w:rStyle w:val="CommentReference"/>
        </w:rPr>
        <w:annotationRef/>
      </w:r>
      <w:r>
        <w:rPr>
          <w:sz w:val="20"/>
          <w:szCs w:val="20"/>
        </w:rPr>
        <w:t>I think this has already been mentioned above, but might have been missed due to the word “verification” not being used</w:t>
      </w:r>
    </w:p>
  </w:comment>
  <w:comment w:id="300" w:author="Linda Rothman" w:date="2024-06-25T14:00:00Z" w:initials="LR">
    <w:p w14:paraId="2853329C" w14:textId="708391C4" w:rsidR="00945B16" w:rsidRDefault="00945B16" w:rsidP="00945B16">
      <w:pPr>
        <w:pStyle w:val="CommentText"/>
      </w:pPr>
      <w:r>
        <w:rPr>
          <w:rStyle w:val="CommentReference"/>
        </w:rPr>
        <w:annotationRef/>
      </w:r>
      <w:r>
        <w:t>Richard/Konrad - added. Please add more</w:t>
      </w:r>
    </w:p>
  </w:comment>
  <w:comment w:id="301" w:author="Richard Wen" w:date="2024-10-02T22:35:00Z" w:initials="RW">
    <w:p w14:paraId="5DD666B4" w14:textId="77777777" w:rsidR="00984EDA" w:rsidRDefault="00984EDA" w:rsidP="00984EDA">
      <w:r>
        <w:rPr>
          <w:rStyle w:val="CommentReference"/>
        </w:rPr>
        <w:annotationRef/>
      </w:r>
      <w:r>
        <w:rPr>
          <w:sz w:val="20"/>
          <w:szCs w:val="20"/>
        </w:rPr>
        <w:t>See previous comment</w:t>
      </w:r>
    </w:p>
  </w:comment>
  <w:comment w:id="307" w:author="Meghan Winters" w:date="2024-06-21T13:47:00Z" w:initials="MW">
    <w:p w14:paraId="6E3A8CEB" w14:textId="3526E9BF" w:rsidR="003B0A90" w:rsidRDefault="003B0A90" w:rsidP="003B0A90">
      <w:pPr>
        <w:pStyle w:val="CommentText"/>
      </w:pPr>
      <w:r>
        <w:rPr>
          <w:rStyle w:val="CommentReference"/>
        </w:rPr>
        <w:annotationRef/>
      </w:r>
      <w:r>
        <w:t xml:space="preserve">Already stated above. </w:t>
      </w:r>
    </w:p>
  </w:comment>
  <w:comment w:id="311" w:author="Linda Rothman" w:date="2024-07-23T14:14:00Z" w:initials="LR">
    <w:p w14:paraId="1D9176F7" w14:textId="77777777" w:rsidR="00AC2F73" w:rsidRDefault="00AC2F73" w:rsidP="00AC2F73">
      <w:pPr>
        <w:pStyle w:val="CommentText"/>
      </w:pPr>
      <w:r>
        <w:rPr>
          <w:rStyle w:val="CommentReference"/>
        </w:rPr>
        <w:annotationRef/>
      </w:r>
      <w:r>
        <w:t xml:space="preserve">Need to put something in here re:  examining the COVID pandemic as a break point.  - Please see Meghan’s comment in the COVID part of the RESULTS section </w:t>
      </w:r>
    </w:p>
  </w:comment>
  <w:comment w:id="312" w:author="Richard Wen" w:date="2024-10-02T22:56:00Z" w:initials="RW">
    <w:p w14:paraId="126A075B" w14:textId="77777777" w:rsidR="0042660A" w:rsidRDefault="0042660A" w:rsidP="0042660A">
      <w:r>
        <w:rPr>
          <w:rStyle w:val="CommentReference"/>
        </w:rPr>
        <w:annotationRef/>
      </w:r>
      <w:r>
        <w:rPr>
          <w:sz w:val="20"/>
          <w:szCs w:val="20"/>
        </w:rPr>
        <w:t>Added sentence for examining covid portion of analysis</w:t>
      </w:r>
    </w:p>
  </w:comment>
  <w:comment w:id="316" w:author="Linda Rothman" w:date="2024-06-25T21:57:00Z" w:initials="LR">
    <w:p w14:paraId="53D2DA27" w14:textId="2EB45821" w:rsidR="00F17976" w:rsidRDefault="00F17976" w:rsidP="00F17976">
      <w:pPr>
        <w:pStyle w:val="CommentText"/>
      </w:pPr>
      <w:r>
        <w:rPr>
          <w:rStyle w:val="CommentReference"/>
        </w:rPr>
        <w:annotationRef/>
      </w:r>
      <w:r>
        <w:t>Richard/Konrad?</w:t>
      </w:r>
    </w:p>
  </w:comment>
  <w:comment w:id="317" w:author="Richard Wen" w:date="2024-09-16T16:03:00Z" w:initials="MOU">
    <w:p w14:paraId="0F9DD73E" w14:textId="77777777" w:rsidR="0033012E" w:rsidRDefault="0033012E" w:rsidP="0033012E">
      <w:r>
        <w:rPr>
          <w:rStyle w:val="CommentReference"/>
        </w:rPr>
        <w:annotationRef/>
      </w:r>
      <w:r>
        <w:rPr>
          <w:sz w:val="20"/>
          <w:szCs w:val="20"/>
        </w:rPr>
        <w:t>Yes, it is by road type and by year</w:t>
      </w:r>
    </w:p>
  </w:comment>
  <w:comment w:id="356" w:author="Linda Rothman" w:date="2024-06-25T13:52:00Z" w:initials="LR">
    <w:p w14:paraId="14E886BD" w14:textId="12FC5A9D" w:rsidR="00F17976" w:rsidRDefault="00C53EFE" w:rsidP="00F17976">
      <w:pPr>
        <w:pStyle w:val="CommentText"/>
      </w:pPr>
      <w:r>
        <w:rPr>
          <w:rStyle w:val="CommentReference"/>
        </w:rPr>
        <w:annotationRef/>
      </w:r>
      <w:r w:rsidR="00F17976">
        <w:t>Richard/Konrad - were these excluded from the analyses?  If they were, we should state this</w:t>
      </w:r>
    </w:p>
  </w:comment>
  <w:comment w:id="357" w:author="Richard Wen" w:date="2024-10-02T18:36:00Z" w:initials="RW">
    <w:p w14:paraId="5F97C3C8" w14:textId="77777777" w:rsidR="00B0054C" w:rsidRDefault="00B0054C" w:rsidP="00B0054C">
      <w:r>
        <w:rPr>
          <w:rStyle w:val="CommentReference"/>
        </w:rPr>
        <w:annotationRef/>
      </w:r>
      <w:r>
        <w:rPr>
          <w:sz w:val="20"/>
          <w:szCs w:val="20"/>
        </w:rPr>
        <w:t>Added that they were excluded</w:t>
      </w:r>
    </w:p>
  </w:comment>
  <w:comment w:id="367" w:author="Linda Rothman" w:date="2024-06-25T13:53:00Z" w:initials="LR">
    <w:p w14:paraId="64C3BCFC" w14:textId="54F0FC8F" w:rsidR="00945B16" w:rsidRDefault="00C53EFE" w:rsidP="00945B16">
      <w:pPr>
        <w:pStyle w:val="CommentText"/>
      </w:pPr>
      <w:r>
        <w:rPr>
          <w:rStyle w:val="CommentReference"/>
        </w:rPr>
        <w:annotationRef/>
      </w:r>
      <w:r w:rsidR="00945B16">
        <w:t>Richard Please reformat with the km on the top line and the number of the segments in the 2</w:t>
      </w:r>
      <w:r w:rsidR="00945B16">
        <w:rPr>
          <w:vertAlign w:val="superscript"/>
        </w:rPr>
        <w:t>nd</w:t>
      </w:r>
      <w:r w:rsidR="00945B16">
        <w:t xml:space="preserve"> line in the brackers.  Meghan said to focus on km as means more to the readers</w:t>
      </w:r>
    </w:p>
  </w:comment>
  <w:comment w:id="368" w:author="Richard Wen" w:date="2024-10-02T18:38:00Z" w:initials="RW">
    <w:p w14:paraId="36C3EBB8" w14:textId="77777777" w:rsidR="00A86CC1" w:rsidRDefault="00A86CC1" w:rsidP="00A86CC1">
      <w:r>
        <w:rPr>
          <w:rStyle w:val="CommentReference"/>
        </w:rPr>
        <w:annotationRef/>
      </w:r>
      <w:r>
        <w:rPr>
          <w:sz w:val="20"/>
          <w:szCs w:val="20"/>
        </w:rPr>
        <w:t>Reformatted figure</w:t>
      </w:r>
    </w:p>
  </w:comment>
  <w:comment w:id="369" w:author="Richard Wen" w:date="2024-10-02T22:15:00Z" w:initials="RW">
    <w:p w14:paraId="709D77C0" w14:textId="77777777" w:rsidR="004D0732" w:rsidRDefault="008F0433" w:rsidP="004D0732">
      <w:r>
        <w:rPr>
          <w:rStyle w:val="CommentReference"/>
        </w:rPr>
        <w:annotationRef/>
      </w:r>
      <w:r w:rsidR="004D0732">
        <w:rPr>
          <w:sz w:val="20"/>
          <w:szCs w:val="20"/>
        </w:rPr>
        <w:t>Added table and shorter description as suggested by Meghan - forgot to turn on tracking</w:t>
      </w:r>
    </w:p>
  </w:comment>
  <w:comment w:id="381" w:author="Meghan Winters" w:date="2024-06-21T16:24:00Z" w:initials="MW">
    <w:p w14:paraId="7288D710" w14:textId="4B0C8BD9" w:rsidR="00035323" w:rsidRDefault="00035323" w:rsidP="00035323">
      <w:pPr>
        <w:pStyle w:val="CommentText"/>
      </w:pPr>
      <w:r>
        <w:rPr>
          <w:rStyle w:val="CommentReference"/>
        </w:rPr>
        <w:annotationRef/>
      </w:r>
      <w:r>
        <w:t xml:space="preserve">This 3 fold to 11 fold is a massive difference in rate of change, and will deserve some attention/unpacking. </w:t>
      </w:r>
    </w:p>
  </w:comment>
  <w:comment w:id="382" w:author="Linda Rothman" w:date="2024-07-23T14:13:00Z" w:initials="LR">
    <w:p w14:paraId="1D24390E" w14:textId="77777777" w:rsidR="00AC2F73" w:rsidRDefault="00AC2F73" w:rsidP="00AC2F73">
      <w:pPr>
        <w:pStyle w:val="CommentText"/>
      </w:pPr>
      <w:r>
        <w:rPr>
          <w:rStyle w:val="CommentReference"/>
        </w:rPr>
        <w:annotationRef/>
      </w:r>
      <w:r>
        <w:t xml:space="preserve">? To talk about this. </w:t>
      </w:r>
    </w:p>
  </w:comment>
  <w:comment w:id="416" w:author="Colin Macarthur" w:date="2024-06-21T09:00:00Z" w:initials="CM">
    <w:p w14:paraId="33A57385" w14:textId="1DCB6C50" w:rsidR="00085300" w:rsidRDefault="00AD4B51" w:rsidP="00085300">
      <w:r>
        <w:rPr>
          <w:rStyle w:val="CommentReference"/>
        </w:rPr>
        <w:annotationRef/>
      </w:r>
      <w:r w:rsidR="00085300">
        <w:rPr>
          <w:sz w:val="20"/>
          <w:szCs w:val="20"/>
        </w:rPr>
        <w:t>Not intuitive for reader to link infrastructure type with results - use colour?</w:t>
      </w:r>
    </w:p>
  </w:comment>
  <w:comment w:id="417" w:author="Linda Rothman" w:date="2024-06-25T14:01:00Z" w:initials="LR">
    <w:p w14:paraId="66097E10" w14:textId="77777777" w:rsidR="007D7770" w:rsidRDefault="007D7770" w:rsidP="007D7770">
      <w:pPr>
        <w:pStyle w:val="CommentText"/>
      </w:pPr>
      <w:r>
        <w:rPr>
          <w:rStyle w:val="CommentReference"/>
        </w:rPr>
        <w:annotationRef/>
      </w:r>
      <w:r>
        <w:t>Richard</w:t>
      </w:r>
    </w:p>
  </w:comment>
  <w:comment w:id="418" w:author="Richard Wen" w:date="2024-09-16T16:08:00Z" w:initials="MOU">
    <w:p w14:paraId="56176CFC" w14:textId="77777777" w:rsidR="00034B72" w:rsidRDefault="00034B72" w:rsidP="00034B72">
      <w:r>
        <w:rPr>
          <w:rStyle w:val="CommentReference"/>
        </w:rPr>
        <w:annotationRef/>
      </w:r>
      <w:r>
        <w:rPr>
          <w:sz w:val="20"/>
          <w:szCs w:val="20"/>
        </w:rPr>
        <w:t>Not clear what this means - do you mean to use a different color instead of shade for each type?</w:t>
      </w:r>
    </w:p>
  </w:comment>
  <w:comment w:id="419" w:author="Richard Wen" w:date="2024-09-17T10:15:00Z" w:initials="MOU">
    <w:p w14:paraId="0428C7B7" w14:textId="77777777" w:rsidR="00B92C4C" w:rsidRDefault="00B92C4C" w:rsidP="00B92C4C">
      <w:r>
        <w:rPr>
          <w:rStyle w:val="CommentReference"/>
        </w:rPr>
        <w:annotationRef/>
      </w:r>
      <w:r>
        <w:rPr>
          <w:sz w:val="20"/>
          <w:szCs w:val="20"/>
        </w:rPr>
        <w:t>Different color for LSB, keep colors consistent</w:t>
      </w:r>
    </w:p>
  </w:comment>
  <w:comment w:id="420" w:author="Colin Macarthur" w:date="2024-06-21T08:57:00Z" w:initials="CM">
    <w:p w14:paraId="512EC4B6" w14:textId="029248DA" w:rsidR="00DC568A" w:rsidRDefault="00DC568A" w:rsidP="00DC568A">
      <w:r>
        <w:rPr>
          <w:rStyle w:val="CommentReference"/>
        </w:rPr>
        <w:annotationRef/>
      </w:r>
      <w:r>
        <w:rPr>
          <w:color w:val="000000"/>
          <w:sz w:val="20"/>
          <w:szCs w:val="20"/>
        </w:rPr>
        <w:t>2022?</w:t>
      </w:r>
    </w:p>
  </w:comment>
  <w:comment w:id="421" w:author="Linda Rothman" w:date="2024-06-25T14:02:00Z" w:initials="LR">
    <w:p w14:paraId="6B36562E" w14:textId="77777777" w:rsidR="007D7770" w:rsidRDefault="007D7770" w:rsidP="007D7770">
      <w:pPr>
        <w:pStyle w:val="CommentText"/>
      </w:pPr>
      <w:r>
        <w:rPr>
          <w:rStyle w:val="CommentReference"/>
        </w:rPr>
        <w:annotationRef/>
      </w:r>
      <w:r>
        <w:t>Richard?</w:t>
      </w:r>
    </w:p>
  </w:comment>
  <w:comment w:id="422" w:author="Richard Wen" w:date="2024-09-16T16:06:00Z" w:initials="MOU">
    <w:p w14:paraId="5FD6D25A" w14:textId="77777777" w:rsidR="00034B72" w:rsidRDefault="00034B72" w:rsidP="00034B72">
      <w:r>
        <w:rPr>
          <w:rStyle w:val="CommentReference"/>
        </w:rPr>
        <w:annotationRef/>
      </w:r>
      <w:r>
        <w:rPr>
          <w:sz w:val="20"/>
          <w:szCs w:val="20"/>
        </w:rPr>
        <w:t>Corrected to 2022</w:t>
      </w:r>
    </w:p>
  </w:comment>
  <w:comment w:id="426" w:author="Meghan Winters" w:date="2024-06-21T16:28:00Z" w:initials="MW">
    <w:p w14:paraId="5D03DEC8" w14:textId="391FE960" w:rsidR="002F30AD" w:rsidRDefault="002F30AD" w:rsidP="002F30AD">
      <w:pPr>
        <w:pStyle w:val="CommentText"/>
      </w:pPr>
      <w:r>
        <w:rPr>
          <w:rStyle w:val="CommentReference"/>
        </w:rPr>
        <w:annotationRef/>
      </w:r>
      <w:r>
        <w:t xml:space="preserve">There needs to be methods related to this in the methods section. </w:t>
      </w:r>
    </w:p>
  </w:comment>
  <w:comment w:id="427" w:author="Meghan Winters" w:date="2024-06-21T16:32:00Z" w:initials="MW">
    <w:p w14:paraId="6FE1FCF8" w14:textId="77777777" w:rsidR="00D93FC2" w:rsidRDefault="00D93FC2" w:rsidP="00D93FC2">
      <w:pPr>
        <w:pStyle w:val="CommentText"/>
      </w:pPr>
      <w:r>
        <w:rPr>
          <w:rStyle w:val="CommentReference"/>
        </w:rPr>
        <w:annotationRef/>
      </w:r>
      <w:r>
        <w:t>Also provide justification for this focus. (here or in methods)</w:t>
      </w:r>
    </w:p>
  </w:comment>
  <w:comment w:id="445" w:author="Meghan Winters" w:date="2024-06-21T16:27:00Z" w:initials="MW">
    <w:p w14:paraId="54269A59" w14:textId="5A297BD8" w:rsidR="00F1613E" w:rsidRDefault="00F1613E" w:rsidP="00F1613E">
      <w:pPr>
        <w:pStyle w:val="CommentText"/>
      </w:pPr>
      <w:r>
        <w:rPr>
          <w:rStyle w:val="CommentReference"/>
        </w:rPr>
        <w:annotationRef/>
      </w:r>
      <w:r>
        <w:t xml:space="preserve">Be consistent with terminology… </w:t>
      </w:r>
    </w:p>
  </w:comment>
  <w:comment w:id="474" w:author="Meghan Winters" w:date="2024-06-21T16:35:00Z" w:initials="MW">
    <w:p w14:paraId="198CEF57" w14:textId="77777777" w:rsidR="009049BA" w:rsidRDefault="009049BA" w:rsidP="009049BA">
      <w:pPr>
        <w:pStyle w:val="CommentText"/>
      </w:pPr>
      <w:r>
        <w:rPr>
          <w:rStyle w:val="CommentReference"/>
        </w:rPr>
        <w:annotationRef/>
      </w:r>
      <w:r>
        <w:t xml:space="preserve">Suggest a control f to check from start to finish on consistent terms please. </w:t>
      </w:r>
    </w:p>
  </w:comment>
  <w:comment w:id="485" w:author="Meghan Winters" w:date="2024-06-21T16:52:00Z" w:initials="MW">
    <w:p w14:paraId="0CE5B9E9" w14:textId="77777777" w:rsidR="002623FA" w:rsidRDefault="002623FA" w:rsidP="002623FA">
      <w:pPr>
        <w:pStyle w:val="CommentText"/>
      </w:pPr>
      <w:r>
        <w:rPr>
          <w:rStyle w:val="CommentReference"/>
        </w:rPr>
        <w:annotationRef/>
      </w:r>
      <w:r>
        <w:t xml:space="preserve">If this section is about COVID take this out. </w:t>
      </w:r>
    </w:p>
  </w:comment>
  <w:comment w:id="486" w:author="Linda Rothman" w:date="2024-07-23T14:16:00Z" w:initials="LR">
    <w:p w14:paraId="26818618" w14:textId="77777777" w:rsidR="00AC2F73" w:rsidRDefault="00AC2F73" w:rsidP="00AC2F73">
      <w:pPr>
        <w:pStyle w:val="CommentText"/>
      </w:pPr>
      <w:r>
        <w:rPr>
          <w:rStyle w:val="CommentReference"/>
        </w:rPr>
        <w:annotationRef/>
      </w:r>
      <w:r>
        <w:t>Thoughts everyone?</w:t>
      </w:r>
    </w:p>
  </w:comment>
  <w:comment w:id="487" w:author="Meghan Winters" w:date="2024-06-21T16:53:00Z" w:initials="MW">
    <w:p w14:paraId="58FEF3DB" w14:textId="4F77F91F" w:rsidR="00B34A9A" w:rsidRDefault="00B34A9A" w:rsidP="00B34A9A">
      <w:pPr>
        <w:pStyle w:val="CommentText"/>
      </w:pPr>
      <w:r>
        <w:rPr>
          <w:rStyle w:val="CommentReference"/>
        </w:rPr>
        <w:annotationRef/>
      </w:r>
      <w:r>
        <w:t xml:space="preserve">I think all of this can be cut - not primary findings? </w:t>
      </w:r>
    </w:p>
  </w:comment>
  <w:comment w:id="488" w:author="Linda Rothman" w:date="2024-07-23T14:15:00Z" w:initials="LR">
    <w:p w14:paraId="79518F12" w14:textId="77777777" w:rsidR="00AC2F73" w:rsidRDefault="00AC2F73" w:rsidP="00AC2F73">
      <w:pPr>
        <w:pStyle w:val="CommentText"/>
      </w:pPr>
      <w:r>
        <w:rPr>
          <w:rStyle w:val="CommentReference"/>
        </w:rPr>
        <w:annotationRef/>
      </w:r>
      <w:r>
        <w:t xml:space="preserve">Thoughts everyone? </w:t>
      </w:r>
    </w:p>
  </w:comment>
  <w:comment w:id="493" w:author="Meghan Winters" w:date="2024-06-21T16:59:00Z" w:initials="MW">
    <w:p w14:paraId="1B7DF2A6" w14:textId="417A3529" w:rsidR="00C33E31" w:rsidRDefault="00C33E31" w:rsidP="00C33E31">
      <w:pPr>
        <w:pStyle w:val="CommentText"/>
      </w:pPr>
      <w:r>
        <w:rPr>
          <w:rStyle w:val="CommentReference"/>
        </w:rPr>
        <w:annotationRef/>
      </w:r>
      <w:r>
        <w:t xml:space="preserve">I found the structure of the discussion (after the first paragraph) hard to follow. I suggest this ‘Story not studies’ book I mentioned above, with Chapter 7 on discussion, to help to think about the structure. It’s really helped me and my students. </w:t>
      </w:r>
    </w:p>
    <w:p w14:paraId="49D27D1B" w14:textId="77777777" w:rsidR="00C33E31" w:rsidRDefault="00C33E31" w:rsidP="00C33E31">
      <w:pPr>
        <w:pStyle w:val="CommentText"/>
      </w:pPr>
    </w:p>
    <w:p w14:paraId="2B16547E" w14:textId="77777777" w:rsidR="00C33E31" w:rsidRDefault="00C33E31" w:rsidP="00C33E31">
      <w:pPr>
        <w:pStyle w:val="CommentText"/>
      </w:pPr>
      <w:r>
        <w:t xml:space="preserve">Think about the key messages to highlight. If the aim is about a) rate of change and b) validation of data, then maybe those are the two core paragraphs. </w:t>
      </w:r>
    </w:p>
    <w:p w14:paraId="12B43DE4" w14:textId="77777777" w:rsidR="00C33E31" w:rsidRDefault="00C33E31" w:rsidP="00C33E31">
      <w:pPr>
        <w:pStyle w:val="CommentText"/>
      </w:pPr>
    </w:p>
    <w:p w14:paraId="12363BAA" w14:textId="77777777" w:rsidR="00C33E31" w:rsidRDefault="00C33E31" w:rsidP="00C33E31">
      <w:pPr>
        <w:pStyle w:val="CommentText"/>
      </w:pPr>
      <w:r>
        <w:t xml:space="preserve">A third might be what varied across these threee cities (any insights into why), and then you might cite what is learned elsewhere (e.g., pucher and buehler). </w:t>
      </w:r>
    </w:p>
  </w:comment>
  <w:comment w:id="494" w:author="Meghan Winters" w:date="2024-06-21T17:00:00Z" w:initials="MW">
    <w:p w14:paraId="02EDB96F" w14:textId="77777777" w:rsidR="00C33E31" w:rsidRDefault="00C33E31" w:rsidP="00C33E31">
      <w:pPr>
        <w:pStyle w:val="CommentText"/>
      </w:pPr>
      <w:r>
        <w:rPr>
          <w:rStyle w:val="CommentReference"/>
        </w:rPr>
        <w:annotationRef/>
      </w:r>
      <w:r>
        <w:t xml:space="preserve">I won’t keep editing at this point. </w:t>
      </w:r>
    </w:p>
  </w:comment>
  <w:comment w:id="499" w:author="Meghan Winters" w:date="2024-06-21T16:57:00Z" w:initials="MW">
    <w:p w14:paraId="5B7FFF03" w14:textId="77777777" w:rsidR="00DC2A12" w:rsidRDefault="00DC2A12" w:rsidP="00DC2A12">
      <w:pPr>
        <w:pStyle w:val="CommentText"/>
      </w:pPr>
      <w:r>
        <w:rPr>
          <w:rStyle w:val="CommentReference"/>
        </w:rPr>
        <w:annotationRef/>
      </w:r>
      <w:r>
        <w:t xml:space="preserve">Expected this to go into your main findings again. Or maybe something about the range of rate of acceleration  e.g., 3 fold in some cities, 11 elsewhere, - why this kind of difference. </w:t>
      </w:r>
    </w:p>
  </w:comment>
  <w:comment w:id="502" w:author="Colin Macarthur" w:date="2024-06-21T09:18:00Z" w:initials="CM">
    <w:p w14:paraId="1977EE13" w14:textId="6C688F11" w:rsidR="00C052E2" w:rsidRDefault="00C052E2" w:rsidP="00C052E2">
      <w:r>
        <w:rPr>
          <w:rStyle w:val="CommentReference"/>
        </w:rPr>
        <w:annotationRef/>
      </w:r>
      <w:r>
        <w:rPr>
          <w:color w:val="000000"/>
          <w:sz w:val="20"/>
          <w:szCs w:val="20"/>
        </w:rPr>
        <w:t xml:space="preserve">I find this paragraph very confusing </w:t>
      </w:r>
    </w:p>
  </w:comment>
  <w:comment w:id="503" w:author="Meghan Winters" w:date="2024-06-21T16:55:00Z" w:initials="MW">
    <w:p w14:paraId="52466C81" w14:textId="77777777" w:rsidR="00B8634C" w:rsidRDefault="00B8634C" w:rsidP="00B8634C">
      <w:pPr>
        <w:pStyle w:val="CommentText"/>
      </w:pPr>
      <w:r>
        <w:rPr>
          <w:rStyle w:val="CommentReference"/>
        </w:rPr>
        <w:annotationRef/>
      </w:r>
      <w:r>
        <w:t xml:space="preserve">I thought this was as subanalysis even in the results (and was not in the methods). </w:t>
      </w:r>
    </w:p>
    <w:p w14:paraId="72BD77D0" w14:textId="77777777" w:rsidR="00B8634C" w:rsidRDefault="00B8634C" w:rsidP="00B8634C">
      <w:pPr>
        <w:pStyle w:val="CommentText"/>
      </w:pPr>
    </w:p>
    <w:p w14:paraId="65190F3C" w14:textId="77777777" w:rsidR="00B8634C" w:rsidRDefault="00B8634C" w:rsidP="00B8634C">
      <w:pPr>
        <w:pStyle w:val="CommentText"/>
      </w:pPr>
      <w:r>
        <w:t xml:space="preserve">Typically paragraph 2 in the discussion would be one of the very strong/important findings from the work. I don’t’ think the road type is a main message from the paper. (also wasn’t in abstract, for example). </w:t>
      </w:r>
    </w:p>
  </w:comment>
  <w:comment w:id="537" w:author="Meghan Winters" w:date="2024-06-21T16:57:00Z" w:initials="MW">
    <w:p w14:paraId="24EFB2A0" w14:textId="77777777" w:rsidR="00B8634C" w:rsidRDefault="00B8634C" w:rsidP="00B8634C">
      <w:pPr>
        <w:pStyle w:val="CommentText"/>
      </w:pPr>
      <w:r>
        <w:rPr>
          <w:rStyle w:val="CommentReference"/>
        </w:rPr>
        <w:annotationRef/>
      </w:r>
      <w:r>
        <w:t xml:space="preserve">Expected this to go into your main findings again. Or maybe something about the range of rate of acceleration  e.g., 3 fold in some cities, 11 elsewhere, - why this kind of difference. </w:t>
      </w:r>
    </w:p>
  </w:comment>
  <w:comment w:id="587" w:author="Meghan Winters" w:date="2024-06-21T17:01:00Z" w:initials="MW">
    <w:p w14:paraId="305EBCB9" w14:textId="77777777" w:rsidR="00CC4878" w:rsidRDefault="00CC4878" w:rsidP="00CC4878">
      <w:pPr>
        <w:pStyle w:val="CommentText"/>
      </w:pPr>
      <w:r>
        <w:rPr>
          <w:rStyle w:val="CommentReference"/>
        </w:rPr>
        <w:annotationRef/>
      </w:r>
      <w:r>
        <w:t xml:space="preserve">At the end of the day, this paper did not do any work on equity. I think you can drop this paragraph, and just add a sentence to the limitations. </w:t>
      </w:r>
    </w:p>
  </w:comment>
  <w:comment w:id="588" w:author="Linda Rothman" w:date="2024-07-23T14:16:00Z" w:initials="LR">
    <w:p w14:paraId="08F9F612" w14:textId="77777777" w:rsidR="00AC2F73" w:rsidRDefault="00AC2F73" w:rsidP="00AC2F73">
      <w:pPr>
        <w:pStyle w:val="CommentText"/>
      </w:pPr>
      <w:r>
        <w:rPr>
          <w:rStyle w:val="CommentReference"/>
        </w:rPr>
        <w:annotationRef/>
      </w:r>
      <w:r>
        <w:t>Agreed</w:t>
      </w:r>
    </w:p>
  </w:comment>
  <w:comment w:id="594" w:author="Linda Rothman" w:date="2024-06-16T14:17:00Z" w:initials="">
    <w:p w14:paraId="000002C6" w14:textId="1DAFA5CA" w:rsidR="003B416B"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 to fix reference and add in Mitra reference from previous version</w:t>
      </w:r>
    </w:p>
  </w:comment>
  <w:comment w:id="717" w:author="Richard Wen" w:date="2024-09-17T18:10:00Z" w:initials="MOU">
    <w:p w14:paraId="4D979BF0" w14:textId="77777777" w:rsidR="009A060C" w:rsidRDefault="009A060C" w:rsidP="009A060C">
      <w:r>
        <w:rPr>
          <w:rStyle w:val="CommentReference"/>
        </w:rPr>
        <w:annotationRef/>
      </w:r>
      <w:r>
        <w:rPr>
          <w:sz w:val="20"/>
          <w:szCs w:val="20"/>
        </w:rPr>
        <w:t>Same as 14</w:t>
      </w:r>
    </w:p>
    <w:p w14:paraId="468DA890" w14:textId="77777777" w:rsidR="009A060C" w:rsidRDefault="009A060C" w:rsidP="009A060C"/>
  </w:comment>
  <w:comment w:id="783" w:author="Richard Wen" w:date="2024-09-17T18:31:00Z" w:initials="MOU">
    <w:p w14:paraId="36A9126A" w14:textId="77777777" w:rsidR="00F5353A" w:rsidRDefault="00F5353A" w:rsidP="00F5353A">
      <w:r>
        <w:rPr>
          <w:rStyle w:val="CommentReference"/>
        </w:rPr>
        <w:annotationRef/>
      </w:r>
      <w:r>
        <w:rPr>
          <w:sz w:val="20"/>
          <w:szCs w:val="20"/>
        </w:rPr>
        <w:t>Not needed anymore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C5" w15:done="0"/>
  <w15:commentEx w15:paraId="7989CC37" w15:done="0"/>
  <w15:commentEx w15:paraId="2D9438FE" w15:paraIdParent="7989CC37" w15:done="0"/>
  <w15:commentEx w15:paraId="6F3BBB53" w15:done="0"/>
  <w15:commentEx w15:paraId="40F562DB" w15:done="0"/>
  <w15:commentEx w15:paraId="3D622A3F" w15:paraIdParent="40F562DB" w15:done="0"/>
  <w15:commentEx w15:paraId="490D2E52" w15:done="0"/>
  <w15:commentEx w15:paraId="112D6F94" w15:done="0"/>
  <w15:commentEx w15:paraId="033343D9" w15:paraIdParent="112D6F94" w15:done="0"/>
  <w15:commentEx w15:paraId="0F7A2EA6" w15:done="0"/>
  <w15:commentEx w15:paraId="1D1125B0" w15:paraIdParent="0F7A2EA6" w15:done="0"/>
  <w15:commentEx w15:paraId="725E240D" w15:done="0"/>
  <w15:commentEx w15:paraId="0510DA01" w15:paraIdParent="725E240D" w15:done="0"/>
  <w15:commentEx w15:paraId="47C3FBF2" w15:done="0"/>
  <w15:commentEx w15:paraId="05AEB375" w15:done="0"/>
  <w15:commentEx w15:paraId="5C7EB466" w15:done="0"/>
  <w15:commentEx w15:paraId="47ECF39F" w15:done="0"/>
  <w15:commentEx w15:paraId="3F0972DB" w15:done="0"/>
  <w15:commentEx w15:paraId="5FD4F35D" w15:paraIdParent="3F0972DB" w15:done="0"/>
  <w15:commentEx w15:paraId="2682774D" w15:paraIdParent="3F0972DB" w15:done="0"/>
  <w15:commentEx w15:paraId="74CB0BB2" w15:done="1"/>
  <w15:commentEx w15:paraId="575D631B" w15:done="0"/>
  <w15:commentEx w15:paraId="306F4305" w15:paraIdParent="575D631B" w15:done="0"/>
  <w15:commentEx w15:paraId="37FDE98E" w15:paraIdParent="575D631B" w15:done="0"/>
  <w15:commentEx w15:paraId="572BE098" w15:done="0"/>
  <w15:commentEx w15:paraId="193B0F9B" w15:paraIdParent="572BE098" w15:done="0"/>
  <w15:commentEx w15:paraId="7CE64C4F" w15:done="0"/>
  <w15:commentEx w15:paraId="36C9042C" w15:paraIdParent="7CE64C4F" w15:done="0"/>
  <w15:commentEx w15:paraId="2853329C" w15:done="0"/>
  <w15:commentEx w15:paraId="5DD666B4" w15:paraIdParent="2853329C" w15:done="0"/>
  <w15:commentEx w15:paraId="6E3A8CEB" w15:done="0"/>
  <w15:commentEx w15:paraId="1D9176F7" w15:done="0"/>
  <w15:commentEx w15:paraId="126A075B" w15:paraIdParent="1D9176F7" w15:done="0"/>
  <w15:commentEx w15:paraId="53D2DA27" w15:done="0"/>
  <w15:commentEx w15:paraId="0F9DD73E" w15:paraIdParent="53D2DA27" w15:done="0"/>
  <w15:commentEx w15:paraId="14E886BD" w15:done="0"/>
  <w15:commentEx w15:paraId="5F97C3C8" w15:paraIdParent="14E886BD" w15:done="0"/>
  <w15:commentEx w15:paraId="64C3BCFC" w15:done="0"/>
  <w15:commentEx w15:paraId="36C3EBB8" w15:paraIdParent="64C3BCFC" w15:done="0"/>
  <w15:commentEx w15:paraId="709D77C0" w15:done="0"/>
  <w15:commentEx w15:paraId="7288D710" w15:done="0"/>
  <w15:commentEx w15:paraId="1D24390E" w15:paraIdParent="7288D710" w15:done="0"/>
  <w15:commentEx w15:paraId="33A57385" w15:done="0"/>
  <w15:commentEx w15:paraId="66097E10" w15:paraIdParent="33A57385" w15:done="0"/>
  <w15:commentEx w15:paraId="56176CFC" w15:paraIdParent="33A57385" w15:done="0"/>
  <w15:commentEx w15:paraId="0428C7B7" w15:paraIdParent="33A57385" w15:done="0"/>
  <w15:commentEx w15:paraId="512EC4B6" w15:done="0"/>
  <w15:commentEx w15:paraId="6B36562E" w15:paraIdParent="512EC4B6" w15:done="0"/>
  <w15:commentEx w15:paraId="5FD6D25A" w15:paraIdParent="512EC4B6" w15:done="0"/>
  <w15:commentEx w15:paraId="5D03DEC8" w15:done="0"/>
  <w15:commentEx w15:paraId="6FE1FCF8" w15:paraIdParent="5D03DEC8" w15:done="0"/>
  <w15:commentEx w15:paraId="54269A59" w15:done="0"/>
  <w15:commentEx w15:paraId="198CEF57" w15:done="0"/>
  <w15:commentEx w15:paraId="0CE5B9E9" w15:done="0"/>
  <w15:commentEx w15:paraId="26818618" w15:paraIdParent="0CE5B9E9" w15:done="0"/>
  <w15:commentEx w15:paraId="58FEF3DB" w15:done="0"/>
  <w15:commentEx w15:paraId="79518F12" w15:paraIdParent="58FEF3DB" w15:done="0"/>
  <w15:commentEx w15:paraId="12363BAA" w15:done="0"/>
  <w15:commentEx w15:paraId="02EDB96F" w15:paraIdParent="12363BAA" w15:done="0"/>
  <w15:commentEx w15:paraId="5B7FFF03" w15:done="0"/>
  <w15:commentEx w15:paraId="1977EE13" w15:done="0"/>
  <w15:commentEx w15:paraId="65190F3C" w15:paraIdParent="1977EE13" w15:done="0"/>
  <w15:commentEx w15:paraId="24EFB2A0" w15:done="0"/>
  <w15:commentEx w15:paraId="305EBCB9" w15:done="0"/>
  <w15:commentEx w15:paraId="08F9F612" w15:paraIdParent="305EBCB9" w15:done="0"/>
  <w15:commentEx w15:paraId="000002C6" w15:done="0"/>
  <w15:commentEx w15:paraId="468DA890" w15:done="0"/>
  <w15:commentEx w15:paraId="36A9126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6C5404" w16cex:dateUtc="2024-06-21T20:08:00Z"/>
  <w16cex:commentExtensible w16cex:durableId="31D398C8" w16cex:dateUtc="2024-07-23T13:36:00Z"/>
  <w16cex:commentExtensible w16cex:durableId="4CABF715" w16cex:dateUtc="2024-06-21T20:19:00Z"/>
  <w16cex:commentExtensible w16cex:durableId="1994AEA9" w16cex:dateUtc="2024-07-23T14:12:00Z"/>
  <w16cex:commentExtensible w16cex:durableId="2801CAE6" w16cex:dateUtc="2024-10-02T21:23:00Z"/>
  <w16cex:commentExtensible w16cex:durableId="5245A1D9" w16cex:dateUtc="2024-07-23T14:12:00Z"/>
  <w16cex:commentExtensible w16cex:durableId="63B351E0" w16cex:dateUtc="2024-07-23T18:04:00Z"/>
  <w16cex:commentExtensible w16cex:durableId="4881D239" w16cex:dateUtc="2024-09-20T21:54:00Z"/>
  <w16cex:commentExtensible w16cex:durableId="005E484E" w16cex:dateUtc="2024-07-23T18:06:00Z"/>
  <w16cex:commentExtensible w16cex:durableId="16B515F9" w16cex:dateUtc="2024-10-02T21:23:00Z"/>
  <w16cex:commentExtensible w16cex:durableId="7248996A" w16cex:dateUtc="2024-07-23T17:53:00Z"/>
  <w16cex:commentExtensible w16cex:durableId="1341CCBD" w16cex:dateUtc="2024-09-20T21:55:00Z"/>
  <w16cex:commentExtensible w16cex:durableId="2E6BC720" w16cex:dateUtc="2024-06-21T00:34:00Z"/>
  <w16cex:commentExtensible w16cex:durableId="20D83102" w16cex:dateUtc="2024-06-21T20:28:00Z"/>
  <w16cex:commentExtensible w16cex:durableId="60D2AC5C" w16cex:dateUtc="2024-06-21T20:30:00Z"/>
  <w16cex:commentExtensible w16cex:durableId="65E3CE42" w16cex:dateUtc="2024-06-21T00:38:00Z"/>
  <w16cex:commentExtensible w16cex:durableId="4B10ECFD" w16cex:dateUtc="2024-06-21T20:53:00Z"/>
  <w16cex:commentExtensible w16cex:durableId="31713724" w16cex:dateUtc="2024-07-23T18:11:00Z"/>
  <w16cex:commentExtensible w16cex:durableId="68D5934C" w16cex:dateUtc="2024-10-02T21:26:00Z"/>
  <w16cex:commentExtensible w16cex:durableId="0C3DB539" w16cex:dateUtc="2024-09-20T20:55:00Z"/>
  <w16cex:commentExtensible w16cex:durableId="65D2A4A2" w16cex:dateUtc="2024-06-21T20:43:00Z"/>
  <w16cex:commentExtensible w16cex:durableId="64809FD6" w16cex:dateUtc="2024-06-25T17:50:00Z"/>
  <w16cex:commentExtensible w16cex:durableId="79FAE193" w16cex:dateUtc="2024-10-02T22:35:00Z"/>
  <w16cex:commentExtensible w16cex:durableId="204D9542" w16cex:dateUtc="2024-06-21T20:47:00Z"/>
  <w16cex:commentExtensible w16cex:durableId="69CD7336" w16cex:dateUtc="2024-06-25T17:51:00Z"/>
  <w16cex:commentExtensible w16cex:durableId="3EE384F9" w16cex:dateUtc="2024-06-25T17:51:00Z"/>
  <w16cex:commentExtensible w16cex:durableId="4C156D75" w16cex:dateUtc="2024-10-03T02:27:00Z"/>
  <w16cex:commentExtensible w16cex:durableId="0C43426B" w16cex:dateUtc="2024-06-25T18:00:00Z"/>
  <w16cex:commentExtensible w16cex:durableId="307E113A" w16cex:dateUtc="2024-10-03T02:35:00Z"/>
  <w16cex:commentExtensible w16cex:durableId="0E587ED4" w16cex:dateUtc="2024-06-21T20:47:00Z"/>
  <w16cex:commentExtensible w16cex:durableId="453A1D97" w16cex:dateUtc="2024-07-23T18:14:00Z"/>
  <w16cex:commentExtensible w16cex:durableId="49C67A7A" w16cex:dateUtc="2024-10-03T02:56:00Z"/>
  <w16cex:commentExtensible w16cex:durableId="6699C577" w16cex:dateUtc="2024-06-26T01:57:00Z"/>
  <w16cex:commentExtensible w16cex:durableId="4FFB0006" w16cex:dateUtc="2024-09-16T20:03:00Z"/>
  <w16cex:commentExtensible w16cex:durableId="12F5B2EA" w16cex:dateUtc="2024-06-25T17:52:00Z"/>
  <w16cex:commentExtensible w16cex:durableId="47F81E88" w16cex:dateUtc="2024-10-02T22:36:00Z"/>
  <w16cex:commentExtensible w16cex:durableId="310664DA" w16cex:dateUtc="2024-06-25T17:53:00Z"/>
  <w16cex:commentExtensible w16cex:durableId="0F9CD1B5" w16cex:dateUtc="2024-10-02T22:38:00Z"/>
  <w16cex:commentExtensible w16cex:durableId="6A421AEA" w16cex:dateUtc="2024-10-03T02:15:00Z"/>
  <w16cex:commentExtensible w16cex:durableId="490D64A9" w16cex:dateUtc="2024-06-21T23:24:00Z"/>
  <w16cex:commentExtensible w16cex:durableId="5232FC5C" w16cex:dateUtc="2024-07-23T18:13:00Z"/>
  <w16cex:commentExtensible w16cex:durableId="5A87171F" w16cex:dateUtc="2024-06-21T13:00:00Z"/>
  <w16cex:commentExtensible w16cex:durableId="213C64EC" w16cex:dateUtc="2024-06-25T18:01:00Z"/>
  <w16cex:commentExtensible w16cex:durableId="104D5F15" w16cex:dateUtc="2024-09-16T20:08:00Z"/>
  <w16cex:commentExtensible w16cex:durableId="003FB06D" w16cex:dateUtc="2024-09-17T14:15:00Z"/>
  <w16cex:commentExtensible w16cex:durableId="7D09309A" w16cex:dateUtc="2024-06-21T12:57:00Z"/>
  <w16cex:commentExtensible w16cex:durableId="53A45C8A" w16cex:dateUtc="2024-06-25T18:02:00Z"/>
  <w16cex:commentExtensible w16cex:durableId="5FF7852E" w16cex:dateUtc="2024-09-16T20:06:00Z"/>
  <w16cex:commentExtensible w16cex:durableId="520E9C22" w16cex:dateUtc="2024-06-21T23:28:00Z"/>
  <w16cex:commentExtensible w16cex:durableId="3138DF8B" w16cex:dateUtc="2024-06-21T23:32:00Z"/>
  <w16cex:commentExtensible w16cex:durableId="50E84EC3" w16cex:dateUtc="2024-06-21T23:27:00Z"/>
  <w16cex:commentExtensible w16cex:durableId="22A2CAAC" w16cex:dateUtc="2024-06-21T23:35:00Z"/>
  <w16cex:commentExtensible w16cex:durableId="12968B43" w16cex:dateUtc="2024-06-21T23:52:00Z"/>
  <w16cex:commentExtensible w16cex:durableId="1FAC0A89" w16cex:dateUtc="2024-07-23T18:16:00Z"/>
  <w16cex:commentExtensible w16cex:durableId="03549708" w16cex:dateUtc="2024-06-21T23:53:00Z"/>
  <w16cex:commentExtensible w16cex:durableId="0CBB013A" w16cex:dateUtc="2024-07-23T18:15:00Z"/>
  <w16cex:commentExtensible w16cex:durableId="6B746F7E" w16cex:dateUtc="2024-06-21T23:59:00Z"/>
  <w16cex:commentExtensible w16cex:durableId="019A01C2" w16cex:dateUtc="2024-06-22T00:00:00Z"/>
  <w16cex:commentExtensible w16cex:durableId="2B09EFAF" w16cex:dateUtc="2024-06-21T23:57:00Z"/>
  <w16cex:commentExtensible w16cex:durableId="1D4FB574" w16cex:dateUtc="2024-06-21T13:18:00Z"/>
  <w16cex:commentExtensible w16cex:durableId="3E0005E2" w16cex:dateUtc="2024-06-21T23:55:00Z"/>
  <w16cex:commentExtensible w16cex:durableId="2447599A" w16cex:dateUtc="2024-06-21T23:57:00Z"/>
  <w16cex:commentExtensible w16cex:durableId="57B85FBE" w16cex:dateUtc="2024-06-22T00:01:00Z"/>
  <w16cex:commentExtensible w16cex:durableId="65AE38E3" w16cex:dateUtc="2024-07-23T18:16:00Z"/>
  <w16cex:commentExtensible w16cex:durableId="5E261FFA" w16cex:dateUtc="2024-09-17T22:10:00Z"/>
  <w16cex:commentExtensible w16cex:durableId="6FD0CF21" w16cex:dateUtc="2024-09-17T22: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C5" w16cid:durableId="1C5478C5"/>
  <w16cid:commentId w16cid:paraId="7989CC37" w16cid:durableId="2A6C5404"/>
  <w16cid:commentId w16cid:paraId="2D9438FE" w16cid:durableId="31D398C8"/>
  <w16cid:commentId w16cid:paraId="6F3BBB53" w16cid:durableId="4CABF715"/>
  <w16cid:commentId w16cid:paraId="40F562DB" w16cid:durableId="1994AEA9"/>
  <w16cid:commentId w16cid:paraId="3D622A3F" w16cid:durableId="2801CAE6"/>
  <w16cid:commentId w16cid:paraId="490D2E52" w16cid:durableId="5245A1D9"/>
  <w16cid:commentId w16cid:paraId="112D6F94" w16cid:durableId="63B351E0"/>
  <w16cid:commentId w16cid:paraId="033343D9" w16cid:durableId="4881D239"/>
  <w16cid:commentId w16cid:paraId="0F7A2EA6" w16cid:durableId="005E484E"/>
  <w16cid:commentId w16cid:paraId="1D1125B0" w16cid:durableId="16B515F9"/>
  <w16cid:commentId w16cid:paraId="725E240D" w16cid:durableId="7248996A"/>
  <w16cid:commentId w16cid:paraId="0510DA01" w16cid:durableId="1341CCBD"/>
  <w16cid:commentId w16cid:paraId="47C3FBF2" w16cid:durableId="2E6BC720"/>
  <w16cid:commentId w16cid:paraId="05AEB375" w16cid:durableId="20D83102"/>
  <w16cid:commentId w16cid:paraId="5C7EB466" w16cid:durableId="60D2AC5C"/>
  <w16cid:commentId w16cid:paraId="47ECF39F" w16cid:durableId="65E3CE42"/>
  <w16cid:commentId w16cid:paraId="3F0972DB" w16cid:durableId="4B10ECFD"/>
  <w16cid:commentId w16cid:paraId="5FD4F35D" w16cid:durableId="31713724"/>
  <w16cid:commentId w16cid:paraId="2682774D" w16cid:durableId="68D5934C"/>
  <w16cid:commentId w16cid:paraId="74CB0BB2" w16cid:durableId="0C3DB539"/>
  <w16cid:commentId w16cid:paraId="575D631B" w16cid:durableId="65D2A4A2"/>
  <w16cid:commentId w16cid:paraId="306F4305" w16cid:durableId="64809FD6"/>
  <w16cid:commentId w16cid:paraId="37FDE98E" w16cid:durableId="79FAE193"/>
  <w16cid:commentId w16cid:paraId="572BE098" w16cid:durableId="204D9542"/>
  <w16cid:commentId w16cid:paraId="193B0F9B" w16cid:durableId="69CD7336"/>
  <w16cid:commentId w16cid:paraId="7CE64C4F" w16cid:durableId="3EE384F9"/>
  <w16cid:commentId w16cid:paraId="36C9042C" w16cid:durableId="4C156D75"/>
  <w16cid:commentId w16cid:paraId="2853329C" w16cid:durableId="0C43426B"/>
  <w16cid:commentId w16cid:paraId="5DD666B4" w16cid:durableId="307E113A"/>
  <w16cid:commentId w16cid:paraId="6E3A8CEB" w16cid:durableId="0E587ED4"/>
  <w16cid:commentId w16cid:paraId="1D9176F7" w16cid:durableId="453A1D97"/>
  <w16cid:commentId w16cid:paraId="126A075B" w16cid:durableId="49C67A7A"/>
  <w16cid:commentId w16cid:paraId="53D2DA27" w16cid:durableId="6699C577"/>
  <w16cid:commentId w16cid:paraId="0F9DD73E" w16cid:durableId="4FFB0006"/>
  <w16cid:commentId w16cid:paraId="14E886BD" w16cid:durableId="12F5B2EA"/>
  <w16cid:commentId w16cid:paraId="5F97C3C8" w16cid:durableId="47F81E88"/>
  <w16cid:commentId w16cid:paraId="64C3BCFC" w16cid:durableId="310664DA"/>
  <w16cid:commentId w16cid:paraId="36C3EBB8" w16cid:durableId="0F9CD1B5"/>
  <w16cid:commentId w16cid:paraId="709D77C0" w16cid:durableId="6A421AEA"/>
  <w16cid:commentId w16cid:paraId="7288D710" w16cid:durableId="490D64A9"/>
  <w16cid:commentId w16cid:paraId="1D24390E" w16cid:durableId="5232FC5C"/>
  <w16cid:commentId w16cid:paraId="33A57385" w16cid:durableId="5A87171F"/>
  <w16cid:commentId w16cid:paraId="66097E10" w16cid:durableId="213C64EC"/>
  <w16cid:commentId w16cid:paraId="56176CFC" w16cid:durableId="104D5F15"/>
  <w16cid:commentId w16cid:paraId="0428C7B7" w16cid:durableId="003FB06D"/>
  <w16cid:commentId w16cid:paraId="512EC4B6" w16cid:durableId="7D09309A"/>
  <w16cid:commentId w16cid:paraId="6B36562E" w16cid:durableId="53A45C8A"/>
  <w16cid:commentId w16cid:paraId="5FD6D25A" w16cid:durableId="5FF7852E"/>
  <w16cid:commentId w16cid:paraId="5D03DEC8" w16cid:durableId="520E9C22"/>
  <w16cid:commentId w16cid:paraId="6FE1FCF8" w16cid:durableId="3138DF8B"/>
  <w16cid:commentId w16cid:paraId="54269A59" w16cid:durableId="50E84EC3"/>
  <w16cid:commentId w16cid:paraId="198CEF57" w16cid:durableId="22A2CAAC"/>
  <w16cid:commentId w16cid:paraId="0CE5B9E9" w16cid:durableId="12968B43"/>
  <w16cid:commentId w16cid:paraId="26818618" w16cid:durableId="1FAC0A89"/>
  <w16cid:commentId w16cid:paraId="58FEF3DB" w16cid:durableId="03549708"/>
  <w16cid:commentId w16cid:paraId="79518F12" w16cid:durableId="0CBB013A"/>
  <w16cid:commentId w16cid:paraId="12363BAA" w16cid:durableId="6B746F7E"/>
  <w16cid:commentId w16cid:paraId="02EDB96F" w16cid:durableId="019A01C2"/>
  <w16cid:commentId w16cid:paraId="5B7FFF03" w16cid:durableId="2B09EFAF"/>
  <w16cid:commentId w16cid:paraId="1977EE13" w16cid:durableId="1D4FB574"/>
  <w16cid:commentId w16cid:paraId="65190F3C" w16cid:durableId="3E0005E2"/>
  <w16cid:commentId w16cid:paraId="24EFB2A0" w16cid:durableId="2447599A"/>
  <w16cid:commentId w16cid:paraId="305EBCB9" w16cid:durableId="57B85FBE"/>
  <w16cid:commentId w16cid:paraId="08F9F612" w16cid:durableId="65AE38E3"/>
  <w16cid:commentId w16cid:paraId="000002C6" w16cid:durableId="382C8EB9"/>
  <w16cid:commentId w16cid:paraId="468DA890" w16cid:durableId="5E261FFA"/>
  <w16cid:commentId w16cid:paraId="36A9126A" w16cid:durableId="6FD0CF2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004CC" w14:textId="77777777" w:rsidR="006E7E25" w:rsidRDefault="006E7E25">
      <w:pPr>
        <w:spacing w:after="0" w:line="240" w:lineRule="auto"/>
      </w:pPr>
      <w:r>
        <w:separator/>
      </w:r>
    </w:p>
  </w:endnote>
  <w:endnote w:type="continuationSeparator" w:id="0">
    <w:p w14:paraId="5376B54F" w14:textId="77777777" w:rsidR="006E7E25" w:rsidRDefault="006E7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97B03955-67D8-AE40-A205-F7752C8B39D7}"/>
    <w:embedBold r:id="rId2" w:fontKey="{226CF33C-40DB-1E4B-85A5-9878F2080473}"/>
    <w:embedItalic r:id="rId3" w:fontKey="{43ACBC4F-8A91-6944-A31F-88E60AC6A241}"/>
  </w:font>
  <w:font w:name="Courier New">
    <w:panose1 w:val="02070309020205020404"/>
    <w:charset w:val="00"/>
    <w:family w:val="modern"/>
    <w:pitch w:val="fixed"/>
    <w:sig w:usb0="E0002EFF" w:usb1="C0007843" w:usb2="00000009" w:usb3="00000000" w:csb0="000001FF" w:csb1="00000000"/>
    <w:embedRegular r:id="rId4" w:fontKey="{BECB70EF-A958-184A-A4DE-E00F6D0F4F4A}"/>
  </w:font>
  <w:font w:name="Noto Sans Symbols">
    <w:altName w:val="Calibri"/>
    <w:panose1 w:val="020B0604020202020204"/>
    <w:charset w:val="00"/>
    <w:family w:val="auto"/>
    <w:pitch w:val="default"/>
  </w:font>
  <w:font w:name="Calibri Light">
    <w:panose1 w:val="020F0302020204030204"/>
    <w:charset w:val="00"/>
    <w:family w:val="swiss"/>
    <w:pitch w:val="variable"/>
    <w:sig w:usb0="E4002EFF" w:usb1="C200247B" w:usb2="00000009" w:usb3="00000000" w:csb0="000001FF" w:csb1="00000000"/>
    <w:embedRegular r:id="rId6" w:fontKey="{BFAECD9D-95B0-7242-BB0B-D6CB1B658088}"/>
  </w:font>
  <w:font w:name="Times New Roman">
    <w:panose1 w:val="02020603050405020304"/>
    <w:charset w:val="00"/>
    <w:family w:val="roman"/>
    <w:pitch w:val="variable"/>
    <w:sig w:usb0="E0002EFF" w:usb1="C000785B" w:usb2="00000009" w:usb3="00000000" w:csb0="000001FF" w:csb1="00000000"/>
    <w:embedRegular r:id="rId7" w:fontKey="{30DD6031-F04E-B24E-A9ED-C029D8820EF9}"/>
    <w:embedBold r:id="rId8" w:fontKey="{E09D2476-D183-6441-A17B-23D8B25083B7}"/>
    <w:embedItalic r:id="rId9" w:fontKey="{3F1E6E3F-CDF0-B04F-9C30-0C0147683F5F}"/>
    <w:embedBoldItalic r:id="rId10" w:fontKey="{701B3046-AB46-4F44-B4BC-8192F85DD70A}"/>
  </w:font>
  <w:font w:name="Georgia">
    <w:panose1 w:val="02040502050405020303"/>
    <w:charset w:val="00"/>
    <w:family w:val="roman"/>
    <w:pitch w:val="variable"/>
    <w:sig w:usb0="00000287" w:usb1="00000000" w:usb2="00000000" w:usb3="00000000" w:csb0="0000009F" w:csb1="00000000"/>
    <w:embedRegular r:id="rId11" w:fontKey="{846E8B95-76BB-EC46-980C-33ED73BC40FB}"/>
    <w:embedItalic r:id="rId12" w:fontKey="{73A59FC7-1C6C-B34A-836F-E7C595892B4C}"/>
  </w:font>
  <w:font w:name="Arial">
    <w:panose1 w:val="020B0604020202020204"/>
    <w:charset w:val="00"/>
    <w:family w:val="swiss"/>
    <w:pitch w:val="variable"/>
    <w:sig w:usb0="E0002AFF" w:usb1="C0007843" w:usb2="00000009" w:usb3="00000000" w:csb0="000001FF" w:csb1="00000000"/>
    <w:embedRegular r:id="rId13" w:fontKey="{A0EB0238-E32A-394E-B2A8-EB5F0F346760}"/>
  </w:font>
  <w:font w:name="Cambria Math">
    <w:panose1 w:val="02040503050406030204"/>
    <w:charset w:val="00"/>
    <w:family w:val="roman"/>
    <w:pitch w:val="variable"/>
    <w:sig w:usb0="E00002FF" w:usb1="420024FF" w:usb2="00000000" w:usb3="00000000" w:csb0="0000019F" w:csb1="00000000"/>
    <w:embedRegular r:id="rId14" w:fontKey="{A97E3F42-BE1A-C74A-9189-7DAC9EA43633}"/>
  </w:font>
  <w:font w:name="Gungsuh">
    <w:panose1 w:val="02030600000101010101"/>
    <w:charset w:val="81"/>
    <w:family w:val="roman"/>
    <w:pitch w:val="variable"/>
    <w:sig w:usb0="B00002AF" w:usb1="69D77CFB" w:usb2="00000030" w:usb3="00000000" w:csb0="0008009F" w:csb1="00000000"/>
    <w:embedRegular r:id="rId15" w:subsetted="1" w:fontKey="{F34D48D6-FA56-EA44-9398-E3544CC41F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C3" w14:textId="42DAEDFE" w:rsidR="003B416B"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773FEB">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773FEB">
      <w:rPr>
        <w:b/>
        <w:noProof/>
        <w:color w:val="000000"/>
        <w:sz w:val="24"/>
        <w:szCs w:val="24"/>
      </w:rPr>
      <w:t>2</w:t>
    </w:r>
    <w:r>
      <w:rPr>
        <w:b/>
        <w:color w:val="000000"/>
        <w:sz w:val="24"/>
        <w:szCs w:val="24"/>
      </w:rPr>
      <w:fldChar w:fldCharType="end"/>
    </w:r>
  </w:p>
  <w:p w14:paraId="000002C4" w14:textId="77777777" w:rsidR="003B416B" w:rsidRDefault="003B416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052803" w14:textId="77777777" w:rsidR="006E7E25" w:rsidRDefault="006E7E25">
      <w:pPr>
        <w:spacing w:after="0" w:line="240" w:lineRule="auto"/>
      </w:pPr>
      <w:r>
        <w:separator/>
      </w:r>
    </w:p>
  </w:footnote>
  <w:footnote w:type="continuationSeparator" w:id="0">
    <w:p w14:paraId="4340DE65" w14:textId="77777777" w:rsidR="006E7E25" w:rsidRDefault="006E7E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D572F"/>
    <w:multiLevelType w:val="multilevel"/>
    <w:tmpl w:val="B7246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EFD5814"/>
    <w:multiLevelType w:val="multilevel"/>
    <w:tmpl w:val="64AA58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0E16A3"/>
    <w:multiLevelType w:val="multilevel"/>
    <w:tmpl w:val="36086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D157045"/>
    <w:multiLevelType w:val="multilevel"/>
    <w:tmpl w:val="AC721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D9661EB"/>
    <w:multiLevelType w:val="multilevel"/>
    <w:tmpl w:val="A0A8D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FAB5183"/>
    <w:multiLevelType w:val="hybridMultilevel"/>
    <w:tmpl w:val="C3C4C47A"/>
    <w:lvl w:ilvl="0" w:tplc="3894ECB6">
      <w:start w:val="1"/>
      <w:numFmt w:val="decimal"/>
      <w:lvlText w:val="%1."/>
      <w:lvlJc w:val="left"/>
      <w:pPr>
        <w:ind w:left="1020" w:hanging="360"/>
      </w:pPr>
    </w:lvl>
    <w:lvl w:ilvl="1" w:tplc="A92CA802">
      <w:start w:val="1"/>
      <w:numFmt w:val="decimal"/>
      <w:lvlText w:val="%2."/>
      <w:lvlJc w:val="left"/>
      <w:pPr>
        <w:ind w:left="1020" w:hanging="360"/>
      </w:pPr>
    </w:lvl>
    <w:lvl w:ilvl="2" w:tplc="DACEBF34">
      <w:start w:val="1"/>
      <w:numFmt w:val="decimal"/>
      <w:lvlText w:val="%3."/>
      <w:lvlJc w:val="left"/>
      <w:pPr>
        <w:ind w:left="1020" w:hanging="360"/>
      </w:pPr>
    </w:lvl>
    <w:lvl w:ilvl="3" w:tplc="D876E4D6">
      <w:start w:val="1"/>
      <w:numFmt w:val="decimal"/>
      <w:lvlText w:val="%4."/>
      <w:lvlJc w:val="left"/>
      <w:pPr>
        <w:ind w:left="1020" w:hanging="360"/>
      </w:pPr>
    </w:lvl>
    <w:lvl w:ilvl="4" w:tplc="9BD23CA2">
      <w:start w:val="1"/>
      <w:numFmt w:val="decimal"/>
      <w:lvlText w:val="%5."/>
      <w:lvlJc w:val="left"/>
      <w:pPr>
        <w:ind w:left="1020" w:hanging="360"/>
      </w:pPr>
    </w:lvl>
    <w:lvl w:ilvl="5" w:tplc="7BACFB58">
      <w:start w:val="1"/>
      <w:numFmt w:val="decimal"/>
      <w:lvlText w:val="%6."/>
      <w:lvlJc w:val="left"/>
      <w:pPr>
        <w:ind w:left="1020" w:hanging="360"/>
      </w:pPr>
    </w:lvl>
    <w:lvl w:ilvl="6" w:tplc="1DC6BF86">
      <w:start w:val="1"/>
      <w:numFmt w:val="decimal"/>
      <w:lvlText w:val="%7."/>
      <w:lvlJc w:val="left"/>
      <w:pPr>
        <w:ind w:left="1020" w:hanging="360"/>
      </w:pPr>
    </w:lvl>
    <w:lvl w:ilvl="7" w:tplc="03CA9574">
      <w:start w:val="1"/>
      <w:numFmt w:val="decimal"/>
      <w:lvlText w:val="%8."/>
      <w:lvlJc w:val="left"/>
      <w:pPr>
        <w:ind w:left="1020" w:hanging="360"/>
      </w:pPr>
    </w:lvl>
    <w:lvl w:ilvl="8" w:tplc="EE10755C">
      <w:start w:val="1"/>
      <w:numFmt w:val="decimal"/>
      <w:lvlText w:val="%9."/>
      <w:lvlJc w:val="left"/>
      <w:pPr>
        <w:ind w:left="1020" w:hanging="360"/>
      </w:pPr>
    </w:lvl>
  </w:abstractNum>
  <w:abstractNum w:abstractNumId="6" w15:restartNumberingAfterBreak="0">
    <w:nsid w:val="774A2788"/>
    <w:multiLevelType w:val="multilevel"/>
    <w:tmpl w:val="876EF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AF67917"/>
    <w:multiLevelType w:val="multilevel"/>
    <w:tmpl w:val="6AB62E7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62425491">
    <w:abstractNumId w:val="7"/>
  </w:num>
  <w:num w:numId="2" w16cid:durableId="1120223525">
    <w:abstractNumId w:val="6"/>
  </w:num>
  <w:num w:numId="3" w16cid:durableId="1287932081">
    <w:abstractNumId w:val="2"/>
  </w:num>
  <w:num w:numId="4" w16cid:durableId="2006319150">
    <w:abstractNumId w:val="4"/>
  </w:num>
  <w:num w:numId="5" w16cid:durableId="1104495348">
    <w:abstractNumId w:val="3"/>
  </w:num>
  <w:num w:numId="6" w16cid:durableId="1499268465">
    <w:abstractNumId w:val="1"/>
  </w:num>
  <w:num w:numId="7" w16cid:durableId="1213230789">
    <w:abstractNumId w:val="0"/>
  </w:num>
  <w:num w:numId="8" w16cid:durableId="19702360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ichard Wen">
    <w15:presenceInfo w15:providerId="AD" w15:userId="S::richard.wen@utoronto.ca::2565ef9e-1751-42dd-941c-107eaeb23d3d"/>
  </w15:person>
  <w15:person w15:author="Linda Rothman">
    <w15:presenceInfo w15:providerId="None" w15:userId="Linda Rothman"/>
  </w15:person>
  <w15:person w15:author="Meghan Winters">
    <w15:presenceInfo w15:providerId="AD" w15:userId="S::mwinters@sfu.ca::2ccfd6af-23e7-47c3-bf57-8c4d7b343349"/>
  </w15:person>
  <w15:person w15:author="Colin Macarthur">
    <w15:presenceInfo w15:providerId="AD" w15:userId="S::colin.macarthur@sickkids.ca::def8e2bb-eceb-431d-a91c-e31d236877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5"/>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16B"/>
    <w:rsid w:val="00003CA3"/>
    <w:rsid w:val="00004883"/>
    <w:rsid w:val="00010FBA"/>
    <w:rsid w:val="000168E3"/>
    <w:rsid w:val="00025377"/>
    <w:rsid w:val="00025989"/>
    <w:rsid w:val="00027027"/>
    <w:rsid w:val="00034B72"/>
    <w:rsid w:val="00035323"/>
    <w:rsid w:val="000371C9"/>
    <w:rsid w:val="000618E7"/>
    <w:rsid w:val="0007333D"/>
    <w:rsid w:val="0008188B"/>
    <w:rsid w:val="00083CD5"/>
    <w:rsid w:val="00085300"/>
    <w:rsid w:val="00093996"/>
    <w:rsid w:val="000A4F57"/>
    <w:rsid w:val="000A76F1"/>
    <w:rsid w:val="000B31C5"/>
    <w:rsid w:val="000B52F9"/>
    <w:rsid w:val="000D07BE"/>
    <w:rsid w:val="000D1CCC"/>
    <w:rsid w:val="000D4FF3"/>
    <w:rsid w:val="000F2DF0"/>
    <w:rsid w:val="0011455E"/>
    <w:rsid w:val="00123279"/>
    <w:rsid w:val="0014134D"/>
    <w:rsid w:val="001465AB"/>
    <w:rsid w:val="0015626F"/>
    <w:rsid w:val="00156FDD"/>
    <w:rsid w:val="001728D9"/>
    <w:rsid w:val="001A2813"/>
    <w:rsid w:val="001B3BAF"/>
    <w:rsid w:val="001C0B31"/>
    <w:rsid w:val="001D7A77"/>
    <w:rsid w:val="001E0B91"/>
    <w:rsid w:val="001E32A8"/>
    <w:rsid w:val="001F6306"/>
    <w:rsid w:val="00225117"/>
    <w:rsid w:val="00230869"/>
    <w:rsid w:val="002447CC"/>
    <w:rsid w:val="002504AC"/>
    <w:rsid w:val="00252342"/>
    <w:rsid w:val="002604E2"/>
    <w:rsid w:val="002623FA"/>
    <w:rsid w:val="00291644"/>
    <w:rsid w:val="00292E5C"/>
    <w:rsid w:val="002A3B6A"/>
    <w:rsid w:val="002A7ACF"/>
    <w:rsid w:val="002C3910"/>
    <w:rsid w:val="002D3355"/>
    <w:rsid w:val="002D3C8D"/>
    <w:rsid w:val="002E1F9C"/>
    <w:rsid w:val="002F30AD"/>
    <w:rsid w:val="00306422"/>
    <w:rsid w:val="00306D3B"/>
    <w:rsid w:val="0031415F"/>
    <w:rsid w:val="0033012E"/>
    <w:rsid w:val="003310B7"/>
    <w:rsid w:val="00344BF5"/>
    <w:rsid w:val="003462D7"/>
    <w:rsid w:val="003507B8"/>
    <w:rsid w:val="00354972"/>
    <w:rsid w:val="003566C5"/>
    <w:rsid w:val="003A3182"/>
    <w:rsid w:val="003A4DF7"/>
    <w:rsid w:val="003B0A90"/>
    <w:rsid w:val="003B416B"/>
    <w:rsid w:val="003B48C8"/>
    <w:rsid w:val="003C2824"/>
    <w:rsid w:val="003C5885"/>
    <w:rsid w:val="003D6BD3"/>
    <w:rsid w:val="003D7576"/>
    <w:rsid w:val="003E12D1"/>
    <w:rsid w:val="003E183C"/>
    <w:rsid w:val="003E2275"/>
    <w:rsid w:val="003E2812"/>
    <w:rsid w:val="003E2D5E"/>
    <w:rsid w:val="003F13DD"/>
    <w:rsid w:val="004158D3"/>
    <w:rsid w:val="0042660A"/>
    <w:rsid w:val="00442F92"/>
    <w:rsid w:val="00457919"/>
    <w:rsid w:val="00457D40"/>
    <w:rsid w:val="004606A2"/>
    <w:rsid w:val="0047008B"/>
    <w:rsid w:val="00475AB1"/>
    <w:rsid w:val="00482311"/>
    <w:rsid w:val="004823D2"/>
    <w:rsid w:val="004874F1"/>
    <w:rsid w:val="00491597"/>
    <w:rsid w:val="004968DD"/>
    <w:rsid w:val="004B2743"/>
    <w:rsid w:val="004B539C"/>
    <w:rsid w:val="004C039B"/>
    <w:rsid w:val="004C3008"/>
    <w:rsid w:val="004D0732"/>
    <w:rsid w:val="004D4444"/>
    <w:rsid w:val="004D7677"/>
    <w:rsid w:val="004E157B"/>
    <w:rsid w:val="00502065"/>
    <w:rsid w:val="0050619D"/>
    <w:rsid w:val="0051056C"/>
    <w:rsid w:val="00511098"/>
    <w:rsid w:val="00512277"/>
    <w:rsid w:val="00516424"/>
    <w:rsid w:val="005407CC"/>
    <w:rsid w:val="005460B1"/>
    <w:rsid w:val="00552428"/>
    <w:rsid w:val="00561959"/>
    <w:rsid w:val="00564281"/>
    <w:rsid w:val="00565163"/>
    <w:rsid w:val="00567E35"/>
    <w:rsid w:val="005953E3"/>
    <w:rsid w:val="005B25E4"/>
    <w:rsid w:val="005D78A3"/>
    <w:rsid w:val="005E55E7"/>
    <w:rsid w:val="005F08B0"/>
    <w:rsid w:val="005F193A"/>
    <w:rsid w:val="005F2BEC"/>
    <w:rsid w:val="006063C3"/>
    <w:rsid w:val="006070AB"/>
    <w:rsid w:val="00621204"/>
    <w:rsid w:val="00631394"/>
    <w:rsid w:val="00637822"/>
    <w:rsid w:val="006404E0"/>
    <w:rsid w:val="00643CE5"/>
    <w:rsid w:val="006517C3"/>
    <w:rsid w:val="00654B88"/>
    <w:rsid w:val="006573A7"/>
    <w:rsid w:val="00671613"/>
    <w:rsid w:val="00691A79"/>
    <w:rsid w:val="00693D05"/>
    <w:rsid w:val="006A4C90"/>
    <w:rsid w:val="006B4B15"/>
    <w:rsid w:val="006C3733"/>
    <w:rsid w:val="006E1437"/>
    <w:rsid w:val="006E7E25"/>
    <w:rsid w:val="00706BD8"/>
    <w:rsid w:val="007273BE"/>
    <w:rsid w:val="00732019"/>
    <w:rsid w:val="0074284E"/>
    <w:rsid w:val="00750C89"/>
    <w:rsid w:val="0075203D"/>
    <w:rsid w:val="0075490A"/>
    <w:rsid w:val="00757CB0"/>
    <w:rsid w:val="007659A3"/>
    <w:rsid w:val="00765A16"/>
    <w:rsid w:val="00766188"/>
    <w:rsid w:val="00771EAF"/>
    <w:rsid w:val="00773FEB"/>
    <w:rsid w:val="007746BA"/>
    <w:rsid w:val="00775B75"/>
    <w:rsid w:val="00786356"/>
    <w:rsid w:val="007927F9"/>
    <w:rsid w:val="0079486B"/>
    <w:rsid w:val="007A01D2"/>
    <w:rsid w:val="007A6C8A"/>
    <w:rsid w:val="007B55BD"/>
    <w:rsid w:val="007C3763"/>
    <w:rsid w:val="007C77C4"/>
    <w:rsid w:val="007D1540"/>
    <w:rsid w:val="007D4CDC"/>
    <w:rsid w:val="007D6F5C"/>
    <w:rsid w:val="007D7770"/>
    <w:rsid w:val="007F6F23"/>
    <w:rsid w:val="00812336"/>
    <w:rsid w:val="00821798"/>
    <w:rsid w:val="00821EEB"/>
    <w:rsid w:val="0083548E"/>
    <w:rsid w:val="008402E6"/>
    <w:rsid w:val="008435B4"/>
    <w:rsid w:val="008510F0"/>
    <w:rsid w:val="0085640C"/>
    <w:rsid w:val="00856BE4"/>
    <w:rsid w:val="008611DF"/>
    <w:rsid w:val="00867F2E"/>
    <w:rsid w:val="00872B71"/>
    <w:rsid w:val="00873090"/>
    <w:rsid w:val="008740E3"/>
    <w:rsid w:val="00881F16"/>
    <w:rsid w:val="00895EB0"/>
    <w:rsid w:val="008A5184"/>
    <w:rsid w:val="008A67C0"/>
    <w:rsid w:val="008C378D"/>
    <w:rsid w:val="008D031A"/>
    <w:rsid w:val="008D241C"/>
    <w:rsid w:val="008E07BF"/>
    <w:rsid w:val="008F0433"/>
    <w:rsid w:val="008F6621"/>
    <w:rsid w:val="00901D51"/>
    <w:rsid w:val="009049BA"/>
    <w:rsid w:val="009054B8"/>
    <w:rsid w:val="00906CB7"/>
    <w:rsid w:val="00913F11"/>
    <w:rsid w:val="0091562B"/>
    <w:rsid w:val="0091772B"/>
    <w:rsid w:val="0092050E"/>
    <w:rsid w:val="00925104"/>
    <w:rsid w:val="00930DD7"/>
    <w:rsid w:val="00945421"/>
    <w:rsid w:val="00945B16"/>
    <w:rsid w:val="009502CB"/>
    <w:rsid w:val="00984EDA"/>
    <w:rsid w:val="00996E30"/>
    <w:rsid w:val="009975F3"/>
    <w:rsid w:val="009A060C"/>
    <w:rsid w:val="009A371D"/>
    <w:rsid w:val="009B4B6D"/>
    <w:rsid w:val="009B6AE2"/>
    <w:rsid w:val="009C3315"/>
    <w:rsid w:val="009E145C"/>
    <w:rsid w:val="009F5B98"/>
    <w:rsid w:val="009F676E"/>
    <w:rsid w:val="009F6B3D"/>
    <w:rsid w:val="009F6B86"/>
    <w:rsid w:val="009F7E20"/>
    <w:rsid w:val="00A41FCD"/>
    <w:rsid w:val="00A45E95"/>
    <w:rsid w:val="00A544B8"/>
    <w:rsid w:val="00A663BB"/>
    <w:rsid w:val="00A73CE3"/>
    <w:rsid w:val="00A814CD"/>
    <w:rsid w:val="00A83DE1"/>
    <w:rsid w:val="00A84971"/>
    <w:rsid w:val="00A85A34"/>
    <w:rsid w:val="00A85D79"/>
    <w:rsid w:val="00A86CC1"/>
    <w:rsid w:val="00A94507"/>
    <w:rsid w:val="00A9726B"/>
    <w:rsid w:val="00AA01E5"/>
    <w:rsid w:val="00AA3CAF"/>
    <w:rsid w:val="00AA4E71"/>
    <w:rsid w:val="00AB27F3"/>
    <w:rsid w:val="00AB7D69"/>
    <w:rsid w:val="00AC2F73"/>
    <w:rsid w:val="00AD14BB"/>
    <w:rsid w:val="00AD4B51"/>
    <w:rsid w:val="00AE1FCE"/>
    <w:rsid w:val="00AE4748"/>
    <w:rsid w:val="00AE495C"/>
    <w:rsid w:val="00AE5CE5"/>
    <w:rsid w:val="00B0054C"/>
    <w:rsid w:val="00B01716"/>
    <w:rsid w:val="00B04890"/>
    <w:rsid w:val="00B07E9A"/>
    <w:rsid w:val="00B1540F"/>
    <w:rsid w:val="00B22ACE"/>
    <w:rsid w:val="00B3241F"/>
    <w:rsid w:val="00B34A9A"/>
    <w:rsid w:val="00B37879"/>
    <w:rsid w:val="00B4122F"/>
    <w:rsid w:val="00B42112"/>
    <w:rsid w:val="00B42BD7"/>
    <w:rsid w:val="00B6654C"/>
    <w:rsid w:val="00B72852"/>
    <w:rsid w:val="00B74719"/>
    <w:rsid w:val="00B828E6"/>
    <w:rsid w:val="00B858F9"/>
    <w:rsid w:val="00B8634C"/>
    <w:rsid w:val="00B92AFF"/>
    <w:rsid w:val="00B92C4C"/>
    <w:rsid w:val="00BA00B1"/>
    <w:rsid w:val="00BA2F9E"/>
    <w:rsid w:val="00BB7111"/>
    <w:rsid w:val="00BC4F35"/>
    <w:rsid w:val="00BE120B"/>
    <w:rsid w:val="00BE7FEF"/>
    <w:rsid w:val="00BF5001"/>
    <w:rsid w:val="00BF6DC0"/>
    <w:rsid w:val="00C04C6B"/>
    <w:rsid w:val="00C052E2"/>
    <w:rsid w:val="00C11D3C"/>
    <w:rsid w:val="00C1500D"/>
    <w:rsid w:val="00C16643"/>
    <w:rsid w:val="00C214FE"/>
    <w:rsid w:val="00C32BD7"/>
    <w:rsid w:val="00C335E7"/>
    <w:rsid w:val="00C33E31"/>
    <w:rsid w:val="00C53EFE"/>
    <w:rsid w:val="00C555F7"/>
    <w:rsid w:val="00C57E4A"/>
    <w:rsid w:val="00C64336"/>
    <w:rsid w:val="00C66EEA"/>
    <w:rsid w:val="00C80AEF"/>
    <w:rsid w:val="00CC4878"/>
    <w:rsid w:val="00CE05F4"/>
    <w:rsid w:val="00CE2BC2"/>
    <w:rsid w:val="00CE4D78"/>
    <w:rsid w:val="00CE6853"/>
    <w:rsid w:val="00CE6958"/>
    <w:rsid w:val="00CF122E"/>
    <w:rsid w:val="00D11F6E"/>
    <w:rsid w:val="00D30A2D"/>
    <w:rsid w:val="00D34C0C"/>
    <w:rsid w:val="00D5055C"/>
    <w:rsid w:val="00D53072"/>
    <w:rsid w:val="00D616A4"/>
    <w:rsid w:val="00D72630"/>
    <w:rsid w:val="00D85BA5"/>
    <w:rsid w:val="00D93FC2"/>
    <w:rsid w:val="00DB06DD"/>
    <w:rsid w:val="00DB1130"/>
    <w:rsid w:val="00DB28EC"/>
    <w:rsid w:val="00DB69A4"/>
    <w:rsid w:val="00DC2A12"/>
    <w:rsid w:val="00DC568A"/>
    <w:rsid w:val="00DD0C11"/>
    <w:rsid w:val="00DE2EB0"/>
    <w:rsid w:val="00DE2F76"/>
    <w:rsid w:val="00DE3DB5"/>
    <w:rsid w:val="00DE6DBD"/>
    <w:rsid w:val="00DE7C1F"/>
    <w:rsid w:val="00E003BB"/>
    <w:rsid w:val="00E05A52"/>
    <w:rsid w:val="00E21363"/>
    <w:rsid w:val="00E27D1B"/>
    <w:rsid w:val="00E34929"/>
    <w:rsid w:val="00E44EFD"/>
    <w:rsid w:val="00E72793"/>
    <w:rsid w:val="00E86609"/>
    <w:rsid w:val="00E86A4D"/>
    <w:rsid w:val="00E961A3"/>
    <w:rsid w:val="00EA1CF3"/>
    <w:rsid w:val="00EA32CC"/>
    <w:rsid w:val="00EA77A9"/>
    <w:rsid w:val="00EC14BF"/>
    <w:rsid w:val="00EC3282"/>
    <w:rsid w:val="00EE3ACD"/>
    <w:rsid w:val="00EE5EF3"/>
    <w:rsid w:val="00EF1153"/>
    <w:rsid w:val="00EF3E7D"/>
    <w:rsid w:val="00EF75B4"/>
    <w:rsid w:val="00F06BCA"/>
    <w:rsid w:val="00F07F76"/>
    <w:rsid w:val="00F10101"/>
    <w:rsid w:val="00F1613E"/>
    <w:rsid w:val="00F17976"/>
    <w:rsid w:val="00F24D83"/>
    <w:rsid w:val="00F269F1"/>
    <w:rsid w:val="00F404DE"/>
    <w:rsid w:val="00F47490"/>
    <w:rsid w:val="00F5201B"/>
    <w:rsid w:val="00F5353A"/>
    <w:rsid w:val="00F66300"/>
    <w:rsid w:val="00F7352B"/>
    <w:rsid w:val="00F74438"/>
    <w:rsid w:val="00F8022B"/>
    <w:rsid w:val="00F85BEA"/>
    <w:rsid w:val="00F93D99"/>
    <w:rsid w:val="00FB5F5E"/>
    <w:rsid w:val="00FC7098"/>
    <w:rsid w:val="00FC75D8"/>
    <w:rsid w:val="00FD3930"/>
    <w:rsid w:val="00FF1670"/>
    <w:rsid w:val="00FF1EDA"/>
    <w:rsid w:val="00FF561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0FD47"/>
  <w15:docId w15:val="{79DACC06-E1BF-384D-9A70-D2F8233AE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paragraph" w:styleId="Heading1">
    <w:name w:val="heading 1"/>
    <w:basedOn w:val="Normal"/>
    <w:next w:val="Normal"/>
    <w:link w:val="Heading1Char"/>
    <w:uiPriority w:val="9"/>
    <w:qFormat/>
    <w:rsid w:val="006E39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styleId="UnresolvedMention">
    <w:name w:val="Unresolved Mention"/>
    <w:basedOn w:val="DefaultParagraphFont"/>
    <w:uiPriority w:val="99"/>
    <w:semiHidden/>
    <w:unhideWhenUsed/>
    <w:rsid w:val="001B0E12"/>
    <w:rPr>
      <w:color w:val="605E5C"/>
      <w:shd w:val="clear" w:color="auto" w:fill="E1DFDD"/>
    </w:rPr>
  </w:style>
  <w:style w:type="character" w:customStyle="1" w:styleId="Heading1Char">
    <w:name w:val="Heading 1 Char"/>
    <w:basedOn w:val="DefaultParagraphFont"/>
    <w:link w:val="Heading1"/>
    <w:uiPriority w:val="9"/>
    <w:rsid w:val="006E3938"/>
    <w:rPr>
      <w:rFonts w:asciiTheme="majorHAnsi" w:eastAsiaTheme="majorEastAsia" w:hAnsiTheme="majorHAnsi" w:cstheme="majorBidi"/>
      <w:color w:val="2F5496" w:themeColor="accent1" w:themeShade="BF"/>
      <w:sz w:val="32"/>
      <w:szCs w:val="32"/>
    </w:rPr>
  </w:style>
  <w:style w:type="paragraph" w:customStyle="1" w:styleId="Default">
    <w:name w:val="Default"/>
    <w:rsid w:val="00201F74"/>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F10350"/>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yperlink" Target="https://data.calgary.ca/Transportation-Transit/Street-Centreline/4dx8-rtm5"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hyperlink" Target="https://opendata.vancouver.ca/explore/dataset/bikeways/information" TargetMode="External"/><Relationship Id="rId37" Type="http://schemas.openxmlformats.org/officeDocument/2006/relationships/hyperlink" Target="https://open.toronto.ca/dataset/toronto-centreline-tcl/" TargetMode="Externa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ata.calgary.ca/Recreation-and-Culture/Parks-Pathways/qndb-27qm" TargetMode="Externa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opendata.vancouver.ca/explore/dataset/lanes/information/?location=15,49.24423,-123.1524"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opendata.vancouver.ca/explore/dataset/public-streets/information/?location=16,49.24772,-123.19169" TargetMode="External"/><Relationship Id="rId35" Type="http://schemas.openxmlformats.org/officeDocument/2006/relationships/hyperlink" Target="https://data.calgary.ca/Transportation-Transit/Calgary-Bikeways/jjqk-9b73"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calgary.ca/planning/transportation/road-classification.html" TargetMode="External"/><Relationship Id="rId38" Type="http://schemas.openxmlformats.org/officeDocument/2006/relationships/hyperlink" Target="https://open.toronto.ca/dataset/cycling-networ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f4oJ5BHUAa/+TCQN1GWE/qzGHw==">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FFE5462-889B-4ACC-BA16-E2D021C84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45</Pages>
  <Words>26379</Words>
  <Characters>150365</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Konrad Samsel</dc:creator>
  <cp:lastModifiedBy>Richard Wen</cp:lastModifiedBy>
  <cp:revision>245</cp:revision>
  <dcterms:created xsi:type="dcterms:W3CDTF">2024-06-25T17:50:00Z</dcterms:created>
  <dcterms:modified xsi:type="dcterms:W3CDTF">2024-10-03T07:00:00Z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id="L4tkH8AZ"/&gt;&lt;style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