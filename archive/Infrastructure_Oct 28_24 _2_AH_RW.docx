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1A975ED0"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Evolution of Dedicated Cycling Infrastructure in</w:t>
      </w:r>
      <w:r w:rsidR="00872B71">
        <w:rPr>
          <w:rFonts w:ascii="Times New Roman" w:eastAsia="Times New Roman" w:hAnsi="Times New Roman" w:cs="Times New Roman"/>
          <w:b/>
          <w:sz w:val="24"/>
          <w:szCs w:val="24"/>
        </w:rPr>
        <w:t xml:space="preserve"> Three</w:t>
      </w:r>
      <w:r>
        <w:rPr>
          <w:rFonts w:ascii="Times New Roman" w:eastAsia="Times New Roman" w:hAnsi="Times New Roman" w:cs="Times New Roman"/>
          <w:b/>
          <w:sz w:val="24"/>
          <w:szCs w:val="24"/>
        </w:rPr>
        <w:t xml:space="preserve"> </w:t>
      </w:r>
      <w:sdt>
        <w:sdtPr>
          <w:tag w:val="goog_rdk_0"/>
          <w:id w:val="-1762210511"/>
        </w:sdtPr>
        <w:sdtContent/>
      </w:sdt>
      <w:r>
        <w:rPr>
          <w:rFonts w:ascii="Times New Roman" w:eastAsia="Times New Roman" w:hAnsi="Times New Roman" w:cs="Times New Roman"/>
          <w:b/>
          <w:sz w:val="24"/>
          <w:szCs w:val="24"/>
        </w:rPr>
        <w:t xml:space="preserve">Canadian Cities from </w:t>
      </w:r>
      <w:r w:rsidR="00872B71">
        <w:rPr>
          <w:rFonts w:ascii="Times New Roman" w:eastAsia="Times New Roman" w:hAnsi="Times New Roman" w:cs="Times New Roman"/>
          <w:b/>
          <w:sz w:val="24"/>
          <w:szCs w:val="24"/>
        </w:rPr>
        <w:t xml:space="preserve">2009 </w:t>
      </w:r>
      <w:r>
        <w:rPr>
          <w:rFonts w:ascii="Times New Roman" w:eastAsia="Times New Roman" w:hAnsi="Times New Roman" w:cs="Times New Roman"/>
          <w:b/>
          <w:sz w:val="24"/>
          <w:szCs w:val="24"/>
        </w:rPr>
        <w:t>to 2022</w:t>
      </w:r>
    </w:p>
    <w:p w14:paraId="00000002" w14:textId="793D0AE7" w:rsidR="003B416B" w:rsidRDefault="00A064E4">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Linda </w:t>
      </w:r>
      <w:proofErr w:type="spellStart"/>
      <w:proofErr w:type="gramStart"/>
      <w:r>
        <w:rPr>
          <w:rFonts w:ascii="Times New Roman" w:eastAsia="Times New Roman" w:hAnsi="Times New Roman" w:cs="Times New Roman"/>
          <w:sz w:val="24"/>
          <w:szCs w:val="24"/>
        </w:rPr>
        <w:t>Rothman,</w:t>
      </w:r>
      <w:r w:rsidR="0024700F" w:rsidRPr="0024700F">
        <w:rPr>
          <w:rFonts w:ascii="Times New Roman" w:eastAsia="Times New Roman" w:hAnsi="Times New Roman" w:cs="Times New Roman"/>
          <w:sz w:val="24"/>
          <w:szCs w:val="24"/>
          <w:vertAlign w:val="superscript"/>
        </w:rPr>
        <w:t>a</w:t>
      </w:r>
      <w:proofErr w:type="spellEnd"/>
      <w:proofErr w:type="gramEnd"/>
      <w:r w:rsidRPr="0024700F">
        <w:rPr>
          <w:rFonts w:ascii="Times New Roman" w:eastAsia="Times New Roman" w:hAnsi="Times New Roman" w:cs="Times New Roman"/>
          <w:sz w:val="24"/>
          <w:szCs w:val="24"/>
          <w:vertAlign w:val="superscript"/>
        </w:rPr>
        <w:t xml:space="preserve"> </w:t>
      </w:r>
      <w:r w:rsidR="00D21AEC">
        <w:rPr>
          <w:rFonts w:ascii="Times New Roman" w:eastAsia="Times New Roman" w:hAnsi="Times New Roman" w:cs="Times New Roman"/>
          <w:sz w:val="24"/>
          <w:szCs w:val="24"/>
        </w:rPr>
        <w:t xml:space="preserve">Richard </w:t>
      </w:r>
      <w:proofErr w:type="spellStart"/>
      <w:r w:rsidR="00D21AEC">
        <w:rPr>
          <w:rFonts w:ascii="Times New Roman" w:eastAsia="Times New Roman" w:hAnsi="Times New Roman" w:cs="Times New Roman"/>
          <w:sz w:val="24"/>
          <w:szCs w:val="24"/>
        </w:rPr>
        <w:t>Wen</w:t>
      </w:r>
      <w:r w:rsidR="0024700F">
        <w:rPr>
          <w:rFonts w:ascii="Times New Roman" w:eastAsia="Times New Roman" w:hAnsi="Times New Roman" w:cs="Times New Roman"/>
          <w:sz w:val="24"/>
          <w:szCs w:val="24"/>
          <w:vertAlign w:val="superscript"/>
        </w:rPr>
        <w:t>b</w:t>
      </w:r>
      <w:proofErr w:type="spellEnd"/>
      <w:r w:rsidR="00D21AEC">
        <w:rPr>
          <w:rFonts w:ascii="Times New Roman" w:eastAsia="Times New Roman" w:hAnsi="Times New Roman" w:cs="Times New Roman"/>
          <w:sz w:val="24"/>
          <w:szCs w:val="24"/>
        </w:rPr>
        <w:t xml:space="preserve">,  Andrew </w:t>
      </w:r>
      <w:proofErr w:type="spellStart"/>
      <w:r w:rsidR="00D21AEC">
        <w:rPr>
          <w:rFonts w:ascii="Times New Roman" w:eastAsia="Times New Roman" w:hAnsi="Times New Roman" w:cs="Times New Roman"/>
          <w:sz w:val="24"/>
          <w:szCs w:val="24"/>
        </w:rPr>
        <w:t>Howard</w:t>
      </w:r>
      <w:r w:rsidR="0024700F" w:rsidRPr="0027083C">
        <w:rPr>
          <w:rFonts w:ascii="Times New Roman" w:eastAsia="Times New Roman" w:hAnsi="Times New Roman" w:cs="Times New Roman"/>
          <w:sz w:val="24"/>
          <w:szCs w:val="24"/>
          <w:vertAlign w:val="superscript"/>
        </w:rPr>
        <w:t>c</w:t>
      </w:r>
      <w:proofErr w:type="spellEnd"/>
      <w:r w:rsidR="00F74438">
        <w:rPr>
          <w:rFonts w:ascii="Times New Roman" w:eastAsia="Times New Roman" w:hAnsi="Times New Roman" w:cs="Times New Roman"/>
          <w:sz w:val="24"/>
          <w:szCs w:val="24"/>
        </w:rPr>
        <w:t>,</w:t>
      </w:r>
      <w:r w:rsidR="001D258F" w:rsidRPr="001D258F">
        <w:rPr>
          <w:rFonts w:ascii="Times New Roman" w:eastAsia="Times New Roman" w:hAnsi="Times New Roman" w:cs="Times New Roman"/>
          <w:sz w:val="24"/>
          <w:szCs w:val="24"/>
        </w:rPr>
        <w:t xml:space="preserve"> </w:t>
      </w:r>
      <w:r w:rsidR="001D258F">
        <w:rPr>
          <w:rFonts w:ascii="Times New Roman" w:eastAsia="Times New Roman" w:hAnsi="Times New Roman" w:cs="Times New Roman"/>
          <w:sz w:val="24"/>
          <w:szCs w:val="24"/>
        </w:rPr>
        <w:t xml:space="preserve">Konrad </w:t>
      </w:r>
      <w:proofErr w:type="spellStart"/>
      <w:r w:rsidR="001D258F">
        <w:rPr>
          <w:rFonts w:ascii="Times New Roman" w:eastAsia="Times New Roman" w:hAnsi="Times New Roman" w:cs="Times New Roman"/>
          <w:sz w:val="24"/>
          <w:szCs w:val="24"/>
        </w:rPr>
        <w:t>Samsel</w:t>
      </w:r>
      <w:r w:rsidR="0024700F">
        <w:rPr>
          <w:rFonts w:ascii="Times New Roman" w:eastAsia="Times New Roman" w:hAnsi="Times New Roman" w:cs="Times New Roman"/>
          <w:sz w:val="24"/>
          <w:szCs w:val="24"/>
          <w:vertAlign w:val="superscript"/>
        </w:rPr>
        <w:t>a,b</w:t>
      </w:r>
      <w:proofErr w:type="spellEnd"/>
      <w:r w:rsidR="001D258F">
        <w:rPr>
          <w:rFonts w:ascii="Times New Roman" w:eastAsia="Times New Roman" w:hAnsi="Times New Roman" w:cs="Times New Roman"/>
          <w:sz w:val="24"/>
          <w:szCs w:val="24"/>
        </w:rPr>
        <w:t xml:space="preserve">, </w:t>
      </w:r>
      <w:r w:rsidR="00F74438">
        <w:t xml:space="preserve"> </w:t>
      </w:r>
      <w:r w:rsidR="00D21AEC">
        <w:rPr>
          <w:rFonts w:ascii="Times New Roman" w:eastAsia="Times New Roman" w:hAnsi="Times New Roman" w:cs="Times New Roman"/>
          <w:sz w:val="24"/>
          <w:szCs w:val="24"/>
        </w:rPr>
        <w:t>Meg</w:t>
      </w:r>
      <w:sdt>
        <w:sdtPr>
          <w:tag w:val="goog_rdk_2"/>
          <w:id w:val="2027742900"/>
        </w:sdtPr>
        <w:sdtContent>
          <w:r w:rsidR="00D21AEC">
            <w:rPr>
              <w:rFonts w:ascii="Times New Roman" w:eastAsia="Times New Roman" w:hAnsi="Times New Roman" w:cs="Times New Roman"/>
              <w:sz w:val="24"/>
              <w:szCs w:val="24"/>
            </w:rPr>
            <w:t>h</w:t>
          </w:r>
        </w:sdtContent>
      </w:sdt>
      <w:r w:rsidR="00D21AEC">
        <w:rPr>
          <w:rFonts w:ascii="Times New Roman" w:eastAsia="Times New Roman" w:hAnsi="Times New Roman" w:cs="Times New Roman"/>
          <w:sz w:val="24"/>
          <w:szCs w:val="24"/>
        </w:rPr>
        <w:t xml:space="preserve">an </w:t>
      </w:r>
      <w:proofErr w:type="spellStart"/>
      <w:r w:rsidR="00D21AEC">
        <w:rPr>
          <w:rFonts w:ascii="Times New Roman" w:eastAsia="Times New Roman" w:hAnsi="Times New Roman" w:cs="Times New Roman"/>
          <w:sz w:val="24"/>
          <w:szCs w:val="24"/>
        </w:rPr>
        <w:t>Winters</w:t>
      </w:r>
      <w:r w:rsidR="0024700F" w:rsidRPr="0027083C">
        <w:rPr>
          <w:rFonts w:ascii="Times New Roman" w:eastAsia="Times New Roman" w:hAnsi="Times New Roman" w:cs="Times New Roman"/>
          <w:sz w:val="24"/>
          <w:szCs w:val="24"/>
          <w:vertAlign w:val="superscript"/>
        </w:rPr>
        <w:t>d</w:t>
      </w:r>
      <w:proofErr w:type="spellEnd"/>
      <w:r w:rsidR="00D21AEC">
        <w:rPr>
          <w:rFonts w:ascii="Times New Roman" w:eastAsia="Times New Roman" w:hAnsi="Times New Roman" w:cs="Times New Roman"/>
          <w:sz w:val="24"/>
          <w:szCs w:val="24"/>
        </w:rPr>
        <w:t xml:space="preserve">, Moreno </w:t>
      </w:r>
      <w:proofErr w:type="spellStart"/>
      <w:r w:rsidR="00D21AEC">
        <w:rPr>
          <w:rFonts w:ascii="Times New Roman" w:eastAsia="Times New Roman" w:hAnsi="Times New Roman" w:cs="Times New Roman"/>
          <w:sz w:val="24"/>
          <w:szCs w:val="24"/>
        </w:rPr>
        <w:t>Zanotto</w:t>
      </w:r>
      <w:r w:rsidR="0024700F" w:rsidRPr="0027083C">
        <w:rPr>
          <w:rFonts w:ascii="Times New Roman" w:eastAsia="Times New Roman" w:hAnsi="Times New Roman" w:cs="Times New Roman"/>
          <w:sz w:val="24"/>
          <w:szCs w:val="24"/>
          <w:vertAlign w:val="superscript"/>
        </w:rPr>
        <w:t>d</w:t>
      </w:r>
      <w:proofErr w:type="spellEnd"/>
      <w:r w:rsidR="00D21AEC">
        <w:rPr>
          <w:rFonts w:ascii="Times New Roman" w:eastAsia="Times New Roman" w:hAnsi="Times New Roman" w:cs="Times New Roman"/>
          <w:sz w:val="24"/>
          <w:szCs w:val="24"/>
        </w:rPr>
        <w:t xml:space="preserve">, Brent </w:t>
      </w:r>
      <w:proofErr w:type="spellStart"/>
      <w:r w:rsidR="00D21AEC">
        <w:rPr>
          <w:rFonts w:ascii="Times New Roman" w:eastAsia="Times New Roman" w:hAnsi="Times New Roman" w:cs="Times New Roman"/>
          <w:sz w:val="24"/>
          <w:szCs w:val="24"/>
        </w:rPr>
        <w:t>Hagel</w:t>
      </w:r>
      <w:r w:rsidR="0024700F" w:rsidRPr="0027083C">
        <w:rPr>
          <w:rFonts w:ascii="Times New Roman" w:eastAsia="Times New Roman" w:hAnsi="Times New Roman" w:cs="Times New Roman"/>
          <w:sz w:val="24"/>
          <w:szCs w:val="24"/>
          <w:vertAlign w:val="superscript"/>
        </w:rPr>
        <w:t>e</w:t>
      </w:r>
      <w:proofErr w:type="spellEnd"/>
      <w:r w:rsidR="007D6F5C" w:rsidRPr="00CE4493">
        <w:rPr>
          <w:rFonts w:ascii="Times New Roman" w:eastAsia="Times New Roman" w:hAnsi="Times New Roman" w:cs="Times New Roman"/>
          <w:sz w:val="24"/>
          <w:szCs w:val="24"/>
        </w:rPr>
        <w:t>,</w:t>
      </w:r>
      <w:r w:rsidR="006404E0">
        <w:rPr>
          <w:rFonts w:ascii="Times New Roman" w:eastAsia="Times New Roman" w:hAnsi="Times New Roman" w:cs="Times New Roman"/>
          <w:sz w:val="24"/>
          <w:szCs w:val="24"/>
        </w:rPr>
        <w:t xml:space="preserve"> </w:t>
      </w:r>
      <w:r w:rsidR="00D21AEC">
        <w:rPr>
          <w:rFonts w:ascii="Times New Roman" w:eastAsia="Times New Roman" w:hAnsi="Times New Roman" w:cs="Times New Roman"/>
          <w:sz w:val="24"/>
          <w:szCs w:val="24"/>
        </w:rPr>
        <w:t xml:space="preserve">Colin </w:t>
      </w:r>
      <w:proofErr w:type="spellStart"/>
      <w:r w:rsidR="00D21AEC">
        <w:rPr>
          <w:rFonts w:ascii="Times New Roman" w:eastAsia="Times New Roman" w:hAnsi="Times New Roman" w:cs="Times New Roman"/>
          <w:sz w:val="24"/>
          <w:szCs w:val="24"/>
        </w:rPr>
        <w:t>Macarthur</w:t>
      </w:r>
      <w:r w:rsidR="0024700F">
        <w:rPr>
          <w:rFonts w:ascii="Times New Roman" w:eastAsia="Times New Roman" w:hAnsi="Times New Roman" w:cs="Times New Roman"/>
          <w:sz w:val="24"/>
          <w:szCs w:val="24"/>
          <w:vertAlign w:val="superscript"/>
        </w:rPr>
        <w:t>c</w:t>
      </w:r>
      <w:proofErr w:type="spellEnd"/>
      <w:r w:rsidR="00D21AEC">
        <w:rPr>
          <w:rFonts w:ascii="Times New Roman" w:eastAsia="Times New Roman" w:hAnsi="Times New Roman" w:cs="Times New Roman"/>
          <w:sz w:val="24"/>
          <w:szCs w:val="24"/>
        </w:rPr>
        <w:t xml:space="preserve">, </w:t>
      </w:r>
      <w:r w:rsidRPr="00A064E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Brice </w:t>
      </w:r>
      <w:proofErr w:type="spellStart"/>
      <w:r>
        <w:rPr>
          <w:rFonts w:ascii="Times New Roman" w:eastAsia="Times New Roman" w:hAnsi="Times New Roman" w:cs="Times New Roman"/>
          <w:sz w:val="24"/>
          <w:szCs w:val="24"/>
        </w:rPr>
        <w:t>Batomen</w:t>
      </w:r>
      <w:r w:rsidR="0024700F" w:rsidRPr="0027083C">
        <w:rPr>
          <w:rFonts w:ascii="Times New Roman" w:eastAsia="Times New Roman" w:hAnsi="Times New Roman" w:cs="Times New Roman"/>
          <w:sz w:val="24"/>
          <w:szCs w:val="24"/>
          <w:vertAlign w:val="superscript"/>
        </w:rPr>
        <w:t>b</w:t>
      </w:r>
      <w:proofErr w:type="spellEnd"/>
    </w:p>
    <w:p w14:paraId="00000003" w14:textId="77777777" w:rsidR="003B416B" w:rsidRDefault="003B416B">
      <w:pPr>
        <w:rPr>
          <w:rFonts w:ascii="Times New Roman" w:eastAsia="Times New Roman" w:hAnsi="Times New Roman" w:cs="Times New Roman"/>
          <w:sz w:val="24"/>
          <w:szCs w:val="24"/>
        </w:rPr>
      </w:pPr>
    </w:p>
    <w:p w14:paraId="00000004" w14:textId="6EB9E7BC" w:rsidR="003B416B" w:rsidRDefault="00D21AEC" w:rsidP="006B7779">
      <w:pPr>
        <w:tabs>
          <w:tab w:val="left" w:pos="855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Affiliations: </w:t>
      </w:r>
      <w:r w:rsidR="006B7779">
        <w:rPr>
          <w:rFonts w:ascii="Times New Roman" w:eastAsia="Times New Roman" w:hAnsi="Times New Roman" w:cs="Times New Roman"/>
          <w:sz w:val="24"/>
          <w:szCs w:val="24"/>
        </w:rPr>
        <w:tab/>
      </w:r>
    </w:p>
    <w:p w14:paraId="7DD8358F" w14:textId="77777777" w:rsidR="0024700F" w:rsidRDefault="00A064E4" w:rsidP="0024700F">
      <w:pPr>
        <w:pStyle w:val="ListParagraph"/>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sidRPr="0024700F">
        <w:rPr>
          <w:rFonts w:ascii="Times New Roman" w:eastAsia="Times New Roman" w:hAnsi="Times New Roman" w:cs="Times New Roman"/>
          <w:color w:val="000000"/>
          <w:sz w:val="24"/>
          <w:szCs w:val="24"/>
        </w:rPr>
        <w:t>School of Occupational and Public Health, Toronto Metropolitan University, 350 Victoria Street, Toronto ON M5B 2K3</w:t>
      </w:r>
    </w:p>
    <w:p w14:paraId="42CE66FD" w14:textId="77777777" w:rsidR="0024700F" w:rsidRDefault="00D21AEC" w:rsidP="0024700F">
      <w:pPr>
        <w:pStyle w:val="ListParagraph"/>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sidRPr="0024700F">
        <w:rPr>
          <w:rFonts w:ascii="Times New Roman" w:eastAsia="Times New Roman" w:hAnsi="Times New Roman" w:cs="Times New Roman"/>
          <w:color w:val="000000"/>
          <w:sz w:val="24"/>
          <w:szCs w:val="24"/>
        </w:rPr>
        <w:t>Dalla Lana School of Public Health, University of Toronto, 155 College Street, Toronto ON M5T 3M7</w:t>
      </w:r>
    </w:p>
    <w:p w14:paraId="45AC707F" w14:textId="77777777" w:rsidR="0024700F" w:rsidRDefault="00D21AEC" w:rsidP="0024700F">
      <w:pPr>
        <w:pStyle w:val="ListParagraph"/>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sidRPr="0024700F">
        <w:rPr>
          <w:rFonts w:ascii="Times New Roman" w:eastAsia="Times New Roman" w:hAnsi="Times New Roman" w:cs="Times New Roman"/>
          <w:color w:val="000000"/>
          <w:sz w:val="24"/>
          <w:szCs w:val="24"/>
        </w:rPr>
        <w:t>Child Health Evaluative Sciences, SickKids Research Institute, 686 Bay St, Toronto, ON, Canada M5G 0A4</w:t>
      </w:r>
    </w:p>
    <w:p w14:paraId="3BBAE819" w14:textId="77777777" w:rsidR="0024700F" w:rsidRPr="0024700F" w:rsidRDefault="00D21AEC" w:rsidP="0024700F">
      <w:pPr>
        <w:pStyle w:val="ListParagraph"/>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sidRPr="0024700F">
        <w:rPr>
          <w:rFonts w:ascii="Times New Roman" w:eastAsia="Times New Roman" w:hAnsi="Times New Roman" w:cs="Times New Roman"/>
          <w:color w:val="000000"/>
          <w:sz w:val="24"/>
          <w:szCs w:val="24"/>
        </w:rPr>
        <w:t xml:space="preserve">Faculty of Health Sciences, Simon Fraser University, 8888 University Drive, Burnaby, BC, Canada, </w:t>
      </w:r>
      <w:sdt>
        <w:sdtPr>
          <w:tag w:val="goog_rdk_3"/>
          <w:id w:val="1235274767"/>
        </w:sdtPr>
        <w:sdtContent>
          <w:r w:rsidRPr="0024700F">
            <w:rPr>
              <w:rFonts w:ascii="Times New Roman" w:eastAsia="Times New Roman" w:hAnsi="Times New Roman" w:cs="Times New Roman"/>
              <w:color w:val="000000"/>
              <w:sz w:val="24"/>
              <w:szCs w:val="24"/>
            </w:rPr>
            <w:t>V5A 1S6</w:t>
          </w:r>
        </w:sdtContent>
      </w:sdt>
      <w:sdt>
        <w:sdtPr>
          <w:tag w:val="goog_rdk_4"/>
          <w:id w:val="-1221587881"/>
          <w:showingPlcHdr/>
        </w:sdtPr>
        <w:sdtContent>
          <w:r w:rsidR="00003CA3">
            <w:t xml:space="preserve">     </w:t>
          </w:r>
        </w:sdtContent>
      </w:sdt>
    </w:p>
    <w:p w14:paraId="00000009" w14:textId="5C3A1816" w:rsidR="003B416B" w:rsidRPr="0024700F" w:rsidRDefault="00D21AEC" w:rsidP="0024700F">
      <w:pPr>
        <w:pStyle w:val="ListParagraph"/>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sidRPr="0024700F">
        <w:rPr>
          <w:rFonts w:ascii="Times New Roman" w:eastAsia="Times New Roman" w:hAnsi="Times New Roman" w:cs="Times New Roman"/>
          <w:color w:val="000000"/>
          <w:sz w:val="24"/>
          <w:szCs w:val="24"/>
        </w:rPr>
        <w:t xml:space="preserve">Departments of Pediatrics and Community Health Sciences, Cumming School of Medicine, University of Calgary, C4-434, Alberta Children’s Hospital, 28 Oki Drive NW, Calgary, AB, Canada, T3B 6A8 </w:t>
      </w:r>
    </w:p>
    <w:p w14:paraId="0000000A" w14:textId="77777777" w:rsidR="003B416B" w:rsidRDefault="003B416B">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1E1FA505" w14:textId="77777777" w:rsidR="003B416B" w:rsidRDefault="00D21AEC" w:rsidP="0027083C">
      <w:pPr>
        <w:pBdr>
          <w:top w:val="nil"/>
          <w:left w:val="nil"/>
          <w:bottom w:val="nil"/>
          <w:right w:val="nil"/>
          <w:between w:val="nil"/>
        </w:pBdr>
        <w:spacing w:after="0"/>
        <w:rPr>
          <w:rFonts w:ascii="Times New Roman" w:eastAsia="Times New Roman" w:hAnsi="Times New Roman" w:cs="Times New Roman"/>
          <w:b/>
          <w:color w:val="000000"/>
          <w:sz w:val="24"/>
          <w:szCs w:val="24"/>
        </w:rPr>
      </w:pPr>
      <w:r w:rsidRPr="0027083C">
        <w:rPr>
          <w:rFonts w:ascii="Times New Roman" w:eastAsia="Times New Roman" w:hAnsi="Times New Roman" w:cs="Times New Roman"/>
          <w:b/>
          <w:color w:val="000000"/>
          <w:sz w:val="24"/>
          <w:szCs w:val="24"/>
        </w:rPr>
        <w:t xml:space="preserve">Address Correspondence to: </w:t>
      </w:r>
    </w:p>
    <w:p w14:paraId="6F290F44" w14:textId="77777777" w:rsidR="0027083C" w:rsidRDefault="0027083C" w:rsidP="0027083C">
      <w:pPr>
        <w:pBdr>
          <w:top w:val="nil"/>
          <w:left w:val="nil"/>
          <w:bottom w:val="nil"/>
          <w:right w:val="nil"/>
          <w:between w:val="nil"/>
        </w:pBdr>
        <w:spacing w:after="0"/>
        <w:rPr>
          <w:rFonts w:ascii="Times New Roman" w:eastAsia="Times New Roman" w:hAnsi="Times New Roman" w:cs="Times New Roman"/>
          <w:b/>
          <w:color w:val="000000"/>
          <w:sz w:val="24"/>
          <w:szCs w:val="24"/>
        </w:rPr>
      </w:pPr>
    </w:p>
    <w:p w14:paraId="58031A35" w14:textId="77777777" w:rsidR="0027083C" w:rsidRDefault="0027083C" w:rsidP="0027083C">
      <w:p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Linda Rothman</w:t>
      </w:r>
    </w:p>
    <w:p w14:paraId="37E015FF" w14:textId="77777777" w:rsidR="0027083C" w:rsidRPr="0027083C" w:rsidRDefault="0027083C" w:rsidP="0027083C">
      <w:pPr>
        <w:pBdr>
          <w:top w:val="nil"/>
          <w:left w:val="nil"/>
          <w:bottom w:val="nil"/>
          <w:right w:val="nil"/>
          <w:between w:val="nil"/>
        </w:pBdr>
        <w:spacing w:after="0"/>
        <w:rPr>
          <w:rFonts w:ascii="Times New Roman" w:eastAsia="Times New Roman" w:hAnsi="Times New Roman" w:cs="Times New Roman"/>
          <w:color w:val="000000"/>
          <w:sz w:val="24"/>
          <w:szCs w:val="24"/>
        </w:rPr>
      </w:pPr>
      <w:r w:rsidRPr="0027083C">
        <w:rPr>
          <w:rFonts w:ascii="Times New Roman" w:eastAsia="Times New Roman" w:hAnsi="Times New Roman" w:cs="Times New Roman"/>
          <w:color w:val="000000"/>
          <w:sz w:val="24"/>
          <w:szCs w:val="24"/>
        </w:rPr>
        <w:t>School of Occupational and Public Health, Toronto Metropolitan University, 350 Victoria Street, Toronto ON M5B 2K3</w:t>
      </w:r>
    </w:p>
    <w:p w14:paraId="00000010" w14:textId="53DD3A42" w:rsidR="0027083C" w:rsidRDefault="0027083C" w:rsidP="0027083C">
      <w:pPr>
        <w:pBdr>
          <w:top w:val="nil"/>
          <w:left w:val="nil"/>
          <w:bottom w:val="nil"/>
          <w:right w:val="nil"/>
          <w:between w:val="nil"/>
        </w:pBdr>
        <w:spacing w:after="0"/>
        <w:rPr>
          <w:rFonts w:ascii="Times New Roman" w:eastAsia="Times New Roman" w:hAnsi="Times New Roman" w:cs="Times New Roman"/>
          <w:color w:val="000000"/>
          <w:sz w:val="24"/>
          <w:szCs w:val="24"/>
        </w:rPr>
        <w:sectPr w:rsidR="0027083C">
          <w:footerReference w:type="default" r:id="rId12"/>
          <w:pgSz w:w="12240" w:h="15840"/>
          <w:pgMar w:top="1440" w:right="1440" w:bottom="1440" w:left="1440" w:header="708" w:footer="708" w:gutter="0"/>
          <w:pgNumType w:start="1"/>
          <w:cols w:space="720"/>
        </w:sectPr>
      </w:pPr>
      <w:r>
        <w:rPr>
          <w:rFonts w:ascii="Times New Roman" w:eastAsia="Times New Roman" w:hAnsi="Times New Roman" w:cs="Times New Roman"/>
          <w:color w:val="000000"/>
          <w:sz w:val="24"/>
          <w:szCs w:val="24"/>
        </w:rPr>
        <w:t>Linda.rothman@torontomu.ca</w:t>
      </w:r>
    </w:p>
    <w:p w14:paraId="00000011" w14:textId="77777777" w:rsidR="003B416B" w:rsidRDefault="00D21AEC">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ABSTRACT</w:t>
      </w:r>
    </w:p>
    <w:p w14:paraId="00000012" w14:textId="0801858B" w:rsidR="003B416B" w:rsidRPr="006B7779" w:rsidRDefault="00D21AEC">
      <w:pPr>
        <w:spacing w:line="480" w:lineRule="auto"/>
        <w:rPr>
          <w:rFonts w:ascii="Times New Roman" w:eastAsia="Times New Roman" w:hAnsi="Times New Roman" w:cs="Times New Roman"/>
          <w:b/>
          <w:color w:val="FF0000"/>
          <w:sz w:val="24"/>
          <w:szCs w:val="24"/>
        </w:rPr>
      </w:pPr>
      <w:r>
        <w:rPr>
          <w:rFonts w:ascii="Times New Roman" w:eastAsia="Times New Roman" w:hAnsi="Times New Roman" w:cs="Times New Roman"/>
          <w:b/>
          <w:sz w:val="24"/>
          <w:szCs w:val="24"/>
        </w:rPr>
        <w:t>Introduction</w:t>
      </w:r>
      <w:r w:rsidR="000B55B2">
        <w:rPr>
          <w:rFonts w:ascii="Times New Roman" w:eastAsia="Times New Roman" w:hAnsi="Times New Roman" w:cs="Times New Roman"/>
          <w:b/>
          <w:sz w:val="24"/>
          <w:szCs w:val="24"/>
        </w:rPr>
        <w:t xml:space="preserve"> </w:t>
      </w:r>
      <w:r w:rsidR="000B55B2" w:rsidRPr="006B7779">
        <w:rPr>
          <w:rFonts w:ascii="Times New Roman" w:eastAsia="Times New Roman" w:hAnsi="Times New Roman" w:cs="Times New Roman"/>
          <w:b/>
          <w:color w:val="FF0000"/>
          <w:sz w:val="24"/>
          <w:szCs w:val="24"/>
        </w:rPr>
        <w:t>(250 words</w:t>
      </w:r>
      <w:r w:rsidR="000853BC" w:rsidRPr="006B7779">
        <w:rPr>
          <w:rFonts w:ascii="Times New Roman" w:eastAsia="Times New Roman" w:hAnsi="Times New Roman" w:cs="Times New Roman"/>
          <w:b/>
          <w:color w:val="FF0000"/>
          <w:sz w:val="24"/>
          <w:szCs w:val="24"/>
        </w:rPr>
        <w:t xml:space="preserve">- currently </w:t>
      </w:r>
      <w:r w:rsidR="004D6883">
        <w:rPr>
          <w:rFonts w:ascii="Times New Roman" w:eastAsia="Times New Roman" w:hAnsi="Times New Roman" w:cs="Times New Roman"/>
          <w:b/>
          <w:color w:val="FF0000"/>
          <w:sz w:val="24"/>
          <w:szCs w:val="24"/>
        </w:rPr>
        <w:t>248)</w:t>
      </w:r>
    </w:p>
    <w:p w14:paraId="00000013" w14:textId="172F2991" w:rsidR="003B416B" w:rsidRDefault="000853BC">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Canadian municipaliti</w:t>
      </w:r>
      <w:r w:rsidR="000B55B2">
        <w:rPr>
          <w:rFonts w:ascii="Times New Roman" w:eastAsia="Times New Roman" w:hAnsi="Times New Roman" w:cs="Times New Roman"/>
          <w:sz w:val="24"/>
          <w:szCs w:val="24"/>
        </w:rPr>
        <w:t xml:space="preserve">es have started to </w:t>
      </w:r>
      <w:r>
        <w:rPr>
          <w:rFonts w:ascii="Times New Roman" w:eastAsia="Times New Roman" w:hAnsi="Times New Roman" w:cs="Times New Roman"/>
          <w:sz w:val="24"/>
          <w:szCs w:val="24"/>
        </w:rPr>
        <w:t>prioritize cycling within</w:t>
      </w:r>
      <w:r w:rsidR="006B7779">
        <w:rPr>
          <w:rFonts w:ascii="Times New Roman" w:eastAsia="Times New Roman" w:hAnsi="Times New Roman" w:cs="Times New Roman"/>
          <w:sz w:val="24"/>
          <w:szCs w:val="24"/>
        </w:rPr>
        <w:t xml:space="preserve"> cities</w:t>
      </w:r>
      <w:r>
        <w:rPr>
          <w:rFonts w:ascii="Times New Roman" w:eastAsia="Times New Roman" w:hAnsi="Times New Roman" w:cs="Times New Roman"/>
          <w:sz w:val="24"/>
          <w:szCs w:val="24"/>
        </w:rPr>
        <w:t xml:space="preserve">. </w:t>
      </w:r>
      <w:r w:rsidR="00C921E1">
        <w:rPr>
          <w:rFonts w:ascii="Times New Roman" w:eastAsia="Times New Roman" w:hAnsi="Times New Roman" w:cs="Times New Roman"/>
          <w:sz w:val="24"/>
          <w:szCs w:val="24"/>
        </w:rPr>
        <w:t xml:space="preserve">Accurate cycling infrastructure data is required </w:t>
      </w:r>
      <w:r w:rsidR="000B55B2">
        <w:rPr>
          <w:rFonts w:ascii="Times New Roman" w:eastAsia="Times New Roman" w:hAnsi="Times New Roman" w:cs="Times New Roman"/>
          <w:sz w:val="24"/>
          <w:szCs w:val="24"/>
        </w:rPr>
        <w:t xml:space="preserve">for planning and </w:t>
      </w:r>
      <w:r w:rsidR="00C921E1">
        <w:rPr>
          <w:rFonts w:ascii="Times New Roman" w:eastAsia="Times New Roman" w:hAnsi="Times New Roman" w:cs="Times New Roman"/>
          <w:sz w:val="24"/>
          <w:szCs w:val="24"/>
        </w:rPr>
        <w:t xml:space="preserve">to assess the effectiveness of </w:t>
      </w:r>
      <w:r w:rsidR="006B7779">
        <w:rPr>
          <w:rFonts w:ascii="Times New Roman" w:eastAsia="Times New Roman" w:hAnsi="Times New Roman" w:cs="Times New Roman"/>
          <w:sz w:val="24"/>
          <w:szCs w:val="24"/>
        </w:rPr>
        <w:t>cycling</w:t>
      </w:r>
      <w:r w:rsidR="00C921E1">
        <w:rPr>
          <w:rFonts w:ascii="Times New Roman" w:eastAsia="Times New Roman" w:hAnsi="Times New Roman" w:cs="Times New Roman"/>
          <w:sz w:val="24"/>
          <w:szCs w:val="24"/>
        </w:rPr>
        <w:t xml:space="preserve"> infrastructure. </w:t>
      </w:r>
      <w:r w:rsidR="006B7779">
        <w:rPr>
          <w:rFonts w:ascii="Times New Roman" w:eastAsia="Times New Roman" w:hAnsi="Times New Roman" w:cs="Times New Roman"/>
          <w:sz w:val="24"/>
          <w:szCs w:val="24"/>
        </w:rPr>
        <w:t xml:space="preserve">We </w:t>
      </w:r>
      <w:r w:rsidR="00C921E1">
        <w:rPr>
          <w:rFonts w:ascii="Times New Roman" w:eastAsia="Times New Roman" w:hAnsi="Times New Roman" w:cs="Times New Roman"/>
          <w:sz w:val="24"/>
          <w:szCs w:val="24"/>
        </w:rPr>
        <w:t xml:space="preserve">verified </w:t>
      </w:r>
      <w:r w:rsidR="006B7779">
        <w:rPr>
          <w:rFonts w:ascii="Times New Roman" w:eastAsia="Times New Roman" w:hAnsi="Times New Roman" w:cs="Times New Roman"/>
          <w:sz w:val="24"/>
          <w:szCs w:val="24"/>
        </w:rPr>
        <w:t xml:space="preserve">municipal </w:t>
      </w:r>
      <w:r w:rsidR="00C921E1">
        <w:rPr>
          <w:rFonts w:ascii="Times New Roman" w:eastAsia="Times New Roman" w:hAnsi="Times New Roman" w:cs="Times New Roman"/>
          <w:sz w:val="24"/>
          <w:szCs w:val="24"/>
        </w:rPr>
        <w:t xml:space="preserve">cycling infrastructure data and </w:t>
      </w:r>
      <w:r>
        <w:rPr>
          <w:rFonts w:ascii="Times New Roman" w:eastAsia="Times New Roman" w:hAnsi="Times New Roman" w:cs="Times New Roman"/>
          <w:sz w:val="24"/>
          <w:szCs w:val="24"/>
        </w:rPr>
        <w:t xml:space="preserve">examined </w:t>
      </w:r>
      <w:r w:rsidR="00C921E1">
        <w:rPr>
          <w:rFonts w:ascii="Times New Roman" w:eastAsia="Times New Roman" w:hAnsi="Times New Roman" w:cs="Times New Roman"/>
          <w:sz w:val="24"/>
          <w:szCs w:val="24"/>
        </w:rPr>
        <w:t xml:space="preserve">trends in </w:t>
      </w:r>
      <w:r w:rsidR="00CF6AA7">
        <w:rPr>
          <w:rFonts w:ascii="Times New Roman" w:eastAsia="Times New Roman" w:hAnsi="Times New Roman" w:cs="Times New Roman"/>
          <w:sz w:val="24"/>
          <w:szCs w:val="24"/>
        </w:rPr>
        <w:t>installation</w:t>
      </w:r>
      <w:r>
        <w:rPr>
          <w:rFonts w:ascii="Times New Roman" w:eastAsia="Times New Roman" w:hAnsi="Times New Roman" w:cs="Times New Roman"/>
          <w:sz w:val="24"/>
          <w:szCs w:val="24"/>
        </w:rPr>
        <w:t xml:space="preserve"> in Vancouver, Calgary, and Toronto, Canada</w:t>
      </w:r>
      <w:r w:rsidR="006B7779">
        <w:rPr>
          <w:rFonts w:ascii="Times New Roman" w:eastAsia="Times New Roman" w:hAnsi="Times New Roman" w:cs="Times New Roman"/>
          <w:sz w:val="24"/>
          <w:szCs w:val="24"/>
        </w:rPr>
        <w:t xml:space="preserve"> </w:t>
      </w:r>
      <w:r w:rsidR="000B55B2">
        <w:rPr>
          <w:rFonts w:ascii="Times New Roman" w:eastAsia="Times New Roman" w:hAnsi="Times New Roman" w:cs="Times New Roman"/>
          <w:sz w:val="24"/>
          <w:szCs w:val="24"/>
        </w:rPr>
        <w:t xml:space="preserve">from </w:t>
      </w:r>
      <w:r>
        <w:rPr>
          <w:rFonts w:ascii="Times New Roman" w:eastAsia="Times New Roman" w:hAnsi="Times New Roman" w:cs="Times New Roman"/>
          <w:sz w:val="24"/>
          <w:szCs w:val="24"/>
        </w:rPr>
        <w:t xml:space="preserve">2009 to 2022. </w:t>
      </w:r>
    </w:p>
    <w:p w14:paraId="00000014" w14:textId="77777777" w:rsidR="003B416B" w:rsidRDefault="00D21AEC">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Methods</w:t>
      </w:r>
    </w:p>
    <w:p w14:paraId="00000015" w14:textId="6B588EFA" w:rsidR="003B416B" w:rsidRDefault="000853BC">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Municipal reports of n</w:t>
      </w:r>
      <w:r w:rsidR="00516424">
        <w:rPr>
          <w:rFonts w:ascii="Times New Roman" w:eastAsia="Times New Roman" w:hAnsi="Times New Roman" w:cs="Times New Roman"/>
          <w:sz w:val="24"/>
          <w:szCs w:val="24"/>
        </w:rPr>
        <w:t xml:space="preserve">ew installations and upgrades </w:t>
      </w:r>
      <w:r w:rsidR="006B7779">
        <w:rPr>
          <w:rFonts w:ascii="Times New Roman" w:eastAsia="Times New Roman" w:hAnsi="Times New Roman" w:cs="Times New Roman"/>
          <w:sz w:val="24"/>
          <w:szCs w:val="24"/>
        </w:rPr>
        <w:t>of painted lanes, buffered lanes, cycle track</w:t>
      </w:r>
      <w:ins w:id="0" w:author="Andrew Howard" w:date="2024-10-29T16:32:00Z" w16du:dateUtc="2024-10-29T20:32:00Z">
        <w:r w:rsidR="00277551">
          <w:rPr>
            <w:rFonts w:ascii="Times New Roman" w:eastAsia="Times New Roman" w:hAnsi="Times New Roman" w:cs="Times New Roman"/>
            <w:sz w:val="24"/>
            <w:szCs w:val="24"/>
          </w:rPr>
          <w:t>s</w:t>
        </w:r>
      </w:ins>
      <w:r w:rsidR="006B7779">
        <w:rPr>
          <w:rFonts w:ascii="Times New Roman" w:eastAsia="Times New Roman" w:hAnsi="Times New Roman" w:cs="Times New Roman"/>
          <w:sz w:val="24"/>
          <w:szCs w:val="24"/>
        </w:rPr>
        <w:t xml:space="preserve"> and local street bikeways </w:t>
      </w:r>
      <w:r w:rsidR="00516424">
        <w:rPr>
          <w:rFonts w:ascii="Times New Roman" w:eastAsia="Times New Roman" w:hAnsi="Times New Roman" w:cs="Times New Roman"/>
          <w:sz w:val="24"/>
          <w:szCs w:val="24"/>
        </w:rPr>
        <w:t>occurring between 2009 and 2022</w:t>
      </w:r>
      <w:r w:rsidR="006B7779">
        <w:rPr>
          <w:rFonts w:ascii="Times New Roman" w:eastAsia="Times New Roman" w:hAnsi="Times New Roman" w:cs="Times New Roman"/>
          <w:sz w:val="24"/>
          <w:szCs w:val="24"/>
        </w:rPr>
        <w:t>,</w:t>
      </w:r>
      <w:r w:rsidR="00516424">
        <w:rPr>
          <w:rFonts w:ascii="Times New Roman" w:eastAsia="Times New Roman" w:hAnsi="Times New Roman" w:cs="Times New Roman"/>
          <w:sz w:val="24"/>
          <w:szCs w:val="24"/>
        </w:rPr>
        <w:t xml:space="preserve"> were verified using grey literature</w:t>
      </w:r>
      <w:r w:rsidR="006B7779">
        <w:rPr>
          <w:rFonts w:ascii="Times New Roman" w:eastAsia="Times New Roman" w:hAnsi="Times New Roman" w:cs="Times New Roman"/>
          <w:sz w:val="24"/>
          <w:szCs w:val="24"/>
        </w:rPr>
        <w:t xml:space="preserve"> </w:t>
      </w:r>
      <w:r w:rsidR="00516424">
        <w:rPr>
          <w:rFonts w:ascii="Times New Roman" w:eastAsia="Times New Roman" w:hAnsi="Times New Roman" w:cs="Times New Roman"/>
          <w:sz w:val="24"/>
          <w:szCs w:val="24"/>
        </w:rPr>
        <w:t>and historical street view imagery. The Canadian Bikeway Comfort and Safety (Can-BICS) classification system</w:t>
      </w:r>
      <w:r w:rsidR="006B7779">
        <w:rPr>
          <w:rFonts w:ascii="Times New Roman" w:eastAsia="Times New Roman" w:hAnsi="Times New Roman" w:cs="Times New Roman"/>
          <w:sz w:val="24"/>
          <w:szCs w:val="24"/>
        </w:rPr>
        <w:t xml:space="preserve"> </w:t>
      </w:r>
      <w:r w:rsidR="000B55B2">
        <w:rPr>
          <w:rFonts w:ascii="Times New Roman" w:eastAsia="Times New Roman" w:hAnsi="Times New Roman" w:cs="Times New Roman"/>
          <w:sz w:val="24"/>
          <w:szCs w:val="24"/>
        </w:rPr>
        <w:t xml:space="preserve">provided </w:t>
      </w:r>
      <w:r w:rsidR="008A67C0">
        <w:rPr>
          <w:rFonts w:ascii="Times New Roman" w:eastAsia="Times New Roman" w:hAnsi="Times New Roman" w:cs="Times New Roman"/>
          <w:sz w:val="24"/>
          <w:szCs w:val="24"/>
        </w:rPr>
        <w:t xml:space="preserve">consistent </w:t>
      </w:r>
      <w:r w:rsidR="006B7779">
        <w:rPr>
          <w:rFonts w:ascii="Times New Roman" w:eastAsia="Times New Roman" w:hAnsi="Times New Roman" w:cs="Times New Roman"/>
          <w:sz w:val="24"/>
          <w:szCs w:val="24"/>
        </w:rPr>
        <w:t xml:space="preserve">infrastructure </w:t>
      </w:r>
      <w:r w:rsidR="008A67C0">
        <w:rPr>
          <w:rFonts w:ascii="Times New Roman" w:eastAsia="Times New Roman" w:hAnsi="Times New Roman" w:cs="Times New Roman"/>
          <w:sz w:val="24"/>
          <w:szCs w:val="24"/>
        </w:rPr>
        <w:t xml:space="preserve">classification, enabling </w:t>
      </w:r>
      <w:r w:rsidR="00516424">
        <w:rPr>
          <w:rFonts w:ascii="Times New Roman" w:eastAsia="Times New Roman" w:hAnsi="Times New Roman" w:cs="Times New Roman"/>
          <w:sz w:val="24"/>
          <w:szCs w:val="24"/>
        </w:rPr>
        <w:t>comparison</w:t>
      </w:r>
      <w:r w:rsidR="006B7779">
        <w:rPr>
          <w:rFonts w:ascii="Times New Roman" w:eastAsia="Times New Roman" w:hAnsi="Times New Roman" w:cs="Times New Roman"/>
          <w:sz w:val="24"/>
          <w:szCs w:val="24"/>
        </w:rPr>
        <w:t>s</w:t>
      </w:r>
      <w:r w:rsidR="00516424">
        <w:rPr>
          <w:rFonts w:ascii="Times New Roman" w:eastAsia="Times New Roman" w:hAnsi="Times New Roman" w:cs="Times New Roman"/>
          <w:sz w:val="24"/>
          <w:szCs w:val="24"/>
        </w:rPr>
        <w:t xml:space="preserve"> </w:t>
      </w:r>
      <w:r w:rsidR="006B7779">
        <w:rPr>
          <w:rFonts w:ascii="Times New Roman" w:eastAsia="Times New Roman" w:hAnsi="Times New Roman" w:cs="Times New Roman"/>
          <w:sz w:val="24"/>
          <w:szCs w:val="24"/>
        </w:rPr>
        <w:t xml:space="preserve">between </w:t>
      </w:r>
      <w:r w:rsidR="00516424">
        <w:rPr>
          <w:rFonts w:ascii="Times New Roman" w:eastAsia="Times New Roman" w:hAnsi="Times New Roman" w:cs="Times New Roman"/>
          <w:sz w:val="24"/>
          <w:szCs w:val="24"/>
        </w:rPr>
        <w:t xml:space="preserve">municipalities </w:t>
      </w:r>
      <w:r w:rsidR="008A67C0">
        <w:rPr>
          <w:rFonts w:ascii="Times New Roman" w:eastAsia="Times New Roman" w:hAnsi="Times New Roman" w:cs="Times New Roman"/>
          <w:sz w:val="24"/>
          <w:szCs w:val="24"/>
        </w:rPr>
        <w:t>and over time</w:t>
      </w:r>
      <w:r w:rsidR="00516424">
        <w:rPr>
          <w:rFonts w:ascii="Times New Roman" w:eastAsia="Times New Roman" w:hAnsi="Times New Roman" w:cs="Times New Roman"/>
          <w:sz w:val="24"/>
          <w:szCs w:val="24"/>
        </w:rPr>
        <w:t xml:space="preserve">. </w:t>
      </w:r>
    </w:p>
    <w:p w14:paraId="00000016" w14:textId="77777777" w:rsidR="003B416B" w:rsidRDefault="00D21AEC">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w:t>
      </w:r>
    </w:p>
    <w:p w14:paraId="6B97555D" w14:textId="7A2EE7B7" w:rsidR="00D017A4" w:rsidRPr="00D017A4" w:rsidRDefault="00D017A4" w:rsidP="00D017A4">
      <w:pPr>
        <w:spacing w:line="480" w:lineRule="auto"/>
        <w:rPr>
          <w:rFonts w:ascii="Times New Roman" w:eastAsia="Times New Roman" w:hAnsi="Times New Roman" w:cs="Times New Roman"/>
          <w:bCs/>
          <w:sz w:val="24"/>
          <w:szCs w:val="24"/>
        </w:rPr>
      </w:pPr>
      <w:r w:rsidRPr="00D017A4">
        <w:rPr>
          <w:rFonts w:ascii="Times New Roman" w:eastAsia="Times New Roman" w:hAnsi="Times New Roman" w:cs="Times New Roman"/>
          <w:bCs/>
          <w:sz w:val="24"/>
          <w:szCs w:val="24"/>
        </w:rPr>
        <w:t xml:space="preserve">Installation date verification showed that 83% </w:t>
      </w:r>
      <w:proofErr w:type="gramStart"/>
      <w:r w:rsidRPr="00D017A4">
        <w:rPr>
          <w:rFonts w:ascii="Times New Roman" w:eastAsia="Times New Roman" w:hAnsi="Times New Roman" w:cs="Times New Roman"/>
          <w:bCs/>
          <w:sz w:val="24"/>
          <w:szCs w:val="24"/>
        </w:rPr>
        <w:t xml:space="preserve">of </w:t>
      </w:r>
      <w:r w:rsidR="006B7779">
        <w:rPr>
          <w:rFonts w:ascii="Times New Roman" w:eastAsia="Times New Roman" w:hAnsi="Times New Roman" w:cs="Times New Roman"/>
          <w:bCs/>
          <w:sz w:val="24"/>
          <w:szCs w:val="24"/>
        </w:rPr>
        <w:t xml:space="preserve"> Vancouver</w:t>
      </w:r>
      <w:proofErr w:type="gramEnd"/>
      <w:r w:rsidR="006B7779">
        <w:rPr>
          <w:rFonts w:ascii="Times New Roman" w:eastAsia="Times New Roman" w:hAnsi="Times New Roman" w:cs="Times New Roman"/>
          <w:bCs/>
          <w:sz w:val="24"/>
          <w:szCs w:val="24"/>
        </w:rPr>
        <w:t xml:space="preserve"> </w:t>
      </w:r>
      <w:r w:rsidRPr="00D017A4">
        <w:rPr>
          <w:rFonts w:ascii="Times New Roman" w:eastAsia="Times New Roman" w:hAnsi="Times New Roman" w:cs="Times New Roman"/>
          <w:bCs/>
          <w:sz w:val="24"/>
          <w:szCs w:val="24"/>
        </w:rPr>
        <w:t>records</w:t>
      </w:r>
      <w:r w:rsidR="006B7779">
        <w:rPr>
          <w:rFonts w:ascii="Times New Roman" w:eastAsia="Times New Roman" w:hAnsi="Times New Roman" w:cs="Times New Roman"/>
          <w:bCs/>
          <w:sz w:val="24"/>
          <w:szCs w:val="24"/>
        </w:rPr>
        <w:t xml:space="preserve">, 42% of Calgary’s and 75% of Toronto’s, </w:t>
      </w:r>
      <w:r w:rsidRPr="00D017A4">
        <w:rPr>
          <w:rFonts w:ascii="Times New Roman" w:eastAsia="Times New Roman" w:hAnsi="Times New Roman" w:cs="Times New Roman"/>
          <w:bCs/>
          <w:sz w:val="24"/>
          <w:szCs w:val="24"/>
        </w:rPr>
        <w:t>matched municipal reports</w:t>
      </w:r>
      <w:r w:rsidR="006B7779">
        <w:rPr>
          <w:rFonts w:ascii="Times New Roman" w:eastAsia="Times New Roman" w:hAnsi="Times New Roman" w:cs="Times New Roman"/>
          <w:bCs/>
          <w:sz w:val="24"/>
          <w:szCs w:val="24"/>
        </w:rPr>
        <w:t>. V</w:t>
      </w:r>
      <w:r w:rsidRPr="00D017A4">
        <w:rPr>
          <w:rFonts w:ascii="Times New Roman" w:eastAsia="Times New Roman" w:hAnsi="Times New Roman" w:cs="Times New Roman"/>
          <w:bCs/>
          <w:sz w:val="24"/>
          <w:szCs w:val="24"/>
        </w:rPr>
        <w:t xml:space="preserve">erification revealed 6 km more infrastructure in Vancouver, 1.5 km less in Calgary, and 19 km more in Toronto compared to municipal reports, with the largest discrepancies in painted lanes in Toronto. Infrastructure increased two-fold in Vancouver (from 19.2 to 34.2 km per 1,000 km) and Toronto (from 18.7 to 40.2 km per 1,000 km), and eleven-fold in Calgary (from 1.2 to 11 km per </w:t>
      </w:r>
      <w:commentRangeStart w:id="1"/>
      <w:r w:rsidRPr="00D017A4">
        <w:rPr>
          <w:rFonts w:ascii="Times New Roman" w:eastAsia="Times New Roman" w:hAnsi="Times New Roman" w:cs="Times New Roman"/>
          <w:bCs/>
          <w:sz w:val="24"/>
          <w:szCs w:val="24"/>
        </w:rPr>
        <w:t>100</w:t>
      </w:r>
      <w:ins w:id="2" w:author="Andrew Howard" w:date="2024-10-29T16:33:00Z" w16du:dateUtc="2024-10-29T20:33:00Z">
        <w:r w:rsidR="003707AF">
          <w:rPr>
            <w:rFonts w:ascii="Times New Roman" w:eastAsia="Times New Roman" w:hAnsi="Times New Roman" w:cs="Times New Roman"/>
            <w:bCs/>
            <w:sz w:val="24"/>
            <w:szCs w:val="24"/>
          </w:rPr>
          <w:t>0</w:t>
        </w:r>
      </w:ins>
      <w:commentRangeEnd w:id="1"/>
      <w:ins w:id="3" w:author="Andrew Howard" w:date="2024-10-29T16:45:00Z" w16du:dateUtc="2024-10-29T20:45:00Z">
        <w:r w:rsidR="00AE4470">
          <w:rPr>
            <w:rStyle w:val="CommentReference"/>
          </w:rPr>
          <w:commentReference w:id="1"/>
        </w:r>
      </w:ins>
      <w:r w:rsidRPr="00D017A4">
        <w:rPr>
          <w:rFonts w:ascii="Times New Roman" w:eastAsia="Times New Roman" w:hAnsi="Times New Roman" w:cs="Times New Roman"/>
          <w:bCs/>
          <w:sz w:val="24"/>
          <w:szCs w:val="24"/>
        </w:rPr>
        <w:t xml:space="preserve"> km).</w:t>
      </w:r>
      <w:r w:rsidR="006B7779">
        <w:rPr>
          <w:rFonts w:ascii="Times New Roman" w:eastAsia="Times New Roman" w:hAnsi="Times New Roman" w:cs="Times New Roman"/>
          <w:bCs/>
          <w:sz w:val="24"/>
          <w:szCs w:val="24"/>
        </w:rPr>
        <w:t xml:space="preserve"> over the study period. </w:t>
      </w:r>
      <w:r w:rsidRPr="00D017A4">
        <w:rPr>
          <w:rFonts w:ascii="Times New Roman" w:eastAsia="Times New Roman" w:hAnsi="Times New Roman" w:cs="Times New Roman"/>
          <w:bCs/>
          <w:sz w:val="24"/>
          <w:szCs w:val="24"/>
        </w:rPr>
        <w:t xml:space="preserve"> </w:t>
      </w:r>
      <w:r w:rsidR="006B7779">
        <w:rPr>
          <w:rFonts w:ascii="Times New Roman" w:eastAsia="Times New Roman" w:hAnsi="Times New Roman" w:cs="Times New Roman"/>
          <w:bCs/>
          <w:sz w:val="24"/>
          <w:szCs w:val="24"/>
        </w:rPr>
        <w:t>T</w:t>
      </w:r>
      <w:r w:rsidRPr="00D017A4">
        <w:rPr>
          <w:rFonts w:ascii="Times New Roman" w:eastAsia="Times New Roman" w:hAnsi="Times New Roman" w:cs="Times New Roman"/>
          <w:bCs/>
          <w:sz w:val="24"/>
          <w:szCs w:val="24"/>
        </w:rPr>
        <w:t>here was an acceleration in infrastructure implementation in Calgary and Toronto from the onset of the COVID-19 pandemic.</w:t>
      </w:r>
    </w:p>
    <w:p w14:paraId="3C43256D" w14:textId="6C291F21" w:rsidR="00BE120B" w:rsidRDefault="00D21AEC">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Conclusion</w:t>
      </w:r>
    </w:p>
    <w:p w14:paraId="243F72CC" w14:textId="61E428E4" w:rsidR="00D017A4" w:rsidRPr="00D017A4" w:rsidRDefault="00D017A4">
      <w:pPr>
        <w:spacing w:line="480" w:lineRule="auto"/>
        <w:rPr>
          <w:rFonts w:ascii="Times New Roman" w:eastAsia="Times New Roman" w:hAnsi="Times New Roman" w:cs="Times New Roman"/>
          <w:bCs/>
          <w:sz w:val="24"/>
          <w:szCs w:val="24"/>
        </w:rPr>
      </w:pPr>
      <w:r w:rsidRPr="00D017A4">
        <w:rPr>
          <w:rFonts w:ascii="Times New Roman" w:eastAsia="Times New Roman" w:hAnsi="Times New Roman" w:cs="Times New Roman"/>
          <w:bCs/>
          <w:sz w:val="24"/>
          <w:szCs w:val="24"/>
        </w:rPr>
        <w:t>A standardized approach to documenting</w:t>
      </w:r>
      <w:r w:rsidR="006B7779">
        <w:rPr>
          <w:rFonts w:ascii="Times New Roman" w:eastAsia="Times New Roman" w:hAnsi="Times New Roman" w:cs="Times New Roman"/>
          <w:bCs/>
          <w:sz w:val="24"/>
          <w:szCs w:val="24"/>
        </w:rPr>
        <w:t xml:space="preserve"> </w:t>
      </w:r>
      <w:r w:rsidRPr="00D017A4">
        <w:rPr>
          <w:rFonts w:ascii="Times New Roman" w:eastAsia="Times New Roman" w:hAnsi="Times New Roman" w:cs="Times New Roman"/>
          <w:bCs/>
          <w:sz w:val="24"/>
          <w:szCs w:val="24"/>
        </w:rPr>
        <w:t>cycling infrastructure is needed. All three cities demonstrated an expansion of dedicated cycling infrastructure from 2009 to 2022, focusing on separated cycle tracks reflect</w:t>
      </w:r>
      <w:r w:rsidR="006B7779">
        <w:rPr>
          <w:rFonts w:ascii="Times New Roman" w:eastAsia="Times New Roman" w:hAnsi="Times New Roman" w:cs="Times New Roman"/>
          <w:bCs/>
          <w:sz w:val="24"/>
          <w:szCs w:val="24"/>
        </w:rPr>
        <w:t>ing</w:t>
      </w:r>
      <w:r w:rsidRPr="00D017A4">
        <w:rPr>
          <w:rFonts w:ascii="Times New Roman" w:eastAsia="Times New Roman" w:hAnsi="Times New Roman" w:cs="Times New Roman"/>
          <w:bCs/>
          <w:sz w:val="24"/>
          <w:szCs w:val="24"/>
        </w:rPr>
        <w:t xml:space="preserve"> a shift in urban planning towards safer cycling.</w:t>
      </w:r>
    </w:p>
    <w:p w14:paraId="087134D7" w14:textId="77777777" w:rsidR="00F05627" w:rsidRDefault="00F05627">
      <w:pPr>
        <w:rPr>
          <w:rFonts w:ascii="Times New Roman" w:hAnsi="Times New Roman" w:cs="Times New Roman"/>
          <w:sz w:val="24"/>
          <w:szCs w:val="24"/>
        </w:rPr>
      </w:pPr>
      <w:r w:rsidRPr="00D017A4">
        <w:rPr>
          <w:rFonts w:ascii="Times New Roman" w:hAnsi="Times New Roman" w:cs="Times New Roman"/>
          <w:b/>
          <w:bCs/>
          <w:sz w:val="24"/>
          <w:szCs w:val="24"/>
        </w:rPr>
        <w:t>Keywords</w:t>
      </w:r>
      <w:r w:rsidRPr="00324B59">
        <w:rPr>
          <w:rFonts w:ascii="Times New Roman" w:hAnsi="Times New Roman" w:cs="Times New Roman"/>
          <w:sz w:val="24"/>
          <w:szCs w:val="24"/>
        </w:rPr>
        <w:t>: cycling, infrastructure, cycle tracks, trends, verification</w:t>
      </w:r>
    </w:p>
    <w:p w14:paraId="2C53BF76" w14:textId="32F8FAE4" w:rsidR="00324B59" w:rsidRPr="00324B59" w:rsidRDefault="00324B59">
      <w:pPr>
        <w:rPr>
          <w:rFonts w:ascii="Times New Roman" w:hAnsi="Times New Roman" w:cs="Times New Roman"/>
          <w:sz w:val="24"/>
          <w:szCs w:val="24"/>
        </w:rPr>
      </w:pPr>
      <w:r w:rsidRPr="00324B59">
        <w:rPr>
          <w:rFonts w:ascii="Times New Roman" w:hAnsi="Times New Roman" w:cs="Times New Roman"/>
          <w:sz w:val="24"/>
          <w:szCs w:val="24"/>
        </w:rPr>
        <w:t xml:space="preserve">Funding: This work was supported by the </w:t>
      </w:r>
      <w:r>
        <w:rPr>
          <w:rFonts w:ascii="Times New Roman" w:hAnsi="Times New Roman" w:cs="Times New Roman"/>
          <w:sz w:val="24"/>
          <w:szCs w:val="24"/>
        </w:rPr>
        <w:t xml:space="preserve">Canadian Institutes of Health Research </w:t>
      </w:r>
      <w:r w:rsidRPr="00324B59">
        <w:rPr>
          <w:rFonts w:ascii="Times New Roman" w:hAnsi="Times New Roman" w:cs="Times New Roman"/>
          <w:sz w:val="24"/>
          <w:szCs w:val="24"/>
        </w:rPr>
        <w:t>[grant number FRN: MM1- 174905].</w:t>
      </w:r>
    </w:p>
    <w:p w14:paraId="2542E1D3" w14:textId="77777777" w:rsidR="00F05627" w:rsidRPr="00324B59" w:rsidRDefault="00F05627">
      <w:pPr>
        <w:rPr>
          <w:rFonts w:ascii="Times New Roman" w:hAnsi="Times New Roman" w:cs="Times New Roman"/>
          <w:sz w:val="24"/>
          <w:szCs w:val="24"/>
        </w:rPr>
      </w:pPr>
    </w:p>
    <w:p w14:paraId="52913E05" w14:textId="77777777" w:rsidR="00F05627" w:rsidRPr="00324B59" w:rsidRDefault="00F05627">
      <w:pPr>
        <w:rPr>
          <w:rFonts w:ascii="Times New Roman" w:hAnsi="Times New Roman" w:cs="Times New Roman"/>
          <w:color w:val="FF0000"/>
          <w:sz w:val="24"/>
          <w:szCs w:val="24"/>
        </w:rPr>
      </w:pPr>
      <w:r w:rsidRPr="00D017A4">
        <w:rPr>
          <w:rFonts w:ascii="Times New Roman" w:hAnsi="Times New Roman" w:cs="Times New Roman"/>
          <w:b/>
          <w:bCs/>
          <w:sz w:val="24"/>
          <w:szCs w:val="24"/>
        </w:rPr>
        <w:t>Highlights</w:t>
      </w:r>
      <w:r w:rsidRPr="00324B59">
        <w:rPr>
          <w:rFonts w:ascii="Times New Roman" w:hAnsi="Times New Roman" w:cs="Times New Roman"/>
          <w:sz w:val="24"/>
          <w:szCs w:val="24"/>
        </w:rPr>
        <w:t xml:space="preserve"> </w:t>
      </w:r>
      <w:r w:rsidRPr="00324B59">
        <w:rPr>
          <w:rFonts w:ascii="Times New Roman" w:hAnsi="Times New Roman" w:cs="Times New Roman"/>
          <w:color w:val="FF0000"/>
          <w:sz w:val="24"/>
          <w:szCs w:val="24"/>
        </w:rPr>
        <w:t>(3-5 bullet points): (max 85 characters including spaces)</w:t>
      </w:r>
    </w:p>
    <w:p w14:paraId="50ACD3F4" w14:textId="6484F0DB" w:rsidR="00F05627" w:rsidRPr="00324B59" w:rsidRDefault="00F05627" w:rsidP="00F05627">
      <w:pPr>
        <w:pStyle w:val="ListParagraph"/>
        <w:numPr>
          <w:ilvl w:val="0"/>
          <w:numId w:val="10"/>
        </w:numPr>
        <w:rPr>
          <w:rFonts w:ascii="Times New Roman" w:hAnsi="Times New Roman" w:cs="Times New Roman"/>
          <w:sz w:val="24"/>
          <w:szCs w:val="24"/>
        </w:rPr>
      </w:pPr>
      <w:r w:rsidRPr="00324B59">
        <w:rPr>
          <w:rFonts w:ascii="Times New Roman" w:eastAsia="Times New Roman" w:hAnsi="Times New Roman" w:cs="Times New Roman"/>
          <w:sz w:val="24"/>
          <w:szCs w:val="24"/>
        </w:rPr>
        <w:t xml:space="preserve">Accurate cycling infrastructure data is required to assess effectiveness </w:t>
      </w:r>
    </w:p>
    <w:p w14:paraId="0A3BDB92" w14:textId="5476A596" w:rsidR="00F05627" w:rsidRPr="00324B59" w:rsidRDefault="00324B59" w:rsidP="00F05627">
      <w:pPr>
        <w:pStyle w:val="ListParagraph"/>
        <w:numPr>
          <w:ilvl w:val="0"/>
          <w:numId w:val="10"/>
        </w:numPr>
        <w:rPr>
          <w:rFonts w:ascii="Times New Roman" w:hAnsi="Times New Roman" w:cs="Times New Roman"/>
          <w:sz w:val="24"/>
          <w:szCs w:val="24"/>
        </w:rPr>
      </w:pPr>
      <w:r w:rsidRPr="00324B59">
        <w:rPr>
          <w:rFonts w:ascii="Times New Roman" w:eastAsia="Times New Roman" w:hAnsi="Times New Roman" w:cs="Times New Roman"/>
          <w:sz w:val="24"/>
          <w:szCs w:val="24"/>
        </w:rPr>
        <w:t>V</w:t>
      </w:r>
      <w:r w:rsidR="00F05627" w:rsidRPr="00324B59">
        <w:rPr>
          <w:rFonts w:ascii="Times New Roman" w:eastAsia="Times New Roman" w:hAnsi="Times New Roman" w:cs="Times New Roman"/>
          <w:sz w:val="24"/>
          <w:szCs w:val="24"/>
        </w:rPr>
        <w:t xml:space="preserve">erification </w:t>
      </w:r>
      <w:r w:rsidRPr="00324B59">
        <w:rPr>
          <w:rFonts w:ascii="Times New Roman" w:eastAsia="Times New Roman" w:hAnsi="Times New Roman" w:cs="Times New Roman"/>
          <w:sz w:val="24"/>
          <w:szCs w:val="24"/>
        </w:rPr>
        <w:t xml:space="preserve">of infrastructure data </w:t>
      </w:r>
      <w:r w:rsidR="00F05627" w:rsidRPr="00324B59">
        <w:rPr>
          <w:rFonts w:ascii="Times New Roman" w:eastAsia="Times New Roman" w:hAnsi="Times New Roman" w:cs="Times New Roman"/>
          <w:sz w:val="24"/>
          <w:szCs w:val="24"/>
        </w:rPr>
        <w:t xml:space="preserve">found </w:t>
      </w:r>
      <w:r w:rsidRPr="00324B59">
        <w:rPr>
          <w:rFonts w:ascii="Times New Roman" w:eastAsia="Times New Roman" w:hAnsi="Times New Roman" w:cs="Times New Roman"/>
          <w:sz w:val="24"/>
          <w:szCs w:val="24"/>
        </w:rPr>
        <w:t xml:space="preserve">discordance with municipal reports  </w:t>
      </w:r>
    </w:p>
    <w:p w14:paraId="6451728C" w14:textId="42A0B549" w:rsidR="00324B59" w:rsidRPr="00324B59" w:rsidRDefault="00324B59" w:rsidP="00F05627">
      <w:pPr>
        <w:pStyle w:val="ListParagraph"/>
        <w:numPr>
          <w:ilvl w:val="0"/>
          <w:numId w:val="10"/>
        </w:numPr>
        <w:rPr>
          <w:rFonts w:ascii="Times New Roman" w:hAnsi="Times New Roman" w:cs="Times New Roman"/>
          <w:sz w:val="24"/>
          <w:szCs w:val="24"/>
        </w:rPr>
      </w:pPr>
      <w:r w:rsidRPr="00324B59">
        <w:rPr>
          <w:rFonts w:ascii="Times New Roman" w:eastAsia="Times New Roman" w:hAnsi="Times New Roman" w:cs="Times New Roman"/>
          <w:sz w:val="24"/>
          <w:szCs w:val="24"/>
        </w:rPr>
        <w:t xml:space="preserve">Infrastructure </w:t>
      </w:r>
      <w:r w:rsidR="00CF6AA7">
        <w:rPr>
          <w:rFonts w:ascii="Times New Roman" w:eastAsia="Times New Roman" w:hAnsi="Times New Roman" w:cs="Times New Roman"/>
          <w:sz w:val="24"/>
          <w:szCs w:val="24"/>
        </w:rPr>
        <w:t>installation</w:t>
      </w:r>
      <w:r w:rsidRPr="00324B59">
        <w:rPr>
          <w:rFonts w:ascii="Times New Roman" w:eastAsia="Times New Roman" w:hAnsi="Times New Roman" w:cs="Times New Roman"/>
          <w:sz w:val="24"/>
          <w:szCs w:val="24"/>
        </w:rPr>
        <w:t xml:space="preserve"> has greatly accelerated since 2009</w:t>
      </w:r>
    </w:p>
    <w:p w14:paraId="77E1B36F" w14:textId="07620A06" w:rsidR="00324B59" w:rsidRPr="00D017A4" w:rsidRDefault="00324B59" w:rsidP="00F05627">
      <w:pPr>
        <w:pStyle w:val="ListParagraph"/>
        <w:numPr>
          <w:ilvl w:val="0"/>
          <w:numId w:val="10"/>
        </w:numPr>
      </w:pPr>
      <w:r w:rsidRPr="00324B59">
        <w:rPr>
          <w:rFonts w:ascii="Times New Roman" w:eastAsia="Times New Roman" w:hAnsi="Times New Roman" w:cs="Times New Roman"/>
          <w:sz w:val="24"/>
          <w:szCs w:val="24"/>
        </w:rPr>
        <w:t>A marked acceleration is evident since the onset of the COVID-19 pandemic</w:t>
      </w:r>
    </w:p>
    <w:p w14:paraId="4AF26B7C" w14:textId="77777777" w:rsidR="00FD2884" w:rsidRDefault="00FD2884" w:rsidP="00D017A4">
      <w:pPr>
        <w:pStyle w:val="ListParagraph"/>
      </w:pPr>
    </w:p>
    <w:p w14:paraId="0000001B" w14:textId="4CA04925" w:rsidR="003B416B" w:rsidRPr="00D017A4" w:rsidRDefault="00656B38">
      <w:pPr>
        <w:spacing w:line="480" w:lineRule="auto"/>
        <w:rPr>
          <w:rFonts w:ascii="Times New Roman" w:eastAsia="Times New Roman" w:hAnsi="Times New Roman" w:cs="Times New Roman"/>
          <w:b/>
          <w:sz w:val="24"/>
          <w:szCs w:val="24"/>
        </w:rPr>
      </w:pPr>
      <w:r w:rsidRPr="00D017A4">
        <w:rPr>
          <w:rFonts w:ascii="Times New Roman" w:eastAsia="Times New Roman" w:hAnsi="Times New Roman" w:cs="Times New Roman"/>
          <w:b/>
          <w:sz w:val="24"/>
          <w:szCs w:val="24"/>
        </w:rPr>
        <w:t>1. Introduction</w:t>
      </w:r>
    </w:p>
    <w:p w14:paraId="0000001C" w14:textId="6F76B9E4" w:rsidR="003B416B" w:rsidRDefault="00D21AEC">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Recognizing the </w:t>
      </w:r>
      <w:r w:rsidR="009C4A33">
        <w:rPr>
          <w:rFonts w:ascii="Times New Roman" w:eastAsia="Times New Roman" w:hAnsi="Times New Roman" w:cs="Times New Roman"/>
          <w:sz w:val="24"/>
          <w:szCs w:val="24"/>
        </w:rPr>
        <w:t xml:space="preserve">importance </w:t>
      </w:r>
      <w:r>
        <w:rPr>
          <w:rFonts w:ascii="Times New Roman" w:eastAsia="Times New Roman" w:hAnsi="Times New Roman" w:cs="Times New Roman"/>
          <w:sz w:val="24"/>
          <w:szCs w:val="24"/>
        </w:rPr>
        <w:t>of sustainable mobility, Canadian municipalities are intensifying efforts to enhance active transportation infrastructure</w:t>
      </w:r>
      <w:r w:rsidR="009B4B6D">
        <w:rPr>
          <w:rFonts w:ascii="Times New Roman" w:eastAsia="Times New Roman" w:hAnsi="Times New Roman" w:cs="Times New Roman"/>
          <w:sz w:val="24"/>
          <w:szCs w:val="24"/>
        </w:rPr>
        <w:t xml:space="preserve">, </w:t>
      </w:r>
      <w:r w:rsidR="008A67C0">
        <w:rPr>
          <w:rFonts w:ascii="Times New Roman" w:eastAsia="Times New Roman" w:hAnsi="Times New Roman" w:cs="Times New Roman"/>
          <w:sz w:val="24"/>
          <w:szCs w:val="24"/>
        </w:rPr>
        <w:t>for</w:t>
      </w:r>
      <w:r w:rsidR="009B4B6D">
        <w:rPr>
          <w:rFonts w:ascii="Times New Roman" w:eastAsia="Times New Roman" w:hAnsi="Times New Roman" w:cs="Times New Roman"/>
          <w:sz w:val="24"/>
          <w:szCs w:val="24"/>
        </w:rPr>
        <w:t xml:space="preserve"> </w:t>
      </w:r>
      <w:r w:rsidR="008A67C0">
        <w:rPr>
          <w:rFonts w:ascii="Times New Roman" w:eastAsia="Times New Roman" w:hAnsi="Times New Roman" w:cs="Times New Roman"/>
          <w:sz w:val="24"/>
          <w:szCs w:val="24"/>
        </w:rPr>
        <w:t>mobility, environmental, and health impacts</w:t>
      </w:r>
      <w:r>
        <w:rPr>
          <w:rFonts w:ascii="Times New Roman" w:eastAsia="Times New Roman" w:hAnsi="Times New Roman" w:cs="Times New Roman"/>
          <w:sz w:val="24"/>
          <w:szCs w:val="24"/>
        </w:rPr>
        <w:t xml:space="preserve"> </w:t>
      </w:r>
      <w:r w:rsidR="00093996">
        <w:rPr>
          <w:rFonts w:ascii="Times New Roman" w:eastAsia="Times New Roman" w:hAnsi="Times New Roman" w:cs="Times New Roman"/>
          <w:sz w:val="24"/>
          <w:szCs w:val="24"/>
        </w:rPr>
        <w:fldChar w:fldCharType="begin"/>
      </w:r>
      <w:r w:rsidR="00093996">
        <w:rPr>
          <w:rFonts w:ascii="Times New Roman" w:eastAsia="Times New Roman" w:hAnsi="Times New Roman" w:cs="Times New Roman"/>
          <w:sz w:val="24"/>
          <w:szCs w:val="24"/>
        </w:rPr>
        <w:instrText xml:space="preserve"> ADDIN ZOTERO_ITEM CSL_CITATION {"citationID":"7kYHIcn4","properties":{"formattedCitation":"(1,2)","plainCitation":"(1,2)","noteIndex":0},"citationItems":[{"id":3082,"uris":["http://zotero.org/users/6749620/items/9L5L9LJP"],"itemData":{"id":3082,"type":"chapter","container-title":"Children's Active Transportation","page":"39–52","publisher":"Elsevier","source":"Google Scholar","title":"Economic benefits of active transportation","URL":"https://www.sciencedirect.com/science/article/pii/B978012811931000003X","author":[{"family":"Gordon","given":"Cameron"}],"accessed":{"date-parts":[["2024",9,17]]},"issued":{"date-parts":[["2018"]]},"citation-key":"gordonEconomicBenefitsActive2018"}},{"id":3083,"uris":["http://zotero.org/users/6749620/items/CLMVPCLQ"],"itemData":{"id":3083,"type":"article-journal","container-title":"Transport Reviews","DOI":"10.1080/01441647.2017.1340234","ISSN":"0144-1647, 1464-5327","issue":"6","journalAbbreviation":"Transport Reviews","language":"en","page":"689-694","source":"DOI.org (Crossref)","title":"Cycling towards a more sustainable transport future","volume":"37","author":[{"family":"Pucher","given":"John"},{"family":"Buehler","given":"Ralph"}],"issued":{"date-parts":[["2017",11,2]]},"citation-key":"pucherCyclingMoreSustainable2017"}}],"schema":"https://github.com/citation-style-language/schema/raw/master/csl-citation.json"} </w:instrText>
      </w:r>
      <w:r w:rsidR="00093996">
        <w:rPr>
          <w:rFonts w:ascii="Times New Roman" w:eastAsia="Times New Roman" w:hAnsi="Times New Roman" w:cs="Times New Roman"/>
          <w:sz w:val="24"/>
          <w:szCs w:val="24"/>
        </w:rPr>
        <w:fldChar w:fldCharType="separate"/>
      </w:r>
      <w:r w:rsidR="00093996">
        <w:rPr>
          <w:rFonts w:ascii="Times New Roman" w:eastAsia="Times New Roman" w:hAnsi="Times New Roman" w:cs="Times New Roman"/>
          <w:noProof/>
          <w:sz w:val="24"/>
          <w:szCs w:val="24"/>
        </w:rPr>
        <w:t>(1,2)</w:t>
      </w:r>
      <w:r w:rsidR="0009399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D017A4">
        <w:rPr>
          <w:rFonts w:ascii="Times New Roman" w:eastAsia="Times New Roman" w:hAnsi="Times New Roman" w:cs="Times New Roman"/>
          <w:sz w:val="24"/>
          <w:szCs w:val="24"/>
        </w:rPr>
        <w:t xml:space="preserve">Active transportation has </w:t>
      </w:r>
      <w:r>
        <w:rPr>
          <w:rFonts w:ascii="Times New Roman" w:eastAsia="Times New Roman" w:hAnsi="Times New Roman" w:cs="Times New Roman"/>
          <w:sz w:val="24"/>
          <w:szCs w:val="24"/>
        </w:rPr>
        <w:t xml:space="preserve">potential to alleviate transportation demands and align with broader environmental targets </w:t>
      </w:r>
      <w:r w:rsidR="00025989">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{"citationID":"4o4a8Fhj","properties":{"formattedCitation":"(3,4)","plainCitation":"(3,4)","noteIndex":0},"citationItems":[{"id":3085,"uris":["http://zotero.org/users/6749620/items/CP6IGPZU"],"itemData":{"id":3085,"type":"article-journal","container-title":"Transportation Research Part D: Transport and Environment","note":"publisher: Elsevier","page":"102764","source":"Google Scholar","title":"The climate change mitigation effects of daily active travel in cities","volume":"93","author":[{"family":"Brand","given":"Christian"},{"family":"Dons","given":"Evi"},{"family":"Anaya-Boig","given":"Esther"},{"family":"Avila-Palencia","given":"Ione"},{"family":"Clark","given":"Anna"},{"family":"Nazelle","given":"Audrey","non-dropping-particle":"de"},{"family":"Gascon","given":"Mireia"},{"family":"Gaupp-Berghausen","given":"Mailin"},{"family":"Gerike","given":"Regine"},{"family":"Götschi","given":"Thomas"}],"issued":{"date-parts":[["2021"]]},"citation-key":"brandClimateChangeMitigation2021"}},{"id":3087,"uris":["http://zotero.org/users/6749620/items/MCD6YHU3"],"itemData":{"id":3087,"type":"article-journal","container-title":"Preventive Medicine","note":"publisher: Elsevier","page":"S106–S125","source":"Google Scholar","title":"Infrastructure, programs, and policies to increase bicycling: an international review","title-short":"Infrastructure, programs, and policies to increase bicycling","volume":"50","author":[{"family":"Pucher","given":"John"},{"family":"Dill","given":"Jennifer"},{"family":"Handy","given":"Susan"}],"issued":{"date-parts":[["2010"]]},"citation-key":"pucherInfrastructureProgramsPolicies2010"}}],"schema":"https://github.com/citation-style-language/schema/raw/master/csl-citation.json"} </w:instrText>
      </w:r>
      <w:r w:rsidR="00025989">
        <w:rPr>
          <w:rFonts w:ascii="Times New Roman" w:eastAsia="Times New Roman" w:hAnsi="Times New Roman" w:cs="Times New Roman"/>
          <w:sz w:val="24"/>
          <w:szCs w:val="24"/>
        </w:rPr>
        <w:fldChar w:fldCharType="separate"/>
      </w:r>
      <w:r w:rsidR="00025989">
        <w:rPr>
          <w:rFonts w:ascii="Times New Roman" w:eastAsia="Times New Roman" w:hAnsi="Times New Roman" w:cs="Times New Roman"/>
          <w:noProof/>
          <w:sz w:val="24"/>
          <w:szCs w:val="24"/>
        </w:rPr>
        <w:t>(3,4)</w:t>
      </w:r>
      <w:r w:rsidR="00025989">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Consequently, many large Canadian cities have made considerable progress in building new bikeways and upgrading infrastructure to create active spaces for individuals of all ages and abilities </w:t>
      </w:r>
      <w:r w:rsidR="0051056C">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{"citationID":"pHISHaSj","properties":{"formattedCitation":"(5)","plainCitation":"(5)","noteIndex":0},"citationItems":[{"id":2777,"uris":["http://zotero.org/users/6749620/items/DGRCYE65"],"itemData":{"id":2777,"type":"article-journal","abstract":"This article examines cycling trends over time, as well as differences in cy- cling levels, policies, and programs among different Canadian provinces and metropolitan areas. Some policies and measures have been quite successful and innovative, providing valuable lessons for other countries about how best to increase cycling while improving its safety. While Canadian cities have been more successful than American cities at promoting cycling as a mode of transport, they fall far short of European cities. As noted in the conclusion of this article, there are two key differences that help explain the much higher levels of cycling in Europe: more compact land-use patterns leading to shorter trip distances and a wide range of policies discouraging car use by making it more expensive or more difficult.","container-title":"Berkeley Planning Journal","DOI":"10.5070/BP319111491","issue":"1","language":"en","source":"escholarship.org","title":"Sustainable transport in Canadian cities: cycling trends and policies","title-short":"Sustainable transport in canadian cities","URL":"https://escholarship.org/uc/item/0rr0t06s","volume":"19","author":[{"family":"Pucher","given":"John"},{"family":"Buehler","given":"Ralph"}],"accessed":{"date-parts":[["2024",5,26]]},"issued":{"date-parts":[["2006"]]},"citation-key":"pucherSustainableTransportCanadian2006"}}],"schema":"https://github.com/citation-style-language/schema/raw/master/csl-citation.json"} </w:instrText>
      </w:r>
      <w:r w:rsidR="0051056C">
        <w:rPr>
          <w:rFonts w:ascii="Times New Roman" w:eastAsia="Times New Roman" w:hAnsi="Times New Roman" w:cs="Times New Roman"/>
          <w:sz w:val="24"/>
          <w:szCs w:val="24"/>
        </w:rPr>
        <w:fldChar w:fldCharType="separate"/>
      </w:r>
      <w:r w:rsidR="0051056C">
        <w:rPr>
          <w:rFonts w:ascii="Times New Roman" w:eastAsia="Times New Roman" w:hAnsi="Times New Roman" w:cs="Times New Roman"/>
          <w:noProof/>
          <w:sz w:val="24"/>
          <w:szCs w:val="24"/>
        </w:rPr>
        <w:t>(5)</w:t>
      </w:r>
      <w:r w:rsidR="0051056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
    <w:p w14:paraId="641A7707" w14:textId="73508887" w:rsidR="00CF122E" w:rsidRDefault="008A67C0" w:rsidP="00AB78A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challenge of road safety persists as a pressing public health concern with an immense human and economic burden </w:t>
      </w:r>
      <w:r w:rsidR="004968DD">
        <w:rPr>
          <w:rFonts w:ascii="Times New Roman" w:eastAsia="Times New Roman" w:hAnsi="Times New Roman" w:cs="Times New Roman"/>
          <w:sz w:val="24"/>
          <w:szCs w:val="24"/>
        </w:rPr>
        <w:fldChar w:fldCharType="begin"/>
      </w:r>
      <w:r w:rsidR="00AA0FD3">
        <w:rPr>
          <w:rFonts w:ascii="Times New Roman" w:eastAsia="Times New Roman" w:hAnsi="Times New Roman" w:cs="Times New Roman"/>
          <w:sz w:val="24"/>
          <w:szCs w:val="24"/>
        </w:rPr>
        <w:instrText xml:space="preserve"> ADDIN ZOTERO_ITEM CSL_CITATION {"citationID":"i1puxKP2","properties":{"formattedCitation":"(6)","plainCitation":"(6)","noteIndex":0},"citationItems":[{"id":3091,"uris":["http://zotero.org/users/6749620/items/TZXVLITC"],"itemData":{"id":3091,"type":"paper-conference","abstract":"Background:\nInjury is the leading cause of death for Canadians ages one to 44 and the third-leading cause of death overall. To capture the burden of injury at a societal level, Parachute published the Cost of Injury in Canada 2021 report highlighting major causes of injury, including transport incidents.\n\nAims:\nThe purpose of the report was to determine and present the most current costs of injury in Canada, in economic terms as well as the human toll.\n\nMethods:\nInjury-related emergency department (ED) visits, hospitalizations and deaths for 2018 were analysed using an incidence-costing, human-capital approach. ICD-10-CA codes were used to identify cases with transport incidents as an external cause of injury (V01-V89, V91, V93-V99). Data were applied to the Electronic Resource Allocation Tool (ERAT) which provides a classification and costing framework, combining existing data with variables from the literature to model full episodic costs for injuries.\n\nResults:\nIn 2018, injuries cost $29.4 billion. Transport injuries cost $3.6 billion, second only to the cost of falls. Transport injuries resulted in 1,759 deaths, 5,714 disabilities, 23,872 hospitalizations, and 366,444 emergency department visits. Considering types of transport, motor vehicle collisions accounted for 53% of the cost ($1.9 billion), 53% of hospitalizations (12,544), and 37% of deaths (646). Seniors aged 65 and older had the highest rate of transport-related death and hospitalization, followed by youth and young adults aged 15-24 years. Transport incidents were the top cause of injury death in children up to age 14 and the third-leading cause of death overall for youth and young adults.\n\nDiscussion:\nTransport injuries in Canada have an immense human and economic cost. They disproportionately affect children, youth, and seniors. These injuries use resources that could be allocated to other needs in the health system and cause needless suffering to individuals and families. Most importantly, these injuries and associated costs are preventable. Eliminating serious injuries and deaths from transport incidents will require advocacy for policy, regulations and standards that create a safer system for all road users, investment in proven preventative measures, and continued research and evaluation of interventions.\n\nConclusions:\nTransport incidents continue to be a leading cause of injury and death in Canada, despite progress made over the last several decades. The Cost of Injury in Canada Report quantifies the issue in economic and human terms, and is a valuable tool that can be used by road safety professionals for data-driven priority-setting and to communicate with policymakers and other decision-makers.","event-place":"Sudbury, Ontario","event-title":"CARSP 2022 Conference","page":"1-7","publisher":"The Canadian Association of Road Safety Professionals","publisher-place":"Sudbury, Ontario","title":"The cost of transport injuries in Canada","URL":"https://carsp.ca/en/presentations-and-papers/carsp-hybrid-conference-sudbury-2022/the-cost-of-transport-injuries-in-canada-2/","author":[{"family":"Cowle","given":"Stephanie"},{"family":"Fuselli","given":"Pamela"},{"family":"Rajabali","given":"Fahra"},{"family":"Pike","given":"Ian"}],"accessed":{"date-parts":[["2024",9,17]]},"issued":{"date-parts":[["2022",9,13]]},"citation-key":"cowleCostTransportInjuries2022"}}],"schema":"https://github.com/citation-style-language/schema/raw/master/csl-citation.json"} </w:instrText>
      </w:r>
      <w:r w:rsidR="004968DD">
        <w:rPr>
          <w:rFonts w:ascii="Times New Roman" w:eastAsia="Times New Roman" w:hAnsi="Times New Roman" w:cs="Times New Roman"/>
          <w:sz w:val="24"/>
          <w:szCs w:val="24"/>
        </w:rPr>
        <w:fldChar w:fldCharType="separate"/>
      </w:r>
      <w:r w:rsidR="004968DD">
        <w:rPr>
          <w:rFonts w:ascii="Times New Roman" w:eastAsia="Times New Roman" w:hAnsi="Times New Roman" w:cs="Times New Roman"/>
          <w:noProof/>
          <w:sz w:val="24"/>
          <w:szCs w:val="24"/>
        </w:rPr>
        <w:t>(6)</w:t>
      </w:r>
      <w:r w:rsidR="004968D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For example, in Toronto, Ontario, 858 cyclists suffered injuries (812 major and 46 fatal injuries, respectively) between 2006 to 2023</w:t>
      </w:r>
      <w:r w:rsidR="004968DD">
        <w:rPr>
          <w:rFonts w:ascii="Times New Roman" w:eastAsia="Times New Roman" w:hAnsi="Times New Roman" w:cs="Times New Roman"/>
          <w:sz w:val="24"/>
          <w:szCs w:val="24"/>
        </w:rPr>
        <w:t xml:space="preserve"> </w:t>
      </w:r>
      <w:r w:rsidR="004968DD">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{"citationID":"sn7alxbe","properties":{"formattedCitation":"(7)","plainCitation":"(7)","noteIndex":0},"citationItems":[{"id":2785,"uris":["http://zotero.org/users/6749620/items/DM4LR2BE"],"itemData":{"id":2785,"type":"webpage","abstract":"Cyclists Related KSI","language":"en-ca","title":"Cyclists KSI collisions","URL":"https://data.torontopolice.on.ca/pages/cyclists","author":[{"literal":"Toronto Police Service"}],"accessed":{"date-parts":[["2024",5,26]]},"issued":{"date-parts":[["2023"]]},"citation-key":"torontopoliceserviceCyclistsKSICollisions2023"}}],"schema":"https://github.com/citation-style-language/schema/raw/master/csl-citation.json"} </w:instrText>
      </w:r>
      <w:r w:rsidR="004968DD">
        <w:rPr>
          <w:rFonts w:ascii="Times New Roman" w:eastAsia="Times New Roman" w:hAnsi="Times New Roman" w:cs="Times New Roman"/>
          <w:sz w:val="24"/>
          <w:szCs w:val="24"/>
        </w:rPr>
        <w:fldChar w:fldCharType="separate"/>
      </w:r>
      <w:r w:rsidR="004968DD">
        <w:rPr>
          <w:rFonts w:ascii="Times New Roman" w:eastAsia="Times New Roman" w:hAnsi="Times New Roman" w:cs="Times New Roman"/>
          <w:noProof/>
          <w:sz w:val="24"/>
          <w:szCs w:val="24"/>
        </w:rPr>
        <w:t>(7)</w:t>
      </w:r>
      <w:r w:rsidR="004968DD">
        <w:rPr>
          <w:rFonts w:ascii="Times New Roman" w:eastAsia="Times New Roman" w:hAnsi="Times New Roman" w:cs="Times New Roman"/>
          <w:sz w:val="24"/>
          <w:szCs w:val="24"/>
        </w:rPr>
        <w:fldChar w:fldCharType="end"/>
      </w:r>
      <w:r w:rsidR="004968D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which associated direct and indirect economic costs of more than $60 million per year</w:t>
      </w:r>
      <w:r w:rsidR="00AE5CE5">
        <w:rPr>
          <w:rFonts w:ascii="Times New Roman" w:eastAsia="Times New Roman" w:hAnsi="Times New Roman" w:cs="Times New Roman"/>
          <w:sz w:val="24"/>
          <w:szCs w:val="24"/>
        </w:rPr>
        <w:t xml:space="preserve"> </w:t>
      </w:r>
      <w:r w:rsidR="00AE5CE5">
        <w:rPr>
          <w:rFonts w:ascii="Times New Roman" w:eastAsia="Times New Roman" w:hAnsi="Times New Roman" w:cs="Times New Roman"/>
          <w:sz w:val="24"/>
          <w:szCs w:val="24"/>
        </w:rPr>
        <w:fldChar w:fldCharType="begin"/>
      </w:r>
      <w:r w:rsidR="00AE5CE5">
        <w:rPr>
          <w:rFonts w:ascii="Times New Roman" w:eastAsia="Times New Roman" w:hAnsi="Times New Roman" w:cs="Times New Roman"/>
          <w:sz w:val="24"/>
          <w:szCs w:val="24"/>
        </w:rPr>
        <w:instrText xml:space="preserve"> ADDIN ZOTERO_ITEM CSL_CITATION {"citationID":"4YtU5WKo","properties":{"formattedCitation":"(8)","plainCitation":"(8)","noteIndex":0},"citationItems":[{"id":2784,"uris":["http://zotero.org/users/6749620/items/DL3NBUUN"],"itemData":{"id":2784,"type":"book","source":"Google Scholar","title":"Road to health: improving walking and cycling in Toronto","title-short":"Road to health","author":[{"literal":"Toronto Public Health"}],"issued":{"date-parts":[["2012"]]},"citation-key":"torontopublichealthRoadHealthImproving2012"}}],"schema":"https://github.com/citation-style-language/schema/raw/master/csl-citation.json"} </w:instrText>
      </w:r>
      <w:r w:rsidR="00AE5CE5">
        <w:rPr>
          <w:rFonts w:ascii="Times New Roman" w:eastAsia="Times New Roman" w:hAnsi="Times New Roman" w:cs="Times New Roman"/>
          <w:sz w:val="24"/>
          <w:szCs w:val="24"/>
        </w:rPr>
        <w:fldChar w:fldCharType="separate"/>
      </w:r>
      <w:r w:rsidR="00AE5CE5">
        <w:rPr>
          <w:rFonts w:ascii="Times New Roman" w:eastAsia="Times New Roman" w:hAnsi="Times New Roman" w:cs="Times New Roman"/>
          <w:noProof/>
          <w:sz w:val="24"/>
          <w:szCs w:val="24"/>
        </w:rPr>
        <w:t>(8)</w:t>
      </w:r>
      <w:r w:rsidR="00AE5CE5">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Across Canada, the costs of </w:t>
      </w:r>
      <w:r>
        <w:rPr>
          <w:rFonts w:ascii="Times New Roman" w:eastAsia="Times New Roman" w:hAnsi="Times New Roman" w:cs="Times New Roman"/>
          <w:sz w:val="24"/>
          <w:szCs w:val="24"/>
        </w:rPr>
        <w:lastRenderedPageBreak/>
        <w:t xml:space="preserve">cycling injuries in 2018 was 377 million CAD </w:t>
      </w:r>
      <w:r w:rsidR="00AE5CE5">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{"citationID":"pD8SNViA","properties":{"formattedCitation":"(9)","plainCitation":"(9)","noteIndex":0},"citationItems":[{"id":2791,"uris":["http://zotero.org/users/6749620/items/PAR2DB3Q"],"itemData":{"id":2791,"type":"webpage","container-title":"Parachute","title":"Cost of injury in canada the highest costs: falls and transport","URL":"https://parachute.ca/the-highest-costs-falls-and-transport/","author":[{"literal":"Parachute"}],"issued":{"date-parts":[["2022",7,19]]},"citation-key":"parachuteCostInjuryCanada2022"}}],"schema":"https://github.com/citation-style-language/schema/raw/master/csl-citation.json"} </w:instrText>
      </w:r>
      <w:r w:rsidR="00AE5CE5">
        <w:rPr>
          <w:rFonts w:ascii="Times New Roman" w:eastAsia="Times New Roman" w:hAnsi="Times New Roman" w:cs="Times New Roman"/>
          <w:sz w:val="24"/>
          <w:szCs w:val="24"/>
        </w:rPr>
        <w:fldChar w:fldCharType="separate"/>
      </w:r>
      <w:r w:rsidR="00AE5CE5">
        <w:rPr>
          <w:rFonts w:ascii="Times New Roman" w:eastAsia="Times New Roman" w:hAnsi="Times New Roman" w:cs="Times New Roman"/>
          <w:noProof/>
          <w:sz w:val="24"/>
          <w:szCs w:val="24"/>
        </w:rPr>
        <w:t>(9)</w:t>
      </w:r>
      <w:r w:rsidR="00AE5CE5">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 addition to public health impacts, the perceived risk of injury associated with on-street cycling may also deter its adoption as an alternative transportation option </w:t>
      </w:r>
      <w:r w:rsidR="000618E7">
        <w:rPr>
          <w:rFonts w:ascii="Times New Roman" w:eastAsia="Times New Roman" w:hAnsi="Times New Roman" w:cs="Times New Roman"/>
          <w:sz w:val="24"/>
          <w:szCs w:val="24"/>
        </w:rPr>
        <w:fldChar w:fldCharType="begin"/>
      </w:r>
      <w:r w:rsidR="000618E7">
        <w:rPr>
          <w:rFonts w:ascii="Times New Roman" w:eastAsia="Times New Roman" w:hAnsi="Times New Roman" w:cs="Times New Roman"/>
          <w:sz w:val="24"/>
          <w:szCs w:val="24"/>
        </w:rPr>
        <w:instrText xml:space="preserve"> ADDIN ZOTERO_ITEM CSL_CITATION {"citationID":"PHcAQBSp","properties":{"formattedCitation":"(2)","plainCitation":"(2)","noteIndex":0},"citationItems":[{"id":3083,"uris":["http://zotero.org/users/6749620/items/CLMVPCLQ"],"itemData":{"id":3083,"type":"article-journal","container-title":"Transport Reviews","DOI":"10.1080/01441647.2017.1340234","ISSN":"0144-1647, 1464-5327","issue":"6","journalAbbreviation":"Transport Reviews","language":"en","page":"689-694","source":"DOI.org (Crossref)","title":"Cycling towards a more sustainable transport future","volume":"37","author":[{"family":"Pucher","given":"John"},{"family":"Buehler","given":"Ralph"}],"issued":{"date-parts":[["2017",11,2]]},"citation-key":"pucherCyclingMoreSustainable2017"}}],"schema":"https://github.com/citation-style-language/schema/raw/master/csl-citation.json"} </w:instrText>
      </w:r>
      <w:r w:rsidR="000618E7">
        <w:rPr>
          <w:rFonts w:ascii="Times New Roman" w:eastAsia="Times New Roman" w:hAnsi="Times New Roman" w:cs="Times New Roman"/>
          <w:sz w:val="24"/>
          <w:szCs w:val="24"/>
        </w:rPr>
        <w:fldChar w:fldCharType="separate"/>
      </w:r>
      <w:r w:rsidR="000618E7">
        <w:rPr>
          <w:rFonts w:ascii="Times New Roman" w:eastAsia="Times New Roman" w:hAnsi="Times New Roman" w:cs="Times New Roman"/>
          <w:noProof/>
          <w:sz w:val="24"/>
          <w:szCs w:val="24"/>
        </w:rPr>
        <w:t>(2)</w:t>
      </w:r>
      <w:r w:rsidR="000618E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Aligned with urban planning initiatives, the Vision Zero road safety strategy, </w:t>
      </w:r>
      <w:r w:rsidR="009B4B6D">
        <w:rPr>
          <w:rFonts w:ascii="Times New Roman" w:eastAsia="Times New Roman" w:hAnsi="Times New Roman" w:cs="Times New Roman"/>
          <w:sz w:val="24"/>
          <w:szCs w:val="24"/>
        </w:rPr>
        <w:t xml:space="preserve">launched </w:t>
      </w:r>
      <w:r>
        <w:rPr>
          <w:rFonts w:ascii="Times New Roman" w:eastAsia="Times New Roman" w:hAnsi="Times New Roman" w:cs="Times New Roman"/>
          <w:sz w:val="24"/>
          <w:szCs w:val="24"/>
        </w:rPr>
        <w:t>in Sweden in 1997 and now adopted in cities globally, stands as a crucial guiding principl</w:t>
      </w:r>
      <w:r w:rsidR="00EF75B4">
        <w:rPr>
          <w:rFonts w:ascii="Times New Roman" w:eastAsia="Times New Roman" w:hAnsi="Times New Roman" w:cs="Times New Roman"/>
          <w:sz w:val="24"/>
          <w:szCs w:val="24"/>
        </w:rPr>
        <w:t>e for road safety</w:t>
      </w:r>
      <w:r w:rsidR="00A064E4" w:rsidRPr="00A064E4">
        <w:rPr>
          <w:rFonts w:ascii="Times New Roman" w:eastAsia="Times New Roman" w:hAnsi="Times New Roman" w:cs="Times New Roman"/>
          <w:sz w:val="24"/>
          <w:szCs w:val="24"/>
        </w:rPr>
        <w:t xml:space="preserve"> </w:t>
      </w:r>
      <w:r w:rsidR="00A064E4">
        <w:rPr>
          <w:rFonts w:ascii="Times New Roman" w:eastAsia="Times New Roman" w:hAnsi="Times New Roman" w:cs="Times New Roman"/>
          <w:sz w:val="24"/>
          <w:szCs w:val="24"/>
        </w:rPr>
        <w:fldChar w:fldCharType="begin"/>
      </w:r>
      <w:r w:rsidR="00A064E4">
        <w:rPr>
          <w:rFonts w:ascii="Times New Roman" w:eastAsia="Times New Roman" w:hAnsi="Times New Roman" w:cs="Times New Roman"/>
          <w:sz w:val="24"/>
          <w:szCs w:val="24"/>
        </w:rPr>
        <w:instrText xml:space="preserve"> ADDIN ZOTERO_ITEM CSL_CITATION {"citationID":"EHf0qiqd","properties":{"formattedCitation":"(10\\uc0\\u8211{}12)","plainCitation":"(10–12)","noteIndex":0},"citationItems":[{"id":3089,"uris":["http://zotero.org/users/6749620/items/SCLU99GD"],"itemData":{"id":3089,"type":"article-journal","container-title":"Prevention Institute","page":"1–11","source":"Google Scholar","title":"Vision Zero: a health equity road map for getting to zero in every community","title-short":"Vision Zero","author":[{"family":"Aboelata","given":"Manal"},{"family":"Yanez","given":"Elva"},{"family":"Kharrazi","given":"Rebekah"}],"issued":{"date-parts":[["2017"]]},"citation-key":"aboelataVisionZeroHealth2017"}},{"id":2779,"uris":["http://zotero.org/users/6749620/items/2VL5IGAP"],"itemData":{"id":2779,"type":"webpage","title":"Vision Zero map","URL":"https://parachute.ca/en/program/vision-zero/vision-zero-map/","author":[{"literal":"Parachute"}],"accessed":{"date-parts":[["2024",7,22]]},"issued":{"date-parts":[["2023",9,8]]},"citation-key":"parachuteVisionZeroMap2023"}},{"id":2781,"uris":["http://zotero.org/users/6749620/items/R4CTPNQ4"],"itemData":{"id":2781,"type":"article-journal","container-title":"International Journal of Injury Control and Safety Promotion","DOI":"10.1080/17457300.2011.635213","ISSN":"1745-7300, 1745-7319","issue":"2","journalAbbreviation":"International Journal of Injury Control and Safety Promotion","language":"en","page":"171-179","source":"DOI.org (Crossref)","title":"Vision Zero – a road safety policy innovation","volume":"19","author":[{"family":"Belin","given":"Matts-Åke"},{"family":"Tillgren","given":"Per"},{"family":"Vedung","given":"Evert"}],"issued":{"date-parts":[["2012",6]]},"citation-key":"belinVisionZeroRoad2012"}}],"schema":"https://github.com/citation-style-language/schema/raw/master/csl-citation.json"} </w:instrText>
      </w:r>
      <w:r w:rsidR="00A064E4">
        <w:rPr>
          <w:rFonts w:ascii="Times New Roman" w:eastAsia="Times New Roman" w:hAnsi="Times New Roman" w:cs="Times New Roman"/>
          <w:sz w:val="24"/>
          <w:szCs w:val="24"/>
        </w:rPr>
        <w:fldChar w:fldCharType="separate"/>
      </w:r>
      <w:r w:rsidR="00A064E4" w:rsidRPr="00AE5CE5">
        <w:rPr>
          <w:rFonts w:ascii="Times New Roman" w:hAnsi="Times New Roman" w:cs="Times New Roman"/>
          <w:sz w:val="24"/>
          <w:lang w:val="en-US"/>
        </w:rPr>
        <w:t>(10–12)</w:t>
      </w:r>
      <w:r w:rsidR="00A064E4">
        <w:rPr>
          <w:rFonts w:ascii="Times New Roman" w:eastAsia="Times New Roman" w:hAnsi="Times New Roman" w:cs="Times New Roman"/>
          <w:sz w:val="24"/>
          <w:szCs w:val="24"/>
        </w:rPr>
        <w:fldChar w:fldCharType="end"/>
      </w:r>
      <w:r w:rsidR="00A064E4">
        <w:rPr>
          <w:rFonts w:ascii="Times New Roman" w:eastAsia="Times New Roman" w:hAnsi="Times New Roman" w:cs="Times New Roman"/>
          <w:sz w:val="24"/>
          <w:szCs w:val="24"/>
        </w:rPr>
        <w:t>.</w:t>
      </w:r>
      <w:r w:rsidR="009B4B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Vision Zero strives to eliminate all severe and fatal road transportation injuries while promoting healthy and equitable mobility for all</w:t>
      </w:r>
      <w:r w:rsidR="00565163">
        <w:rPr>
          <w:rFonts w:ascii="Times New Roman" w:eastAsia="Times New Roman" w:hAnsi="Times New Roman" w:cs="Times New Roman"/>
          <w:sz w:val="24"/>
          <w:szCs w:val="24"/>
        </w:rPr>
        <w:t xml:space="preserve">. Unlike </w:t>
      </w:r>
      <w:r>
        <w:rPr>
          <w:rFonts w:ascii="Times New Roman" w:eastAsia="Times New Roman" w:hAnsi="Times New Roman" w:cs="Times New Roman"/>
          <w:sz w:val="24"/>
          <w:szCs w:val="24"/>
        </w:rPr>
        <w:t xml:space="preserve">traditional approaches that place burdens of safety on road users, </w:t>
      </w:r>
      <w:r w:rsidR="00565163">
        <w:rPr>
          <w:rFonts w:ascii="Times New Roman" w:eastAsia="Times New Roman" w:hAnsi="Times New Roman" w:cs="Times New Roman"/>
          <w:sz w:val="24"/>
          <w:szCs w:val="24"/>
        </w:rPr>
        <w:t xml:space="preserve">Vision Zero </w:t>
      </w:r>
      <w:r>
        <w:rPr>
          <w:rFonts w:ascii="Times New Roman" w:eastAsia="Times New Roman" w:hAnsi="Times New Roman" w:cs="Times New Roman"/>
          <w:sz w:val="24"/>
          <w:szCs w:val="24"/>
        </w:rPr>
        <w:t xml:space="preserve">acknowledges human error and </w:t>
      </w:r>
      <w:r w:rsidR="00565163">
        <w:rPr>
          <w:rFonts w:ascii="Times New Roman" w:eastAsia="Times New Roman" w:hAnsi="Times New Roman" w:cs="Times New Roman"/>
          <w:sz w:val="24"/>
          <w:szCs w:val="24"/>
        </w:rPr>
        <w:t>focuses on</w:t>
      </w:r>
      <w:r w:rsidR="009B4B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road system</w:t>
      </w:r>
      <w:r w:rsidR="009B4B6D">
        <w:rPr>
          <w:rFonts w:ascii="Times New Roman" w:eastAsia="Times New Roman" w:hAnsi="Times New Roman" w:cs="Times New Roman"/>
          <w:sz w:val="24"/>
          <w:szCs w:val="24"/>
        </w:rPr>
        <w:t xml:space="preserve"> designs</w:t>
      </w:r>
      <w:r>
        <w:rPr>
          <w:rFonts w:ascii="Times New Roman" w:eastAsia="Times New Roman" w:hAnsi="Times New Roman" w:cs="Times New Roman"/>
          <w:sz w:val="24"/>
          <w:szCs w:val="24"/>
        </w:rPr>
        <w:t xml:space="preserve"> to prevent traffic deaths</w:t>
      </w:r>
      <w:r w:rsidR="00292E5C">
        <w:rPr>
          <w:rFonts w:ascii="Times New Roman" w:eastAsia="Times New Roman" w:hAnsi="Times New Roman" w:cs="Times New Roman"/>
          <w:sz w:val="24"/>
          <w:szCs w:val="24"/>
        </w:rPr>
        <w:t xml:space="preserve"> </w:t>
      </w:r>
      <w:bookmarkStart w:id="4" w:name="_Hlk180395776"/>
      <w:r w:rsidR="00292E5C">
        <w:rPr>
          <w:rFonts w:ascii="Times New Roman" w:eastAsia="Times New Roman" w:hAnsi="Times New Roman" w:cs="Times New Roman"/>
          <w:sz w:val="24"/>
          <w:szCs w:val="24"/>
        </w:rPr>
        <w:fldChar w:fldCharType="begin"/>
      </w:r>
      <w:r w:rsidR="00F81591">
        <w:rPr>
          <w:rFonts w:ascii="Times New Roman" w:eastAsia="Times New Roman" w:hAnsi="Times New Roman" w:cs="Times New Roman"/>
          <w:sz w:val="24"/>
          <w:szCs w:val="24"/>
        </w:rPr>
        <w:instrText xml:space="preserve"> ADDIN ZOTERO_ITEM CSL_CITATION {"citationID":"VWunEZZf","properties":{"formattedCitation":"(10\\uc0\\u8211{}12)","plainCitation":"(10–12)","noteIndex":0},"citationItems":[{"id":3089,"uris":["http://zotero.org/users/6749620/items/SCLU99GD"],"itemData":{"id":3089,"type":"article-journal","container-title":"Prevention Institute","page":"1–11","source":"Google Scholar","title":"Vision Zero: a health equity road map for getting to zero in every community","title-short":"Vision Zero","author":[{"family":"Aboelata","given":"Manal"},{"family":"Yanez","given":"Elva"},{"family":"Kharrazi","given":"Rebekah"}],"issued":{"date-parts":[["2017"]]},"citation-key":"aboelataVisionZeroHealth2017"}},{"id":2779,"uris":["http://zotero.org/users/6749620/items/2VL5IGAP"],"itemData":{"id":2779,"type":"webpage","title":"Vision Zero map","URL":"https://parachute.ca/en/program/vision-zero/vision-zero-map/","author":[{"literal":"Parachute"}],"accessed":{"date-parts":[["2024",7,22]]},"issued":{"date-parts":[["2023",9,8]]},"citation-key":"parachuteVisionZeroMap2023"}},{"id":2781,"uris":["http://zotero.org/users/6749620/items/R4CTPNQ4"],"itemData":{"id":2781,"type":"article-journal","container-title":"International Journal of Injury Control and Safety Promotion","DOI":"10.1080/17457300.2011.635213","ISSN":"1745-7300, 1745-7319","issue":"2","journalAbbreviation":"International Journal of Injury Control and Safety Promotion","language":"en","page":"171-179","source":"DOI.org (Crossref)","title":"Vision Zero – a road safety policy innovation","volume":"19","author":[{"family":"Belin","given":"Matts-Åke"},{"family":"Tillgren","given":"Per"},{"family":"Vedung","given":"Evert"}],"issued":{"date-parts":[["2012",6]]},"citation-key":"belinVisionZeroRoad2012"}}],"schema":"https://github.com/citation-style-language/schema/raw/master/csl-citation.json"} </w:instrText>
      </w:r>
      <w:r w:rsidR="00292E5C">
        <w:rPr>
          <w:rFonts w:ascii="Times New Roman" w:eastAsia="Times New Roman" w:hAnsi="Times New Roman" w:cs="Times New Roman"/>
          <w:sz w:val="24"/>
          <w:szCs w:val="24"/>
        </w:rPr>
        <w:fldChar w:fldCharType="separate"/>
      </w:r>
      <w:r w:rsidR="00AE5CE5" w:rsidRPr="00AE5CE5">
        <w:rPr>
          <w:rFonts w:ascii="Times New Roman" w:hAnsi="Times New Roman" w:cs="Times New Roman"/>
          <w:sz w:val="24"/>
          <w:lang w:val="en-US"/>
        </w:rPr>
        <w:t>(10–12)</w:t>
      </w:r>
      <w:r w:rsidR="00292E5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bookmarkEnd w:id="4"/>
      <w:r>
        <w:rPr>
          <w:rFonts w:ascii="Times New Roman" w:eastAsia="Times New Roman" w:hAnsi="Times New Roman" w:cs="Times New Roman"/>
          <w:sz w:val="24"/>
          <w:szCs w:val="24"/>
        </w:rPr>
        <w:t xml:space="preserve"> </w:t>
      </w:r>
      <w:r w:rsidR="00BC2611">
        <w:rPr>
          <w:rFonts w:ascii="Times New Roman" w:eastAsia="Times New Roman" w:hAnsi="Times New Roman" w:cs="Times New Roman"/>
          <w:sz w:val="24"/>
          <w:szCs w:val="24"/>
        </w:rPr>
        <w:t xml:space="preserve"> One of the key components in Vision Zero</w:t>
      </w:r>
      <w:del w:id="5" w:author="Andrew Howard" w:date="2024-10-29T16:35:00Z" w16du:dateUtc="2024-10-29T20:35:00Z">
        <w:r w:rsidR="00BC2611" w:rsidDel="00016C01">
          <w:rPr>
            <w:rFonts w:ascii="Times New Roman" w:eastAsia="Times New Roman" w:hAnsi="Times New Roman" w:cs="Times New Roman"/>
            <w:sz w:val="24"/>
            <w:szCs w:val="24"/>
          </w:rPr>
          <w:delText>,</w:delText>
        </w:r>
      </w:del>
      <w:r w:rsidR="00BC2611">
        <w:rPr>
          <w:rFonts w:ascii="Times New Roman" w:eastAsia="Times New Roman" w:hAnsi="Times New Roman" w:cs="Times New Roman"/>
          <w:sz w:val="24"/>
          <w:szCs w:val="24"/>
        </w:rPr>
        <w:t xml:space="preserve"> is the </w:t>
      </w:r>
      <w:r w:rsidR="00CF6AA7">
        <w:rPr>
          <w:rFonts w:ascii="Times New Roman" w:eastAsia="Times New Roman" w:hAnsi="Times New Roman" w:cs="Times New Roman"/>
          <w:sz w:val="24"/>
          <w:szCs w:val="24"/>
        </w:rPr>
        <w:t>installation</w:t>
      </w:r>
      <w:r w:rsidR="00BC2611">
        <w:rPr>
          <w:rFonts w:ascii="Times New Roman" w:eastAsia="Times New Roman" w:hAnsi="Times New Roman" w:cs="Times New Roman"/>
          <w:sz w:val="24"/>
          <w:szCs w:val="24"/>
        </w:rPr>
        <w:t xml:space="preserve"> of  cycling infrastructure, to improve safety and encourage cycling as a sustainable transportation mode</w:t>
      </w:r>
      <w:r w:rsidR="00F81591">
        <w:rPr>
          <w:rFonts w:ascii="Times New Roman" w:eastAsia="Times New Roman" w:hAnsi="Times New Roman" w:cs="Times New Roman"/>
          <w:sz w:val="24"/>
          <w:szCs w:val="24"/>
        </w:rPr>
        <w:t xml:space="preserve"> </w:t>
      </w:r>
      <w:r w:rsidR="00F81591">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{"citationID":"nUOV5hMm","properties":{"formattedCitation":"(13)","plainCitation":"(13)","noteIndex":0},"citationItems":[{"id":3138,"uris":["http://zotero.org/users/6749620/items/ZA54U6NE"],"itemData":{"id":3138,"type":"webpage","abstract":"Deaths and Serious Injuries are Preventable The Vision Zero Road Safety Plan was developed through data-driven and map-based decision making, leveraging the experience of other North American cities that have adopted Vision Zero strategies and through collaboration with several local partners who traditionally support and undertake road safety initiatives independently.  The Vision Zero Road Safety […]","container-title":"City of Toronto","language":"en-CA","license":"Copyright: City of Toronto","note":"archive_location: Toronto, Ontario, Canada\npublisher: City of Toronto\nScroll: yes","title":"Vision Zero emphasis areas","URL":"https://www.toronto.ca/services-payments/streets-parking-transportation/road-safety/vision-zero/emphasis-areas/","author":[{"literal":"City of Toronto"}],"accessed":{"date-parts":[["2024",10,27]]},"issued":{"date-parts":[["2017",11,17]]},"citation-key":"cityoftorontoVisionZeroEmphasis2017"}}],"schema":"https://github.com/citation-style-language/schema/raw/master/csl-citation.json"} </w:instrText>
      </w:r>
      <w:r w:rsidR="00F81591">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(13)</w:t>
      </w:r>
      <w:r w:rsidR="00F81591">
        <w:rPr>
          <w:rFonts w:ascii="Times New Roman" w:eastAsia="Times New Roman" w:hAnsi="Times New Roman" w:cs="Times New Roman"/>
          <w:sz w:val="24"/>
          <w:szCs w:val="24"/>
        </w:rPr>
        <w:fldChar w:fldCharType="end"/>
      </w:r>
      <w:r w:rsidR="00BC2611">
        <w:rPr>
          <w:rFonts w:ascii="Times New Roman" w:eastAsia="Times New Roman" w:hAnsi="Times New Roman" w:cs="Times New Roman"/>
          <w:sz w:val="24"/>
          <w:szCs w:val="24"/>
        </w:rPr>
        <w:t>.</w:t>
      </w:r>
    </w:p>
    <w:p w14:paraId="0000001E" w14:textId="1A6B2D2B" w:rsidR="003B416B" w:rsidRDefault="006C3733" w:rsidP="00AB78A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ages and abilities cycling facilities </w:t>
      </w:r>
      <w:r w:rsidR="00BA2F9E">
        <w:rPr>
          <w:rFonts w:ascii="Times New Roman" w:eastAsia="Times New Roman" w:hAnsi="Times New Roman" w:cs="Times New Roman"/>
          <w:sz w:val="24"/>
          <w:szCs w:val="24"/>
        </w:rPr>
        <w:t>(referred to’ AAA”)</w:t>
      </w:r>
      <w:r w:rsidR="00CF122E">
        <w:rPr>
          <w:rFonts w:ascii="Times New Roman" w:eastAsia="Times New Roman" w:hAnsi="Times New Roman" w:cs="Times New Roman"/>
          <w:sz w:val="24"/>
          <w:szCs w:val="24"/>
        </w:rPr>
        <w:t xml:space="preserve"> is the goal in cities, reflecting infrastructure that is</w:t>
      </w:r>
      <w:r>
        <w:rPr>
          <w:rFonts w:ascii="Times New Roman" w:eastAsia="Times New Roman" w:hAnsi="Times New Roman" w:cs="Times New Roman"/>
          <w:sz w:val="24"/>
          <w:szCs w:val="24"/>
        </w:rPr>
        <w:t xml:space="preserve"> </w:t>
      </w:r>
      <w:r w:rsidR="00CF122E">
        <w:rPr>
          <w:rFonts w:ascii="Times New Roman" w:eastAsia="Times New Roman" w:hAnsi="Times New Roman" w:cs="Times New Roman"/>
          <w:sz w:val="24"/>
          <w:szCs w:val="24"/>
        </w:rPr>
        <w:t xml:space="preserve">well connected and </w:t>
      </w:r>
      <w:r>
        <w:rPr>
          <w:rFonts w:ascii="Times New Roman" w:eastAsia="Times New Roman" w:hAnsi="Times New Roman" w:cs="Times New Roman"/>
          <w:sz w:val="24"/>
          <w:szCs w:val="24"/>
        </w:rPr>
        <w:t>safe and comfortable</w:t>
      </w:r>
      <w:r w:rsidR="00BA2F9E">
        <w:rPr>
          <w:rFonts w:ascii="Times New Roman" w:eastAsia="Times New Roman" w:hAnsi="Times New Roman" w:cs="Times New Roman"/>
          <w:sz w:val="24"/>
          <w:szCs w:val="24"/>
        </w:rPr>
        <w:t xml:space="preserve"> for </w:t>
      </w:r>
      <w:r w:rsidR="00CF122E">
        <w:rPr>
          <w:rFonts w:ascii="Times New Roman" w:eastAsia="Times New Roman" w:hAnsi="Times New Roman" w:cs="Times New Roman"/>
          <w:sz w:val="24"/>
          <w:szCs w:val="24"/>
        </w:rPr>
        <w:t>everyone</w:t>
      </w:r>
      <w:ins w:id="6" w:author="Andrew Howard" w:date="2024-10-29T16:35:00Z" w16du:dateUtc="2024-10-29T20:35:00Z">
        <w:r w:rsidR="00F61974">
          <w:rPr>
            <w:rFonts w:ascii="Times New Roman" w:eastAsia="Times New Roman" w:hAnsi="Times New Roman" w:cs="Times New Roman"/>
            <w:sz w:val="24"/>
            <w:szCs w:val="24"/>
          </w:rPr>
          <w:t>.</w:t>
        </w:r>
      </w:ins>
      <w:del w:id="7" w:author="Andrew Howard" w:date="2024-10-29T16:35:00Z" w16du:dateUtc="2024-10-29T20:35:00Z">
        <w:r w:rsidR="00BA2F9E" w:rsidDel="00F61974">
          <w:rPr>
            <w:rFonts w:ascii="Times New Roman" w:eastAsia="Times New Roman" w:hAnsi="Times New Roman" w:cs="Times New Roman"/>
            <w:sz w:val="24"/>
            <w:szCs w:val="24"/>
          </w:rPr>
          <w:delText>,</w:delText>
        </w:r>
      </w:del>
      <w:r w:rsidR="00BA2F9E" w:rsidRPr="00BA2F9E">
        <w:rPr>
          <w:rFonts w:ascii="Times New Roman" w:eastAsia="Times New Roman" w:hAnsi="Times New Roman" w:cs="Times New Roman"/>
          <w:sz w:val="24"/>
          <w:szCs w:val="24"/>
        </w:rPr>
        <w:t xml:space="preserve"> </w:t>
      </w:r>
      <w:r w:rsidR="00BA2F9E">
        <w:rPr>
          <w:rFonts w:ascii="Times New Roman" w:eastAsia="Times New Roman" w:hAnsi="Times New Roman" w:cs="Times New Roman"/>
          <w:sz w:val="24"/>
          <w:szCs w:val="24"/>
        </w:rPr>
        <w:t>AAA facilit</w:t>
      </w:r>
      <w:ins w:id="8" w:author="Andrew Howard" w:date="2024-10-29T16:36:00Z" w16du:dateUtc="2024-10-29T20:36:00Z">
        <w:r w:rsidR="00491A3E">
          <w:rPr>
            <w:rFonts w:ascii="Times New Roman" w:eastAsia="Times New Roman" w:hAnsi="Times New Roman" w:cs="Times New Roman"/>
            <w:sz w:val="24"/>
            <w:szCs w:val="24"/>
          </w:rPr>
          <w:t>ies</w:t>
        </w:r>
      </w:ins>
      <w:del w:id="9" w:author="Andrew Howard" w:date="2024-10-29T16:36:00Z" w16du:dateUtc="2024-10-29T20:36:00Z">
        <w:r w:rsidR="00BA2F9E" w:rsidDel="00491A3E">
          <w:rPr>
            <w:rFonts w:ascii="Times New Roman" w:eastAsia="Times New Roman" w:hAnsi="Times New Roman" w:cs="Times New Roman"/>
            <w:sz w:val="24"/>
            <w:szCs w:val="24"/>
          </w:rPr>
          <w:delText>y</w:delText>
        </w:r>
      </w:del>
      <w:r w:rsidR="00BA2F9E">
        <w:rPr>
          <w:rFonts w:ascii="Times New Roman" w:eastAsia="Times New Roman" w:hAnsi="Times New Roman" w:cs="Times New Roman"/>
          <w:sz w:val="24"/>
          <w:szCs w:val="24"/>
        </w:rPr>
        <w:t xml:space="preserve"> </w:t>
      </w:r>
      <w:ins w:id="10" w:author="Andrew Howard" w:date="2024-10-29T16:36:00Z" w16du:dateUtc="2024-10-29T20:36:00Z">
        <w:r w:rsidR="00491A3E">
          <w:rPr>
            <w:rFonts w:ascii="Times New Roman" w:eastAsia="Times New Roman" w:hAnsi="Times New Roman" w:cs="Times New Roman"/>
            <w:sz w:val="24"/>
            <w:szCs w:val="24"/>
          </w:rPr>
          <w:t xml:space="preserve">include </w:t>
        </w:r>
      </w:ins>
      <w:ins w:id="11" w:author="Andrew Howard" w:date="2024-10-29T16:39:00Z" w16du:dateUtc="2024-10-29T20:39:00Z">
        <w:r w:rsidR="00D753B1">
          <w:rPr>
            <w:rFonts w:ascii="Times New Roman" w:eastAsia="Times New Roman" w:hAnsi="Times New Roman" w:cs="Times New Roman"/>
            <w:sz w:val="24"/>
            <w:szCs w:val="24"/>
          </w:rPr>
          <w:t xml:space="preserve">  </w:t>
        </w:r>
      </w:ins>
      <w:del w:id="12" w:author="Andrew Howard" w:date="2024-10-29T16:36:00Z" w16du:dateUtc="2024-10-29T20:36:00Z">
        <w:r w:rsidR="00BA2F9E" w:rsidDel="00491A3E">
          <w:rPr>
            <w:rFonts w:ascii="Times New Roman" w:eastAsia="Times New Roman" w:hAnsi="Times New Roman" w:cs="Times New Roman"/>
            <w:sz w:val="24"/>
            <w:szCs w:val="24"/>
          </w:rPr>
          <w:delText>are</w:delText>
        </w:r>
      </w:del>
      <w:r w:rsidR="00BA2F9E">
        <w:rPr>
          <w:rFonts w:ascii="Times New Roman" w:eastAsia="Times New Roman" w:hAnsi="Times New Roman" w:cs="Times New Roman"/>
          <w:sz w:val="24"/>
          <w:szCs w:val="24"/>
        </w:rPr>
        <w:t xml:space="preserve"> protected bike lanes, off-street p</w:t>
      </w:r>
      <w:r w:rsidR="00CF122E">
        <w:rPr>
          <w:rFonts w:ascii="Times New Roman" w:eastAsia="Times New Roman" w:hAnsi="Times New Roman" w:cs="Times New Roman"/>
          <w:sz w:val="24"/>
          <w:szCs w:val="24"/>
        </w:rPr>
        <w:t>a</w:t>
      </w:r>
      <w:r w:rsidR="00BA2F9E">
        <w:rPr>
          <w:rFonts w:ascii="Times New Roman" w:eastAsia="Times New Roman" w:hAnsi="Times New Roman" w:cs="Times New Roman"/>
          <w:sz w:val="24"/>
          <w:szCs w:val="24"/>
        </w:rPr>
        <w:t>ths and local street bikeways, and not painted bike l</w:t>
      </w:r>
      <w:r w:rsidR="00CF122E">
        <w:rPr>
          <w:rFonts w:ascii="Times New Roman" w:eastAsia="Times New Roman" w:hAnsi="Times New Roman" w:cs="Times New Roman"/>
          <w:sz w:val="24"/>
          <w:szCs w:val="24"/>
        </w:rPr>
        <w:t>a</w:t>
      </w:r>
      <w:r w:rsidR="00BA2F9E">
        <w:rPr>
          <w:rFonts w:ascii="Times New Roman" w:eastAsia="Times New Roman" w:hAnsi="Times New Roman" w:cs="Times New Roman"/>
          <w:sz w:val="24"/>
          <w:szCs w:val="24"/>
        </w:rPr>
        <w:t>nes o</w:t>
      </w:r>
      <w:r w:rsidR="00CF122E">
        <w:rPr>
          <w:rFonts w:ascii="Times New Roman" w:eastAsia="Times New Roman" w:hAnsi="Times New Roman" w:cs="Times New Roman"/>
          <w:sz w:val="24"/>
          <w:szCs w:val="24"/>
        </w:rPr>
        <w:t>r</w:t>
      </w:r>
      <w:r w:rsidR="00BA2F9E">
        <w:rPr>
          <w:rFonts w:ascii="Times New Roman" w:eastAsia="Times New Roman" w:hAnsi="Times New Roman" w:cs="Times New Roman"/>
          <w:sz w:val="24"/>
          <w:szCs w:val="24"/>
        </w:rPr>
        <w:t xml:space="preserve"> shared l</w:t>
      </w:r>
      <w:r w:rsidR="00CF122E">
        <w:rPr>
          <w:rFonts w:ascii="Times New Roman" w:eastAsia="Times New Roman" w:hAnsi="Times New Roman" w:cs="Times New Roman"/>
          <w:sz w:val="24"/>
          <w:szCs w:val="24"/>
        </w:rPr>
        <w:t>a</w:t>
      </w:r>
      <w:r w:rsidR="00BA2F9E">
        <w:rPr>
          <w:rFonts w:ascii="Times New Roman" w:eastAsia="Times New Roman" w:hAnsi="Times New Roman" w:cs="Times New Roman"/>
          <w:sz w:val="24"/>
          <w:szCs w:val="24"/>
        </w:rPr>
        <w:t>nes for motor vehicles and bikes</w:t>
      </w:r>
      <w:r w:rsidR="00225117">
        <w:rPr>
          <w:rFonts w:ascii="Times New Roman" w:eastAsia="Times New Roman" w:hAnsi="Times New Roman" w:cs="Times New Roman"/>
          <w:sz w:val="24"/>
          <w:szCs w:val="24"/>
        </w:rPr>
        <w:t xml:space="preserve"> </w:t>
      </w:r>
      <w:r w:rsidR="00225117">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Glx39GXt","properties":{"formattedCitation":"(14\\uc0\\u8211{}16)","plainCitation":"(14–16)","noteIndex":0},"citationItems":[{"id":3126,"uris":["http://zotero.org/users/6749620/items/FT4M96PX"],"itemData":{"id":3126,"type":"document","language":"en","source":"Zotero","title":"Transportation design guidelines: all ages and abilities cycling routes","URL":"https://vancouver.ca/files/cov/design-guidelines-for-all-ages-and-abilities-cycling-routes.pdf","author":[{"literal":"City of Vancouver"}],"issued":{"date-parts":[["2017"]]},"citation-key":"cityofvancouverTransportationDesignGuidelines2017"}},{"id":3127,"uris":["http://zotero.org/users/6749620/items/PUZ99EZF"],"itemData":{"id":3127,"type":"report","abstract":"GDG Chapter 5 - Bicycle Integrated Design identifies examples on how to integrate the design of bicycle facilities holistically into the design of roadways to provide a balanced solution for all modes and road users; and provides guidance on bicycle and in-line skater design needs, types of bicycle facilities, a framework for the selection of an","language":"en-US","title":"Geometric design guide for Canadian roads: chapter 5 – bicycle integrated design (2017)","title-short":"Geometric design guide for canadian roads","URL":"https://www.tac-atc.ca/en/knowledge-centre/technical-resources-search/publications/ptm-geodes5-e/","author":[{"literal":"Transportation Association of Canada"}],"accessed":{"date-parts":[["2024",9,20]]},"issued":{"date-parts":[["2017",6,15]]},"citation-key":"transportationassociationofcanadaGeometricDesignGuide2017"}},{"id":3129,"uris":["http://zotero.org/users/6749620/items/4GNQBLYK"],"itemData":{"id":3129,"type":"book","language":"eng","note":"Last Modified: 2024-05-03\npublisher: Province of British Columbia","title":"Active transportation design guide - province of British Columbia","URL":"https://www2.gov.bc.ca/gov/content/transportation/transportation-infrastructure/engineering-standards-guidelines/traffic-engineering-safety/active-transportation-design-guide","author":[{"literal":"Ministry of Transportation and Infrastructure"}],"accessed":{"date-parts":[["2024",9,20]]},"issued":{"date-parts":[["2019"]]},"citation-key":"ministryoftransportationandinfrastructureActiveTransportationDesign2019"}}],"schema":"https://github.com/citation-style-language/schema/raw/master/csl-citation.json"} </w:instrText>
      </w:r>
      <w:r w:rsidR="00225117">
        <w:rPr>
          <w:rFonts w:ascii="Times New Roman" w:eastAsia="Times New Roman" w:hAnsi="Times New Roman" w:cs="Times New Roman"/>
          <w:sz w:val="24"/>
          <w:szCs w:val="24"/>
        </w:rPr>
        <w:fldChar w:fldCharType="separate"/>
      </w:r>
      <w:r w:rsidR="00F81591" w:rsidRPr="00F81591">
        <w:rPr>
          <w:rFonts w:ascii="Times New Roman" w:hAnsi="Times New Roman" w:cs="Times New Roman"/>
          <w:sz w:val="24"/>
          <w:lang w:val="en-US"/>
        </w:rPr>
        <w:t>(14–16)</w:t>
      </w:r>
      <w:r w:rsidR="00225117">
        <w:rPr>
          <w:rFonts w:ascii="Times New Roman" w:eastAsia="Times New Roman" w:hAnsi="Times New Roman" w:cs="Times New Roman"/>
          <w:sz w:val="24"/>
          <w:szCs w:val="24"/>
        </w:rPr>
        <w:fldChar w:fldCharType="end"/>
      </w:r>
      <w:r w:rsidR="00BA2F9E">
        <w:rPr>
          <w:rFonts w:ascii="Times New Roman" w:eastAsia="Times New Roman" w:hAnsi="Times New Roman" w:cs="Times New Roman"/>
          <w:sz w:val="24"/>
          <w:szCs w:val="24"/>
        </w:rPr>
        <w:t>.</w:t>
      </w:r>
      <w:r w:rsidR="00654858">
        <w:rPr>
          <w:rFonts w:ascii="Times New Roman" w:eastAsia="Times New Roman" w:hAnsi="Times New Roman" w:cs="Times New Roman"/>
          <w:sz w:val="24"/>
          <w:szCs w:val="24"/>
        </w:rPr>
        <w:t xml:space="preserve"> I</w:t>
      </w:r>
      <w:r w:rsidR="000371C9">
        <w:rPr>
          <w:rFonts w:ascii="Times New Roman" w:eastAsia="Times New Roman" w:hAnsi="Times New Roman" w:cs="Times New Roman"/>
          <w:sz w:val="24"/>
          <w:szCs w:val="24"/>
        </w:rPr>
        <w:t xml:space="preserve">n the context of on-street infrastructure, cyclists prefer </w:t>
      </w:r>
      <w:r w:rsidR="00693D05">
        <w:rPr>
          <w:rFonts w:ascii="Times New Roman" w:eastAsia="Times New Roman" w:hAnsi="Times New Roman" w:cs="Times New Roman"/>
          <w:sz w:val="24"/>
          <w:szCs w:val="24"/>
        </w:rPr>
        <w:t xml:space="preserve">cycling infrastructure to none, and </w:t>
      </w:r>
      <w:r w:rsidR="000371C9">
        <w:rPr>
          <w:rFonts w:ascii="Times New Roman" w:eastAsia="Times New Roman" w:hAnsi="Times New Roman" w:cs="Times New Roman"/>
          <w:sz w:val="24"/>
          <w:szCs w:val="24"/>
        </w:rPr>
        <w:t>cycle tracks – where cyclists are physically separated from vehicle traffic – to painted lanes</w:t>
      </w:r>
      <w:r w:rsidR="00643CE5">
        <w:rPr>
          <w:rFonts w:ascii="Times New Roman" w:eastAsia="Times New Roman" w:hAnsi="Times New Roman" w:cs="Times New Roman"/>
          <w:sz w:val="24"/>
          <w:szCs w:val="24"/>
        </w:rPr>
        <w:t xml:space="preserve"> </w:t>
      </w:r>
      <w:r w:rsidR="00643CE5">
        <w:rPr>
          <w:rFonts w:ascii="Times New Roman" w:eastAsia="Times New Roman" w:hAnsi="Times New Roman" w:cs="Times New Roman"/>
          <w:sz w:val="24"/>
          <w:szCs w:val="24"/>
        </w:rPr>
        <w:fldChar w:fldCharType="begin"/>
      </w:r>
      <w:r w:rsidR="005C0B0C">
        <w:rPr>
          <w:rFonts w:ascii="Times New Roman" w:eastAsia="Times New Roman" w:hAnsi="Times New Roman" w:cs="Times New Roman"/>
          <w:sz w:val="24"/>
          <w:szCs w:val="24"/>
        </w:rPr>
        <w:instrText xml:space="preserve"> ADDIN ZOTERO_ITEM CSL_CITATION {"citationID":"CODkRjK9","properties":{"formattedCitation":"(17)","plainCitation":"(17)","noteIndex":0},"citationItems":[{"id":3095,"uris":["http://zotero.org/users/6749620/items/QZ9D26TP"],"itemData":{"id":3095,"type":"article-journal","container-title":"Health Promotion and Chronic Disease Prevention in Canada: Research, Policy and Practice","issue":"9","note":"publisher: Public Health Agency of Canada","page":"288","source":"Google Scholar","title":"At-a-glance-the Canadian bikeway comfort and safety (CAN-BICS) classification system: a common naming convention for cycling infrastructure","title-short":"At-a-glance-the canadian bikeway comfort and safety (can-bics) classification system","volume":"40","author":[{"family":"Winters","given":"Meghan"},{"family":"Zanotto","given":"Moreno"},{"family":"Butler","given":"Gregory"}],"issued":{"date-parts":[["2020"]]},"citation-key":"wintersGlanceCanadianBikewayComfort2020"}}],"schema":"https://github.com/citation-style-language/schema/raw/master/csl-citation.json"} </w:instrText>
      </w:r>
      <w:r w:rsidR="00643CE5">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(17)</w:t>
      </w:r>
      <w:r w:rsidR="00643CE5">
        <w:rPr>
          <w:rFonts w:ascii="Times New Roman" w:eastAsia="Times New Roman" w:hAnsi="Times New Roman" w:cs="Times New Roman"/>
          <w:sz w:val="24"/>
          <w:szCs w:val="24"/>
        </w:rPr>
        <w:fldChar w:fldCharType="end"/>
      </w:r>
      <w:r w:rsidR="00643CE5">
        <w:rPr>
          <w:rFonts w:ascii="Times New Roman" w:eastAsia="Times New Roman" w:hAnsi="Times New Roman" w:cs="Times New Roman"/>
          <w:sz w:val="24"/>
          <w:szCs w:val="24"/>
        </w:rPr>
        <w:t>.</w:t>
      </w:r>
      <w:r w:rsidR="00693D05">
        <w:rPr>
          <w:rFonts w:ascii="Times New Roman" w:eastAsia="Times New Roman" w:hAnsi="Times New Roman" w:cs="Times New Roman"/>
          <w:sz w:val="24"/>
          <w:szCs w:val="24"/>
        </w:rPr>
        <w:t xml:space="preserve"> </w:t>
      </w:r>
      <w:r w:rsidR="000371C9">
        <w:rPr>
          <w:rFonts w:ascii="Times New Roman" w:eastAsia="Times New Roman" w:hAnsi="Times New Roman" w:cs="Times New Roman"/>
          <w:sz w:val="24"/>
          <w:szCs w:val="24"/>
        </w:rPr>
        <w:t xml:space="preserve">Only 15% of cyclists </w:t>
      </w:r>
      <w:r w:rsidR="00693D05">
        <w:rPr>
          <w:rFonts w:ascii="Times New Roman" w:eastAsia="Times New Roman" w:hAnsi="Times New Roman" w:cs="Times New Roman"/>
          <w:sz w:val="24"/>
          <w:szCs w:val="24"/>
        </w:rPr>
        <w:t xml:space="preserve">responding to an online survey, </w:t>
      </w:r>
      <w:r w:rsidR="000371C9">
        <w:rPr>
          <w:rFonts w:ascii="Times New Roman" w:eastAsia="Times New Roman" w:hAnsi="Times New Roman" w:cs="Times New Roman"/>
          <w:sz w:val="24"/>
          <w:szCs w:val="24"/>
        </w:rPr>
        <w:t>perceive mixed traffic routes</w:t>
      </w:r>
      <w:r w:rsidR="00306422">
        <w:rPr>
          <w:rFonts w:ascii="Times New Roman" w:eastAsia="Times New Roman" w:hAnsi="Times New Roman" w:cs="Times New Roman"/>
          <w:sz w:val="24"/>
          <w:szCs w:val="24"/>
        </w:rPr>
        <w:t xml:space="preserve"> (e.g., no infrastructure)</w:t>
      </w:r>
      <w:r w:rsidR="000371C9">
        <w:rPr>
          <w:rFonts w:ascii="Times New Roman" w:eastAsia="Times New Roman" w:hAnsi="Times New Roman" w:cs="Times New Roman"/>
          <w:sz w:val="24"/>
          <w:szCs w:val="24"/>
        </w:rPr>
        <w:t xml:space="preserve"> as being safe; </w:t>
      </w:r>
      <w:r w:rsidR="0014134D">
        <w:rPr>
          <w:rFonts w:ascii="Times New Roman" w:eastAsia="Times New Roman" w:hAnsi="Times New Roman" w:cs="Times New Roman"/>
          <w:sz w:val="24"/>
          <w:szCs w:val="24"/>
        </w:rPr>
        <w:t>however,</w:t>
      </w:r>
      <w:r w:rsidR="000371C9">
        <w:rPr>
          <w:rFonts w:ascii="Times New Roman" w:eastAsia="Times New Roman" w:hAnsi="Times New Roman" w:cs="Times New Roman"/>
          <w:sz w:val="24"/>
          <w:szCs w:val="24"/>
        </w:rPr>
        <w:t xml:space="preserve"> </w:t>
      </w:r>
      <w:r w:rsidR="0014134D">
        <w:rPr>
          <w:rFonts w:ascii="Times New Roman" w:eastAsia="Times New Roman" w:hAnsi="Times New Roman" w:cs="Times New Roman"/>
          <w:sz w:val="24"/>
          <w:szCs w:val="24"/>
        </w:rPr>
        <w:t xml:space="preserve">perception of safety </w:t>
      </w:r>
      <w:r w:rsidR="000371C9">
        <w:rPr>
          <w:rFonts w:ascii="Times New Roman" w:eastAsia="Times New Roman" w:hAnsi="Times New Roman" w:cs="Times New Roman"/>
          <w:sz w:val="24"/>
          <w:szCs w:val="24"/>
        </w:rPr>
        <w:t xml:space="preserve">increases to 77% for painted lanes, and up to 91% when physical barriers are part of the infrastructure </w:t>
      </w:r>
      <w:r w:rsidR="00643CE5">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{"citationID":"wJZBhFHs","properties":{"formattedCitation":"(18)","plainCitation":"(18)","noteIndex":0},"citationItems":[{"id":3097,"uris":["http://zotero.org/users/6749620/items/NEE3PHNM"],"itemData":{"id":3097,"type":"article-journal","container-title":"Journal of Transport Geography","note":"publisher: Elsevier","page":"103340","source":"Google Scholar","title":"Subjectively safe cycling infrastructure: new insights for urban designs","title-short":"Subjectively safe cycling infrastructure","volume":"101","author":[{"family":"Gössling","given":"Stefan"},{"family":"McRae","given":"Sophia"}],"issued":{"date-parts":[["2022"]]},"citation-key":"gosslingSubjectivelySafeCycling2022"}}],"schema":"https://github.com/citation-style-language/schema/raw/master/csl-citation.json"} </w:instrText>
      </w:r>
      <w:r w:rsidR="00643CE5">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(18)</w:t>
      </w:r>
      <w:r w:rsidR="00643CE5">
        <w:rPr>
          <w:rFonts w:ascii="Times New Roman" w:eastAsia="Times New Roman" w:hAnsi="Times New Roman" w:cs="Times New Roman"/>
          <w:sz w:val="24"/>
          <w:szCs w:val="24"/>
        </w:rPr>
        <w:fldChar w:fldCharType="end"/>
      </w:r>
      <w:r w:rsidR="000371C9">
        <w:rPr>
          <w:rFonts w:ascii="Times New Roman" w:eastAsia="Times New Roman" w:hAnsi="Times New Roman" w:cs="Times New Roman"/>
          <w:sz w:val="24"/>
          <w:szCs w:val="24"/>
        </w:rPr>
        <w:t xml:space="preserve">. </w:t>
      </w:r>
    </w:p>
    <w:p w14:paraId="0000001F" w14:textId="592EF0ED" w:rsidR="003B416B" w:rsidRDefault="000371C9" w:rsidP="00BC261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COVID-19 pandemic also pushed municipalities to respond to shifting mobility patterns and emerging public health needs </w:t>
      </w:r>
      <w:r w:rsidR="00637822">
        <w:rPr>
          <w:rFonts w:ascii="Times New Roman" w:eastAsia="Times New Roman" w:hAnsi="Times New Roman" w:cs="Times New Roman"/>
          <w:sz w:val="24"/>
          <w:szCs w:val="24"/>
        </w:rPr>
        <w:fldChar w:fldCharType="begin"/>
      </w:r>
      <w:r w:rsidR="00F81591">
        <w:rPr>
          <w:rFonts w:ascii="Times New Roman" w:eastAsia="Times New Roman" w:hAnsi="Times New Roman" w:cs="Times New Roman"/>
          <w:sz w:val="24"/>
          <w:szCs w:val="24"/>
        </w:rPr>
        <w:instrText xml:space="preserve"> ADDIN ZOTERO_ITEM CSL_CITATION {"citationID":"qidvQngv","properties":{"formattedCitation":"(19)","plainCitation":"(19)","noteIndex":0},"citationItems":[{"id":3098,"uris":["http://zotero.org/users/6749620/items/66KVZ7V5"],"itemData":{"id":3098,"type":"article-journal","abstract":"Abstract                Intervention                Street reallocation interventions in three Canadian mid-sized cities: Victoria (British Columbia), Kelowna (British Columbia), and Halifax (Nova Scotia) related to the COVID-19 pandemic.                              Research question                What street reallocation interventions were implemented, and what were the socio-spatial equity patterns?                              Methods                We collected data on street reallocations (interventions that expand street space for active transportation or physical distancing) from April 1 to August 15, 2020 from websites and media. For each city, we summarized length of street reallocations (km) and described implementation strategies and communications. We assessed socio-spatial patterning of interventions by comparing differences in where interventions were implemented by area-level mobility, accessibility, and socio-demographic characteristics.                              Results                Two themes motivated street reallocations: supporting mobility, recreation, and physical distancing in populous areas, and bolstering COVID-19 recovery for businesses. The scale of responses ranged across cities, from Halifax adding an additional 20% distance to their bicycle network to Kelowna closing only one main street section. Interventions were located in downtown cores, areas with high population density, higher use of active transportation, and close proximity to essential destinations. With respect to socio-demographics, interventions tended to be implemented in areas with fewer children and areas with fewer visible minority populations. In Victoria, the interventions were in areas with lower income populations and higher proportions of Indigenous people.                              Conclusion                In this early response phase, some cities acted swiftly even in the context of massive uncertainties. As cities move toward recovery and resilience, they should leverage early learnings as they act to create more permanent solutions that support safe and equitable mobility.","container-title":"Canadian Journal of Public Health","DOI":"10.17269/s41997-020-00467-3","ISSN":"0008-4263, 1920-7476","issue":"3","journalAbbreviation":"Can J Public Health","language":"en","license":"https://creativecommons.org/licenses/by/4.0","note":"publisher: Springer Science and Business Media LLC","page":"376-390","source":"Crossref","title":"COVID-19 street reallocation in mid-sized Canadian cities: socio-spatial equity patterns","title-short":"COVID-19 street reallocation in mid-sized Canadian cities","volume":"112","author":[{"family":"Fischer","given":"Jaimy"},{"family":"Winters","given":"Meghan"}],"issued":{"date-parts":[["2021",6]]},"citation-key":"fischerCOVID19StreetReallocation2021"}}],"schema":"https://github.com/citation-style-language/schema/raw/master/csl-citation.json"} </w:instrText>
      </w:r>
      <w:r w:rsidR="00637822">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(19)</w:t>
      </w:r>
      <w:r w:rsidR="0063782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As cycling ridership surged across Canada during the pandemic, injuries increased</w:t>
      </w:r>
      <w:r w:rsidR="00C1664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with approximately 43,700 cycling-related emergency department visits from April 2020 to March 2021, reflecting a 36% increase from the previous </w:t>
      </w:r>
      <w:r>
        <w:rPr>
          <w:rFonts w:ascii="Times New Roman" w:eastAsia="Times New Roman" w:hAnsi="Times New Roman" w:cs="Times New Roman"/>
          <w:sz w:val="24"/>
          <w:szCs w:val="24"/>
        </w:rPr>
        <w:lastRenderedPageBreak/>
        <w:t>year</w:t>
      </w:r>
      <w:r w:rsidR="003C2824">
        <w:rPr>
          <w:rFonts w:ascii="Times New Roman" w:eastAsia="Times New Roman" w:hAnsi="Times New Roman" w:cs="Times New Roman"/>
          <w:sz w:val="24"/>
          <w:szCs w:val="24"/>
        </w:rPr>
        <w:t xml:space="preserve"> </w:t>
      </w:r>
      <w:r w:rsidR="003C2824">
        <w:rPr>
          <w:rFonts w:ascii="Times New Roman" w:eastAsia="Times New Roman" w:hAnsi="Times New Roman" w:cs="Times New Roman"/>
          <w:sz w:val="24"/>
          <w:szCs w:val="24"/>
        </w:rPr>
        <w:fldChar w:fldCharType="begin"/>
      </w:r>
      <w:r w:rsidR="00016AE6">
        <w:rPr>
          <w:rFonts w:ascii="Times New Roman" w:eastAsia="Times New Roman" w:hAnsi="Times New Roman" w:cs="Times New Roman"/>
          <w:sz w:val="24"/>
          <w:szCs w:val="24"/>
        </w:rPr>
        <w:instrText xml:space="preserve"> ADDIN ZOTERO_ITEM CSL_CITATION {"citationID":"1e7ddFiW","properties":{"formattedCitation":"(20\\uc0\\u8211{}22)","plainCitation":"(20–22)","noteIndex":0},"citationItems":[{"id":3100,"uris":["http://zotero.org/users/6749620/items/T6SVQZ89"],"itemData":{"id":3100,"type":"webpage","language":"en","title":"Injury and trauma emergency department and hospitalization statistics, 2020–2021","URL":"https://www.cihi.ca/sites/default/files/document/injury-trauma-emergency-dept-hospitalizations-2020-2021-data-tables-en.xlsx","author":[{"literal":"Canadian Institute for Health Information"}],"accessed":{"date-parts":[["2023",4,26]]},"issued":{"date-parts":[["2022"]]},"citation-key":"canadianinstituteforhealthinformationInjuryTraumaEmergency2022"}},{"id":3112,"uris":["http://zotero.org/users/6749620/items/CQVLBK5K"],"itemData":{"id":3112,"type":"webpage","language":"en","title":"National ambulatory care reporting system metadata (NACRS)","URL":"www.cihi.ca/en/national-ambulatory-care-reporting-system-metadata-nacrs","author":[{"literal":"Canadian Institute for Health Information"}],"accessed":{"date-parts":[["2023",4,27]]},"issued":{"date-parts":[["2023"]]},"citation-key":"canadianinstituteforhealthinformationNationalAmbulatoryCare2023"}},{"id":2789,"uris":["http://zotero.org/users/6749620/items/ASBCLC3Z"],"itemData":{"id":2789,"type":"article-journal","abstract":"Background: The COVID-19 pandemic altered traffic patterns worldwide, potentially impacting pedestrian and bicyclists safety in urban areas. In Toronto, Canada, work from home policies, bicycle network expansion, and quiet streets were implemented to support walking and cycling. We examined pedestrian and bicyclist injury trends from 2012 to 2022, utilizing police-reported killed or severely injured (KSI), emergency department (ED) visits and hospitalization data. Methods: We used an interrupted time series design, with injury counts aggregated quarterly. We fit a negative binomial regression using a Bayesian modeling approach to data prior to the pandemic that included a secular time trend, quarterly seasonal indicator variables, and autoregressive terms. The differences between observed and expected injury counts based on pre-pandemic trends with 95% credible intervals (CIs) were computed. Results: There were 38% fewer pedestrian KSI (95%CI: 19%, 52%), 35% fewer ED visits (95%CI: 28%, 42%), and 19% fewer hospitalizations (95%CI: 2%, 32%) since the beginning of the COVID-19 pandemic. A reduction of 35% (95%CI: 7%, 54%) in KSI bicyclist injuries was observed, but However, ED visits and hospitalizations from bicycle-motor vehicle collisions were compatible with pre-pandemic trends. In contrast, for bicycle injuries not involving motor vehicles, large increases were observed for both ED visits, 73% (95% CI: 49%, 103%) and for hospitalization 108% (95% CI: 38%, 208%). Conclusion: New road safety interventions during the pandemic may have improved road safety for vulnerable road users with respect to collisions with motor vehicles; however, further investigation into the risk factors for bicycle injuries not involving motor vehicles is required.","container-title":"Journal of Safety Research","DOI":"10.1016/j.jsr.2024.02.007","ISSN":"0022-4375","journalAbbreviation":"Journal of Safety Research","page":"152-159","source":"ScienceDirect","title":"Vulnerable road user injury trends following the COVID-19 pandemic in Toronto, Canada: an interrupted time series analysis","title-short":"Vulnerable road user injury trends following the covid-19 pandemic in toronto, canada","volume":"89","author":[{"family":"Batomen","given":"Brice"},{"family":"Macpherson","given":"Alison"},{"family":"Lewis","given":"Jeremy"},{"family":"Howard","given":"Andrew"},{"family":"Ruth Saunders","given":"Natasha"},{"family":"Richmond","given":"Sarah"},{"family":"Anne Harris","given":"M."},{"family":"Saskin","given":"Refik"},{"family":"Zagorski","given":"Brandon"},{"family":"Macarthur","given":"Colin"},{"family":"Fuselli","given":"Pamela"},{"family":"Rothman","given":"Linda"}],"issued":{"date-parts":[["2024",6,1]]},"citation-key":"batomenVulnerableRoadUser2024"}}],"schema":"https://github.com/citation-style-language/schema/raw/master/csl-citation.json"} </w:instrText>
      </w:r>
      <w:r w:rsidR="003C2824">
        <w:rPr>
          <w:rFonts w:ascii="Times New Roman" w:eastAsia="Times New Roman" w:hAnsi="Times New Roman" w:cs="Times New Roman"/>
          <w:sz w:val="24"/>
          <w:szCs w:val="24"/>
        </w:rPr>
        <w:fldChar w:fldCharType="separate"/>
      </w:r>
      <w:r w:rsidR="00F81591" w:rsidRPr="00F81591">
        <w:rPr>
          <w:rFonts w:ascii="Times New Roman" w:hAnsi="Times New Roman" w:cs="Times New Roman"/>
          <w:sz w:val="24"/>
          <w:lang w:val="en-US"/>
        </w:rPr>
        <w:t>(20–22)</w:t>
      </w:r>
      <w:r w:rsidR="003C282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With the anticipation that increased ridership will persist in the coming years </w:t>
      </w:r>
      <w:r w:rsidR="00083CD5">
        <w:rPr>
          <w:rFonts w:ascii="Times New Roman" w:eastAsia="Times New Roman" w:hAnsi="Times New Roman" w:cs="Times New Roman"/>
          <w:sz w:val="24"/>
          <w:szCs w:val="24"/>
        </w:rPr>
        <w:fldChar w:fldCharType="begin"/>
      </w:r>
      <w:r w:rsidR="00F81591">
        <w:rPr>
          <w:rFonts w:ascii="Times New Roman" w:eastAsia="Times New Roman" w:hAnsi="Times New Roman" w:cs="Times New Roman"/>
          <w:sz w:val="24"/>
          <w:szCs w:val="24"/>
        </w:rPr>
        <w:instrText xml:space="preserve"> ADDIN ZOTERO_ITEM CSL_CITATION {"citationID":"YOY0BrS9","properties":{"formattedCitation":"(23)","plainCitation":"(23)","noteIndex":0},"citationItems":[{"id":2787,"uris":["http://zotero.org/users/6749620/items/962MH8AE"],"itemData":{"id":2787,"type":"article-journal","container-title":"Multimodal Transportation","issue":"2","note":"publisher: Elsevier","page":"100067","source":"Google Scholar","title":"Frequent public transit users views and attitudes toward cycling in Canada in the context of the COVID-19 pandemic","volume":"2","author":[{"family":"Batomen","given":"Brice"},{"family":"Cloutier","given":"Marie-Soleil"},{"family":"Palm","given":"Matthew"},{"family":"Widener","given":"Michael"},{"family":"Farber","given":"Steven"},{"family":"Bondy","given":"Susan J."},{"family":"Di Ruggiero","given":"Erica"}],"issued":{"date-parts":[["2023"]]},"citation-key":"batomenFrequentPublicTransit2023"}}],"schema":"https://github.com/citation-style-language/schema/raw/master/csl-citation.json"} </w:instrText>
      </w:r>
      <w:r w:rsidR="00083CD5">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(23)</w:t>
      </w:r>
      <w:r w:rsidR="00083CD5">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municipalities must take proactive steps to design active transportation networks that safely accommodate higher volumes.  </w:t>
      </w:r>
      <w:r w:rsidR="00A235B2">
        <w:rPr>
          <w:rFonts w:ascii="Times New Roman" w:eastAsia="Times New Roman" w:hAnsi="Times New Roman" w:cs="Times New Roman"/>
          <w:sz w:val="24"/>
          <w:szCs w:val="24"/>
        </w:rPr>
        <w:t>Therefore</w:t>
      </w:r>
      <w:r w:rsidR="00320E61">
        <w:rPr>
          <w:rFonts w:ascii="Times New Roman" w:eastAsia="Times New Roman" w:hAnsi="Times New Roman" w:cs="Times New Roman"/>
          <w:sz w:val="24"/>
          <w:szCs w:val="24"/>
        </w:rPr>
        <w:t>, it is important to accurately determine what cycling infrastructure exists and has emerged over time</w:t>
      </w:r>
      <w:r w:rsidR="004F7078">
        <w:rPr>
          <w:rFonts w:ascii="Times New Roman" w:eastAsia="Times New Roman" w:hAnsi="Times New Roman" w:cs="Times New Roman"/>
          <w:sz w:val="24"/>
          <w:szCs w:val="24"/>
        </w:rPr>
        <w:t xml:space="preserve"> and </w:t>
      </w:r>
      <w:r w:rsidR="0042152A">
        <w:rPr>
          <w:rFonts w:ascii="Times New Roman" w:eastAsia="Times New Roman" w:hAnsi="Times New Roman" w:cs="Times New Roman"/>
          <w:sz w:val="24"/>
          <w:szCs w:val="24"/>
        </w:rPr>
        <w:t>ultimately</w:t>
      </w:r>
      <w:r w:rsidR="004F7078">
        <w:rPr>
          <w:rFonts w:ascii="Times New Roman" w:eastAsia="Times New Roman" w:hAnsi="Times New Roman" w:cs="Times New Roman"/>
          <w:sz w:val="24"/>
          <w:szCs w:val="24"/>
        </w:rPr>
        <w:t>, e</w:t>
      </w:r>
      <w:r w:rsidR="0042152A">
        <w:rPr>
          <w:rFonts w:ascii="Times New Roman" w:eastAsia="Times New Roman" w:hAnsi="Times New Roman" w:cs="Times New Roman"/>
          <w:sz w:val="24"/>
          <w:szCs w:val="24"/>
        </w:rPr>
        <w:t xml:space="preserve">valuate </w:t>
      </w:r>
      <w:r w:rsidR="004F7078">
        <w:rPr>
          <w:rFonts w:ascii="Times New Roman" w:eastAsia="Times New Roman" w:hAnsi="Times New Roman" w:cs="Times New Roman"/>
          <w:sz w:val="24"/>
          <w:szCs w:val="24"/>
        </w:rPr>
        <w:t>the effectiveness of th</w:t>
      </w:r>
      <w:r w:rsidR="00757480">
        <w:rPr>
          <w:rFonts w:ascii="Times New Roman" w:eastAsia="Times New Roman" w:hAnsi="Times New Roman" w:cs="Times New Roman"/>
          <w:sz w:val="24"/>
          <w:szCs w:val="24"/>
        </w:rPr>
        <w:t>ese</w:t>
      </w:r>
      <w:r w:rsidR="004F7078">
        <w:rPr>
          <w:rFonts w:ascii="Times New Roman" w:eastAsia="Times New Roman" w:hAnsi="Times New Roman" w:cs="Times New Roman"/>
          <w:sz w:val="24"/>
          <w:szCs w:val="24"/>
        </w:rPr>
        <w:t xml:space="preserve"> infrastructure in terms of safety.  Data quality related to cycling infrastructure has been  poor due to </w:t>
      </w:r>
      <w:r w:rsidR="007A01D2">
        <w:rPr>
          <w:rFonts w:ascii="Times New Roman" w:eastAsia="Times New Roman" w:hAnsi="Times New Roman" w:cs="Times New Roman"/>
          <w:sz w:val="24"/>
          <w:szCs w:val="24"/>
        </w:rPr>
        <w:t>misclassifi</w:t>
      </w:r>
      <w:r w:rsidR="004F7078">
        <w:rPr>
          <w:rFonts w:ascii="Times New Roman" w:eastAsia="Times New Roman" w:hAnsi="Times New Roman" w:cs="Times New Roman"/>
          <w:sz w:val="24"/>
          <w:szCs w:val="24"/>
        </w:rPr>
        <w:t>cation as a result of inconsistent nomenclature,</w:t>
      </w:r>
      <w:r w:rsidR="007A01D2">
        <w:rPr>
          <w:rFonts w:ascii="Times New Roman" w:eastAsia="Times New Roman" w:hAnsi="Times New Roman" w:cs="Times New Roman"/>
          <w:sz w:val="24"/>
          <w:szCs w:val="24"/>
        </w:rPr>
        <w:t xml:space="preserve"> or missing cycling </w:t>
      </w:r>
      <w:r w:rsidR="00CF6AA7">
        <w:rPr>
          <w:rFonts w:ascii="Times New Roman" w:eastAsia="Times New Roman" w:hAnsi="Times New Roman" w:cs="Times New Roman"/>
          <w:sz w:val="24"/>
          <w:szCs w:val="24"/>
        </w:rPr>
        <w:t>installation</w:t>
      </w:r>
      <w:r w:rsidR="007A01D2">
        <w:rPr>
          <w:rFonts w:ascii="Times New Roman" w:eastAsia="Times New Roman" w:hAnsi="Times New Roman" w:cs="Times New Roman"/>
          <w:sz w:val="24"/>
          <w:szCs w:val="24"/>
        </w:rPr>
        <w:t xml:space="preserve"> data</w:t>
      </w:r>
      <w:r w:rsidR="004D4444">
        <w:rPr>
          <w:rFonts w:ascii="Times New Roman" w:eastAsia="Times New Roman" w:hAnsi="Times New Roman" w:cs="Times New Roman"/>
          <w:sz w:val="24"/>
          <w:szCs w:val="24"/>
        </w:rPr>
        <w:t xml:space="preserve"> </w:t>
      </w:r>
      <w:r w:rsidR="004D4444">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bCsHi9Aq","properties":{"formattedCitation":"(24,25)","plainCitation":"(24,25)","noteIndex":0},"citationItems":[{"id":"HtW2snAU/Nun1Edvb","uris":["http://zotero.org/users/6749620/items/4J22HEUG"],"itemData":{"id":2742,"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2741,"uris":["http://zotero.org/users/6749620/items/6Q4GUTUH"],"itemData":{"id":2741,"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schema":"https://github.com/citation-style-language/schema/raw/master/csl-citation.json"} </w:instrText>
      </w:r>
      <w:r w:rsidR="004D4444">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(24,25)</w:t>
      </w:r>
      <w:r w:rsidR="004D4444">
        <w:rPr>
          <w:rFonts w:ascii="Times New Roman" w:eastAsia="Times New Roman" w:hAnsi="Times New Roman" w:cs="Times New Roman"/>
          <w:sz w:val="24"/>
          <w:szCs w:val="24"/>
        </w:rPr>
        <w:fldChar w:fldCharType="end"/>
      </w:r>
      <w:r w:rsidR="007A01D2">
        <w:rPr>
          <w:rFonts w:ascii="Times New Roman" w:eastAsia="Times New Roman" w:hAnsi="Times New Roman" w:cs="Times New Roman"/>
          <w:sz w:val="24"/>
          <w:szCs w:val="24"/>
        </w:rPr>
        <w:t>.</w:t>
      </w:r>
    </w:p>
    <w:p w14:paraId="00000020" w14:textId="6022460F" w:rsidR="003B416B" w:rsidRDefault="00EF454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005C2965">
        <w:rPr>
          <w:rFonts w:ascii="Times New Roman" w:eastAsia="Times New Roman" w:hAnsi="Times New Roman" w:cs="Times New Roman"/>
          <w:sz w:val="24"/>
          <w:szCs w:val="24"/>
        </w:rPr>
        <w:t xml:space="preserve"> overall</w:t>
      </w:r>
      <w:r>
        <w:rPr>
          <w:rFonts w:ascii="Times New Roman" w:eastAsia="Times New Roman" w:hAnsi="Times New Roman" w:cs="Times New Roman"/>
          <w:sz w:val="24"/>
          <w:szCs w:val="24"/>
        </w:rPr>
        <w:t xml:space="preserve"> objective of our research was to describe trends in the </w:t>
      </w:r>
      <w:r w:rsidR="00CF6AA7">
        <w:rPr>
          <w:rFonts w:ascii="Times New Roman" w:eastAsia="Times New Roman" w:hAnsi="Times New Roman" w:cs="Times New Roman"/>
          <w:sz w:val="24"/>
          <w:szCs w:val="24"/>
        </w:rPr>
        <w:t>installation</w:t>
      </w:r>
      <w:r>
        <w:rPr>
          <w:rFonts w:ascii="Times New Roman" w:eastAsia="Times New Roman" w:hAnsi="Times New Roman" w:cs="Times New Roman"/>
          <w:sz w:val="24"/>
          <w:szCs w:val="24"/>
        </w:rPr>
        <w:t xml:space="preserve"> of on-street cycling infrastructure in three Canadian cities - Vancouver, Calgary, and Toronto - from 2009 to 2022. This study is part of the RECOVR initiative (</w:t>
      </w:r>
      <w:r>
        <w:rPr>
          <w:rFonts w:ascii="Times New Roman" w:eastAsia="Times New Roman" w:hAnsi="Times New Roman" w:cs="Times New Roman"/>
          <w:b/>
          <w:sz w:val="24"/>
          <w:szCs w:val="24"/>
        </w:rPr>
        <w:t>R</w:t>
      </w:r>
      <w:r>
        <w:rPr>
          <w:rFonts w:ascii="Times New Roman" w:eastAsia="Times New Roman" w:hAnsi="Times New Roman" w:cs="Times New Roman"/>
          <w:sz w:val="24"/>
          <w:szCs w:val="24"/>
        </w:rPr>
        <w:t xml:space="preserve">oad-safety </w:t>
      </w:r>
      <w:r>
        <w:rPr>
          <w:rFonts w:ascii="Times New Roman" w:eastAsia="Times New Roman" w:hAnsi="Times New Roman" w:cs="Times New Roman"/>
          <w:b/>
          <w:sz w:val="24"/>
          <w:szCs w:val="24"/>
        </w:rPr>
        <w:t>E</w:t>
      </w:r>
      <w:r>
        <w:rPr>
          <w:rFonts w:ascii="Times New Roman" w:eastAsia="Times New Roman" w:hAnsi="Times New Roman" w:cs="Times New Roman"/>
          <w:sz w:val="24"/>
          <w:szCs w:val="24"/>
        </w:rPr>
        <w:t xml:space="preserve">valuation during </w:t>
      </w:r>
      <w:r>
        <w:rPr>
          <w:rFonts w:ascii="Times New Roman" w:eastAsia="Times New Roman" w:hAnsi="Times New Roman" w:cs="Times New Roman"/>
          <w:b/>
          <w:sz w:val="24"/>
          <w:szCs w:val="24"/>
        </w:rPr>
        <w:t>CO</w:t>
      </w:r>
      <w:r>
        <w:rPr>
          <w:rFonts w:ascii="Times New Roman" w:eastAsia="Times New Roman" w:hAnsi="Times New Roman" w:cs="Times New Roman"/>
          <w:sz w:val="24"/>
          <w:szCs w:val="24"/>
        </w:rPr>
        <w:t xml:space="preserve">VID-19 among </w:t>
      </w:r>
      <w:r>
        <w:rPr>
          <w:rFonts w:ascii="Times New Roman" w:eastAsia="Times New Roman" w:hAnsi="Times New Roman" w:cs="Times New Roman"/>
          <w:b/>
          <w:sz w:val="24"/>
          <w:szCs w:val="24"/>
        </w:rPr>
        <w:t>V</w:t>
      </w:r>
      <w:r>
        <w:rPr>
          <w:rFonts w:ascii="Times New Roman" w:eastAsia="Times New Roman" w:hAnsi="Times New Roman" w:cs="Times New Roman"/>
          <w:sz w:val="24"/>
          <w:szCs w:val="24"/>
        </w:rPr>
        <w:t xml:space="preserve">ulnerable </w:t>
      </w:r>
      <w:r>
        <w:rPr>
          <w:rFonts w:ascii="Times New Roman" w:eastAsia="Times New Roman" w:hAnsi="Times New Roman" w:cs="Times New Roman"/>
          <w:b/>
          <w:sz w:val="24"/>
          <w:szCs w:val="24"/>
        </w:rPr>
        <w:t>R</w:t>
      </w:r>
      <w:r>
        <w:rPr>
          <w:rFonts w:ascii="Times New Roman" w:eastAsia="Times New Roman" w:hAnsi="Times New Roman" w:cs="Times New Roman"/>
          <w:sz w:val="24"/>
          <w:szCs w:val="24"/>
        </w:rPr>
        <w:t>oad Users in Canada), a broader research effort funded by the Canadian Institutes of Health Research, which included 4 Canadian cities; Montreal, Toronto, Calgary and Vancouver. Although there have been previous studies evaluating cycling infrastructure data</w:t>
      </w:r>
      <w:r w:rsidR="005C2965">
        <w:rPr>
          <w:rFonts w:ascii="Times New Roman" w:eastAsia="Times New Roman" w:hAnsi="Times New Roman" w:cs="Times New Roman"/>
          <w:sz w:val="24"/>
          <w:szCs w:val="24"/>
        </w:rPr>
        <w:t>, including</w:t>
      </w:r>
      <w:r>
        <w:rPr>
          <w:rFonts w:ascii="Times New Roman" w:eastAsia="Times New Roman" w:hAnsi="Times New Roman" w:cs="Times New Roman"/>
          <w:sz w:val="24"/>
          <w:szCs w:val="24"/>
        </w:rPr>
        <w:t xml:space="preserve"> in Canada </w:t>
      </w:r>
      <w:r>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nunspFvt","properties":{"formattedCitation":"(24\\uc0\\u8211{}27)","plainCitation":"(24–27)","noteIndex":0},"citationItems":[{"id":"HtW2snAU/Nun1Edvb","uris":["http://zotero.org/users/6749620/items/4J22HEUG"],"itemData":{"id":2742,"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2741,"uris":["http://zotero.org/users/6749620/items/6Q4GUTUH"],"itemData":{"id":2741,"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id":2727,"uris":["http://zotero.org/users/6749620/items/ULGBEICE"],"itemData":{"id":2727,"type":"article-journal","container-title":"Health Reports","issue":"10","note":"publisher: Statistics Canada","page":"3–13","source":"Google Scholar","title":"The Canadian bikeway comfort and safety metrics (CAN-BICS): national measures of the bicycling environment for use in research and policy","title-short":"The canadian bikeway comfort and safety metrics (can-bics)","volume":"33","author":[{"family":"Winters","given":"Meghan"},{"family":"Beairsto","given":"Jeneva"},{"family":"Ferster","given":"Colin"},{"family":"Laberee","given":"Karen"},{"family":"Manaugh","given":"Kevin"},{"family":"Nelson","given":"Trisalyn"}],"issued":{"date-parts":[["2022"]]},"citation-key":"wintersCanadianBikewayComfort2022"}},{"id":2718,"uris":["http://zotero.org/users/6749620/items/R42CYPFN"],"itemData":{"id":2718,"type":"article-journal","abstract":"Cities are promoting bicycling for transportation as an antidote to increased traffic congestion, obesity and related health issues, and air pollution. However, both research and practice have been stalled by lack of data on bicycling volumes, safety, infrastructure, and public attitudes. New technologies such as GPS-enabled smartphones, crowdsourcing tools, and social media are changing the potential sources for bicycling data. However, many of the developments are coming from data science and it can be difficult evaluate the strengths and limitations of crowdsourced data. In this narrative review we provide an overview and critique of crowdsourced data that are being used to fill gaps and advance bicycling behaviour and safety knowledge. We assess crowdsourced data used to map ridership (fitness, bike share, and GPS/accelerometer data), assess safety (web-map tools), map infrastructure (OpenStreetMap), and track attitudes (social media). For each category of data, we discuss the challenges and opportunities they offer for researchers and practitioners. Fitness app data can be used to model spatial variation in bicycling ridership volumes, and GPS/accelerometer data offer new potential to characterise route choice and origin-destination of bicycling trips; however, working with these data requires a high level of training in data science. New sources of safety and near miss data can be used to address underreporting and increase predictive capacity but require grassroots promotion and are often best used when combined with official reports. Crowdsourced bicycling infrastructure data can be timely and facilitate comparisons across multiple cities; however, such data must be assessed for consistency in route type labels. Using social media, it is possible to track reactions to bicycle policy and infrastructure changes, yet linking attitudes expressed on social media platforms with broader populations is a challenge. New data present opportunities for improving our understanding of bicycling and supporting decision making towards transportation options that are healthy and safe for all. However, there are challenges, such as who has data access and how data crowdsourced tools are funded, protection of individual privacy, representativeness of data and impact of biased data on equity in decision making, and stakeholder capacity to use data given the requirement for advanced data science skills. If cities are to benefit from these new data, methodological developments and tools and training for end-users will need to track with the momentum of crowdsourced data.","container-title":"Transport Reviews","DOI":"10.1080/01441647.2020.1806943","ISSN":"0144-1647","issue":"1","note":"publisher: Routledge\n_eprint: https://doi.org/10.1080/01441647.2020.1806943","page":"97–114","source":"Taylor and Francis+NEJM","title":"Crowdsourced data for bicycling research and practice","volume":"41","author":[{"family":"Nelson","given":"Trisalyn"},{"family":"Ferster","given":"Colin"},{"family":"Laberee","given":"Karen"},{"family":"Fuller","given":"Daniel"},{"family":"Winters","given":"Meghan"}],"issued":{"date-parts":[["2021",1,2]]},"citation-key":"nelsonCrowdsourcedDataBicycling2021"}}],"schema":"https://github.com/citation-style-language/schema/raw/master/csl-citation.json"} </w:instrText>
      </w:r>
      <w:r>
        <w:rPr>
          <w:rFonts w:ascii="Times New Roman" w:eastAsia="Times New Roman" w:hAnsi="Times New Roman" w:cs="Times New Roman"/>
          <w:sz w:val="24"/>
          <w:szCs w:val="24"/>
        </w:rPr>
        <w:fldChar w:fldCharType="separate"/>
      </w:r>
      <w:r w:rsidR="00F81591" w:rsidRPr="00F81591">
        <w:rPr>
          <w:rFonts w:ascii="Times New Roman" w:hAnsi="Times New Roman" w:cs="Times New Roman"/>
          <w:sz w:val="24"/>
          <w:lang w:val="en-US"/>
        </w:rPr>
        <w:t>(24–27)</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their associations with cycling safety </w:t>
      </w:r>
      <w:r>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r2fMZHrm","properties":{"formattedCitation":"(28\\uc0\\u8211{}30)","plainCitation":"(28–30)","noteIndex":0},"citationItems":[{"id":2732,"uris":["http://zotero.org/users/6749620/items/PV27F83B"],"itemData":{"id":2732,"type":"article-journal","abstract":"Objectives. We compared cycling injury risks of 14 route types and other route infrastructure features.\n\nMethods. We recruited 690 city residents injured while cycling in Toronto or Vancouver, Canada. A case-crossover design compared route infrastructure at each injury site to that of a randomly selected control site from the same trip.\n\nResults. Of 14 route types, cycle tracks had the lowest risk (adjusted odds ratio [OR] = 0.11; 95% confidence interval [CI] = 0.02, 0.54), about one ninth the risk of the reference: major streets with parked cars and no bike infrastructure. Risks on major streets were lower without parked cars (adjusted OR = 0.63; 95% CI = 0.41, 0.96) and with bike lanes (adjusted OR = 0.54; 95% CI = 0.29, 1.01). Local streets also had lower risks (adjusted OR = 0.51; 95% CI = 0.31, 0.84). Other infrastructure characteristics were associated with increased risks: streetcar or train tracks (adjusted OR = 3.0; 95% CI = 1.8, 5.1), downhill grades (adjusted OR = 2.3; 95% CI = 1.7, 3.1), and construction (adjusted OR = 1.9; 95% CI = 1.3, 2.9).\n\nConclusions. The lower risks on quiet streets and with bike-specific infrastructure along busy streets support the route-design approach used in many northern European countries. Transportation infrastructure with lower bicycling injury risks merits public health support to reduce injuries and promote cycling.","container-title":"American Journal of Public Health","DOI":"10.2105/AJPH.2012.300762","ISSN":"0090-0036","issue":"12","journalAbbreviation":"Am J Public Health","note":"publisher: American Public Health Association","page":"2336-2343","source":"ajph-aphapublications-org.myaccess.library.utoronto.ca (Atypon)","title":"Route infrastructure and the risk of injuries to bicyclists: a case-crossover study","title-short":"Route infrastructure and the risk of injuries to bicyclists","volume":"102","author":[{"family":"Teschke","given":"Kay"},{"family":"Harris","given":"M. Anne"},{"family":"Reynolds","given":"Conor C. O."},{"family":"Winters","given":"Meghan"},{"family":"Babul","given":"Shelina"},{"family":"Chipman","given":"Mary"},{"family":"Cusimano","given":"Michael D."},{"family":"Brubacher","given":"Jeff R."},{"family":"Hunte","given":"Garth"},{"family":"Friedman","given":"Steven M."},{"family":"Monro","given":"Melody"},{"family":"Shen","given":"Hui"},{"family":"Vernich","given":"Lee"},{"family":"Cripton","given":"Peter A."}],"issued":{"date-parts":[["2012",12]]},"citation-key":"teschkeRouteInfrastructureRisk2012"}},{"id":2722,"uris":["http://zotero.org/users/6749620/items/U76XMSNE"],"itemData":{"id":2722,"type":"article-journal","abstract":"Many cities are making significant financial investments in cycling infrastructure with the aim of making cycling safer for riders of all ages and abilities. Methods for evaluating cycling safety tend to summarize average change for a city or emphasize change on a single road segment. Few spatially explicit approaches are available to evaluate how patterns of safety change throughout a city due to cycling infrastructure investments or other changes. Our goal is to demonstrate a method for monitoring changes in the spatial-temporal distribution of cycling incidents across a city. Using cycling incident data provided by the Insurance Corporation of British Columbia, we first compare planar versus network constrained kernel density estimation for visualizing incident intensity across the street network of Vancouver, Canada. Second, we apply a change detection algorithm explicitly designed for detecting statistically significant change in kernel density estimates. The utility of network kernel density change detection is demonstrated through the comparison of cycling incident densities following the construction of two cycle tracks in the downtown core of Vancouver. The methods developed and demonstrated for this study provide city planners, transportation engineers and researchers a means of monitoring city-wide change in the intensity of cycling incidents following enhancements to cycling infrastructure or other significant changes to the transportation network.","container-title":"Accident Analysis &amp; Prevention","DOI":"10.1016/j.aap.2017.11.008","ISSN":"0001-4575","journalAbbreviation":"Accident Analysis &amp; Prevention","page":"101-108","source":"ScienceDirect","title":"Monitoring city wide patterns of cycling safety","volume":"111","author":[{"family":"Boss","given":"Darren"},{"family":"Nelson","given":"Trisalyn"},{"family":"Winters","given":"Meghan"}],"issued":{"date-parts":[["2018",2,1]]},"citation-key":"bossMonitoringCityWide2018"}},{"id":2721,"uris":["http://zotero.org/users/6749620/items/JXV3WA4D"],"itemData":{"id":2721,"type":"article-journal","abstract":"Objective and perceived risk, danger, and safety concerns are often identified as barriers to taking up cycling. While a vast literature examines cycling safety, risk, and danger, little research examines relationships between fear and cycling, i.e. the emotional experience of risk, danger, and safety concerns. This paper addresses this research gap by exploring the fears reported by recent immigrants who are new cyclists in Toronto, Canada. Cyclists expressed many different types of fear; their fears were dynamic and possessed social, temporal, and spatial qualities. The two most frequent fears participants described were fear of injury and fear for personal safety. Fear of injury varied across the city and by time of day. It was also shaped by past cycling experiences, while appearing to attenuate with the accumulation of cycling skills. Fear of injury can also be social; and the primary focus herein is on how it can be gendered. For instance, gendered access to opportunities to cycle throughout the life course can shape cycling fear(s). Fear for personal safety was primarily expressed by women, was often shaped by past experiences of street harassment, and changed throughout the day, across the city, and was understood in relation to other places. Participants also described fears related to bicycle theft, getting lost, encountering mechanical problems, and getting in trouble with law enforcement.","container-title":"Journal of Transport Geography","DOI":"10.1016/j.jtrangeo.2020.102813","ISSN":"0966-6923","journalAbbreviation":"Journal of Transport Geography","page":"102813","source":"ScienceDirect","title":"Fear of cycling: social, spatial, and temporal dimensions","title-short":"Fear of cycling","volume":"87","author":[{"family":"Ravensbergen","given":"Léa"},{"family":"Buliung","given":"Ron"},{"family":"Laliberté","given":"Nicole"}],"issued":{"date-parts":[["2020",7,1]]},"citation-key":"ravensbergenFearCyclingSocial2020"}}],"schema":"https://github.com/citation-style-language/schema/raw/master/csl-citation.json"} </w:instrText>
      </w:r>
      <w:r>
        <w:rPr>
          <w:rFonts w:ascii="Times New Roman" w:eastAsia="Times New Roman" w:hAnsi="Times New Roman" w:cs="Times New Roman"/>
          <w:sz w:val="24"/>
          <w:szCs w:val="24"/>
        </w:rPr>
        <w:fldChar w:fldCharType="separate"/>
      </w:r>
      <w:r w:rsidR="00F81591" w:rsidRPr="00F81591">
        <w:rPr>
          <w:rFonts w:ascii="Times New Roman" w:hAnsi="Times New Roman" w:cs="Times New Roman"/>
          <w:sz w:val="24"/>
          <w:lang w:val="en-US"/>
        </w:rPr>
        <w:t>(28–30)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accessibility </w:t>
      </w:r>
      <w:r>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{"citationID":"a8pu3Dn5","properties":{"formattedCitation":"(31,32)","plainCitation":"(31,32)","noteIndex":0},"citationItems":[{"id":2731,"uris":["http://zotero.org/users/6749620/items/SSDJ2VA4"],"itemData":{"id":2731,"type":"article-journal","abstract":"Canadian cities have made significant investments in cycling infrastructure to support uptake in active transportation. Who has spatial access to supportive infrastructure is an important equity question: lack of access to safe infrastructure for cycling may limit who has an option to use a bicycle to meet their transportation needs (to access employment, educational, social, or other essential services) as well as who may achieve the physical and mental health benefits possible through physical activity. Our aim is to measure spatial access to cycling infrastructure in Canadian cities, and to provide a broad, national understanding of inequitable access to cycling infrastructure for equity-deserving populations (children, seniors, recent immigrants, visible minorities, and people with low incomes). Accordingly, we used a national dataset of cycling infrastructure (Can-BICS), which summarizes the quantity of cycling infrastructure for all dissemination areas in Canada, and 2016 Census data to estimate associations between area-level sociodemographic characteristics and access to cycling infrastructure. In unadjusted associations, equity-deserving groups (i.e., recent immigrants and people with low incomes) had better access to cycling infrastructure. Pearson coefficients highlighted variations in the equity of cycling infrastructure across cities. Overall, access was more equitable across equity-deserving groups in large cities, compared to mid-sized and small cities. After adjusting for covariates related to urban form and mode share, access to cycling infrastructure was higher in areas with more seniors, more recent immigrants, more visible minorities, and more people with low incomes, but lower in areas with more children. More importantly, there are still a substantial number of people from equity-deserving groups living in areas with very low levels of cycling infrastructure. For example, </w:instrText>
      </w:r>
      <w:r w:rsidR="004C7C87">
        <w:rPr>
          <w:rFonts w:ascii="Cambria Math" w:eastAsia="Times New Roman" w:hAnsi="Cambria Math" w:cs="Cambria Math"/>
          <w:sz w:val="24"/>
          <w:szCs w:val="24"/>
        </w:rPr>
        <w:instrText>∼</w:instrText>
      </w:r>
      <w:r w:rsidR="004C7C87">
        <w:rPr>
          <w:rFonts w:ascii="Times New Roman" w:eastAsia="Times New Roman" w:hAnsi="Times New Roman" w:cs="Times New Roman"/>
          <w:sz w:val="24"/>
          <w:szCs w:val="24"/>
        </w:rPr>
        <w:instrText xml:space="preserve"> 1.5 million children under the age of 14 (31% of children), 1.5 million older adults (31%), 1.4 million visible minorities, and 0.5 million people with low income (20%) live in dissemination areas with the lowest level of cycling infrastructure. These results highlight the need to understand which populations stand to gain by cycling infrastructure investments and which populations are being left behind. This methodology represents a useful tool for information transport policy initiatives to advance bicycle equity at a national scale.","container-title":"Computers, Environment and Urban Systems","DOI":"10.1016/j.compenvurbsys.2024.102109","ISSN":"0198-9715","journalAbbreviation":"Computers, Environment and Urban Systems","page":"102109","source":"ScienceDirect","title":"Who has access to cycling infrastructure in Canada? A social equity analysis","title-short":"Who has access to cycling infrastructure in Canada?","volume":"110","author":[{"family":"Zhao","given":"Qiao"},{"family":"Winters","given":"Meghan"},{"family":"Nelson","given":"Trisalyn"},{"family":"Laberee","given":"Karen"},{"family":"Ferster","given":"Colin"},{"family":"Manaugh","given":"Kevin"}],"issued":{"date-parts":[["2024",6,1]]},"citation-key":"zhaoWhoHasAccess2024"}},{"id":2723,"uris":["http://zotero.org/users/6749620/items/2GJ4MDL7"],"itemData":{"id":2723,"type":"article-journal","abstract":"Introduction Bicycling is promoted as a transportation and population health strategy globally. Yet bicycling has low uptake in North America (1%–2% of trips) compared with European bicycling cities (15%–40% of trips) and shows marked sex and age trends. Safety concerns due to collisions with motor vehicles are primary barriers.To attract the broader population to bicycling, many cities are making investments in bicycle infrastructure. These interventions hold promise for improving population health given the potential for increased physical activity and improved safety, but such outcomes have been largely unstudied. In 2016, the City of Victoria, Canada, committed to build a connected network of infrastructure that separates bicycles from motor vehicles, designed to attract people of ‘all ages and abilities’ to bicycling.This natural experiment study examines the impacts of the City of Victoria’s investment in a bicycle network on active travel and safety outcomes. The specific objectives are to (1) estimate changes in active travel, perceived safety and bicycle safety incidents; (2) analyse spatial inequities in access to bicycle infrastructure and safety incidents; and (3) assess health-related economic benefits.\nMethods and analysis The study is in three Canadian cities (intervention: Victoria; comparison: Kelowna, Halifax). We will administer population-based surveys in 2016, 2018 and 2021 (1000 people/city). The primary outcome is the proportion of people reporting bicycling. Secondary outcomes are perceived safety and bicycle safety incidents. Spatial analyses will compare the distribution of bicycle infrastructure and bicycle safety incidents across neighbourhoods and across time. We will also calculate the economic benefits of bicycling using WHO’s Health Economic Assessment Tool.\nEthics and dissemination This study received approval from the Simon Fraser University Office of Research Ethics (study no. 2016s0401). Findings will be disseminated via a website, presentations to stakeholders, at academic conferences and through peer-reviewed journal articles.","container-title":"BMJ Open","DOI":"10.1136/bmjopen-2017-019130","ISSN":"2044-6055, 2044-6055","issue":"1","language":"en","license":"© Article author(s) (or their employer(s) unless otherwise stated in the text of the article) 2018. All rights reserved. No commercial use is permitted unless otherwise expressly granted.. This is an Open Access article distributed in accordance with the Creative Commons Attribution Non Commercial (CC BY-NC 4.0) license, which permits others to distribute, remix, adapt, build upon this work non-commercially, and license their derivative works on different terms, provided the original work is properly cited and the use is non-commercial. See: http://creativecommons.org/licenses/by-nc/4.0/","note":"publisher: British Medical Journal Publishing Group\nsection: Public health\nPMID: 29358440","page":"e019130","source":"bmjopen.bmj.com","title":"Impacts of bicycle infrastructure in mid-sized cities (IBIMS): protocol for a natural experiment study in three Canadian cities","title-short":"Impacts of bicycle infrastructure in mid-sized cities (ibims)","volume":"8","author":[{"family":"Winters","given":"Meghan"},{"family":"Branion-Calles","given":"Michael"},{"family":"Therrien","given":"Suzanne"},{"family":"Fuller","given":"Daniel"},{"family":"Gauvin","given":"Lise"},{"family":"Whitehurst","given":"David G. T."},{"family":"Nelson","given":"Trisalyn"}],"issued":{"date-parts":[["2018",1,1]]},"citation-key":"wintersImpactsBicycleInfrastructure2018"}}],"schema":"https://github.com/citation-style-language/schema/raw/master/csl-citation.json"} </w:instrText>
      </w:r>
      <w:r>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(31,32)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demand </w:t>
      </w:r>
      <w:r>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Odn7mu4f","properties":{"formattedCitation":"(33\\uc0\\u8211{}37)","plainCitation":"(33–37)","noteIndex":0},"citationItems":[{"id":2728,"uris":["http://zotero.org/users/6749620/items/RZ5D8MGH"],"itemData":{"id":2728,"type":"article-journal","container-title":"International Journal of Sustainable Transportation","DOI":"10.1080/15568318.2023.2196264","ISSN":"1556-8318, 1556-8334","issue":"12","journalAbbreviation":"International Journal of Sustainable Transportation","language":"en","page":"1370-1383","source":"DOI.org (Crossref)","title":"Assessing the potential of cycling growth in Toronto, Canada","volume":"17","author":[{"family":"Tabascio","given":"Alexander"},{"family":"Tiznado-Aitken","given":"Ignacio"},{"family":"Harris","given":"Darnel"},{"family":"Farber","given":"Steven"}],"issued":{"date-parts":[["2023",12]]},"citation-key":"tabascioAssessingPotentialCycling2023"}},{"id":2726,"uris":["http://zotero.org/users/6749620/items/QAN6V8WW"],"itemData":{"id":2726,"type":"article-journal","abstract":"Safety concerns are a primary deterrent to bicycling. Bicycle infrastructure is both preferred and safer for bicycling. In this paper, we examine the association between availability of bicycle infrastructure and perceptions of bicycling safety amongst over 3000 bicyclists living in six large Canadian and US cities. In three repeat cross-sectional surveys (2012, 2013 and 2014), adults living in Boston, Chicago, New York, Montreal, Toronto, and Vancouver were surveyed about their bicycling habits, safety perceptions, and demographic characteristics as part of the International Bikeshare Impacts on Cycling and Collisions Study (n = 16,864). Participants were assigned a measure for the availability of bicycle infrastructure (a component of Bike Score® called Bike Lane Score, range 0–100) based on their residential postal code. We used weighted multinomial regression models to examine associations between perceived bicycling safety and the availability of bicycle infrastructure, accounting for sociodemographic characteristics, amongst those who report bicycling in the past month (n = 3446; weighted n = 3493). Overall, 57.9% perceived bicycling in their city as safe, 15.1% as neutral, and 27.0% as dangerous. Our model indicates that, within cities, bicyclists with greater bicycle infrastructure availability had improved odds of perceiving bicycling as safe. Specifically, a 10-unit increase in Bike Lane Score was associated with 6% higher odds of a bicyclist perceiving the safety of bicycling as safe compared to neutral. Bicyclists who are male, younger, lower income, have young children, have a high-school education, and bicycle more frequently are predicted to be more likely to perceive bicycling in their city to be safe. These results suggest that increasing the availability of bicycle facilities by expanding bicycling networks may result in increases in perceptions of bicycling safety for existing bicyclists, but also that individual characteristics play a substantial role in bicycling safety perceptions.","collection-title":"Walking and Cycling for better Transport, Health and the Environment","container-title":"Transportation Research Part A: Policy and Practice","DOI":"10.1016/j.tra.2018.10.024","ISSN":"0965-8564","journalAbbreviation":"Transportation Research Part A: Policy and Practice","page":"229-239","source":"ScienceDirect","title":"Associations between individual characteristics, availability of bicycle infrastructure, and city-wide safety perceptions of bicycling: A cross-sectional survey of bicyclists in 6 Canadian and U.S. cities","title-short":"Associations between individual characteristics, availability of bicycle infrastructure, and city-wide safety perceptions of bicycling","volume":"123","author":[{"family":"Branion-Calles","given":"Michael"},{"family":"Nelson","given":"Trisalyn"},{"family":"Fuller","given":"Daniel"},{"family":"Gauvin","given":"Lise"},{"family":"Winters","given":"Meghan"}],"issued":{"date-parts":[["2019",5,1]]},"citation-key":"branion-callesAssociationsIndividualCharacteristics2019"}},{"id":2725,"uris":["http://zotero.org/users/6749620/items/2RIFP294"],"itemData":{"id":2725,"type":"article-journal","abstract":"Problem: Previous research on cyclists’ route evaluations and preferences already identified influencing factors and relevant evaluation criteria, but studies mostly focused on selected aspects like safety or comfort. This study examined the evaluation of routes more comprehensively considering five evaluation criteria, and further aims to compare the evaluation with the preference of routes. For this, we used the experimental approach of a bicycle simulator. Method: Our participants cycled route segments that varied in certain route characteristics. Each segment was rated in total and on five criteria generated in a previous study, namely Mental Comfort, Interaction, Environment, Ease of Use, and Physical Comfort. At the end, all route segments were ranked according to their quality. Results: Results showed that separated paths were rated the best, while busy footpaths and uphill segments were rated the worst. Interestingly, interacting with pedestrians was described to be more attention-demanding but not as mentally uncomfortable as interacting with motor traffic. The evaluation and preference of routes mostly went hand in hand but differed for the footpath, which was ranked better than it was rated. Results further indicated that gradient has such a strong impact on the physical comfort of a route that it even influenced the overall evaluation. Discussion: Our findings suggest that the evaluation and preference of routes is influenced by the degree of separation, traffic volume, the type of the road user that the cyclists may need to interact with, but most importantly, it is influenced by the interaction of these three aspects. Practical Implications: The five criteria we used can reliably assess the evaluation and preference of routes. They help to differentiate the reason for negative evaluation of routes. This differentiation is crucial to improve cycling routes, as different causes for dissatisfaction among cyclists require different consequences.","container-title":"Journal of Safety Research","DOI":"10.1016/j.jsr.2023.09.013","ISSN":"0022-4375","journalAbbreviation":"Journal of Safety Research","page":"157-167","source":"ScienceDirect","title":"Prefer what you like? Evaluation and preference of cycling infrastructures in a bicycle simulator","title-short":"Prefer what you like?","volume":"87","author":[{"family":"Berghoefer","given":"Frauke Luise"},{"family":"Vollrath","given":"Mark"}],"issued":{"date-parts":[["2023",12,1]]},"citation-key":"berghoeferPreferWhatYou2023"}},{"id":2724,"uris":["http://zotero.org/users/6749620/items/R8JNC5QM"],"itemData":{"id":2724,"type":"article-journal","abstract":"This article looks at the different factors that contributed to an increase in utilitarian cycling between 1996 and 2015 in ten communities of various sizes and locations across Canada. Interviews with engineers, planners, activists, politicians and academics were conducted to assess which factors were more important in changing cycling practice in ten case studies areas that witnessed very large increases in their cycling commuting mode shares between the censuses of 1996 and 2011. The results show that although the story varies from case to case, some factors had more impact on cycling behaviour than others. Factors beyond the control of local actors, such as cultural, demographic and economic changes, have contributed significantly to an increase in utilitarian cycling in all case studies. In addition to these macro-trends, locally adopted measures have also been effective: the development of pro-cycling policies and programs, as well as the expansion of cycling infrastructure, seem to have heavily influenced cycling in several communities. In some case study areas, the activities and advocacy of cycling groups have been very influential. In a few cases, such as two small mountain communities, a specific event triggered the increase in cycling in the area. More often, however, it was a combination of government-controlled factors and larger macro-trends that created an environment favourable to cycling for transportation in the studied municipalities.","collection-title":"Walking and Cycling for better Transport, Health and the Environment","container-title":"Transportation Research Part A: Policy and Practice","DOI":"10.1016/j.tra.2018.11.010","ISSN":"0965-8564","journalAbbreviation":"Transportation Research Part A: Policy and Practice","page":"288-304","source":"ScienceDirect","title":"Increasing cycling for transportation in Canadian communities: understanding what works","title-short":"Increasing cycling for transportation in canadian communities","volume":"123","author":[{"family":"Assunçao-Denis","given":"Marie-Ève"},{"family":"Tomalty","given":"Ray"}],"issued":{"date-parts":[["2019",5,1]]},"citation-key":"assuncao-denisIncreasingCyclingTransportation2019"}},{"id":2720,"uris":["http://zotero.org/users/6749620/items/52CXF7H3"],"itemData":{"id":2720,"type":"article-journal","abstract":"Cities around the world are investing in their cycle network as a way to reduce traffic congestions and improve population health. For effective infrastructure investment decision-making, it is critical to understand the factors affecting cycling demand. This study investigates the combined effects of spatial and temporal factors on the demand of cycling in Auckland, New Zealand and Kelowna, Canada. A latent segmentation-based negative binomial (LSNB) model is developed utilizing daily cycling counts over a year from Auckland and Kelowna. The LSNB model captures unobserved heterogeneity based on the temporal attributes, and land use and neighborhood characteristics of the cycling facilities. The models confirm the influence of weather, bicycle facility type, built environment, traffic, land use, and accessibility attributes. The model results suggest that higher temperature, lower rainfall, increased length of shared paths, lower AADT, and closer distance to bus stop are likely to increase cycling demand in Auckland. The model also confirms heterogeneity. For example, road-connectivity index and bike index vary across the urban and suburban areas of Auckland. For Kelowna, higher temperature, lower rainfall, lower snowfall, and closer distance to water bodies are likely to increase cycling demand. In the case of heterogeneity, the effects of road-connectivity index, bike index, and AADT varies over the urban and suburban areas of Kelowna. Analysis suggests that increasing bike index is one of the critical factors to increase cycling demand in the suburban areas of Auckland and Kelowna.","container-title":"Journal of Transport Geography","DOI":"10.1016/j.jtrangeo.2021.103220","ISSN":"0966-6923","journalAbbreviation":"Journal of Transport Geography","page":"103220","source":"ScienceDirect","title":"Taking another look at cycling demand modeling: A comparison between two cities in Canada and New Zealand","title-short":"Taking another look at cycling demand modeling","volume":"97","author":[{"family":"Orvin","given":"Muntahith Mehadil"},{"family":"Fatmi","given":"Mahmudur Rahman"},{"family":"Chowdhury","given":"Subeh"}],"issued":{"date-parts":[["2021",12,1]]},"citation-key":"orvinTakingAnotherLook2021"}}],"schema":"https://github.com/citation-style-language/schema/raw/master/csl-citation.json"} </w:instrText>
      </w:r>
      <w:r>
        <w:rPr>
          <w:rFonts w:ascii="Times New Roman" w:eastAsia="Times New Roman" w:hAnsi="Times New Roman" w:cs="Times New Roman"/>
          <w:sz w:val="24"/>
          <w:szCs w:val="24"/>
        </w:rPr>
        <w:fldChar w:fldCharType="separate"/>
      </w:r>
      <w:r w:rsidR="00F81591" w:rsidRPr="00F81591">
        <w:rPr>
          <w:rFonts w:ascii="Times New Roman" w:hAnsi="Times New Roman" w:cs="Times New Roman"/>
          <w:sz w:val="24"/>
          <w:lang w:val="en-US"/>
        </w:rPr>
        <w:t>(33–37)</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5C2965">
        <w:rPr>
          <w:rFonts w:ascii="Times New Roman" w:eastAsia="Times New Roman" w:hAnsi="Times New Roman" w:cs="Times New Roman"/>
          <w:sz w:val="24"/>
          <w:szCs w:val="24"/>
        </w:rPr>
        <w:t xml:space="preserve">there has been little work done that </w:t>
      </w:r>
      <w:r>
        <w:rPr>
          <w:rFonts w:ascii="Times New Roman" w:eastAsia="Times New Roman" w:hAnsi="Times New Roman" w:cs="Times New Roman"/>
          <w:sz w:val="24"/>
          <w:szCs w:val="24"/>
        </w:rPr>
        <w:t>focu</w:t>
      </w:r>
      <w:r w:rsidR="005C2965">
        <w:rPr>
          <w:rFonts w:ascii="Times New Roman" w:eastAsia="Times New Roman" w:hAnsi="Times New Roman" w:cs="Times New Roman"/>
          <w:sz w:val="24"/>
          <w:szCs w:val="24"/>
        </w:rPr>
        <w:t>ses</w:t>
      </w:r>
      <w:r>
        <w:rPr>
          <w:rFonts w:ascii="Times New Roman" w:eastAsia="Times New Roman" w:hAnsi="Times New Roman" w:cs="Times New Roman"/>
          <w:sz w:val="24"/>
          <w:szCs w:val="24"/>
        </w:rPr>
        <w:t xml:space="preserve"> on the verification</w:t>
      </w:r>
      <w:r w:rsidR="005C2965">
        <w:rPr>
          <w:rFonts w:ascii="Times New Roman" w:eastAsia="Times New Roman" w:hAnsi="Times New Roman" w:cs="Times New Roman"/>
          <w:sz w:val="24"/>
          <w:szCs w:val="24"/>
        </w:rPr>
        <w:t xml:space="preserve"> of implementation dates</w:t>
      </w:r>
      <w:r>
        <w:rPr>
          <w:rFonts w:ascii="Times New Roman" w:eastAsia="Times New Roman" w:hAnsi="Times New Roman" w:cs="Times New Roman"/>
          <w:sz w:val="24"/>
          <w:szCs w:val="24"/>
        </w:rPr>
        <w:t xml:space="preserve"> and changes over time in cycling infrastructure across Canadian cities. </w:t>
      </w:r>
      <w:bookmarkStart w:id="13" w:name="_Hlk180395987"/>
      <w:r>
        <w:rPr>
          <w:rFonts w:ascii="Times New Roman" w:eastAsia="Times New Roman" w:hAnsi="Times New Roman" w:cs="Times New Roman"/>
          <w:sz w:val="24"/>
          <w:szCs w:val="24"/>
        </w:rPr>
        <w:t>Thus,</w:t>
      </w:r>
      <w:r w:rsidR="005C2965">
        <w:rPr>
          <w:rFonts w:ascii="Times New Roman" w:eastAsia="Times New Roman" w:hAnsi="Times New Roman" w:cs="Times New Roman"/>
          <w:sz w:val="24"/>
          <w:szCs w:val="24"/>
        </w:rPr>
        <w:t xml:space="preserve"> our specific objectives are </w:t>
      </w:r>
      <w:r w:rsidR="0024700F">
        <w:rPr>
          <w:rFonts w:ascii="Times New Roman" w:eastAsia="Times New Roman" w:hAnsi="Times New Roman" w:cs="Times New Roman"/>
          <w:sz w:val="24"/>
          <w:szCs w:val="24"/>
        </w:rPr>
        <w:t>1.</w:t>
      </w:r>
      <w:r w:rsidR="005C2965">
        <w:rPr>
          <w:rFonts w:ascii="Times New Roman" w:eastAsia="Times New Roman" w:hAnsi="Times New Roman" w:cs="Times New Roman"/>
          <w:sz w:val="24"/>
          <w:szCs w:val="24"/>
        </w:rPr>
        <w:t xml:space="preserve"> t</w:t>
      </w:r>
      <w:r>
        <w:rPr>
          <w:rFonts w:ascii="Times New Roman" w:eastAsia="Times New Roman" w:hAnsi="Times New Roman" w:cs="Times New Roman"/>
          <w:sz w:val="24"/>
          <w:szCs w:val="24"/>
        </w:rPr>
        <w:t xml:space="preserve">o compile and verify cycling infrastructure over 13 years in 3 Canadian cities and </w:t>
      </w:r>
      <w:r w:rsidR="0024700F">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005C2965">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o document the </w:t>
      </w:r>
      <w:r w:rsidR="008A5048">
        <w:rPr>
          <w:rFonts w:ascii="Times New Roman" w:eastAsia="Times New Roman" w:hAnsi="Times New Roman" w:cs="Times New Roman"/>
          <w:sz w:val="24"/>
          <w:szCs w:val="24"/>
        </w:rPr>
        <w:t>trends in</w:t>
      </w:r>
      <w:r>
        <w:rPr>
          <w:rFonts w:ascii="Times New Roman" w:eastAsia="Times New Roman" w:hAnsi="Times New Roman" w:cs="Times New Roman"/>
          <w:sz w:val="24"/>
          <w:szCs w:val="24"/>
        </w:rPr>
        <w:t xml:space="preserve"> the implementation of dedicated cycling infrastructure.</w:t>
      </w:r>
      <w:r w:rsidR="000371C9">
        <w:rPr>
          <w:rFonts w:ascii="Times New Roman" w:eastAsia="Times New Roman" w:hAnsi="Times New Roman" w:cs="Times New Roman"/>
          <w:sz w:val="24"/>
          <w:szCs w:val="24"/>
        </w:rPr>
        <w:t xml:space="preserve"> </w:t>
      </w:r>
      <w:bookmarkEnd w:id="13"/>
    </w:p>
    <w:p w14:paraId="00000021" w14:textId="583AD200" w:rsidR="003B416B" w:rsidRPr="003971D9" w:rsidRDefault="00656B38">
      <w:pPr>
        <w:rPr>
          <w:rFonts w:ascii="Times New Roman" w:eastAsia="Times New Roman" w:hAnsi="Times New Roman" w:cs="Times New Roman"/>
          <w:b/>
          <w:sz w:val="24"/>
          <w:szCs w:val="24"/>
        </w:rPr>
      </w:pPr>
      <w:r w:rsidRPr="003971D9">
        <w:rPr>
          <w:rFonts w:ascii="Times New Roman" w:eastAsia="Times New Roman" w:hAnsi="Times New Roman" w:cs="Times New Roman"/>
          <w:b/>
          <w:sz w:val="24"/>
          <w:szCs w:val="24"/>
        </w:rPr>
        <w:t>2. Methods</w:t>
      </w:r>
    </w:p>
    <w:p w14:paraId="4BDF1657" w14:textId="6603F531" w:rsidR="00C80AEF" w:rsidRPr="003971D9" w:rsidRDefault="00656B38" w:rsidP="00C80AEF">
      <w:pPr>
        <w:tabs>
          <w:tab w:val="left" w:pos="709"/>
        </w:tabs>
        <w:spacing w:after="0" w:line="480" w:lineRule="auto"/>
        <w:rPr>
          <w:rFonts w:ascii="Times New Roman" w:eastAsia="Times New Roman" w:hAnsi="Times New Roman" w:cs="Times New Roman"/>
          <w:b/>
          <w:iCs/>
          <w:sz w:val="24"/>
          <w:szCs w:val="24"/>
        </w:rPr>
      </w:pPr>
      <w:r w:rsidRPr="003971D9">
        <w:rPr>
          <w:rFonts w:ascii="Times New Roman" w:eastAsia="Times New Roman" w:hAnsi="Times New Roman" w:cs="Times New Roman"/>
          <w:b/>
          <w:iCs/>
          <w:sz w:val="24"/>
          <w:szCs w:val="24"/>
        </w:rPr>
        <w:t xml:space="preserve">2.1 </w:t>
      </w:r>
      <w:r w:rsidR="00C80AEF" w:rsidRPr="003971D9">
        <w:rPr>
          <w:rFonts w:ascii="Times New Roman" w:eastAsia="Times New Roman" w:hAnsi="Times New Roman" w:cs="Times New Roman"/>
          <w:b/>
          <w:iCs/>
          <w:sz w:val="24"/>
          <w:szCs w:val="24"/>
        </w:rPr>
        <w:t>Study setting</w:t>
      </w:r>
    </w:p>
    <w:p w14:paraId="4868E44B" w14:textId="3C29DBF5" w:rsidR="00C80AEF" w:rsidRDefault="003971D9" w:rsidP="00AB78AF">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00C80AEF">
        <w:rPr>
          <w:rFonts w:ascii="Times New Roman" w:eastAsia="Times New Roman" w:hAnsi="Times New Roman" w:cs="Times New Roman"/>
          <w:sz w:val="24"/>
          <w:szCs w:val="24"/>
        </w:rPr>
        <w:t xml:space="preserve">ity demographics, roadway infrastructure, and bikeway network </w:t>
      </w:r>
      <w:r>
        <w:rPr>
          <w:rFonts w:ascii="Times New Roman" w:eastAsia="Times New Roman" w:hAnsi="Times New Roman" w:cs="Times New Roman"/>
          <w:sz w:val="24"/>
          <w:szCs w:val="24"/>
        </w:rPr>
        <w:t xml:space="preserve">lengths </w:t>
      </w:r>
      <w:r w:rsidR="00C80AEF">
        <w:rPr>
          <w:rFonts w:ascii="Times New Roman" w:eastAsia="Times New Roman" w:hAnsi="Times New Roman" w:cs="Times New Roman"/>
          <w:sz w:val="24"/>
          <w:szCs w:val="24"/>
        </w:rPr>
        <w:t>as reported by the municipalities</w:t>
      </w:r>
      <w:r>
        <w:rPr>
          <w:rFonts w:ascii="Times New Roman" w:eastAsia="Times New Roman" w:hAnsi="Times New Roman" w:cs="Times New Roman"/>
          <w:sz w:val="24"/>
          <w:szCs w:val="24"/>
        </w:rPr>
        <w:t xml:space="preserve"> are described in Table 1</w:t>
      </w:r>
      <w:r w:rsidR="00C80AEF">
        <w:rPr>
          <w:rFonts w:ascii="Times New Roman" w:eastAsia="Times New Roman" w:hAnsi="Times New Roman" w:cs="Times New Roman"/>
          <w:sz w:val="24"/>
          <w:szCs w:val="24"/>
        </w:rPr>
        <w:t xml:space="preserve">. Vancouver had the highest population density with </w:t>
      </w:r>
      <w:r w:rsidR="00C80AEF">
        <w:rPr>
          <w:rFonts w:ascii="Times New Roman" w:eastAsia="Times New Roman" w:hAnsi="Times New Roman" w:cs="Times New Roman"/>
          <w:sz w:val="24"/>
          <w:szCs w:val="24"/>
        </w:rPr>
        <w:lastRenderedPageBreak/>
        <w:t>5,758 individuals/km</w:t>
      </w:r>
      <w:r w:rsidR="00C80AEF">
        <w:rPr>
          <w:rFonts w:ascii="Times New Roman" w:eastAsia="Times New Roman" w:hAnsi="Times New Roman" w:cs="Times New Roman"/>
          <w:sz w:val="24"/>
          <w:szCs w:val="24"/>
          <w:vertAlign w:val="superscript"/>
        </w:rPr>
        <w:t>2</w:t>
      </w:r>
      <w:r w:rsidR="00C80AEF">
        <w:rPr>
          <w:rFonts w:ascii="Times New Roman" w:eastAsia="Times New Roman" w:hAnsi="Times New Roman" w:cs="Times New Roman"/>
          <w:sz w:val="24"/>
          <w:szCs w:val="24"/>
        </w:rPr>
        <w:t xml:space="preserve"> and 84% of its roadways </w:t>
      </w:r>
      <w:r>
        <w:rPr>
          <w:rFonts w:ascii="Times New Roman" w:eastAsia="Times New Roman" w:hAnsi="Times New Roman" w:cs="Times New Roman"/>
          <w:sz w:val="24"/>
          <w:szCs w:val="24"/>
        </w:rPr>
        <w:t xml:space="preserve">were </w:t>
      </w:r>
      <w:r w:rsidR="00C80AEF">
        <w:rPr>
          <w:rFonts w:ascii="Times New Roman" w:eastAsia="Times New Roman" w:hAnsi="Times New Roman" w:cs="Times New Roman"/>
          <w:sz w:val="24"/>
          <w:szCs w:val="24"/>
        </w:rPr>
        <w:t xml:space="preserve">local streets. Notably, </w:t>
      </w:r>
      <w:r>
        <w:rPr>
          <w:rFonts w:ascii="Times New Roman" w:eastAsia="Times New Roman" w:hAnsi="Times New Roman" w:cs="Times New Roman"/>
          <w:sz w:val="24"/>
          <w:szCs w:val="24"/>
        </w:rPr>
        <w:t xml:space="preserve">based on 2022 data, </w:t>
      </w:r>
      <w:r w:rsidR="00C80AEF">
        <w:rPr>
          <w:rFonts w:ascii="Times New Roman" w:eastAsia="Times New Roman" w:hAnsi="Times New Roman" w:cs="Times New Roman"/>
          <w:sz w:val="24"/>
          <w:szCs w:val="24"/>
        </w:rPr>
        <w:t xml:space="preserve">11.9% of roadway-km within the municipality had cycling </w:t>
      </w:r>
      <w:r>
        <w:rPr>
          <w:rFonts w:ascii="Times New Roman" w:eastAsia="Times New Roman" w:hAnsi="Times New Roman" w:cs="Times New Roman"/>
          <w:sz w:val="24"/>
          <w:szCs w:val="24"/>
        </w:rPr>
        <w:t>infrastructure</w:t>
      </w:r>
      <w:r w:rsidR="00C80AEF">
        <w:rPr>
          <w:rFonts w:ascii="Times New Roman" w:eastAsia="Times New Roman" w:hAnsi="Times New Roman" w:cs="Times New Roman"/>
          <w:sz w:val="24"/>
          <w:szCs w:val="24"/>
        </w:rPr>
        <w:t>, including dedicated cycling infrastructure, local street bikeways (residential streets with cycling facilities), and shared roads (roads shared by bikes and vehicles). Calgary had a population density of 1,583 individuals/</w:t>
      </w:r>
      <w:r w:rsidR="00C80AEF" w:rsidRPr="00F06BCA">
        <w:rPr>
          <w:rFonts w:ascii="Times New Roman" w:eastAsia="Times New Roman" w:hAnsi="Times New Roman" w:cs="Times New Roman"/>
          <w:sz w:val="24"/>
          <w:szCs w:val="24"/>
        </w:rPr>
        <w:t xml:space="preserve"> </w:t>
      </w:r>
      <w:r w:rsidR="00C80AEF">
        <w:rPr>
          <w:rFonts w:ascii="Times New Roman" w:eastAsia="Times New Roman" w:hAnsi="Times New Roman" w:cs="Times New Roman"/>
          <w:sz w:val="24"/>
          <w:szCs w:val="24"/>
        </w:rPr>
        <w:t>km</w:t>
      </w:r>
      <w:r w:rsidR="00C80AEF">
        <w:rPr>
          <w:rFonts w:ascii="Times New Roman" w:eastAsia="Times New Roman" w:hAnsi="Times New Roman" w:cs="Times New Roman"/>
          <w:sz w:val="24"/>
          <w:szCs w:val="24"/>
          <w:vertAlign w:val="superscript"/>
        </w:rPr>
        <w:t>2</w:t>
      </w:r>
      <w:r w:rsidR="00C80AEF">
        <w:rPr>
          <w:rFonts w:ascii="Times New Roman" w:eastAsia="Times New Roman" w:hAnsi="Times New Roman" w:cs="Times New Roman"/>
          <w:sz w:val="24"/>
          <w:szCs w:val="24"/>
        </w:rPr>
        <w:t xml:space="preserve">, 65% of its roadway network </w:t>
      </w:r>
      <w:r w:rsidR="00C66307">
        <w:rPr>
          <w:rFonts w:ascii="Times New Roman" w:eastAsia="Times New Roman" w:hAnsi="Times New Roman" w:cs="Times New Roman"/>
          <w:sz w:val="24"/>
          <w:szCs w:val="24"/>
        </w:rPr>
        <w:t xml:space="preserve">consist of </w:t>
      </w:r>
      <w:r w:rsidR="00C80AEF">
        <w:rPr>
          <w:rFonts w:ascii="Times New Roman" w:eastAsia="Times New Roman" w:hAnsi="Times New Roman" w:cs="Times New Roman"/>
          <w:sz w:val="24"/>
          <w:szCs w:val="24"/>
        </w:rPr>
        <w:t xml:space="preserve">local streets, and 7.2% of roadway-km had cycling </w:t>
      </w:r>
      <w:r>
        <w:rPr>
          <w:rFonts w:ascii="Times New Roman" w:eastAsia="Times New Roman" w:hAnsi="Times New Roman" w:cs="Times New Roman"/>
          <w:sz w:val="24"/>
          <w:szCs w:val="24"/>
        </w:rPr>
        <w:t>infrastructure</w:t>
      </w:r>
      <w:r w:rsidR="00C80AEF">
        <w:rPr>
          <w:rFonts w:ascii="Times New Roman" w:eastAsia="Times New Roman" w:hAnsi="Times New Roman" w:cs="Times New Roman"/>
          <w:sz w:val="24"/>
          <w:szCs w:val="24"/>
        </w:rPr>
        <w:t xml:space="preserve">. A standout feature of Calgary’s active transportation infrastructure was its extensive network of </w:t>
      </w:r>
      <w:r w:rsidR="00BB1D43">
        <w:rPr>
          <w:rFonts w:ascii="Times New Roman" w:eastAsia="Times New Roman" w:hAnsi="Times New Roman" w:cs="Times New Roman"/>
          <w:sz w:val="24"/>
          <w:szCs w:val="24"/>
        </w:rPr>
        <w:t>off-</w:t>
      </w:r>
      <w:r>
        <w:rPr>
          <w:rFonts w:ascii="Times New Roman" w:eastAsia="Times New Roman" w:hAnsi="Times New Roman" w:cs="Times New Roman"/>
          <w:sz w:val="24"/>
          <w:szCs w:val="24"/>
        </w:rPr>
        <w:t>street</w:t>
      </w:r>
      <w:r w:rsidR="00BB1D43">
        <w:rPr>
          <w:rFonts w:ascii="Times New Roman" w:eastAsia="Times New Roman" w:hAnsi="Times New Roman" w:cs="Times New Roman"/>
          <w:sz w:val="24"/>
          <w:szCs w:val="24"/>
        </w:rPr>
        <w:t xml:space="preserve"> paths</w:t>
      </w:r>
      <w:r w:rsidR="00C80AEF">
        <w:rPr>
          <w:rFonts w:ascii="Times New Roman" w:eastAsia="Times New Roman" w:hAnsi="Times New Roman" w:cs="Times New Roman"/>
          <w:sz w:val="24"/>
          <w:szCs w:val="24"/>
        </w:rPr>
        <w:t>, with a total length of 1,012 km, as compared with Vancouver’s 7</w:t>
      </w:r>
      <w:ins w:id="14" w:author="Richard Wen" w:date="2024-10-30T04:04:00Z" w16du:dateUtc="2024-10-30T08:04:00Z">
        <w:r w:rsidR="00003704">
          <w:rPr>
            <w:rFonts w:ascii="Times New Roman" w:eastAsia="Times New Roman" w:hAnsi="Times New Roman" w:cs="Times New Roman"/>
            <w:sz w:val="24"/>
            <w:szCs w:val="24"/>
          </w:rPr>
          <w:t>2</w:t>
        </w:r>
      </w:ins>
      <w:del w:id="15" w:author="Richard Wen" w:date="2024-10-30T04:04:00Z" w16du:dateUtc="2024-10-30T08:04:00Z">
        <w:r w:rsidR="00C80AEF" w:rsidDel="00003704">
          <w:rPr>
            <w:rFonts w:ascii="Times New Roman" w:eastAsia="Times New Roman" w:hAnsi="Times New Roman" w:cs="Times New Roman"/>
            <w:sz w:val="24"/>
            <w:szCs w:val="24"/>
          </w:rPr>
          <w:delText>7</w:delText>
        </w:r>
      </w:del>
      <w:r w:rsidR="00C80AEF">
        <w:rPr>
          <w:rFonts w:ascii="Times New Roman" w:eastAsia="Times New Roman" w:hAnsi="Times New Roman" w:cs="Times New Roman"/>
          <w:sz w:val="24"/>
          <w:szCs w:val="24"/>
        </w:rPr>
        <w:t>.</w:t>
      </w:r>
      <w:ins w:id="16" w:author="Richard Wen" w:date="2024-10-30T04:04:00Z" w16du:dateUtc="2024-10-30T08:04:00Z">
        <w:r w:rsidR="00003704">
          <w:rPr>
            <w:rFonts w:ascii="Times New Roman" w:eastAsia="Times New Roman" w:hAnsi="Times New Roman" w:cs="Times New Roman"/>
            <w:sz w:val="24"/>
            <w:szCs w:val="24"/>
          </w:rPr>
          <w:t>8</w:t>
        </w:r>
      </w:ins>
      <w:del w:id="17" w:author="Richard Wen" w:date="2024-10-30T04:04:00Z" w16du:dateUtc="2024-10-30T08:04:00Z">
        <w:r w:rsidR="00C80AEF" w:rsidDel="00003704">
          <w:rPr>
            <w:rFonts w:ascii="Times New Roman" w:eastAsia="Times New Roman" w:hAnsi="Times New Roman" w:cs="Times New Roman"/>
            <w:sz w:val="24"/>
            <w:szCs w:val="24"/>
          </w:rPr>
          <w:delText>5</w:delText>
        </w:r>
      </w:del>
      <w:r w:rsidR="00C80AEF">
        <w:rPr>
          <w:rFonts w:ascii="Times New Roman" w:eastAsia="Times New Roman" w:hAnsi="Times New Roman" w:cs="Times New Roman"/>
          <w:sz w:val="24"/>
          <w:szCs w:val="24"/>
        </w:rPr>
        <w:t xml:space="preserve"> km and Toronto’s 365.9 km. Finally, Toronto, the most populous municipality in the study, had a density of 4,434 individuals/</w:t>
      </w:r>
      <w:r w:rsidR="00C80AEF" w:rsidRPr="00F06BCA">
        <w:rPr>
          <w:rFonts w:ascii="Times New Roman" w:eastAsia="Times New Roman" w:hAnsi="Times New Roman" w:cs="Times New Roman"/>
          <w:sz w:val="24"/>
          <w:szCs w:val="24"/>
        </w:rPr>
        <w:t xml:space="preserve"> </w:t>
      </w:r>
      <w:r w:rsidR="00C80AEF">
        <w:rPr>
          <w:rFonts w:ascii="Times New Roman" w:eastAsia="Times New Roman" w:hAnsi="Times New Roman" w:cs="Times New Roman"/>
          <w:sz w:val="24"/>
          <w:szCs w:val="24"/>
        </w:rPr>
        <w:t>km</w:t>
      </w:r>
      <w:r w:rsidR="00C80AEF">
        <w:rPr>
          <w:rFonts w:ascii="Times New Roman" w:eastAsia="Times New Roman" w:hAnsi="Times New Roman" w:cs="Times New Roman"/>
          <w:sz w:val="24"/>
          <w:szCs w:val="24"/>
          <w:vertAlign w:val="superscript"/>
        </w:rPr>
        <w:t>2</w:t>
      </w:r>
      <w:r w:rsidR="00C80AEF">
        <w:rPr>
          <w:rFonts w:ascii="Times New Roman" w:eastAsia="Times New Roman" w:hAnsi="Times New Roman" w:cs="Times New Roman"/>
          <w:sz w:val="24"/>
          <w:szCs w:val="24"/>
        </w:rPr>
        <w:t xml:space="preserve">, with 66% of its roadways </w:t>
      </w:r>
      <w:r w:rsidR="00915C8D">
        <w:rPr>
          <w:rFonts w:ascii="Times New Roman" w:eastAsia="Times New Roman" w:hAnsi="Times New Roman" w:cs="Times New Roman"/>
          <w:sz w:val="24"/>
          <w:szCs w:val="24"/>
        </w:rPr>
        <w:t>being</w:t>
      </w:r>
      <w:r w:rsidR="00C80AEF">
        <w:rPr>
          <w:rFonts w:ascii="Times New Roman" w:eastAsia="Times New Roman" w:hAnsi="Times New Roman" w:cs="Times New Roman"/>
          <w:sz w:val="24"/>
          <w:szCs w:val="24"/>
        </w:rPr>
        <w:t xml:space="preserve"> local streets, and only 7% of roadway-km with cycling </w:t>
      </w:r>
      <w:r>
        <w:rPr>
          <w:rFonts w:ascii="Times New Roman" w:eastAsia="Times New Roman" w:hAnsi="Times New Roman" w:cs="Times New Roman"/>
          <w:sz w:val="24"/>
          <w:szCs w:val="24"/>
        </w:rPr>
        <w:t>infrastructure</w:t>
      </w:r>
      <w:r w:rsidR="00C80AEF">
        <w:rPr>
          <w:rFonts w:ascii="Times New Roman" w:eastAsia="Times New Roman" w:hAnsi="Times New Roman" w:cs="Times New Roman"/>
          <w:sz w:val="24"/>
          <w:szCs w:val="24"/>
        </w:rPr>
        <w:t xml:space="preserve">. </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2"/>
        <w:gridCol w:w="2139"/>
        <w:gridCol w:w="1578"/>
        <w:gridCol w:w="1709"/>
        <w:gridCol w:w="1692"/>
      </w:tblGrid>
      <w:tr w:rsidR="00C80AEF" w14:paraId="56A49A9B" w14:textId="77777777" w:rsidTr="00AB78AF">
        <w:tc>
          <w:tcPr>
            <w:tcW w:w="9350" w:type="dxa"/>
            <w:gridSpan w:val="5"/>
            <w:shd w:val="clear" w:color="auto" w:fill="2F5496"/>
          </w:tcPr>
          <w:p w14:paraId="7B0ADF2B" w14:textId="77777777" w:rsidR="00C80AEF" w:rsidRDefault="00C80AEF" w:rsidP="00AB78AF">
            <w:pPr>
              <w:jc w:val="center"/>
              <w:rPr>
                <w:rFonts w:ascii="Times New Roman" w:eastAsia="Times New Roman" w:hAnsi="Times New Roman" w:cs="Times New Roman"/>
                <w:b/>
                <w:color w:val="FFFFFF"/>
                <w:sz w:val="24"/>
                <w:szCs w:val="24"/>
              </w:rPr>
            </w:pPr>
            <w:commentRangeStart w:id="18"/>
            <w:r>
              <w:rPr>
                <w:rFonts w:ascii="Times New Roman" w:eastAsia="Times New Roman" w:hAnsi="Times New Roman" w:cs="Times New Roman"/>
                <w:b/>
                <w:color w:val="FFFFFF"/>
                <w:sz w:val="24"/>
                <w:szCs w:val="24"/>
              </w:rPr>
              <w:t>Municipal Attributes</w:t>
            </w:r>
            <w:commentRangeEnd w:id="18"/>
            <w:r w:rsidR="006304A0">
              <w:rPr>
                <w:rStyle w:val="CommentReference"/>
              </w:rPr>
              <w:commentReference w:id="18"/>
            </w:r>
          </w:p>
          <w:p w14:paraId="6B207139" w14:textId="77777777" w:rsidR="00C80AEF" w:rsidRDefault="00C80AEF" w:rsidP="00AB78AF">
            <w:pPr>
              <w:jc w:val="center"/>
              <w:rPr>
                <w:rFonts w:ascii="Times New Roman" w:eastAsia="Times New Roman" w:hAnsi="Times New Roman" w:cs="Times New Roman"/>
                <w:b/>
                <w:color w:val="FFFFFF"/>
                <w:sz w:val="24"/>
                <w:szCs w:val="24"/>
              </w:rPr>
            </w:pPr>
          </w:p>
        </w:tc>
      </w:tr>
      <w:tr w:rsidR="00C80AEF" w14:paraId="0CB17678" w14:textId="77777777" w:rsidTr="00AA3CAF">
        <w:tc>
          <w:tcPr>
            <w:tcW w:w="2232" w:type="dxa"/>
            <w:shd w:val="clear" w:color="auto" w:fill="2F5496"/>
          </w:tcPr>
          <w:p w14:paraId="03CC12BD" w14:textId="77777777" w:rsidR="00C80AEF" w:rsidRDefault="00C80AEF" w:rsidP="00AB78AF">
            <w:pPr>
              <w:jc w:val="center"/>
              <w:rPr>
                <w:rFonts w:ascii="Times New Roman" w:eastAsia="Times New Roman" w:hAnsi="Times New Roman" w:cs="Times New Roman"/>
                <w:b/>
                <w:color w:val="FFFFFF"/>
                <w:sz w:val="24"/>
                <w:szCs w:val="24"/>
              </w:rPr>
            </w:pPr>
          </w:p>
        </w:tc>
        <w:tc>
          <w:tcPr>
            <w:tcW w:w="2139" w:type="dxa"/>
            <w:shd w:val="clear" w:color="auto" w:fill="2F5496"/>
          </w:tcPr>
          <w:p w14:paraId="46F79BC0" w14:textId="77777777" w:rsidR="00C80AEF" w:rsidRDefault="00C80AEF" w:rsidP="00AB78AF">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Measure</w:t>
            </w:r>
          </w:p>
        </w:tc>
        <w:tc>
          <w:tcPr>
            <w:tcW w:w="1578" w:type="dxa"/>
            <w:shd w:val="clear" w:color="auto" w:fill="2F5496"/>
          </w:tcPr>
          <w:p w14:paraId="241EEC58" w14:textId="77777777" w:rsidR="00C80AEF" w:rsidRDefault="00C80AEF" w:rsidP="00AB78AF">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Vancouver</w:t>
            </w:r>
          </w:p>
        </w:tc>
        <w:tc>
          <w:tcPr>
            <w:tcW w:w="1709" w:type="dxa"/>
            <w:shd w:val="clear" w:color="auto" w:fill="2F5496"/>
          </w:tcPr>
          <w:p w14:paraId="515DAC68" w14:textId="77777777" w:rsidR="00C80AEF" w:rsidRDefault="00C80AEF" w:rsidP="00AB78AF">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Calgary</w:t>
            </w:r>
          </w:p>
        </w:tc>
        <w:tc>
          <w:tcPr>
            <w:tcW w:w="1692" w:type="dxa"/>
            <w:shd w:val="clear" w:color="auto" w:fill="2F5496"/>
          </w:tcPr>
          <w:p w14:paraId="11ABF3B7" w14:textId="77777777" w:rsidR="00C80AEF" w:rsidRDefault="00C80AEF" w:rsidP="00AB78AF">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Toronto</w:t>
            </w:r>
          </w:p>
        </w:tc>
      </w:tr>
      <w:tr w:rsidR="00C80AEF" w14:paraId="0C700D97" w14:textId="77777777" w:rsidTr="00AA3CAF">
        <w:tc>
          <w:tcPr>
            <w:tcW w:w="2232" w:type="dxa"/>
            <w:vMerge w:val="restart"/>
          </w:tcPr>
          <w:p w14:paraId="0F1A9BE9" w14:textId="77777777" w:rsidR="00C80AEF" w:rsidRDefault="00C80AEF" w:rsidP="00AB78A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Demographics</w:t>
            </w:r>
          </w:p>
          <w:p w14:paraId="0ADBE39C" w14:textId="77777777" w:rsidR="00C80AEF" w:rsidRDefault="00C80AEF" w:rsidP="00AB78A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(2021)</w:t>
            </w:r>
          </w:p>
        </w:tc>
        <w:tc>
          <w:tcPr>
            <w:tcW w:w="2139" w:type="dxa"/>
          </w:tcPr>
          <w:p w14:paraId="30B7805C" w14:textId="77777777"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Population</w:t>
            </w:r>
          </w:p>
        </w:tc>
        <w:tc>
          <w:tcPr>
            <w:tcW w:w="1578" w:type="dxa"/>
            <w:shd w:val="clear" w:color="auto" w:fill="auto"/>
          </w:tcPr>
          <w:p w14:paraId="0AC4151A" w14:textId="77777777"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662,248</w:t>
            </w:r>
          </w:p>
        </w:tc>
        <w:tc>
          <w:tcPr>
            <w:tcW w:w="1709" w:type="dxa"/>
            <w:shd w:val="clear" w:color="auto" w:fill="auto"/>
          </w:tcPr>
          <w:p w14:paraId="1F6A4B75" w14:textId="77777777"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1,306,784</w:t>
            </w:r>
          </w:p>
        </w:tc>
        <w:tc>
          <w:tcPr>
            <w:tcW w:w="1692" w:type="dxa"/>
            <w:shd w:val="clear" w:color="auto" w:fill="auto"/>
          </w:tcPr>
          <w:p w14:paraId="4BDD8625" w14:textId="77777777"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2,794,356</w:t>
            </w:r>
          </w:p>
        </w:tc>
      </w:tr>
      <w:tr w:rsidR="00C80AEF" w14:paraId="4CB13E69" w14:textId="77777777" w:rsidTr="00AA3CAF">
        <w:tc>
          <w:tcPr>
            <w:tcW w:w="2232" w:type="dxa"/>
            <w:vMerge/>
          </w:tcPr>
          <w:p w14:paraId="41C60CA8" w14:textId="77777777" w:rsidR="00C80AEF" w:rsidRDefault="00C80AEF" w:rsidP="00AB78A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39" w:type="dxa"/>
          </w:tcPr>
          <w:p w14:paraId="65E068B6" w14:textId="77777777"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Area (km²)</w:t>
            </w:r>
          </w:p>
        </w:tc>
        <w:tc>
          <w:tcPr>
            <w:tcW w:w="1578" w:type="dxa"/>
            <w:shd w:val="clear" w:color="auto" w:fill="auto"/>
          </w:tcPr>
          <w:p w14:paraId="6D1E0C98" w14:textId="77777777"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115</w:t>
            </w:r>
          </w:p>
        </w:tc>
        <w:tc>
          <w:tcPr>
            <w:tcW w:w="1709" w:type="dxa"/>
            <w:shd w:val="clear" w:color="auto" w:fill="auto"/>
          </w:tcPr>
          <w:p w14:paraId="34D61470" w14:textId="77777777"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825.3</w:t>
            </w:r>
          </w:p>
        </w:tc>
        <w:tc>
          <w:tcPr>
            <w:tcW w:w="1692" w:type="dxa"/>
            <w:tcBorders>
              <w:bottom w:val="single" w:sz="4" w:space="0" w:color="000000"/>
            </w:tcBorders>
            <w:shd w:val="clear" w:color="auto" w:fill="auto"/>
          </w:tcPr>
          <w:p w14:paraId="13DAD1D9" w14:textId="77777777"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630.2</w:t>
            </w:r>
          </w:p>
        </w:tc>
      </w:tr>
      <w:tr w:rsidR="00C80AEF" w14:paraId="7DA81071" w14:textId="77777777" w:rsidTr="00D53072">
        <w:tc>
          <w:tcPr>
            <w:tcW w:w="2232" w:type="dxa"/>
            <w:vMerge/>
          </w:tcPr>
          <w:p w14:paraId="46B40E0C" w14:textId="77777777" w:rsidR="00C80AEF" w:rsidRDefault="00C80AEF" w:rsidP="00AB78A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39" w:type="dxa"/>
            <w:tcBorders>
              <w:bottom w:val="single" w:sz="4" w:space="0" w:color="000000"/>
            </w:tcBorders>
            <w:shd w:val="clear" w:color="auto" w:fill="D9E2F3"/>
          </w:tcPr>
          <w:p w14:paraId="048BBC47" w14:textId="77777777" w:rsidR="00C80AEF" w:rsidRDefault="00C80AEF" w:rsidP="00AB78AF">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Density </w:t>
            </w:r>
            <w:r>
              <w:rPr>
                <w:rFonts w:ascii="Times New Roman" w:eastAsia="Times New Roman" w:hAnsi="Times New Roman" w:cs="Times New Roman"/>
                <w:sz w:val="24"/>
                <w:szCs w:val="24"/>
              </w:rPr>
              <w:t>(Pop. per km²)</w:t>
            </w:r>
          </w:p>
        </w:tc>
        <w:tc>
          <w:tcPr>
            <w:tcW w:w="1578" w:type="dxa"/>
            <w:tcBorders>
              <w:bottom w:val="single" w:sz="4" w:space="0" w:color="000000"/>
            </w:tcBorders>
            <w:shd w:val="clear" w:color="auto" w:fill="D9E2F3"/>
          </w:tcPr>
          <w:p w14:paraId="7FC2A211" w14:textId="77777777" w:rsidR="00C80AEF" w:rsidRDefault="00C80AEF" w:rsidP="00AB78AF">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5,758</w:t>
            </w:r>
          </w:p>
        </w:tc>
        <w:tc>
          <w:tcPr>
            <w:tcW w:w="1709" w:type="dxa"/>
            <w:tcBorders>
              <w:bottom w:val="single" w:sz="4" w:space="0" w:color="000000"/>
            </w:tcBorders>
            <w:shd w:val="clear" w:color="auto" w:fill="D9E2F3"/>
          </w:tcPr>
          <w:p w14:paraId="68D061CE" w14:textId="77777777" w:rsidR="00C80AEF" w:rsidRDefault="00C80AEF" w:rsidP="00AB78AF">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1,583</w:t>
            </w:r>
          </w:p>
        </w:tc>
        <w:tc>
          <w:tcPr>
            <w:tcW w:w="1692" w:type="dxa"/>
            <w:tcBorders>
              <w:bottom w:val="single" w:sz="4" w:space="0" w:color="000000"/>
            </w:tcBorders>
            <w:shd w:val="clear" w:color="auto" w:fill="D9E2F4"/>
          </w:tcPr>
          <w:p w14:paraId="1D4510F4" w14:textId="77777777" w:rsidR="00C80AEF" w:rsidRDefault="00C80AEF" w:rsidP="00AB78AF">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4,434</w:t>
            </w:r>
          </w:p>
        </w:tc>
      </w:tr>
      <w:tr w:rsidR="00C80AEF" w14:paraId="3C9BA96F" w14:textId="77777777" w:rsidTr="00AA3CAF">
        <w:tc>
          <w:tcPr>
            <w:tcW w:w="2232" w:type="dxa"/>
            <w:vMerge w:val="restart"/>
            <w:tcBorders>
              <w:top w:val="single" w:sz="4" w:space="0" w:color="000000"/>
            </w:tcBorders>
          </w:tcPr>
          <w:p w14:paraId="338BBAE9" w14:textId="77777777" w:rsidR="00C80AEF" w:rsidRDefault="00C80AEF" w:rsidP="00AB78A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Municipal Roadways </w:t>
            </w:r>
            <w:r>
              <w:rPr>
                <w:rFonts w:ascii="Times New Roman" w:eastAsia="Times New Roman" w:hAnsi="Times New Roman" w:cs="Times New Roman"/>
                <w:sz w:val="24"/>
                <w:szCs w:val="24"/>
                <w:vertAlign w:val="superscript"/>
              </w:rPr>
              <w:t>a</w:t>
            </w:r>
          </w:p>
          <w:p w14:paraId="128E39DD" w14:textId="77777777" w:rsidR="00C80AEF" w:rsidRDefault="00C80AEF" w:rsidP="00AB78A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(2022, centreline-kilometers)</w:t>
            </w:r>
          </w:p>
        </w:tc>
        <w:tc>
          <w:tcPr>
            <w:tcW w:w="2139" w:type="dxa"/>
            <w:tcBorders>
              <w:top w:val="single" w:sz="4" w:space="0" w:color="000000"/>
            </w:tcBorders>
          </w:tcPr>
          <w:p w14:paraId="754E961E" w14:textId="77777777"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Arterial</w:t>
            </w:r>
          </w:p>
        </w:tc>
        <w:tc>
          <w:tcPr>
            <w:tcW w:w="1578" w:type="dxa"/>
            <w:tcBorders>
              <w:top w:val="single" w:sz="4" w:space="0" w:color="000000"/>
            </w:tcBorders>
            <w:shd w:val="clear" w:color="auto" w:fill="auto"/>
          </w:tcPr>
          <w:p w14:paraId="62E1FE00" w14:textId="77777777"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221.6</w:t>
            </w:r>
          </w:p>
        </w:tc>
        <w:tc>
          <w:tcPr>
            <w:tcW w:w="1709" w:type="dxa"/>
            <w:tcBorders>
              <w:top w:val="single" w:sz="4" w:space="0" w:color="000000"/>
            </w:tcBorders>
            <w:shd w:val="clear" w:color="auto" w:fill="auto"/>
          </w:tcPr>
          <w:p w14:paraId="12DA1EA5" w14:textId="77777777"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1,402.1</w:t>
            </w:r>
          </w:p>
        </w:tc>
        <w:tc>
          <w:tcPr>
            <w:tcW w:w="1692" w:type="dxa"/>
            <w:tcBorders>
              <w:top w:val="single" w:sz="4" w:space="0" w:color="000000"/>
            </w:tcBorders>
            <w:shd w:val="clear" w:color="auto" w:fill="auto"/>
          </w:tcPr>
          <w:p w14:paraId="54D64ED8" w14:textId="77777777"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1153.7</w:t>
            </w:r>
          </w:p>
        </w:tc>
      </w:tr>
      <w:tr w:rsidR="00C80AEF" w14:paraId="4593A9A8" w14:textId="77777777" w:rsidTr="00AA3CAF">
        <w:tc>
          <w:tcPr>
            <w:tcW w:w="2232" w:type="dxa"/>
            <w:vMerge/>
            <w:tcBorders>
              <w:top w:val="single" w:sz="4" w:space="0" w:color="000000"/>
            </w:tcBorders>
          </w:tcPr>
          <w:p w14:paraId="3ABFCF8E" w14:textId="77777777" w:rsidR="00C80AEF" w:rsidRDefault="00C80AEF" w:rsidP="00AB78A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39" w:type="dxa"/>
          </w:tcPr>
          <w:p w14:paraId="6B8A5852" w14:textId="77777777"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Collector</w:t>
            </w:r>
          </w:p>
        </w:tc>
        <w:tc>
          <w:tcPr>
            <w:tcW w:w="1578" w:type="dxa"/>
            <w:shd w:val="clear" w:color="auto" w:fill="auto"/>
          </w:tcPr>
          <w:p w14:paraId="356B248C" w14:textId="77777777"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132.7</w:t>
            </w:r>
          </w:p>
        </w:tc>
        <w:tc>
          <w:tcPr>
            <w:tcW w:w="1709" w:type="dxa"/>
            <w:shd w:val="clear" w:color="auto" w:fill="auto"/>
          </w:tcPr>
          <w:p w14:paraId="6A65D1EB" w14:textId="77777777"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1331.9</w:t>
            </w:r>
          </w:p>
        </w:tc>
        <w:tc>
          <w:tcPr>
            <w:tcW w:w="1692" w:type="dxa"/>
            <w:shd w:val="clear" w:color="auto" w:fill="auto"/>
          </w:tcPr>
          <w:p w14:paraId="5F331403" w14:textId="77777777"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767.1</w:t>
            </w:r>
          </w:p>
        </w:tc>
      </w:tr>
      <w:tr w:rsidR="00C80AEF" w14:paraId="79634275" w14:textId="77777777" w:rsidTr="00AA3CAF">
        <w:trPr>
          <w:trHeight w:val="84"/>
        </w:trPr>
        <w:tc>
          <w:tcPr>
            <w:tcW w:w="2232" w:type="dxa"/>
            <w:vMerge/>
            <w:tcBorders>
              <w:top w:val="single" w:sz="4" w:space="0" w:color="000000"/>
            </w:tcBorders>
          </w:tcPr>
          <w:p w14:paraId="4CE06174" w14:textId="77777777" w:rsidR="00C80AEF" w:rsidRDefault="00C80AEF" w:rsidP="00AB78A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39" w:type="dxa"/>
          </w:tcPr>
          <w:p w14:paraId="57078DA9" w14:textId="77777777"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Local</w:t>
            </w:r>
          </w:p>
        </w:tc>
        <w:tc>
          <w:tcPr>
            <w:tcW w:w="1578" w:type="dxa"/>
            <w:shd w:val="clear" w:color="auto" w:fill="auto"/>
          </w:tcPr>
          <w:p w14:paraId="57D26329" w14:textId="77777777"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1869.4</w:t>
            </w:r>
          </w:p>
        </w:tc>
        <w:tc>
          <w:tcPr>
            <w:tcW w:w="1709" w:type="dxa"/>
            <w:shd w:val="clear" w:color="auto" w:fill="auto"/>
          </w:tcPr>
          <w:p w14:paraId="3D3302C6" w14:textId="77777777"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5197.3</w:t>
            </w:r>
          </w:p>
        </w:tc>
        <w:tc>
          <w:tcPr>
            <w:tcW w:w="1692" w:type="dxa"/>
            <w:shd w:val="clear" w:color="auto" w:fill="auto"/>
          </w:tcPr>
          <w:p w14:paraId="68FE2877" w14:textId="77777777"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3658.6</w:t>
            </w:r>
          </w:p>
        </w:tc>
      </w:tr>
      <w:tr w:rsidR="00C80AEF" w14:paraId="3C7C1F6C" w14:textId="77777777" w:rsidTr="00AA3CAF">
        <w:trPr>
          <w:trHeight w:val="300"/>
        </w:trPr>
        <w:tc>
          <w:tcPr>
            <w:tcW w:w="2232" w:type="dxa"/>
            <w:vMerge/>
            <w:tcBorders>
              <w:top w:val="single" w:sz="4" w:space="0" w:color="000000"/>
            </w:tcBorders>
          </w:tcPr>
          <w:p w14:paraId="6FF96B8D" w14:textId="77777777" w:rsidR="00C80AEF" w:rsidRDefault="00C80AEF" w:rsidP="00AB78A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39" w:type="dxa"/>
            <w:tcBorders>
              <w:bottom w:val="single" w:sz="4" w:space="0" w:color="000000"/>
            </w:tcBorders>
            <w:shd w:val="clear" w:color="auto" w:fill="D9E2F3"/>
          </w:tcPr>
          <w:p w14:paraId="4E9FF389" w14:textId="77777777" w:rsidR="00C80AEF" w:rsidRDefault="00C80AEF" w:rsidP="00AB78AF">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Roadways, Total</w:t>
            </w:r>
          </w:p>
        </w:tc>
        <w:tc>
          <w:tcPr>
            <w:tcW w:w="1578" w:type="dxa"/>
            <w:tcBorders>
              <w:bottom w:val="single" w:sz="4" w:space="0" w:color="000000"/>
            </w:tcBorders>
            <w:shd w:val="clear" w:color="auto" w:fill="D9E2F3"/>
          </w:tcPr>
          <w:p w14:paraId="694EBD96" w14:textId="77777777" w:rsidR="00C80AEF" w:rsidRDefault="00C80AEF" w:rsidP="00AB78AF">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2,223.7</w:t>
            </w:r>
          </w:p>
        </w:tc>
        <w:tc>
          <w:tcPr>
            <w:tcW w:w="1709" w:type="dxa"/>
            <w:tcBorders>
              <w:bottom w:val="single" w:sz="4" w:space="0" w:color="000000"/>
            </w:tcBorders>
            <w:shd w:val="clear" w:color="auto" w:fill="D9E2F3"/>
          </w:tcPr>
          <w:p w14:paraId="0CCC1623" w14:textId="77777777" w:rsidR="00C80AEF" w:rsidRDefault="00C80AEF" w:rsidP="00AB78AF">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7,931.3</w:t>
            </w:r>
          </w:p>
        </w:tc>
        <w:tc>
          <w:tcPr>
            <w:tcW w:w="1692" w:type="dxa"/>
            <w:tcBorders>
              <w:bottom w:val="single" w:sz="4" w:space="0" w:color="000000"/>
            </w:tcBorders>
            <w:shd w:val="clear" w:color="auto" w:fill="D9E2F3"/>
          </w:tcPr>
          <w:p w14:paraId="0C79ECBF" w14:textId="77777777" w:rsidR="00C80AEF" w:rsidRDefault="00C80AEF" w:rsidP="00AB78AF">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5,579.4</w:t>
            </w:r>
          </w:p>
        </w:tc>
      </w:tr>
      <w:tr w:rsidR="00C80AEF" w14:paraId="6CB0E579" w14:textId="77777777" w:rsidTr="00AA3CAF">
        <w:trPr>
          <w:trHeight w:val="300"/>
        </w:trPr>
        <w:tc>
          <w:tcPr>
            <w:tcW w:w="2232" w:type="dxa"/>
            <w:vMerge w:val="restart"/>
            <w:tcBorders>
              <w:top w:val="single" w:sz="4" w:space="0" w:color="000000"/>
            </w:tcBorders>
          </w:tcPr>
          <w:p w14:paraId="00CE4961" w14:textId="77777777" w:rsidR="00C80AEF" w:rsidRDefault="00C80AEF" w:rsidP="00AB78A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Municipal Bikeways and Pathways </w:t>
            </w:r>
            <w:r>
              <w:rPr>
                <w:rFonts w:ascii="Times New Roman" w:eastAsia="Times New Roman" w:hAnsi="Times New Roman" w:cs="Times New Roman"/>
                <w:sz w:val="24"/>
                <w:szCs w:val="24"/>
                <w:vertAlign w:val="superscript"/>
              </w:rPr>
              <w:t>b</w:t>
            </w:r>
          </w:p>
          <w:p w14:paraId="04E1CB3C" w14:textId="77777777" w:rsidR="00C80AEF" w:rsidRDefault="00C80AEF" w:rsidP="00AB78A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(2022, centreline-kilometers)</w:t>
            </w:r>
          </w:p>
          <w:p w14:paraId="653E6ABA" w14:textId="77777777" w:rsidR="00C80AEF" w:rsidRDefault="00C80AEF" w:rsidP="00AB78AF">
            <w:pPr>
              <w:jc w:val="center"/>
              <w:rPr>
                <w:rFonts w:ascii="Times New Roman" w:eastAsia="Times New Roman" w:hAnsi="Times New Roman" w:cs="Times New Roman"/>
                <w:sz w:val="24"/>
                <w:szCs w:val="24"/>
              </w:rPr>
            </w:pPr>
          </w:p>
        </w:tc>
        <w:tc>
          <w:tcPr>
            <w:tcW w:w="2139" w:type="dxa"/>
            <w:tcBorders>
              <w:top w:val="single" w:sz="4" w:space="0" w:color="000000"/>
            </w:tcBorders>
          </w:tcPr>
          <w:p w14:paraId="2691542C" w14:textId="77777777"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Path </w:t>
            </w:r>
            <w:r>
              <w:rPr>
                <w:rFonts w:ascii="Times New Roman" w:eastAsia="Times New Roman" w:hAnsi="Times New Roman" w:cs="Times New Roman"/>
                <w:i/>
                <w:sz w:val="24"/>
                <w:szCs w:val="24"/>
              </w:rPr>
              <w:t>(Off-Street)</w:t>
            </w:r>
          </w:p>
        </w:tc>
        <w:tc>
          <w:tcPr>
            <w:tcW w:w="1578" w:type="dxa"/>
            <w:tcBorders>
              <w:top w:val="single" w:sz="4" w:space="0" w:color="000000"/>
            </w:tcBorders>
          </w:tcPr>
          <w:p w14:paraId="3056D41B" w14:textId="37041A5F"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ins w:id="19" w:author="Richard Wen" w:date="2024-10-30T03:40:00Z" w16du:dateUtc="2024-10-30T07:40:00Z">
              <w:r w:rsidR="000E79A7">
                <w:rPr>
                  <w:rFonts w:ascii="Times New Roman" w:eastAsia="Times New Roman" w:hAnsi="Times New Roman" w:cs="Times New Roman"/>
                  <w:sz w:val="24"/>
                  <w:szCs w:val="24"/>
                </w:rPr>
                <w:t>2</w:t>
              </w:r>
            </w:ins>
            <w:del w:id="20" w:author="Richard Wen" w:date="2024-10-30T03:40:00Z" w16du:dateUtc="2024-10-30T07:40:00Z">
              <w:r w:rsidDel="000E79A7">
                <w:rPr>
                  <w:rFonts w:ascii="Times New Roman" w:eastAsia="Times New Roman" w:hAnsi="Times New Roman" w:cs="Times New Roman"/>
                  <w:sz w:val="24"/>
                  <w:szCs w:val="24"/>
                </w:rPr>
                <w:delText>7</w:delText>
              </w:r>
            </w:del>
            <w:r>
              <w:rPr>
                <w:rFonts w:ascii="Times New Roman" w:eastAsia="Times New Roman" w:hAnsi="Times New Roman" w:cs="Times New Roman"/>
                <w:sz w:val="24"/>
                <w:szCs w:val="24"/>
              </w:rPr>
              <w:t>.</w:t>
            </w:r>
            <w:ins w:id="21" w:author="Richard Wen" w:date="2024-10-30T03:40:00Z" w16du:dateUtc="2024-10-30T07:40:00Z">
              <w:r w:rsidR="000E79A7">
                <w:rPr>
                  <w:rFonts w:ascii="Times New Roman" w:eastAsia="Times New Roman" w:hAnsi="Times New Roman" w:cs="Times New Roman"/>
                  <w:sz w:val="24"/>
                  <w:szCs w:val="24"/>
                </w:rPr>
                <w:t>8</w:t>
              </w:r>
            </w:ins>
            <w:del w:id="22" w:author="Richard Wen" w:date="2024-10-30T03:40:00Z" w16du:dateUtc="2024-10-30T07:40:00Z">
              <w:r w:rsidDel="000E79A7">
                <w:rPr>
                  <w:rFonts w:ascii="Times New Roman" w:eastAsia="Times New Roman" w:hAnsi="Times New Roman" w:cs="Times New Roman"/>
                  <w:sz w:val="24"/>
                  <w:szCs w:val="24"/>
                </w:rPr>
                <w:delText>5</w:delText>
              </w:r>
            </w:del>
          </w:p>
        </w:tc>
        <w:tc>
          <w:tcPr>
            <w:tcW w:w="1709" w:type="dxa"/>
            <w:tcBorders>
              <w:top w:val="single" w:sz="4" w:space="0" w:color="000000"/>
            </w:tcBorders>
          </w:tcPr>
          <w:p w14:paraId="0E13EB86" w14:textId="77777777"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1,012</w:t>
            </w:r>
          </w:p>
        </w:tc>
        <w:tc>
          <w:tcPr>
            <w:tcW w:w="1692" w:type="dxa"/>
            <w:tcBorders>
              <w:top w:val="single" w:sz="4" w:space="0" w:color="000000"/>
            </w:tcBorders>
          </w:tcPr>
          <w:p w14:paraId="2D3F33BF" w14:textId="77777777" w:rsidR="00C80AEF" w:rsidRDefault="00C80AEF" w:rsidP="00AB78AF">
            <w:pPr>
              <w:jc w:val="right"/>
              <w:rPr>
                <w:rFonts w:ascii="Times New Roman" w:eastAsia="Times New Roman" w:hAnsi="Times New Roman" w:cs="Times New Roman"/>
                <w:b/>
                <w:sz w:val="24"/>
                <w:szCs w:val="24"/>
              </w:rPr>
            </w:pPr>
            <w:r>
              <w:rPr>
                <w:rFonts w:ascii="Times New Roman" w:eastAsia="Times New Roman" w:hAnsi="Times New Roman" w:cs="Times New Roman"/>
                <w:sz w:val="24"/>
                <w:szCs w:val="24"/>
              </w:rPr>
              <w:t>365.9</w:t>
            </w:r>
          </w:p>
        </w:tc>
      </w:tr>
      <w:tr w:rsidR="00C80AEF" w14:paraId="521E0E23" w14:textId="77777777" w:rsidTr="00AA3CAF">
        <w:trPr>
          <w:trHeight w:val="300"/>
        </w:trPr>
        <w:tc>
          <w:tcPr>
            <w:tcW w:w="2232" w:type="dxa"/>
            <w:vMerge/>
            <w:tcBorders>
              <w:top w:val="single" w:sz="4" w:space="0" w:color="000000"/>
            </w:tcBorders>
          </w:tcPr>
          <w:p w14:paraId="596050E9" w14:textId="77777777" w:rsidR="00C80AEF" w:rsidRDefault="00C80AEF" w:rsidP="00AB78AF">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139" w:type="dxa"/>
          </w:tcPr>
          <w:p w14:paraId="5F0CE185" w14:textId="77777777"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Cycle Track </w:t>
            </w:r>
            <w:r>
              <w:rPr>
                <w:rFonts w:ascii="Times New Roman" w:eastAsia="Times New Roman" w:hAnsi="Times New Roman" w:cs="Times New Roman"/>
                <w:i/>
                <w:sz w:val="24"/>
                <w:szCs w:val="24"/>
              </w:rPr>
              <w:t>(On-Street)</w:t>
            </w:r>
          </w:p>
        </w:tc>
        <w:tc>
          <w:tcPr>
            <w:tcW w:w="1578" w:type="dxa"/>
          </w:tcPr>
          <w:p w14:paraId="0C349438" w14:textId="10F8B6ED" w:rsidR="00C80AEF" w:rsidRDefault="005D399F" w:rsidP="00AB78AF">
            <w:pPr>
              <w:jc w:val="right"/>
              <w:rPr>
                <w:rFonts w:ascii="Times New Roman" w:eastAsia="Times New Roman" w:hAnsi="Times New Roman" w:cs="Times New Roman"/>
                <w:sz w:val="24"/>
                <w:szCs w:val="24"/>
              </w:rPr>
            </w:pPr>
            <w:ins w:id="23" w:author="Richard Wen" w:date="2024-10-30T03:30:00Z" w16du:dateUtc="2024-10-30T07:30:00Z">
              <w:r>
                <w:rPr>
                  <w:rFonts w:ascii="Times New Roman" w:eastAsia="Times New Roman" w:hAnsi="Times New Roman" w:cs="Times New Roman"/>
                  <w:sz w:val="24"/>
                  <w:szCs w:val="24"/>
                </w:rPr>
                <w:t>32</w:t>
              </w:r>
            </w:ins>
            <w:del w:id="24" w:author="Richard Wen" w:date="2024-10-30T03:30:00Z" w16du:dateUtc="2024-10-30T07:30:00Z">
              <w:r w:rsidR="00C80AEF" w:rsidDel="005D399F">
                <w:rPr>
                  <w:rFonts w:ascii="Times New Roman" w:eastAsia="Times New Roman" w:hAnsi="Times New Roman" w:cs="Times New Roman"/>
                  <w:sz w:val="24"/>
                  <w:szCs w:val="24"/>
                </w:rPr>
                <w:delText>27</w:delText>
              </w:r>
            </w:del>
            <w:r w:rsidR="00C80AEF">
              <w:rPr>
                <w:rFonts w:ascii="Times New Roman" w:eastAsia="Times New Roman" w:hAnsi="Times New Roman" w:cs="Times New Roman"/>
                <w:sz w:val="24"/>
                <w:szCs w:val="24"/>
              </w:rPr>
              <w:t>.</w:t>
            </w:r>
            <w:ins w:id="25" w:author="Richard Wen" w:date="2024-10-30T03:30:00Z" w16du:dateUtc="2024-10-30T07:30:00Z">
              <w:r>
                <w:rPr>
                  <w:rFonts w:ascii="Times New Roman" w:eastAsia="Times New Roman" w:hAnsi="Times New Roman" w:cs="Times New Roman"/>
                  <w:sz w:val="24"/>
                  <w:szCs w:val="24"/>
                </w:rPr>
                <w:t>1</w:t>
              </w:r>
            </w:ins>
            <w:del w:id="26" w:author="Richard Wen" w:date="2024-10-30T03:30:00Z" w16du:dateUtc="2024-10-30T07:30:00Z">
              <w:r w:rsidR="00C80AEF" w:rsidDel="005D399F">
                <w:rPr>
                  <w:rFonts w:ascii="Times New Roman" w:eastAsia="Times New Roman" w:hAnsi="Times New Roman" w:cs="Times New Roman"/>
                  <w:sz w:val="24"/>
                  <w:szCs w:val="24"/>
                </w:rPr>
                <w:delText>4</w:delText>
              </w:r>
            </w:del>
          </w:p>
        </w:tc>
        <w:tc>
          <w:tcPr>
            <w:tcW w:w="1709" w:type="dxa"/>
          </w:tcPr>
          <w:p w14:paraId="5826E735" w14:textId="035F6CF1"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ins w:id="27" w:author="Richard Wen" w:date="2024-10-30T04:00:00Z" w16du:dateUtc="2024-10-30T08:00:00Z">
              <w:r w:rsidR="00226BDC">
                <w:rPr>
                  <w:rFonts w:ascii="Times New Roman" w:eastAsia="Times New Roman" w:hAnsi="Times New Roman" w:cs="Times New Roman"/>
                  <w:sz w:val="24"/>
                  <w:szCs w:val="24"/>
                </w:rPr>
                <w:t>1</w:t>
              </w:r>
            </w:ins>
            <w:del w:id="28" w:author="Richard Wen" w:date="2024-10-30T03:58:00Z" w16du:dateUtc="2024-10-30T07:58:00Z">
              <w:r w:rsidDel="00011D52">
                <w:rPr>
                  <w:rFonts w:ascii="Times New Roman" w:eastAsia="Times New Roman" w:hAnsi="Times New Roman" w:cs="Times New Roman"/>
                  <w:sz w:val="24"/>
                  <w:szCs w:val="24"/>
                </w:rPr>
                <w:delText>1</w:delText>
              </w:r>
            </w:del>
            <w:r>
              <w:rPr>
                <w:rFonts w:ascii="Times New Roman" w:eastAsia="Times New Roman" w:hAnsi="Times New Roman" w:cs="Times New Roman"/>
                <w:sz w:val="24"/>
                <w:szCs w:val="24"/>
              </w:rPr>
              <w:t>.</w:t>
            </w:r>
            <w:ins w:id="29" w:author="Richard Wen" w:date="2024-10-30T04:00:00Z" w16du:dateUtc="2024-10-30T08:00:00Z">
              <w:r w:rsidR="00226BDC">
                <w:rPr>
                  <w:rFonts w:ascii="Times New Roman" w:eastAsia="Times New Roman" w:hAnsi="Times New Roman" w:cs="Times New Roman"/>
                  <w:sz w:val="24"/>
                  <w:szCs w:val="24"/>
                </w:rPr>
                <w:t>6</w:t>
              </w:r>
            </w:ins>
            <w:del w:id="30" w:author="Richard Wen" w:date="2024-10-30T03:31:00Z" w16du:dateUtc="2024-10-30T07:31:00Z">
              <w:r w:rsidDel="005D399F">
                <w:rPr>
                  <w:rFonts w:ascii="Times New Roman" w:eastAsia="Times New Roman" w:hAnsi="Times New Roman" w:cs="Times New Roman"/>
                  <w:sz w:val="24"/>
                  <w:szCs w:val="24"/>
                </w:rPr>
                <w:delText>7</w:delText>
              </w:r>
            </w:del>
          </w:p>
        </w:tc>
        <w:tc>
          <w:tcPr>
            <w:tcW w:w="1692" w:type="dxa"/>
          </w:tcPr>
          <w:p w14:paraId="6780C54D" w14:textId="73EFFC36" w:rsidR="00C80AEF" w:rsidRDefault="00C80AEF" w:rsidP="00AB78AF">
            <w:pPr>
              <w:jc w:val="right"/>
              <w:rPr>
                <w:rFonts w:ascii="Times New Roman" w:eastAsia="Times New Roman" w:hAnsi="Times New Roman" w:cs="Times New Roman"/>
                <w:b/>
                <w:sz w:val="24"/>
                <w:szCs w:val="24"/>
              </w:rPr>
            </w:pPr>
            <w:r>
              <w:rPr>
                <w:rFonts w:ascii="Times New Roman" w:eastAsia="Times New Roman" w:hAnsi="Times New Roman" w:cs="Times New Roman"/>
                <w:sz w:val="24"/>
                <w:szCs w:val="24"/>
              </w:rPr>
              <w:t>73.</w:t>
            </w:r>
            <w:ins w:id="31" w:author="Richard Wen" w:date="2024-10-30T03:52:00Z" w16du:dateUtc="2024-10-30T07:52:00Z">
              <w:r w:rsidR="00AF5FA9">
                <w:rPr>
                  <w:rFonts w:ascii="Times New Roman" w:eastAsia="Times New Roman" w:hAnsi="Times New Roman" w:cs="Times New Roman"/>
                  <w:sz w:val="24"/>
                  <w:szCs w:val="24"/>
                </w:rPr>
                <w:t>8</w:t>
              </w:r>
            </w:ins>
            <w:del w:id="32" w:author="Richard Wen" w:date="2024-10-30T03:52:00Z" w16du:dateUtc="2024-10-30T07:52:00Z">
              <w:r w:rsidDel="00AF5FA9">
                <w:rPr>
                  <w:rFonts w:ascii="Times New Roman" w:eastAsia="Times New Roman" w:hAnsi="Times New Roman" w:cs="Times New Roman"/>
                  <w:sz w:val="24"/>
                  <w:szCs w:val="24"/>
                </w:rPr>
                <w:delText>9</w:delText>
              </w:r>
            </w:del>
          </w:p>
        </w:tc>
      </w:tr>
      <w:tr w:rsidR="00C80AEF" w14:paraId="791EA4C3" w14:textId="77777777" w:rsidTr="00AA3CAF">
        <w:trPr>
          <w:trHeight w:val="300"/>
        </w:trPr>
        <w:tc>
          <w:tcPr>
            <w:tcW w:w="2232" w:type="dxa"/>
            <w:vMerge/>
            <w:tcBorders>
              <w:top w:val="single" w:sz="4" w:space="0" w:color="000000"/>
            </w:tcBorders>
          </w:tcPr>
          <w:p w14:paraId="66113585" w14:textId="77777777" w:rsidR="00C80AEF" w:rsidRDefault="00C80AEF" w:rsidP="00AB78AF">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139" w:type="dxa"/>
          </w:tcPr>
          <w:p w14:paraId="3D3F233B" w14:textId="77777777"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Painted Lane</w:t>
            </w:r>
            <w:r>
              <w:rPr>
                <w:rFonts w:ascii="Times New Roman" w:eastAsia="Times New Roman" w:hAnsi="Times New Roman" w:cs="Times New Roman"/>
                <w:sz w:val="24"/>
                <w:szCs w:val="24"/>
              </w:rPr>
              <w:br/>
            </w:r>
            <w:r>
              <w:rPr>
                <w:rFonts w:ascii="Times New Roman" w:eastAsia="Times New Roman" w:hAnsi="Times New Roman" w:cs="Times New Roman"/>
                <w:i/>
                <w:sz w:val="24"/>
                <w:szCs w:val="24"/>
              </w:rPr>
              <w:t>(On-Street)</w:t>
            </w:r>
          </w:p>
        </w:tc>
        <w:tc>
          <w:tcPr>
            <w:tcW w:w="1578" w:type="dxa"/>
          </w:tcPr>
          <w:p w14:paraId="3A376833" w14:textId="77777777"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43.8</w:t>
            </w:r>
          </w:p>
        </w:tc>
        <w:tc>
          <w:tcPr>
            <w:tcW w:w="1709" w:type="dxa"/>
          </w:tcPr>
          <w:p w14:paraId="7AA5373A" w14:textId="683AD914"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ins w:id="33" w:author="Richard Wen" w:date="2024-10-30T03:31:00Z" w16du:dateUtc="2024-10-30T07:31:00Z">
              <w:r w:rsidR="005D399F">
                <w:rPr>
                  <w:rFonts w:ascii="Times New Roman" w:eastAsia="Times New Roman" w:hAnsi="Times New Roman" w:cs="Times New Roman"/>
                  <w:sz w:val="24"/>
                  <w:szCs w:val="24"/>
                </w:rPr>
                <w:t>6</w:t>
              </w:r>
            </w:ins>
            <w:del w:id="34" w:author="Richard Wen" w:date="2024-10-30T03:31:00Z" w16du:dateUtc="2024-10-30T07:31:00Z">
              <w:r w:rsidDel="005D399F">
                <w:rPr>
                  <w:rFonts w:ascii="Times New Roman" w:eastAsia="Times New Roman" w:hAnsi="Times New Roman" w:cs="Times New Roman"/>
                  <w:sz w:val="24"/>
                  <w:szCs w:val="24"/>
                </w:rPr>
                <w:delText>7</w:delText>
              </w:r>
            </w:del>
            <w:r>
              <w:rPr>
                <w:rFonts w:ascii="Times New Roman" w:eastAsia="Times New Roman" w:hAnsi="Times New Roman" w:cs="Times New Roman"/>
                <w:sz w:val="24"/>
                <w:szCs w:val="24"/>
              </w:rPr>
              <w:t>.</w:t>
            </w:r>
            <w:ins w:id="35" w:author="Richard Wen" w:date="2024-10-30T03:31:00Z" w16du:dateUtc="2024-10-30T07:31:00Z">
              <w:r w:rsidR="005D399F">
                <w:rPr>
                  <w:rFonts w:ascii="Times New Roman" w:eastAsia="Times New Roman" w:hAnsi="Times New Roman" w:cs="Times New Roman"/>
                  <w:sz w:val="24"/>
                  <w:szCs w:val="24"/>
                </w:rPr>
                <w:t>9</w:t>
              </w:r>
            </w:ins>
            <w:del w:id="36" w:author="Richard Wen" w:date="2024-10-30T03:31:00Z" w16du:dateUtc="2024-10-30T07:31:00Z">
              <w:r w:rsidDel="005D399F">
                <w:rPr>
                  <w:rFonts w:ascii="Times New Roman" w:eastAsia="Times New Roman" w:hAnsi="Times New Roman" w:cs="Times New Roman"/>
                  <w:sz w:val="24"/>
                  <w:szCs w:val="24"/>
                </w:rPr>
                <w:delText>0</w:delText>
              </w:r>
            </w:del>
          </w:p>
        </w:tc>
        <w:tc>
          <w:tcPr>
            <w:tcW w:w="1692" w:type="dxa"/>
          </w:tcPr>
          <w:p w14:paraId="2F44AFF2" w14:textId="27B82DA9" w:rsidR="00C80AEF" w:rsidRDefault="00C80AEF" w:rsidP="00AB78AF">
            <w:pPr>
              <w:jc w:val="right"/>
              <w:rPr>
                <w:rFonts w:ascii="Times New Roman" w:eastAsia="Times New Roman" w:hAnsi="Times New Roman" w:cs="Times New Roman"/>
                <w:b/>
                <w:sz w:val="24"/>
                <w:szCs w:val="24"/>
              </w:rPr>
            </w:pPr>
            <w:r>
              <w:rPr>
                <w:rFonts w:ascii="Times New Roman" w:eastAsia="Times New Roman" w:hAnsi="Times New Roman" w:cs="Times New Roman"/>
                <w:sz w:val="24"/>
                <w:szCs w:val="24"/>
              </w:rPr>
              <w:t>131.</w:t>
            </w:r>
            <w:ins w:id="37" w:author="Richard Wen" w:date="2024-10-30T03:39:00Z" w16du:dateUtc="2024-10-30T07:39:00Z">
              <w:r w:rsidR="005D399F">
                <w:rPr>
                  <w:rFonts w:ascii="Times New Roman" w:eastAsia="Times New Roman" w:hAnsi="Times New Roman" w:cs="Times New Roman"/>
                  <w:sz w:val="24"/>
                  <w:szCs w:val="24"/>
                </w:rPr>
                <w:t>4</w:t>
              </w:r>
            </w:ins>
            <w:del w:id="38" w:author="Richard Wen" w:date="2024-10-30T03:39:00Z" w16du:dateUtc="2024-10-30T07:39:00Z">
              <w:r w:rsidDel="005D399F">
                <w:rPr>
                  <w:rFonts w:ascii="Times New Roman" w:eastAsia="Times New Roman" w:hAnsi="Times New Roman" w:cs="Times New Roman"/>
                  <w:sz w:val="24"/>
                  <w:szCs w:val="24"/>
                </w:rPr>
                <w:delText>5</w:delText>
              </w:r>
            </w:del>
          </w:p>
        </w:tc>
      </w:tr>
      <w:tr w:rsidR="00C80AEF" w14:paraId="2FFDB11F" w14:textId="77777777" w:rsidTr="00AA3CAF">
        <w:trPr>
          <w:trHeight w:val="300"/>
        </w:trPr>
        <w:tc>
          <w:tcPr>
            <w:tcW w:w="2232" w:type="dxa"/>
            <w:vMerge/>
            <w:tcBorders>
              <w:top w:val="single" w:sz="4" w:space="0" w:color="000000"/>
            </w:tcBorders>
          </w:tcPr>
          <w:p w14:paraId="27A3C27B" w14:textId="77777777" w:rsidR="00C80AEF" w:rsidRDefault="00C80AEF" w:rsidP="00AB78AF">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139" w:type="dxa"/>
          </w:tcPr>
          <w:p w14:paraId="5068A30D" w14:textId="77777777"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Shared Roads</w:t>
            </w:r>
            <w:r>
              <w:rPr>
                <w:rFonts w:ascii="Times New Roman" w:eastAsia="Times New Roman" w:hAnsi="Times New Roman" w:cs="Times New Roman"/>
                <w:sz w:val="24"/>
                <w:szCs w:val="24"/>
              </w:rPr>
              <w:br/>
            </w:r>
            <w:r>
              <w:rPr>
                <w:rFonts w:ascii="Times New Roman" w:eastAsia="Times New Roman" w:hAnsi="Times New Roman" w:cs="Times New Roman"/>
                <w:i/>
                <w:sz w:val="24"/>
                <w:szCs w:val="24"/>
              </w:rPr>
              <w:t>(On-Street)</w:t>
            </w:r>
          </w:p>
        </w:tc>
        <w:tc>
          <w:tcPr>
            <w:tcW w:w="1578" w:type="dxa"/>
          </w:tcPr>
          <w:p w14:paraId="594416AB" w14:textId="77777777"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193</w:t>
            </w:r>
            <w:del w:id="39" w:author="Richard Wen" w:date="2024-10-30T03:38:00Z" w16du:dateUtc="2024-10-30T07:38:00Z">
              <w:r w:rsidDel="005D399F">
                <w:rPr>
                  <w:rFonts w:ascii="Times New Roman" w:eastAsia="Times New Roman" w:hAnsi="Times New Roman" w:cs="Times New Roman"/>
                  <w:sz w:val="24"/>
                  <w:szCs w:val="24"/>
                </w:rPr>
                <w:delText>.3</w:delText>
              </w:r>
            </w:del>
          </w:p>
        </w:tc>
        <w:tc>
          <w:tcPr>
            <w:tcW w:w="1709" w:type="dxa"/>
          </w:tcPr>
          <w:p w14:paraId="24267C02" w14:textId="6C09D8FB"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ins w:id="40" w:author="Richard Wen" w:date="2024-10-30T03:31:00Z" w16du:dateUtc="2024-10-30T07:31:00Z">
              <w:r w:rsidR="005D399F">
                <w:rPr>
                  <w:rFonts w:ascii="Times New Roman" w:eastAsia="Times New Roman" w:hAnsi="Times New Roman" w:cs="Times New Roman"/>
                  <w:sz w:val="24"/>
                  <w:szCs w:val="24"/>
                </w:rPr>
                <w:t>0</w:t>
              </w:r>
            </w:ins>
            <w:del w:id="41" w:author="Richard Wen" w:date="2024-10-30T03:31:00Z" w16du:dateUtc="2024-10-30T07:31:00Z">
              <w:r w:rsidDel="005D399F">
                <w:rPr>
                  <w:rFonts w:ascii="Times New Roman" w:eastAsia="Times New Roman" w:hAnsi="Times New Roman" w:cs="Times New Roman"/>
                  <w:sz w:val="24"/>
                  <w:szCs w:val="24"/>
                </w:rPr>
                <w:delText>1.0</w:delText>
              </w:r>
            </w:del>
          </w:p>
        </w:tc>
        <w:tc>
          <w:tcPr>
            <w:tcW w:w="1692" w:type="dxa"/>
          </w:tcPr>
          <w:p w14:paraId="7370230D" w14:textId="5DCE1777" w:rsidR="00C80AEF" w:rsidRDefault="00C80AEF" w:rsidP="00AB78AF">
            <w:pPr>
              <w:jc w:val="right"/>
              <w:rPr>
                <w:rFonts w:ascii="Times New Roman" w:eastAsia="Times New Roman" w:hAnsi="Times New Roman" w:cs="Times New Roman"/>
                <w:b/>
                <w:sz w:val="24"/>
                <w:szCs w:val="24"/>
              </w:rPr>
            </w:pPr>
            <w:r>
              <w:rPr>
                <w:rFonts w:ascii="Times New Roman" w:eastAsia="Times New Roman" w:hAnsi="Times New Roman" w:cs="Times New Roman"/>
                <w:sz w:val="24"/>
                <w:szCs w:val="24"/>
              </w:rPr>
              <w:t>184.</w:t>
            </w:r>
            <w:ins w:id="42" w:author="Richard Wen" w:date="2024-10-30T03:39:00Z" w16du:dateUtc="2024-10-30T07:39:00Z">
              <w:r w:rsidR="005D399F">
                <w:rPr>
                  <w:rFonts w:ascii="Times New Roman" w:eastAsia="Times New Roman" w:hAnsi="Times New Roman" w:cs="Times New Roman"/>
                  <w:sz w:val="24"/>
                  <w:szCs w:val="24"/>
                </w:rPr>
                <w:t>2</w:t>
              </w:r>
            </w:ins>
            <w:del w:id="43" w:author="Richard Wen" w:date="2024-10-30T03:39:00Z" w16du:dateUtc="2024-10-30T07:39:00Z">
              <w:r w:rsidDel="005D399F">
                <w:rPr>
                  <w:rFonts w:ascii="Times New Roman" w:eastAsia="Times New Roman" w:hAnsi="Times New Roman" w:cs="Times New Roman"/>
                  <w:sz w:val="24"/>
                  <w:szCs w:val="24"/>
                </w:rPr>
                <w:delText>4</w:delText>
              </w:r>
            </w:del>
          </w:p>
        </w:tc>
      </w:tr>
      <w:tr w:rsidR="00C80AEF" w14:paraId="09F88221" w14:textId="77777777" w:rsidTr="00AA3CAF">
        <w:trPr>
          <w:trHeight w:val="300"/>
        </w:trPr>
        <w:tc>
          <w:tcPr>
            <w:tcW w:w="2232" w:type="dxa"/>
            <w:vMerge/>
            <w:tcBorders>
              <w:top w:val="single" w:sz="4" w:space="0" w:color="000000"/>
            </w:tcBorders>
          </w:tcPr>
          <w:p w14:paraId="3280AE6E" w14:textId="77777777" w:rsidR="00C80AEF" w:rsidRDefault="00C80AEF" w:rsidP="00AB78AF">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139" w:type="dxa"/>
          </w:tcPr>
          <w:p w14:paraId="0DB08655" w14:textId="77777777"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Local Street Bikeways </w:t>
            </w:r>
            <w:r w:rsidRPr="00320E61">
              <w:rPr>
                <w:rFonts w:ascii="Times New Roman" w:eastAsia="Times New Roman" w:hAnsi="Times New Roman" w:cs="Times New Roman"/>
                <w:i/>
                <w:iCs/>
                <w:sz w:val="24"/>
                <w:szCs w:val="24"/>
              </w:rPr>
              <w:t>(On-Street)</w:t>
            </w:r>
          </w:p>
        </w:tc>
        <w:tc>
          <w:tcPr>
            <w:tcW w:w="1578" w:type="dxa"/>
          </w:tcPr>
          <w:p w14:paraId="481E3296" w14:textId="77777777"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175.8</w:t>
            </w:r>
          </w:p>
        </w:tc>
        <w:tc>
          <w:tcPr>
            <w:tcW w:w="1709" w:type="dxa"/>
          </w:tcPr>
          <w:p w14:paraId="498777D0" w14:textId="77777777" w:rsidR="00C80AEF" w:rsidRDefault="00C80AEF" w:rsidP="00AB78AF">
            <w:pPr>
              <w:jc w:val="right"/>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N/A</w:t>
            </w:r>
            <w:r>
              <w:rPr>
                <w:rFonts w:ascii="Times New Roman" w:eastAsia="Times New Roman" w:hAnsi="Times New Roman" w:cs="Times New Roman"/>
                <w:sz w:val="24"/>
                <w:szCs w:val="24"/>
                <w:vertAlign w:val="superscript"/>
              </w:rPr>
              <w:t>c</w:t>
            </w:r>
          </w:p>
        </w:tc>
        <w:tc>
          <w:tcPr>
            <w:tcW w:w="1692" w:type="dxa"/>
          </w:tcPr>
          <w:p w14:paraId="6D0C3FCD" w14:textId="77777777" w:rsidR="00C80AEF" w:rsidRDefault="00C80AEF" w:rsidP="00AB78AF">
            <w:pPr>
              <w:jc w:val="right"/>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N/A</w:t>
            </w:r>
            <w:r>
              <w:rPr>
                <w:rFonts w:ascii="Times New Roman" w:eastAsia="Times New Roman" w:hAnsi="Times New Roman" w:cs="Times New Roman"/>
                <w:sz w:val="24"/>
                <w:szCs w:val="24"/>
                <w:vertAlign w:val="superscript"/>
              </w:rPr>
              <w:t>c</w:t>
            </w:r>
          </w:p>
        </w:tc>
      </w:tr>
      <w:tr w:rsidR="00C80AEF" w14:paraId="7EA05D48" w14:textId="77777777" w:rsidTr="00AA3CAF">
        <w:trPr>
          <w:trHeight w:val="300"/>
        </w:trPr>
        <w:tc>
          <w:tcPr>
            <w:tcW w:w="2232" w:type="dxa"/>
            <w:vMerge/>
            <w:tcBorders>
              <w:top w:val="single" w:sz="4" w:space="0" w:color="000000"/>
            </w:tcBorders>
          </w:tcPr>
          <w:p w14:paraId="1DA4D9C6" w14:textId="77777777" w:rsidR="00C80AEF" w:rsidRDefault="00C80AEF" w:rsidP="00AB78AF">
            <w:pPr>
              <w:widowControl w:val="0"/>
              <w:pBdr>
                <w:top w:val="nil"/>
                <w:left w:val="nil"/>
                <w:bottom w:val="nil"/>
                <w:right w:val="nil"/>
                <w:between w:val="nil"/>
              </w:pBdr>
              <w:spacing w:line="276" w:lineRule="auto"/>
              <w:rPr>
                <w:rFonts w:ascii="Times New Roman" w:eastAsia="Times New Roman" w:hAnsi="Times New Roman" w:cs="Times New Roman"/>
                <w:sz w:val="24"/>
                <w:szCs w:val="24"/>
                <w:vertAlign w:val="superscript"/>
              </w:rPr>
            </w:pPr>
          </w:p>
        </w:tc>
        <w:tc>
          <w:tcPr>
            <w:tcW w:w="2139" w:type="dxa"/>
            <w:shd w:val="clear" w:color="auto" w:fill="D9E2F3"/>
          </w:tcPr>
          <w:p w14:paraId="584333BB" w14:textId="1B1080B6" w:rsidR="00C80AEF" w:rsidRPr="003971D9" w:rsidRDefault="00C80AEF" w:rsidP="00AB78AF">
            <w:pPr>
              <w:jc w:val="right"/>
              <w:rPr>
                <w:rFonts w:ascii="Times New Roman" w:eastAsia="Times New Roman" w:hAnsi="Times New Roman" w:cs="Times New Roman"/>
                <w:b/>
                <w:sz w:val="24"/>
                <w:szCs w:val="24"/>
                <w:vertAlign w:val="superscript"/>
              </w:rPr>
            </w:pPr>
            <w:r>
              <w:rPr>
                <w:rFonts w:ascii="Times New Roman" w:eastAsia="Times New Roman" w:hAnsi="Times New Roman" w:cs="Times New Roman"/>
                <w:b/>
                <w:sz w:val="24"/>
                <w:szCs w:val="24"/>
              </w:rPr>
              <w:t>On-Street</w:t>
            </w:r>
            <w:r w:rsidR="003971D9">
              <w:rPr>
                <w:rFonts w:ascii="Times New Roman" w:eastAsia="Times New Roman" w:hAnsi="Times New Roman" w:cs="Times New Roman"/>
                <w:b/>
                <w:sz w:val="24"/>
                <w:szCs w:val="24"/>
              </w:rPr>
              <w:t xml:space="preserve"> </w:t>
            </w:r>
            <w:proofErr w:type="gramStart"/>
            <w:r w:rsidR="003971D9">
              <w:rPr>
                <w:rFonts w:ascii="Times New Roman" w:eastAsia="Times New Roman" w:hAnsi="Times New Roman" w:cs="Times New Roman"/>
                <w:b/>
                <w:sz w:val="24"/>
                <w:szCs w:val="24"/>
              </w:rPr>
              <w:t xml:space="preserve">Infrastructure </w:t>
            </w:r>
            <w:r>
              <w:rPr>
                <w:rFonts w:ascii="Times New Roman" w:eastAsia="Times New Roman" w:hAnsi="Times New Roman" w:cs="Times New Roman"/>
                <w:b/>
                <w:sz w:val="24"/>
                <w:szCs w:val="24"/>
              </w:rPr>
              <w:t xml:space="preserve"> Total</w:t>
            </w:r>
            <w:proofErr w:type="gramEnd"/>
            <w:del w:id="44" w:author="Richard Wen" w:date="2024-10-30T02:11:00Z" w16du:dateUtc="2024-10-30T06:11:00Z">
              <w:r w:rsidR="00904A91" w:rsidDel="00074F6A">
                <w:rPr>
                  <w:rFonts w:ascii="Times New Roman" w:eastAsia="Times New Roman" w:hAnsi="Times New Roman" w:cs="Times New Roman"/>
                  <w:b/>
                  <w:sz w:val="24"/>
                  <w:szCs w:val="24"/>
                  <w:vertAlign w:val="superscript"/>
                </w:rPr>
                <w:delText>d</w:delText>
              </w:r>
            </w:del>
          </w:p>
        </w:tc>
        <w:tc>
          <w:tcPr>
            <w:tcW w:w="1578" w:type="dxa"/>
            <w:shd w:val="clear" w:color="auto" w:fill="D9E2F3"/>
          </w:tcPr>
          <w:p w14:paraId="25246C9E" w14:textId="1797B51C" w:rsidR="00C80AEF" w:rsidRDefault="00C80AEF" w:rsidP="00AB78AF">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26</w:t>
            </w:r>
            <w:ins w:id="45" w:author="Richard Wen" w:date="2024-10-30T03:39:00Z" w16du:dateUtc="2024-10-30T07:39:00Z">
              <w:r w:rsidR="005D399F">
                <w:rPr>
                  <w:rFonts w:ascii="Times New Roman" w:eastAsia="Times New Roman" w:hAnsi="Times New Roman" w:cs="Times New Roman"/>
                  <w:b/>
                  <w:sz w:val="24"/>
                  <w:szCs w:val="24"/>
                </w:rPr>
                <w:t>8</w:t>
              </w:r>
            </w:ins>
            <w:del w:id="46" w:author="Richard Wen" w:date="2024-10-30T03:39:00Z" w16du:dateUtc="2024-10-30T07:39:00Z">
              <w:r w:rsidDel="005D399F">
                <w:rPr>
                  <w:rFonts w:ascii="Times New Roman" w:eastAsia="Times New Roman" w:hAnsi="Times New Roman" w:cs="Times New Roman"/>
                  <w:b/>
                  <w:sz w:val="24"/>
                  <w:szCs w:val="24"/>
                </w:rPr>
                <w:delText>4</w:delText>
              </w:r>
            </w:del>
            <w:r>
              <w:rPr>
                <w:rFonts w:ascii="Times New Roman" w:eastAsia="Times New Roman" w:hAnsi="Times New Roman" w:cs="Times New Roman"/>
                <w:b/>
                <w:sz w:val="24"/>
                <w:szCs w:val="24"/>
              </w:rPr>
              <w:t>.</w:t>
            </w:r>
            <w:ins w:id="47" w:author="Richard Wen" w:date="2024-10-30T03:39:00Z" w16du:dateUtc="2024-10-30T07:39:00Z">
              <w:r w:rsidR="005D399F">
                <w:rPr>
                  <w:rFonts w:ascii="Times New Roman" w:eastAsia="Times New Roman" w:hAnsi="Times New Roman" w:cs="Times New Roman"/>
                  <w:b/>
                  <w:sz w:val="24"/>
                  <w:szCs w:val="24"/>
                </w:rPr>
                <w:t>9</w:t>
              </w:r>
            </w:ins>
            <w:del w:id="48" w:author="Richard Wen" w:date="2024-10-30T03:39:00Z" w16du:dateUtc="2024-10-30T07:39:00Z">
              <w:r w:rsidDel="005D399F">
                <w:rPr>
                  <w:rFonts w:ascii="Times New Roman" w:eastAsia="Times New Roman" w:hAnsi="Times New Roman" w:cs="Times New Roman"/>
                  <w:b/>
                  <w:sz w:val="24"/>
                  <w:szCs w:val="24"/>
                </w:rPr>
                <w:delText>5</w:delText>
              </w:r>
            </w:del>
            <w:ins w:id="49" w:author="Richard Wen" w:date="2024-10-30T02:11:00Z" w16du:dateUtc="2024-10-30T06:11:00Z">
              <w:r w:rsidR="00074F6A">
                <w:rPr>
                  <w:rFonts w:ascii="Times New Roman" w:eastAsia="Times New Roman" w:hAnsi="Times New Roman" w:cs="Times New Roman"/>
                  <w:b/>
                  <w:sz w:val="24"/>
                  <w:szCs w:val="24"/>
                  <w:vertAlign w:val="superscript"/>
                </w:rPr>
                <w:t>d</w:t>
              </w:r>
            </w:ins>
          </w:p>
        </w:tc>
        <w:tc>
          <w:tcPr>
            <w:tcW w:w="1709" w:type="dxa"/>
            <w:shd w:val="clear" w:color="auto" w:fill="D9E2F3"/>
          </w:tcPr>
          <w:p w14:paraId="0167C185" w14:textId="124EF379" w:rsidR="00C80AEF" w:rsidRDefault="00C80AEF" w:rsidP="00AB78AF">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56</w:t>
            </w:r>
            <w:ins w:id="50" w:author="Richard Wen" w:date="2024-10-30T04:00:00Z" w16du:dateUtc="2024-10-30T08:00:00Z">
              <w:r w:rsidR="001C09F8">
                <w:rPr>
                  <w:rFonts w:ascii="Times New Roman" w:eastAsia="Times New Roman" w:hAnsi="Times New Roman" w:cs="Times New Roman"/>
                  <w:b/>
                  <w:sz w:val="24"/>
                  <w:szCs w:val="24"/>
                </w:rPr>
                <w:t>8.5</w:t>
              </w:r>
            </w:ins>
            <w:del w:id="51" w:author="Richard Wen" w:date="2024-10-30T03:42:00Z" w16du:dateUtc="2024-10-30T07:42:00Z">
              <w:r w:rsidDel="00080F41">
                <w:rPr>
                  <w:rFonts w:ascii="Times New Roman" w:eastAsia="Times New Roman" w:hAnsi="Times New Roman" w:cs="Times New Roman"/>
                  <w:b/>
                  <w:sz w:val="24"/>
                  <w:szCs w:val="24"/>
                </w:rPr>
                <w:delText>9</w:delText>
              </w:r>
            </w:del>
            <w:del w:id="52" w:author="Richard Wen" w:date="2024-10-30T03:59:00Z" w16du:dateUtc="2024-10-30T07:59:00Z">
              <w:r w:rsidDel="005E2BD1">
                <w:rPr>
                  <w:rFonts w:ascii="Times New Roman" w:eastAsia="Times New Roman" w:hAnsi="Times New Roman" w:cs="Times New Roman"/>
                  <w:b/>
                  <w:sz w:val="24"/>
                  <w:szCs w:val="24"/>
                </w:rPr>
                <w:delText>.</w:delText>
              </w:r>
            </w:del>
            <w:del w:id="53" w:author="Richard Wen" w:date="2024-10-30T03:42:00Z" w16du:dateUtc="2024-10-30T07:42:00Z">
              <w:r w:rsidDel="00080F41">
                <w:rPr>
                  <w:rFonts w:ascii="Times New Roman" w:eastAsia="Times New Roman" w:hAnsi="Times New Roman" w:cs="Times New Roman"/>
                  <w:b/>
                  <w:sz w:val="24"/>
                  <w:szCs w:val="24"/>
                </w:rPr>
                <w:delText>7</w:delText>
              </w:r>
            </w:del>
          </w:p>
        </w:tc>
        <w:tc>
          <w:tcPr>
            <w:tcW w:w="1692" w:type="dxa"/>
            <w:shd w:val="clear" w:color="auto" w:fill="D9E2F3"/>
          </w:tcPr>
          <w:p w14:paraId="0477AFCF" w14:textId="66819B40" w:rsidR="00C80AEF" w:rsidRDefault="00C80AEF" w:rsidP="00AB78AF">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389.</w:t>
            </w:r>
            <w:ins w:id="54" w:author="Richard Wen" w:date="2024-10-30T03:54:00Z" w16du:dateUtc="2024-10-30T07:54:00Z">
              <w:r w:rsidR="000F7499">
                <w:rPr>
                  <w:rFonts w:ascii="Times New Roman" w:eastAsia="Times New Roman" w:hAnsi="Times New Roman" w:cs="Times New Roman"/>
                  <w:b/>
                  <w:sz w:val="24"/>
                  <w:szCs w:val="24"/>
                </w:rPr>
                <w:t>4</w:t>
              </w:r>
            </w:ins>
            <w:del w:id="55" w:author="Richard Wen" w:date="2024-10-30T03:54:00Z" w16du:dateUtc="2024-10-30T07:54:00Z">
              <w:r w:rsidDel="000F7499">
                <w:rPr>
                  <w:rFonts w:ascii="Times New Roman" w:eastAsia="Times New Roman" w:hAnsi="Times New Roman" w:cs="Times New Roman"/>
                  <w:b/>
                  <w:sz w:val="24"/>
                  <w:szCs w:val="24"/>
                </w:rPr>
                <w:delText>8</w:delText>
              </w:r>
            </w:del>
          </w:p>
        </w:tc>
      </w:tr>
      <w:tr w:rsidR="00C80AEF" w14:paraId="7D623510" w14:textId="77777777" w:rsidTr="00AA3CAF">
        <w:trPr>
          <w:trHeight w:val="300"/>
        </w:trPr>
        <w:tc>
          <w:tcPr>
            <w:tcW w:w="2232" w:type="dxa"/>
            <w:vMerge/>
            <w:tcBorders>
              <w:top w:val="single" w:sz="4" w:space="0" w:color="000000"/>
            </w:tcBorders>
          </w:tcPr>
          <w:p w14:paraId="69278A9F" w14:textId="77777777" w:rsidR="00C80AEF" w:rsidRDefault="00C80AEF" w:rsidP="00AB78AF">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139" w:type="dxa"/>
            <w:shd w:val="clear" w:color="auto" w:fill="D9E2F3"/>
          </w:tcPr>
          <w:p w14:paraId="2CFDF345" w14:textId="37D2E583" w:rsidR="00C80AEF" w:rsidRPr="003971D9" w:rsidRDefault="00C80AEF" w:rsidP="00AB78AF">
            <w:pPr>
              <w:jc w:val="right"/>
              <w:rPr>
                <w:rFonts w:ascii="Times New Roman" w:eastAsia="Times New Roman" w:hAnsi="Times New Roman" w:cs="Times New Roman"/>
                <w:sz w:val="24"/>
                <w:szCs w:val="24"/>
                <w:vertAlign w:val="superscript"/>
              </w:rPr>
            </w:pPr>
            <w:r>
              <w:rPr>
                <w:rFonts w:ascii="Times New Roman" w:eastAsia="Times New Roman" w:hAnsi="Times New Roman" w:cs="Times New Roman"/>
                <w:b/>
                <w:sz w:val="24"/>
                <w:szCs w:val="24"/>
              </w:rPr>
              <w:t xml:space="preserve">All </w:t>
            </w:r>
            <w:r w:rsidR="003971D9">
              <w:rPr>
                <w:rFonts w:ascii="Times New Roman" w:eastAsia="Times New Roman" w:hAnsi="Times New Roman" w:cs="Times New Roman"/>
                <w:b/>
                <w:sz w:val="24"/>
                <w:szCs w:val="24"/>
              </w:rPr>
              <w:t>Infrastructure</w:t>
            </w:r>
            <w:r>
              <w:rPr>
                <w:rFonts w:ascii="Times New Roman" w:eastAsia="Times New Roman" w:hAnsi="Times New Roman" w:cs="Times New Roman"/>
                <w:b/>
                <w:sz w:val="24"/>
                <w:szCs w:val="24"/>
              </w:rPr>
              <w:t xml:space="preserve"> Total</w:t>
            </w:r>
            <w:del w:id="56" w:author="Richard Wen" w:date="2024-10-30T02:12:00Z" w16du:dateUtc="2024-10-30T06:12:00Z">
              <w:r w:rsidR="00904A91" w:rsidDel="00074F6A">
                <w:rPr>
                  <w:rFonts w:ascii="Times New Roman" w:eastAsia="Times New Roman" w:hAnsi="Times New Roman" w:cs="Times New Roman"/>
                  <w:b/>
                  <w:sz w:val="24"/>
                  <w:szCs w:val="24"/>
                  <w:vertAlign w:val="superscript"/>
                </w:rPr>
                <w:delText>d</w:delText>
              </w:r>
            </w:del>
          </w:p>
        </w:tc>
        <w:tc>
          <w:tcPr>
            <w:tcW w:w="1578" w:type="dxa"/>
            <w:shd w:val="clear" w:color="auto" w:fill="D9E2F3"/>
          </w:tcPr>
          <w:p w14:paraId="256A5B0F" w14:textId="6BE8DD5B" w:rsidR="00C80AEF" w:rsidRDefault="00C80AEF" w:rsidP="00AB78AF">
            <w:pPr>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3</w:t>
            </w:r>
            <w:ins w:id="57" w:author="Richard Wen" w:date="2024-10-30T03:41:00Z" w16du:dateUtc="2024-10-30T07:41:00Z">
              <w:r w:rsidR="00822E12">
                <w:rPr>
                  <w:rFonts w:ascii="Times New Roman" w:eastAsia="Times New Roman" w:hAnsi="Times New Roman" w:cs="Times New Roman"/>
                  <w:b/>
                  <w:sz w:val="24"/>
                  <w:szCs w:val="24"/>
                </w:rPr>
                <w:t>4</w:t>
              </w:r>
            </w:ins>
            <w:del w:id="58" w:author="Richard Wen" w:date="2024-10-30T03:41:00Z" w16du:dateUtc="2024-10-30T07:41:00Z">
              <w:r w:rsidDel="00822E12">
                <w:rPr>
                  <w:rFonts w:ascii="Times New Roman" w:eastAsia="Times New Roman" w:hAnsi="Times New Roman" w:cs="Times New Roman"/>
                  <w:b/>
                  <w:sz w:val="24"/>
                  <w:szCs w:val="24"/>
                </w:rPr>
                <w:delText>4</w:delText>
              </w:r>
            </w:del>
            <w:ins w:id="59" w:author="Richard Wen" w:date="2024-10-30T03:41:00Z" w16du:dateUtc="2024-10-30T07:41:00Z">
              <w:r w:rsidR="00822E12">
                <w:rPr>
                  <w:rFonts w:ascii="Times New Roman" w:eastAsia="Times New Roman" w:hAnsi="Times New Roman" w:cs="Times New Roman"/>
                  <w:b/>
                  <w:sz w:val="24"/>
                  <w:szCs w:val="24"/>
                </w:rPr>
                <w:t>1</w:t>
              </w:r>
            </w:ins>
            <w:del w:id="60" w:author="Richard Wen" w:date="2024-10-30T03:41:00Z" w16du:dateUtc="2024-10-30T07:41:00Z">
              <w:r w:rsidDel="00822E12">
                <w:rPr>
                  <w:rFonts w:ascii="Times New Roman" w:eastAsia="Times New Roman" w:hAnsi="Times New Roman" w:cs="Times New Roman"/>
                  <w:b/>
                  <w:sz w:val="24"/>
                  <w:szCs w:val="24"/>
                </w:rPr>
                <w:delText>2</w:delText>
              </w:r>
            </w:del>
            <w:r>
              <w:rPr>
                <w:rFonts w:ascii="Times New Roman" w:eastAsia="Times New Roman" w:hAnsi="Times New Roman" w:cs="Times New Roman"/>
                <w:b/>
                <w:sz w:val="24"/>
                <w:szCs w:val="24"/>
              </w:rPr>
              <w:t>.</w:t>
            </w:r>
            <w:ins w:id="61" w:author="Richard Wen" w:date="2024-10-30T03:41:00Z" w16du:dateUtc="2024-10-30T07:41:00Z">
              <w:r w:rsidR="00822E12">
                <w:rPr>
                  <w:rFonts w:ascii="Times New Roman" w:eastAsia="Times New Roman" w:hAnsi="Times New Roman" w:cs="Times New Roman"/>
                  <w:b/>
                  <w:sz w:val="24"/>
                  <w:szCs w:val="24"/>
                </w:rPr>
                <w:t>7</w:t>
              </w:r>
            </w:ins>
            <w:del w:id="62" w:author="Richard Wen" w:date="2024-10-30T03:41:00Z" w16du:dateUtc="2024-10-30T07:41:00Z">
              <w:r w:rsidDel="00822E12">
                <w:rPr>
                  <w:rFonts w:ascii="Times New Roman" w:eastAsia="Times New Roman" w:hAnsi="Times New Roman" w:cs="Times New Roman"/>
                  <w:b/>
                  <w:sz w:val="24"/>
                  <w:szCs w:val="24"/>
                </w:rPr>
                <w:delText>0</w:delText>
              </w:r>
            </w:del>
            <w:ins w:id="63" w:author="Richard Wen" w:date="2024-10-30T02:12:00Z" w16du:dateUtc="2024-10-30T06:12:00Z">
              <w:r w:rsidR="00074F6A">
                <w:rPr>
                  <w:rFonts w:ascii="Times New Roman" w:eastAsia="Times New Roman" w:hAnsi="Times New Roman" w:cs="Times New Roman"/>
                  <w:b/>
                  <w:sz w:val="24"/>
                  <w:szCs w:val="24"/>
                  <w:vertAlign w:val="superscript"/>
                </w:rPr>
                <w:t>d</w:t>
              </w:r>
            </w:ins>
          </w:p>
        </w:tc>
        <w:tc>
          <w:tcPr>
            <w:tcW w:w="1709" w:type="dxa"/>
            <w:shd w:val="clear" w:color="auto" w:fill="D9E2F3"/>
          </w:tcPr>
          <w:p w14:paraId="7C3422BD" w14:textId="6F2FE0A1" w:rsidR="00C80AEF" w:rsidRDefault="00C80AEF" w:rsidP="00AB78AF">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1,58</w:t>
            </w:r>
            <w:ins w:id="64" w:author="Richard Wen" w:date="2024-10-30T04:01:00Z" w16du:dateUtc="2024-10-30T08:01:00Z">
              <w:r w:rsidR="00100185">
                <w:rPr>
                  <w:rFonts w:ascii="Times New Roman" w:eastAsia="Times New Roman" w:hAnsi="Times New Roman" w:cs="Times New Roman"/>
                  <w:b/>
                  <w:sz w:val="24"/>
                  <w:szCs w:val="24"/>
                </w:rPr>
                <w:t>0</w:t>
              </w:r>
            </w:ins>
            <w:del w:id="65" w:author="Richard Wen" w:date="2024-10-30T04:01:00Z" w16du:dateUtc="2024-10-30T08:01:00Z">
              <w:r w:rsidDel="00100185">
                <w:rPr>
                  <w:rFonts w:ascii="Times New Roman" w:eastAsia="Times New Roman" w:hAnsi="Times New Roman" w:cs="Times New Roman"/>
                  <w:b/>
                  <w:sz w:val="24"/>
                  <w:szCs w:val="24"/>
                </w:rPr>
                <w:delText>1</w:delText>
              </w:r>
            </w:del>
            <w:r>
              <w:rPr>
                <w:rFonts w:ascii="Times New Roman" w:eastAsia="Times New Roman" w:hAnsi="Times New Roman" w:cs="Times New Roman"/>
                <w:b/>
                <w:sz w:val="24"/>
                <w:szCs w:val="24"/>
              </w:rPr>
              <w:t>.</w:t>
            </w:r>
            <w:ins w:id="66" w:author="Richard Wen" w:date="2024-10-30T04:01:00Z" w16du:dateUtc="2024-10-30T08:01:00Z">
              <w:r w:rsidR="00100185">
                <w:rPr>
                  <w:rFonts w:ascii="Times New Roman" w:eastAsia="Times New Roman" w:hAnsi="Times New Roman" w:cs="Times New Roman"/>
                  <w:b/>
                  <w:sz w:val="24"/>
                  <w:szCs w:val="24"/>
                </w:rPr>
                <w:t>5</w:t>
              </w:r>
            </w:ins>
            <w:del w:id="67" w:author="Richard Wen" w:date="2024-10-30T04:01:00Z" w16du:dateUtc="2024-10-30T08:01:00Z">
              <w:r w:rsidDel="00100185">
                <w:rPr>
                  <w:rFonts w:ascii="Times New Roman" w:eastAsia="Times New Roman" w:hAnsi="Times New Roman" w:cs="Times New Roman"/>
                  <w:b/>
                  <w:sz w:val="24"/>
                  <w:szCs w:val="24"/>
                </w:rPr>
                <w:delText>7</w:delText>
              </w:r>
            </w:del>
          </w:p>
        </w:tc>
        <w:tc>
          <w:tcPr>
            <w:tcW w:w="1692" w:type="dxa"/>
            <w:shd w:val="clear" w:color="auto" w:fill="D9E2F3"/>
          </w:tcPr>
          <w:p w14:paraId="7725BA1F" w14:textId="06526CAB" w:rsidR="00C80AEF" w:rsidRDefault="00C80AEF" w:rsidP="00AB78AF">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755.</w:t>
            </w:r>
            <w:ins w:id="68" w:author="Richard Wen" w:date="2024-10-30T03:54:00Z" w16du:dateUtc="2024-10-30T07:54:00Z">
              <w:r w:rsidR="000F7499">
                <w:rPr>
                  <w:rFonts w:ascii="Times New Roman" w:eastAsia="Times New Roman" w:hAnsi="Times New Roman" w:cs="Times New Roman"/>
                  <w:b/>
                  <w:sz w:val="24"/>
                  <w:szCs w:val="24"/>
                </w:rPr>
                <w:t>3</w:t>
              </w:r>
            </w:ins>
            <w:del w:id="69" w:author="Richard Wen" w:date="2024-10-30T03:54:00Z" w16du:dateUtc="2024-10-30T07:54:00Z">
              <w:r w:rsidDel="000F7499">
                <w:rPr>
                  <w:rFonts w:ascii="Times New Roman" w:eastAsia="Times New Roman" w:hAnsi="Times New Roman" w:cs="Times New Roman"/>
                  <w:b/>
                  <w:sz w:val="24"/>
                  <w:szCs w:val="24"/>
                </w:rPr>
                <w:delText>7</w:delText>
              </w:r>
            </w:del>
          </w:p>
        </w:tc>
      </w:tr>
      <w:tr w:rsidR="00C80AEF" w14:paraId="1E21D8C4" w14:textId="77777777" w:rsidTr="00AA3CAF">
        <w:trPr>
          <w:trHeight w:val="300"/>
        </w:trPr>
        <w:tc>
          <w:tcPr>
            <w:tcW w:w="2232" w:type="dxa"/>
          </w:tcPr>
          <w:p w14:paraId="3B9AA61E" w14:textId="77777777" w:rsidR="00C80AEF" w:rsidRDefault="00C80AEF" w:rsidP="00AB78AF">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Cycling Route Coverage</w:t>
            </w:r>
          </w:p>
          <w:p w14:paraId="36E397C1" w14:textId="77777777" w:rsidR="00C80AEF" w:rsidRDefault="00C80AEF" w:rsidP="00AB78AF">
            <w:pPr>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(by </w:t>
            </w:r>
            <w:proofErr w:type="spellStart"/>
            <w:r>
              <w:rPr>
                <w:rFonts w:ascii="Times New Roman" w:eastAsia="Times New Roman" w:hAnsi="Times New Roman" w:cs="Times New Roman"/>
                <w:sz w:val="24"/>
                <w:szCs w:val="24"/>
              </w:rPr>
              <w:t>cen</w:t>
            </w:r>
            <w:proofErr w:type="spellEnd"/>
            <w:r>
              <w:rPr>
                <w:rFonts w:ascii="Times New Roman" w:eastAsia="Times New Roman" w:hAnsi="Times New Roman" w:cs="Times New Roman"/>
                <w:sz w:val="24"/>
                <w:szCs w:val="24"/>
              </w:rPr>
              <w:t>-km)</w:t>
            </w:r>
          </w:p>
        </w:tc>
        <w:tc>
          <w:tcPr>
            <w:tcW w:w="2139" w:type="dxa"/>
          </w:tcPr>
          <w:p w14:paraId="54418C32" w14:textId="3E2EFDCC" w:rsidR="00C80AEF" w:rsidRDefault="00C80AEF" w:rsidP="00AB78AF">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Roadway-km with </w:t>
            </w:r>
            <w:r w:rsidR="003971D9">
              <w:rPr>
                <w:rFonts w:ascii="Times New Roman" w:eastAsia="Times New Roman" w:hAnsi="Times New Roman" w:cs="Times New Roman"/>
                <w:b/>
                <w:sz w:val="24"/>
                <w:szCs w:val="24"/>
              </w:rPr>
              <w:t>infrastructure</w:t>
            </w:r>
          </w:p>
        </w:tc>
        <w:tc>
          <w:tcPr>
            <w:tcW w:w="1578" w:type="dxa"/>
          </w:tcPr>
          <w:p w14:paraId="71AC4622" w14:textId="77777777" w:rsidR="00C80AEF" w:rsidRDefault="00C80AEF" w:rsidP="00AB78AF">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11.9%</w:t>
            </w:r>
          </w:p>
        </w:tc>
        <w:tc>
          <w:tcPr>
            <w:tcW w:w="1709" w:type="dxa"/>
          </w:tcPr>
          <w:p w14:paraId="790B7CBC" w14:textId="77777777" w:rsidR="00C80AEF" w:rsidRDefault="00C80AEF" w:rsidP="00AB78AF">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7.2%</w:t>
            </w:r>
          </w:p>
        </w:tc>
        <w:tc>
          <w:tcPr>
            <w:tcW w:w="1692" w:type="dxa"/>
          </w:tcPr>
          <w:p w14:paraId="48BD3833" w14:textId="77777777" w:rsidR="00C80AEF" w:rsidRDefault="00C80AEF" w:rsidP="00AB78AF">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7.0%</w:t>
            </w:r>
          </w:p>
        </w:tc>
      </w:tr>
      <w:tr w:rsidR="00C80AEF" w14:paraId="3AC8CF09" w14:textId="77777777" w:rsidTr="00AB78AF">
        <w:trPr>
          <w:trHeight w:val="300"/>
        </w:trPr>
        <w:tc>
          <w:tcPr>
            <w:tcW w:w="9350" w:type="dxa"/>
            <w:gridSpan w:val="5"/>
          </w:tcPr>
          <w:p w14:paraId="1385A1AF" w14:textId="77777777" w:rsidR="00C80AEF" w:rsidRDefault="00C80AEF" w:rsidP="00AB78AF">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cen</w:t>
            </w:r>
            <w:proofErr w:type="spellEnd"/>
            <w:r>
              <w:rPr>
                <w:rFonts w:ascii="Times New Roman" w:eastAsia="Times New Roman" w:hAnsi="Times New Roman" w:cs="Times New Roman"/>
                <w:sz w:val="24"/>
                <w:szCs w:val="24"/>
              </w:rPr>
              <w:t>-km: centreline-kilometers, length of a route measured along its central axis.</w:t>
            </w:r>
          </w:p>
          <w:p w14:paraId="08987F2F" w14:textId="32DCB269" w:rsidR="00C80AEF" w:rsidRDefault="00C80AEF" w:rsidP="00AB78AF">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a: Total </w:t>
            </w:r>
            <w:r w:rsidR="003971D9">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entreline-km of </w:t>
            </w:r>
            <w:r w:rsidR="003971D9">
              <w:rPr>
                <w:rFonts w:ascii="Times New Roman" w:eastAsia="Times New Roman" w:hAnsi="Times New Roman" w:cs="Times New Roman"/>
                <w:i/>
                <w:sz w:val="24"/>
                <w:szCs w:val="24"/>
              </w:rPr>
              <w:t>p</w:t>
            </w:r>
            <w:r>
              <w:rPr>
                <w:rFonts w:ascii="Times New Roman" w:eastAsia="Times New Roman" w:hAnsi="Times New Roman" w:cs="Times New Roman"/>
                <w:i/>
                <w:sz w:val="24"/>
                <w:szCs w:val="24"/>
              </w:rPr>
              <w:t xml:space="preserve">ublic </w:t>
            </w:r>
            <w:r w:rsidR="003971D9">
              <w:rPr>
                <w:rFonts w:ascii="Times New Roman" w:eastAsia="Times New Roman" w:hAnsi="Times New Roman" w:cs="Times New Roman"/>
                <w:i/>
                <w:sz w:val="24"/>
                <w:szCs w:val="24"/>
              </w:rPr>
              <w:t>r</w:t>
            </w:r>
            <w:r>
              <w:rPr>
                <w:rFonts w:ascii="Times New Roman" w:eastAsia="Times New Roman" w:hAnsi="Times New Roman" w:cs="Times New Roman"/>
                <w:i/>
                <w:sz w:val="24"/>
                <w:szCs w:val="24"/>
              </w:rPr>
              <w:t xml:space="preserve">oadways in Vancouver, Calgary, and Toronto. Excluding </w:t>
            </w:r>
            <w:r w:rsidR="003971D9">
              <w:rPr>
                <w:rFonts w:ascii="Times New Roman" w:eastAsia="Times New Roman" w:hAnsi="Times New Roman" w:cs="Times New Roman"/>
                <w:i/>
                <w:sz w:val="24"/>
                <w:szCs w:val="24"/>
              </w:rPr>
              <w:t>h</w:t>
            </w:r>
            <w:r>
              <w:rPr>
                <w:rFonts w:ascii="Times New Roman" w:eastAsia="Times New Roman" w:hAnsi="Times New Roman" w:cs="Times New Roman"/>
                <w:i/>
                <w:sz w:val="24"/>
                <w:szCs w:val="24"/>
              </w:rPr>
              <w:t xml:space="preserve">ighways, </w:t>
            </w:r>
            <w:r w:rsidR="003971D9">
              <w:rPr>
                <w:rFonts w:ascii="Times New Roman" w:eastAsia="Times New Roman" w:hAnsi="Times New Roman" w:cs="Times New Roman"/>
                <w:i/>
                <w:sz w:val="24"/>
                <w:szCs w:val="24"/>
              </w:rPr>
              <w:t>s</w:t>
            </w:r>
            <w:r>
              <w:rPr>
                <w:rFonts w:ascii="Times New Roman" w:eastAsia="Times New Roman" w:hAnsi="Times New Roman" w:cs="Times New Roman"/>
                <w:i/>
                <w:sz w:val="24"/>
                <w:szCs w:val="24"/>
              </w:rPr>
              <w:t xml:space="preserve">keletal </w:t>
            </w:r>
            <w:r w:rsidR="003971D9">
              <w:rPr>
                <w:rFonts w:ascii="Times New Roman" w:eastAsia="Times New Roman" w:hAnsi="Times New Roman" w:cs="Times New Roman"/>
                <w:i/>
                <w:sz w:val="24"/>
                <w:szCs w:val="24"/>
              </w:rPr>
              <w:t>r</w:t>
            </w:r>
            <w:r>
              <w:rPr>
                <w:rFonts w:ascii="Times New Roman" w:eastAsia="Times New Roman" w:hAnsi="Times New Roman" w:cs="Times New Roman"/>
                <w:i/>
                <w:sz w:val="24"/>
                <w:szCs w:val="24"/>
              </w:rPr>
              <w:t xml:space="preserve">oads, and non-municipally operated roads. Local roadways denote residential streets and lanes. </w:t>
            </w:r>
          </w:p>
          <w:p w14:paraId="5D53E1EC" w14:textId="77777777" w:rsidR="00C80AEF" w:rsidRDefault="00C80AEF" w:rsidP="00AB78AF">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b: Total centreline-km of municipally operated bikeways and pathways, excluding planned infrastructure, temporary infrastructure, and decommissioned infrastructure. Analyzed directly from municipal data, prior to the exclusion of misclassified segments.</w:t>
            </w:r>
          </w:p>
          <w:p w14:paraId="563058AF" w14:textId="77777777" w:rsidR="00C80AEF" w:rsidRDefault="00C80AEF" w:rsidP="00AB78AF">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c: N/A No local street bikeways as per the Can-BICS classification</w:t>
            </w:r>
          </w:p>
          <w:p w14:paraId="760F0F3F" w14:textId="4864AC1F" w:rsidR="00904A91" w:rsidRDefault="00904A91" w:rsidP="00AB78AF">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d: Not including local street bikeways</w:t>
            </w:r>
          </w:p>
        </w:tc>
      </w:tr>
    </w:tbl>
    <w:p w14:paraId="44BB5C85" w14:textId="77777777" w:rsidR="00C80AEF" w:rsidRDefault="00C80AEF" w:rsidP="00C80AE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1: Comparison of Municipal Roadway and Bikeway Infrastructure in Vancouver, Calgary, and Toronto (Canada), 2022. </w:t>
      </w:r>
      <w:r>
        <w:rPr>
          <w:rFonts w:ascii="Times New Roman" w:eastAsia="Times New Roman" w:hAnsi="Times New Roman" w:cs="Times New Roman"/>
          <w:sz w:val="24"/>
          <w:szCs w:val="24"/>
        </w:rPr>
        <w:t xml:space="preserve">Information downloaded from municipally maintained open datasets Methodology and detailed download dates available in </w:t>
      </w:r>
      <w:r>
        <w:rPr>
          <w:rFonts w:ascii="Times New Roman" w:eastAsia="Times New Roman" w:hAnsi="Times New Roman" w:cs="Times New Roman"/>
          <w:b/>
          <w:i/>
          <w:sz w:val="24"/>
          <w:szCs w:val="24"/>
        </w:rPr>
        <w:t>Appendix 2</w:t>
      </w:r>
      <w:r>
        <w:rPr>
          <w:rFonts w:ascii="Times New Roman" w:eastAsia="Times New Roman" w:hAnsi="Times New Roman" w:cs="Times New Roman"/>
          <w:sz w:val="24"/>
          <w:szCs w:val="24"/>
        </w:rPr>
        <w:t xml:space="preserve">. </w:t>
      </w:r>
    </w:p>
    <w:p w14:paraId="28EF74BA" w14:textId="77777777" w:rsidR="00C80AEF" w:rsidRPr="00656B38" w:rsidRDefault="00C80AEF" w:rsidP="00C80AEF">
      <w:pPr>
        <w:spacing w:after="0" w:line="480" w:lineRule="auto"/>
        <w:rPr>
          <w:rFonts w:ascii="Times New Roman" w:eastAsia="Times New Roman" w:hAnsi="Times New Roman" w:cs="Times New Roman"/>
          <w:bCs/>
          <w:iCs/>
          <w:sz w:val="24"/>
          <w:szCs w:val="24"/>
        </w:rPr>
      </w:pPr>
    </w:p>
    <w:p w14:paraId="00000022" w14:textId="5328EEEE" w:rsidR="003B416B" w:rsidRPr="003971D9" w:rsidRDefault="00656B38">
      <w:pPr>
        <w:spacing w:after="0" w:line="480" w:lineRule="auto"/>
        <w:rPr>
          <w:rFonts w:ascii="Times New Roman" w:eastAsia="Times New Roman" w:hAnsi="Times New Roman" w:cs="Times New Roman"/>
          <w:b/>
          <w:iCs/>
          <w:sz w:val="24"/>
          <w:szCs w:val="24"/>
        </w:rPr>
      </w:pPr>
      <w:r w:rsidRPr="003971D9">
        <w:rPr>
          <w:rFonts w:ascii="Times New Roman" w:eastAsia="Times New Roman" w:hAnsi="Times New Roman" w:cs="Times New Roman"/>
          <w:b/>
          <w:iCs/>
          <w:sz w:val="24"/>
          <w:szCs w:val="24"/>
        </w:rPr>
        <w:t>2.2 Data Sources</w:t>
      </w:r>
    </w:p>
    <w:p w14:paraId="00000023" w14:textId="53A1CDBF" w:rsidR="003B416B" w:rsidRDefault="00D21AEC">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Cycling network </w:t>
      </w:r>
      <w:r w:rsidR="00F17976">
        <w:rPr>
          <w:rFonts w:ascii="Times New Roman" w:eastAsia="Times New Roman" w:hAnsi="Times New Roman" w:cs="Times New Roman"/>
          <w:sz w:val="24"/>
          <w:szCs w:val="24"/>
        </w:rPr>
        <w:t>data were</w:t>
      </w:r>
      <w:r>
        <w:rPr>
          <w:rFonts w:ascii="Times New Roman" w:eastAsia="Times New Roman" w:hAnsi="Times New Roman" w:cs="Times New Roman"/>
          <w:sz w:val="24"/>
          <w:szCs w:val="24"/>
        </w:rPr>
        <w:t xml:space="preserve"> acquired from open data repositories maintained by the municipalities of Vancouver, Calgary, and Toronto in January 2023</w:t>
      </w:r>
      <w:r w:rsidR="001465AB">
        <w:rPr>
          <w:rFonts w:ascii="Times New Roman" w:eastAsia="Times New Roman" w:hAnsi="Times New Roman" w:cs="Times New Roman"/>
          <w:sz w:val="24"/>
          <w:szCs w:val="24"/>
        </w:rPr>
        <w:t xml:space="preserve"> </w:t>
      </w:r>
      <w:r w:rsidR="001465AB">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{"citationID":"l8EiFYAr","properties":{"formattedCitation":"(38\\uc0\\u8211{}40)","plainCitation":"(38–40)","noteIndex":0},"citationItems":[{"id":3109,"uris":["http://zotero.org/users/6749620/items/K7WJXV9Y"],"itemData":{"id":3109,"type":"webpage","container-title":"Open Data Portal","language":"en","title":"Cycling network","URL":"https://open.toronto.ca/dataset/","author":[{"literal":"City of Toronto"}],"accessed":{"date-parts":[["2023",1,1]]},"issued":{"date-parts":[["2023"]]},"citation-key":"cityoftorontoCyclingNetwork2023"}},{"id":3110,"uris":["http://zotero.org/users/6749620/items/JYNWH7Q5"],"itemData":{"id":3110,"type":"webpage","abstract":"This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maps","container-title":"Open Data Portal","language":"en-US","title":"Bikeways","URL":"https://opendata.vancouver.ca/explore/dataset/bikeways/information","author":[{"literal":"City of Vancouver"}],"accessed":{"date-parts":[["2023",1,1]]},"issued":{"date-parts":[["2023"]]},"citation-key":"cityofvancouverBikeways2023"}},{"id":3108,"uris":["http://zotero.org/users/6749620/items/HUXRCR3N"],"itemData":{"id":3108,"type":"webpage","container-title":"Open Data Portal","title":"Calgary bikeways","URL":"https://data.calgary.ca/Transportation-Transit/Calgary-Bikeways/jjqk-9b73","author":[{"literal":"City of Calgary"}],"accessed":{"date-parts":[["2023",1,1]]},"issued":{"date-parts":[["2023"]]},"citation-key":"cityofcalgaryCalgaryBikeways2023"}}],"schema":"https://github.com/citation-style-language/schema/raw/master/csl-citation.json"} </w:instrText>
      </w:r>
      <w:r w:rsidR="001465AB">
        <w:rPr>
          <w:rFonts w:ascii="Times New Roman" w:eastAsia="Times New Roman" w:hAnsi="Times New Roman" w:cs="Times New Roman"/>
          <w:sz w:val="24"/>
          <w:szCs w:val="24"/>
        </w:rPr>
        <w:fldChar w:fldCharType="separate"/>
      </w:r>
      <w:r w:rsidR="00F81591" w:rsidRPr="00F81591">
        <w:rPr>
          <w:rFonts w:ascii="Times New Roman" w:hAnsi="Times New Roman" w:cs="Times New Roman"/>
          <w:sz w:val="24"/>
          <w:lang w:val="en-US"/>
        </w:rPr>
        <w:t>(38–40)</w:t>
      </w:r>
      <w:r w:rsidR="001465A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
    <w:p w14:paraId="00000024" w14:textId="4DB52015" w:rsidR="003B416B" w:rsidRPr="003971D9" w:rsidRDefault="00656B38">
      <w:pPr>
        <w:spacing w:after="0" w:line="480" w:lineRule="auto"/>
        <w:rPr>
          <w:rFonts w:ascii="Times New Roman" w:eastAsia="Times New Roman" w:hAnsi="Times New Roman" w:cs="Times New Roman"/>
          <w:b/>
          <w:iCs/>
          <w:sz w:val="24"/>
          <w:szCs w:val="24"/>
        </w:rPr>
      </w:pPr>
      <w:r w:rsidRPr="003971D9">
        <w:rPr>
          <w:rFonts w:ascii="Times New Roman" w:eastAsia="Times New Roman" w:hAnsi="Times New Roman" w:cs="Times New Roman"/>
          <w:b/>
          <w:iCs/>
          <w:sz w:val="24"/>
          <w:szCs w:val="24"/>
        </w:rPr>
        <w:t>2.3 Inclusion and Exclusion Criteria</w:t>
      </w:r>
    </w:p>
    <w:p w14:paraId="00000025" w14:textId="3D05CA7B" w:rsidR="003B416B" w:rsidRDefault="00EF75B4">
      <w:pPr>
        <w:spacing w:after="0" w:line="480" w:lineRule="auto"/>
        <w:ind w:firstLine="720"/>
        <w:rPr>
          <w:rFonts w:ascii="Times New Roman" w:eastAsia="Times New Roman" w:hAnsi="Times New Roman" w:cs="Times New Roman"/>
          <w:sz w:val="24"/>
          <w:szCs w:val="24"/>
        </w:rPr>
      </w:pPr>
      <w:r w:rsidRPr="006517C3">
        <w:rPr>
          <w:rFonts w:ascii="Times New Roman" w:eastAsia="Times New Roman" w:hAnsi="Times New Roman" w:cs="Times New Roman"/>
          <w:i/>
          <w:iCs/>
          <w:sz w:val="24"/>
          <w:szCs w:val="24"/>
        </w:rPr>
        <w:t>Dedicated cycling infrastructure located on public roadways</w:t>
      </w:r>
      <w:r w:rsidRPr="006517C3">
        <w:rPr>
          <w:rFonts w:ascii="Times New Roman" w:eastAsia="Times New Roman" w:hAnsi="Times New Roman" w:cs="Times New Roman"/>
          <w:sz w:val="24"/>
          <w:szCs w:val="24"/>
        </w:rPr>
        <w:t xml:space="preserve">, </w:t>
      </w:r>
      <w:r w:rsidR="005460B1" w:rsidRPr="006517C3">
        <w:rPr>
          <w:rFonts w:ascii="Times New Roman" w:eastAsia="Times New Roman" w:hAnsi="Times New Roman" w:cs="Times New Roman"/>
          <w:sz w:val="24"/>
          <w:szCs w:val="24"/>
        </w:rPr>
        <w:t>specific</w:t>
      </w:r>
      <w:r w:rsidR="005460B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infrastructure classifications pertaining to painted lanes, buffered lanes, and cycle tracks were eligible for inclusion. To ensure methodological consistency and account for potential disparities in the inclusion of decommissioned infrastructure within municipal data, only infrastructure that was permanently installed and active </w:t>
      </w:r>
      <w:r w:rsidR="005460B1">
        <w:rPr>
          <w:rFonts w:ascii="Times New Roman" w:eastAsia="Times New Roman" w:hAnsi="Times New Roman" w:cs="Times New Roman"/>
          <w:sz w:val="24"/>
          <w:szCs w:val="24"/>
        </w:rPr>
        <w:t>in 2023</w:t>
      </w:r>
      <w:r>
        <w:rPr>
          <w:rFonts w:ascii="Times New Roman" w:eastAsia="Times New Roman" w:hAnsi="Times New Roman" w:cs="Times New Roman"/>
          <w:sz w:val="24"/>
          <w:szCs w:val="24"/>
        </w:rPr>
        <w:t xml:space="preserve"> </w:t>
      </w:r>
      <w:r w:rsidR="00996070">
        <w:rPr>
          <w:rFonts w:ascii="Times New Roman" w:eastAsia="Times New Roman" w:hAnsi="Times New Roman" w:cs="Times New Roman"/>
          <w:sz w:val="24"/>
          <w:szCs w:val="24"/>
        </w:rPr>
        <w:t xml:space="preserve">were </w:t>
      </w:r>
      <w:r w:rsidR="00010FBA">
        <w:rPr>
          <w:rFonts w:ascii="Times New Roman" w:eastAsia="Times New Roman" w:hAnsi="Times New Roman" w:cs="Times New Roman"/>
          <w:sz w:val="24"/>
          <w:szCs w:val="24"/>
        </w:rPr>
        <w:t>included</w:t>
      </w:r>
      <w:r>
        <w:rPr>
          <w:rFonts w:ascii="Times New Roman" w:eastAsia="Times New Roman" w:hAnsi="Times New Roman" w:cs="Times New Roman"/>
          <w:sz w:val="24"/>
          <w:szCs w:val="24"/>
        </w:rPr>
        <w:t>.</w:t>
      </w:r>
    </w:p>
    <w:p w14:paraId="00000026" w14:textId="65D642D7" w:rsidR="003B416B" w:rsidRDefault="00D21AEC">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Segments of cycling infrastructure categorized as off-street paths, shared roadways, or mixed-use paths were excluded from the analysis. Moreover, any segments classified as a temporary installation were removed. Duplicate entries with the same polyline coordinates were identified and removed.</w:t>
      </w:r>
      <w:r w:rsidR="003971D9">
        <w:rPr>
          <w:rFonts w:ascii="Times New Roman" w:eastAsia="Times New Roman" w:hAnsi="Times New Roman" w:cs="Times New Roman"/>
          <w:sz w:val="24"/>
          <w:szCs w:val="24"/>
        </w:rPr>
        <w:t xml:space="preserve"> </w:t>
      </w:r>
    </w:p>
    <w:p w14:paraId="00000027" w14:textId="7608ACC0" w:rsidR="003B416B" w:rsidRPr="00FF4FFA" w:rsidRDefault="00656B38">
      <w:pPr>
        <w:spacing w:after="0" w:line="480" w:lineRule="auto"/>
        <w:rPr>
          <w:rFonts w:ascii="Times New Roman" w:eastAsia="Times New Roman" w:hAnsi="Times New Roman" w:cs="Times New Roman"/>
          <w:b/>
          <w:iCs/>
          <w:sz w:val="24"/>
          <w:szCs w:val="24"/>
        </w:rPr>
      </w:pPr>
      <w:r w:rsidRPr="00FF4FFA">
        <w:rPr>
          <w:rFonts w:ascii="Times New Roman" w:eastAsia="Times New Roman" w:hAnsi="Times New Roman" w:cs="Times New Roman"/>
          <w:b/>
          <w:iCs/>
          <w:sz w:val="24"/>
          <w:szCs w:val="24"/>
        </w:rPr>
        <w:t>2.4 Infrastructure Classification</w:t>
      </w:r>
    </w:p>
    <w:p w14:paraId="00000028" w14:textId="06EE69F8" w:rsidR="003B416B" w:rsidRDefault="007C77C4">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standardized classification criterion was applied across cities, based on </w:t>
      </w:r>
      <w:r w:rsidR="00AD14BB">
        <w:rPr>
          <w:rFonts w:ascii="Times New Roman" w:eastAsia="Times New Roman" w:hAnsi="Times New Roman" w:cs="Times New Roman"/>
          <w:sz w:val="24"/>
          <w:szCs w:val="24"/>
        </w:rPr>
        <w:t xml:space="preserve">the Canadian Bikeway Comfort and Safety (Can-BICS) </w:t>
      </w:r>
      <w:r>
        <w:rPr>
          <w:rFonts w:ascii="Times New Roman" w:eastAsia="Times New Roman" w:hAnsi="Times New Roman" w:cs="Times New Roman"/>
          <w:sz w:val="24"/>
          <w:szCs w:val="24"/>
        </w:rPr>
        <w:t>classification system</w:t>
      </w:r>
      <w:r w:rsidR="00881F16">
        <w:rPr>
          <w:rFonts w:ascii="Times New Roman" w:eastAsia="Times New Roman" w:hAnsi="Times New Roman" w:cs="Times New Roman"/>
          <w:sz w:val="24"/>
          <w:szCs w:val="24"/>
        </w:rPr>
        <w:t xml:space="preserve"> </w:t>
      </w:r>
      <w:r w:rsidR="00881F16">
        <w:rPr>
          <w:rFonts w:ascii="Times New Roman" w:eastAsia="Times New Roman" w:hAnsi="Times New Roman" w:cs="Times New Roman"/>
          <w:sz w:val="24"/>
          <w:szCs w:val="24"/>
        </w:rPr>
        <w:fldChar w:fldCharType="begin"/>
      </w:r>
      <w:r w:rsidR="005C0B0C">
        <w:rPr>
          <w:rFonts w:ascii="Times New Roman" w:eastAsia="Times New Roman" w:hAnsi="Times New Roman" w:cs="Times New Roman"/>
          <w:sz w:val="24"/>
          <w:szCs w:val="24"/>
        </w:rPr>
        <w:instrText xml:space="preserve"> ADDIN ZOTERO_ITEM CSL_CITATION {"citationID":"sppHfQl5","properties":{"formattedCitation":"(17)","plainCitation":"(17)","noteIndex":0},"citationItems":[{"id":3095,"uris":["http://zotero.org/users/6749620/items/QZ9D26TP"],"itemData":{"id":3095,"type":"article-journal","container-title":"Health Promotion and Chronic Disease Prevention in Canada: Research, Policy and Practice","issue":"9","note":"publisher: Public Health Agency of Canada","page":"288","source":"Google Scholar","title":"At-a-glance-the Canadian bikeway comfort and safety (CAN-BICS) classification system: a common naming convention for cycling infrastructure","title-short":"At-a-glance-the canadian bikeway comfort and safety (can-bics) classification system","volume":"40","author":[{"family":"Winters","given":"Meghan"},{"family":"Zanotto","given":"Moreno"},{"family":"Butler","given":"Gregory"}],"issued":{"date-parts":[["2020"]]},"citation-key":"wintersGlanceCanadianBikewayComfort2020"}}],"schema":"https://github.com/citation-style-language/schema/raw/master/csl-citation.json"} </w:instrText>
      </w:r>
      <w:r w:rsidR="00881F16">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(17)</w:t>
      </w:r>
      <w:r w:rsidR="00881F16">
        <w:rPr>
          <w:rFonts w:ascii="Times New Roman" w:eastAsia="Times New Roman" w:hAnsi="Times New Roman" w:cs="Times New Roman"/>
          <w:sz w:val="24"/>
          <w:szCs w:val="24"/>
        </w:rPr>
        <w:fldChar w:fldCharType="end"/>
      </w:r>
      <w:r w:rsidR="005F08B0">
        <w:rPr>
          <w:rFonts w:ascii="Times New Roman" w:eastAsia="Times New Roman" w:hAnsi="Times New Roman" w:cs="Times New Roman"/>
          <w:sz w:val="24"/>
          <w:szCs w:val="24"/>
        </w:rPr>
        <w:t xml:space="preserve">, including the categories </w:t>
      </w:r>
      <w:r w:rsidR="00873090">
        <w:rPr>
          <w:rFonts w:ascii="Times New Roman" w:eastAsia="Times New Roman" w:hAnsi="Times New Roman" w:cs="Times New Roman"/>
          <w:sz w:val="24"/>
          <w:szCs w:val="24"/>
        </w:rPr>
        <w:t>cycle tracks</w:t>
      </w:r>
      <w:r w:rsidR="009E145C">
        <w:rPr>
          <w:rFonts w:ascii="Times New Roman" w:eastAsia="Times New Roman" w:hAnsi="Times New Roman" w:cs="Times New Roman"/>
          <w:sz w:val="24"/>
          <w:szCs w:val="24"/>
        </w:rPr>
        <w:t xml:space="preserve"> </w:t>
      </w:r>
      <w:r w:rsidR="00873090">
        <w:rPr>
          <w:rFonts w:ascii="Times New Roman" w:eastAsia="Times New Roman" w:hAnsi="Times New Roman" w:cs="Times New Roman"/>
          <w:sz w:val="24"/>
          <w:szCs w:val="24"/>
        </w:rPr>
        <w:t>and</w:t>
      </w:r>
      <w:r w:rsidR="005F08B0">
        <w:rPr>
          <w:rFonts w:ascii="Times New Roman" w:eastAsia="Times New Roman" w:hAnsi="Times New Roman" w:cs="Times New Roman"/>
          <w:sz w:val="24"/>
          <w:szCs w:val="24"/>
        </w:rPr>
        <w:t xml:space="preserve"> </w:t>
      </w:r>
      <w:r w:rsidR="00873090">
        <w:rPr>
          <w:rFonts w:ascii="Times New Roman" w:eastAsia="Times New Roman" w:hAnsi="Times New Roman" w:cs="Times New Roman"/>
          <w:sz w:val="24"/>
          <w:szCs w:val="24"/>
        </w:rPr>
        <w:t>painted lanes</w:t>
      </w:r>
      <w:r w:rsidR="005F08B0">
        <w:rPr>
          <w:rFonts w:ascii="Times New Roman" w:eastAsia="Times New Roman" w:hAnsi="Times New Roman" w:cs="Times New Roman"/>
          <w:sz w:val="24"/>
          <w:szCs w:val="24"/>
        </w:rPr>
        <w:t>, which comprise</w:t>
      </w:r>
      <w:r w:rsidR="003C5885">
        <w:rPr>
          <w:rFonts w:ascii="Times New Roman" w:eastAsia="Times New Roman" w:hAnsi="Times New Roman" w:cs="Times New Roman"/>
          <w:sz w:val="24"/>
          <w:szCs w:val="24"/>
        </w:rPr>
        <w:t xml:space="preserve"> of</w:t>
      </w:r>
      <w:r w:rsidR="005F08B0">
        <w:rPr>
          <w:rFonts w:ascii="Times New Roman" w:eastAsia="Times New Roman" w:hAnsi="Times New Roman" w:cs="Times New Roman"/>
          <w:sz w:val="24"/>
          <w:szCs w:val="24"/>
        </w:rPr>
        <w:t xml:space="preserve"> on-street cycling infrastructure</w:t>
      </w:r>
      <w:r>
        <w:rPr>
          <w:rFonts w:ascii="Times New Roman" w:eastAsia="Times New Roman" w:hAnsi="Times New Roman" w:cs="Times New Roman"/>
          <w:sz w:val="24"/>
          <w:szCs w:val="24"/>
        </w:rPr>
        <w:t>. For this analysis, the Can-BICS painted lane classification was further subdivided into two distinct types: painted lanes and buffered lanes. This distinction facilitated a more detailed analysis of infrastructure trends and was influenced by previous research from Australia that observed an increased passing distance between motorists and cyclists when infrastructure consisted of buffered lanes as compared to painted lanes</w:t>
      </w:r>
      <w:r w:rsidR="00291644">
        <w:rPr>
          <w:rFonts w:ascii="Times New Roman" w:eastAsia="Times New Roman" w:hAnsi="Times New Roman" w:cs="Times New Roman"/>
          <w:sz w:val="24"/>
          <w:szCs w:val="24"/>
        </w:rPr>
        <w:t xml:space="preserve"> </w:t>
      </w:r>
      <w:r w:rsidR="00291644">
        <w:rPr>
          <w:rFonts w:ascii="Times New Roman" w:eastAsia="Times New Roman" w:hAnsi="Times New Roman" w:cs="Times New Roman"/>
          <w:sz w:val="24"/>
          <w:szCs w:val="24"/>
        </w:rPr>
        <w:fldChar w:fldCharType="begin"/>
      </w:r>
      <w:r w:rsidR="00F81591">
        <w:rPr>
          <w:rFonts w:ascii="Times New Roman" w:eastAsia="Times New Roman" w:hAnsi="Times New Roman" w:cs="Times New Roman"/>
          <w:sz w:val="24"/>
          <w:szCs w:val="24"/>
        </w:rPr>
        <w:instrText xml:space="preserve"> ADDIN ZOTERO_ITEM CSL_CITATION {"citationID":"AZ641w0p","properties":{"formattedCitation":"(41)","plainCitation":"(41)","noteIndex":0},"citationItems":[{"id":3107,"uris":["http://zotero.org/users/6749620/items/UF5TQ49Z"],"itemData":{"id":3107,"type":"article-journal","container-title":"Accident Analysis &amp; Prevention","note":"publisher: Elsevier","page":"106184","source":"Google Scholar","title":"Are bicycle lanes effective? The relationship between passing distance and road characteristics","title-short":"Are bicycle lanes effective?","volume":"159","author":[{"family":"Nolan","given":"Jonathan"},{"family":"Sinclair","given":"James"},{"family":"Savage","given":"Jim"}],"issued":{"date-parts":[["2021"]]},"citation-key":"nolanAreBicycleLanes2021"}}],"schema":"https://github.com/citation-style-language/schema/raw/master/csl-citation.json"} </w:instrText>
      </w:r>
      <w:r w:rsidR="00291644">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(41)</w:t>
      </w:r>
      <w:r w:rsidR="0029164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potentially improving perceived safety and reducing the risk of collisions. </w:t>
      </w:r>
    </w:p>
    <w:p w14:paraId="00000029" w14:textId="54F79F67" w:rsidR="003B416B" w:rsidRDefault="005F08B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Three categories of infrastructure were considered, including painted lanes, buffered lanes, and cycle tracks. Painted lanes were characterized by solid or dashed lines separating cyclists from vehicle travel lanes, accompanied by signs or pavement markings to distinguish them as cycling routes. Buffered lanes shared similar features; however, were distinguished by a wider painted area marked with diagonal or chevron patterns. Cycle tracks were defined based on the presence of a permanent vertical barrier such as bollards or raised curbs. In situations where different infrastructure was present on opposite sides of a roadway, the segment’s classification was determined by the most protective element. Detailed information on the classification criteria is </w:t>
      </w:r>
      <w:r w:rsidR="007C77C4">
        <w:rPr>
          <w:rFonts w:ascii="Times New Roman" w:eastAsia="Times New Roman" w:hAnsi="Times New Roman" w:cs="Times New Roman"/>
          <w:sz w:val="24"/>
          <w:szCs w:val="24"/>
        </w:rPr>
        <w:t xml:space="preserve">provided </w:t>
      </w:r>
      <w:r>
        <w:rPr>
          <w:rFonts w:ascii="Times New Roman" w:eastAsia="Times New Roman" w:hAnsi="Times New Roman" w:cs="Times New Roman"/>
          <w:sz w:val="24"/>
          <w:szCs w:val="24"/>
        </w:rPr>
        <w:t xml:space="preserve">in </w:t>
      </w:r>
      <w:r>
        <w:rPr>
          <w:rFonts w:ascii="Times New Roman" w:eastAsia="Times New Roman" w:hAnsi="Times New Roman" w:cs="Times New Roman"/>
          <w:b/>
          <w:i/>
          <w:sz w:val="24"/>
          <w:szCs w:val="24"/>
        </w:rPr>
        <w:t>Appendix 2</w:t>
      </w:r>
      <w:r>
        <w:rPr>
          <w:rFonts w:ascii="Times New Roman" w:eastAsia="Times New Roman" w:hAnsi="Times New Roman" w:cs="Times New Roman"/>
          <w:sz w:val="24"/>
          <w:szCs w:val="24"/>
        </w:rPr>
        <w:t xml:space="preserve">. </w:t>
      </w:r>
    </w:p>
    <w:p w14:paraId="65DF5312" w14:textId="617BF427" w:rsidR="003971D9" w:rsidRDefault="003971D9">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Street imagery was used to review and confirm each segment’s classification, </w:t>
      </w:r>
      <w:del w:id="70" w:author="Andrew Howard" w:date="2024-10-29T16:46:00Z" w16du:dateUtc="2024-10-29T20:46:00Z">
        <w:r w:rsidDel="00FC09FD">
          <w:rPr>
            <w:rFonts w:ascii="Times New Roman" w:eastAsia="Times New Roman" w:hAnsi="Times New Roman" w:cs="Times New Roman"/>
            <w:sz w:val="24"/>
            <w:szCs w:val="24"/>
          </w:rPr>
          <w:delText>leading to the</w:delText>
        </w:r>
      </w:del>
      <w:r>
        <w:rPr>
          <w:rFonts w:ascii="Times New Roman" w:eastAsia="Times New Roman" w:hAnsi="Times New Roman" w:cs="Times New Roman"/>
          <w:sz w:val="24"/>
          <w:szCs w:val="24"/>
        </w:rPr>
        <w:t xml:space="preserve"> </w:t>
      </w:r>
      <w:ins w:id="71" w:author="Andrew Howard" w:date="2024-10-29T16:46:00Z" w16du:dateUtc="2024-10-29T20:46:00Z">
        <w:r w:rsidR="00FC09FD">
          <w:rPr>
            <w:rFonts w:ascii="Times New Roman" w:eastAsia="Times New Roman" w:hAnsi="Times New Roman" w:cs="Times New Roman"/>
            <w:sz w:val="24"/>
            <w:szCs w:val="24"/>
          </w:rPr>
          <w:t xml:space="preserve">with </w:t>
        </w:r>
      </w:ins>
      <w:r>
        <w:rPr>
          <w:rFonts w:ascii="Times New Roman" w:eastAsia="Times New Roman" w:hAnsi="Times New Roman" w:cs="Times New Roman"/>
          <w:sz w:val="24"/>
          <w:szCs w:val="24"/>
        </w:rPr>
        <w:t>removal</w:t>
      </w:r>
      <w:ins w:id="72" w:author="Andrew Howard" w:date="2024-10-29T16:46:00Z" w16du:dateUtc="2024-10-29T20:46:00Z">
        <w:r w:rsidR="00FC09FD">
          <w:rPr>
            <w:rFonts w:ascii="Times New Roman" w:eastAsia="Times New Roman" w:hAnsi="Times New Roman" w:cs="Times New Roman"/>
            <w:sz w:val="24"/>
            <w:szCs w:val="24"/>
          </w:rPr>
          <w:t xml:space="preserve"> from the database</w:t>
        </w:r>
      </w:ins>
      <w:r>
        <w:rPr>
          <w:rFonts w:ascii="Times New Roman" w:eastAsia="Times New Roman" w:hAnsi="Times New Roman" w:cs="Times New Roman"/>
          <w:sz w:val="24"/>
          <w:szCs w:val="24"/>
        </w:rPr>
        <w:t xml:space="preserve"> of infrastructure consistent with the specified exclusion criteria.</w:t>
      </w:r>
    </w:p>
    <w:p w14:paraId="0000002A" w14:textId="144FA1BB" w:rsidR="003B416B" w:rsidRPr="00FF4FFA" w:rsidRDefault="00656B38">
      <w:pPr>
        <w:spacing w:after="0" w:line="480" w:lineRule="auto"/>
        <w:rPr>
          <w:rFonts w:ascii="Times New Roman" w:eastAsia="Times New Roman" w:hAnsi="Times New Roman" w:cs="Times New Roman"/>
          <w:b/>
          <w:iCs/>
          <w:sz w:val="24"/>
          <w:szCs w:val="24"/>
        </w:rPr>
      </w:pPr>
      <w:r w:rsidRPr="00FF4FFA">
        <w:rPr>
          <w:rFonts w:ascii="Times New Roman" w:eastAsia="Times New Roman" w:hAnsi="Times New Roman" w:cs="Times New Roman"/>
          <w:b/>
          <w:iCs/>
          <w:sz w:val="24"/>
          <w:szCs w:val="24"/>
        </w:rPr>
        <w:t xml:space="preserve">2.5 </w:t>
      </w:r>
      <w:r w:rsidR="00B04890" w:rsidRPr="00FF4FFA">
        <w:rPr>
          <w:rFonts w:ascii="Times New Roman" w:eastAsia="Times New Roman" w:hAnsi="Times New Roman" w:cs="Times New Roman"/>
          <w:b/>
          <w:iCs/>
          <w:sz w:val="24"/>
          <w:szCs w:val="24"/>
        </w:rPr>
        <w:t>Installation dates</w:t>
      </w:r>
    </w:p>
    <w:p w14:paraId="22E707D5" w14:textId="5DCCB5EC" w:rsidR="00945B16" w:rsidRDefault="009F676E" w:rsidP="001D258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documented the year of installation or upgrade by various methods. An installation was defined as the introduction of dedicated cycling infrastructure on a roadway where no prior </w:t>
      </w:r>
      <w:r>
        <w:rPr>
          <w:rFonts w:ascii="Times New Roman" w:eastAsia="Times New Roman" w:hAnsi="Times New Roman" w:cs="Times New Roman"/>
          <w:sz w:val="24"/>
          <w:szCs w:val="24"/>
        </w:rPr>
        <w:lastRenderedPageBreak/>
        <w:t>dedicated infrastructure existed within the study period. An upgrade was defined as the modification of existing dedicated cycling infrastructure, resulting in reclassification of the segment. Following the identification of eligible segments from municipal data,</w:t>
      </w:r>
      <w:r w:rsidR="00B1540F">
        <w:rPr>
          <w:rFonts w:ascii="Times New Roman" w:eastAsia="Times New Roman" w:hAnsi="Times New Roman" w:cs="Times New Roman"/>
          <w:sz w:val="24"/>
          <w:szCs w:val="24"/>
        </w:rPr>
        <w:t xml:space="preserve"> a verification process was done.</w:t>
      </w:r>
      <w:r>
        <w:rPr>
          <w:rFonts w:ascii="Times New Roman" w:eastAsia="Times New Roman" w:hAnsi="Times New Roman" w:cs="Times New Roman"/>
          <w:sz w:val="24"/>
          <w:szCs w:val="24"/>
        </w:rPr>
        <w:t xml:space="preserve"> </w:t>
      </w:r>
      <w:r w:rsidR="00B1540F">
        <w:rPr>
          <w:rFonts w:ascii="Times New Roman" w:eastAsia="Times New Roman" w:hAnsi="Times New Roman" w:cs="Times New Roman"/>
          <w:sz w:val="24"/>
          <w:szCs w:val="24"/>
        </w:rPr>
        <w:t>I</w:t>
      </w:r>
      <w:r>
        <w:rPr>
          <w:rFonts w:ascii="Times New Roman" w:eastAsia="Times New Roman" w:hAnsi="Times New Roman" w:cs="Times New Roman"/>
          <w:sz w:val="24"/>
          <w:szCs w:val="24"/>
        </w:rPr>
        <w:t>magery services</w:t>
      </w:r>
      <w:r w:rsidR="007C77C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grey literature sources (municipal government briefs, construction notices, news articles, and posts from community organizations) </w:t>
      </w:r>
      <w:r w:rsidR="007C77C4">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used to determine</w:t>
      </w:r>
      <w:r w:rsidR="00B1540F">
        <w:rPr>
          <w:rFonts w:ascii="Times New Roman" w:eastAsia="Times New Roman" w:hAnsi="Times New Roman" w:cs="Times New Roman"/>
          <w:sz w:val="24"/>
          <w:szCs w:val="24"/>
        </w:rPr>
        <w:t xml:space="preserve"> and verify</w:t>
      </w:r>
      <w:r>
        <w:rPr>
          <w:rFonts w:ascii="Times New Roman" w:eastAsia="Times New Roman" w:hAnsi="Times New Roman" w:cs="Times New Roman"/>
          <w:sz w:val="24"/>
          <w:szCs w:val="24"/>
        </w:rPr>
        <w:t xml:space="preserve"> infrastructure installation or modification during the study period (2009-2022). </w:t>
      </w:r>
      <w:r w:rsidR="007659A3">
        <w:rPr>
          <w:rFonts w:ascii="Times New Roman" w:eastAsia="Times New Roman" w:hAnsi="Times New Roman" w:cs="Times New Roman"/>
          <w:sz w:val="24"/>
          <w:szCs w:val="24"/>
        </w:rPr>
        <w:t>Original s</w:t>
      </w:r>
      <w:r>
        <w:rPr>
          <w:rFonts w:ascii="Times New Roman" w:eastAsia="Times New Roman" w:hAnsi="Times New Roman" w:cs="Times New Roman"/>
          <w:sz w:val="24"/>
          <w:szCs w:val="24"/>
        </w:rPr>
        <w:t>egments were examined</w:t>
      </w:r>
      <w:r w:rsidR="00B1540F">
        <w:rPr>
          <w:rFonts w:ascii="Times New Roman" w:eastAsia="Times New Roman" w:hAnsi="Times New Roman" w:cs="Times New Roman"/>
          <w:sz w:val="24"/>
          <w:szCs w:val="24"/>
        </w:rPr>
        <w:t xml:space="preserve"> and verified</w:t>
      </w:r>
      <w:r>
        <w:rPr>
          <w:rFonts w:ascii="Times New Roman" w:eastAsia="Times New Roman" w:hAnsi="Times New Roman" w:cs="Times New Roman"/>
          <w:sz w:val="24"/>
          <w:szCs w:val="24"/>
        </w:rPr>
        <w:t xml:space="preserve"> </w:t>
      </w:r>
      <w:r w:rsidR="00BF5C0E">
        <w:rPr>
          <w:rFonts w:ascii="Times New Roman" w:eastAsia="Times New Roman" w:hAnsi="Times New Roman" w:cs="Times New Roman"/>
          <w:sz w:val="24"/>
          <w:szCs w:val="24"/>
        </w:rPr>
        <w:t>retrospectively</w:t>
      </w:r>
      <w:r>
        <w:rPr>
          <w:rFonts w:ascii="Times New Roman" w:eastAsia="Times New Roman" w:hAnsi="Times New Roman" w:cs="Times New Roman"/>
          <w:sz w:val="24"/>
          <w:szCs w:val="24"/>
        </w:rPr>
        <w:t xml:space="preserve"> using Google Street View and Google Earth</w:t>
      </w:r>
      <w:r w:rsidR="003310B7">
        <w:rPr>
          <w:rFonts w:ascii="Times New Roman" w:eastAsia="Times New Roman" w:hAnsi="Times New Roman" w:cs="Times New Roman"/>
          <w:sz w:val="24"/>
          <w:szCs w:val="24"/>
        </w:rPr>
        <w:t xml:space="preserve"> imagery</w:t>
      </w:r>
      <w:r>
        <w:rPr>
          <w:rFonts w:ascii="Times New Roman" w:eastAsia="Times New Roman" w:hAnsi="Times New Roman" w:cs="Times New Roman"/>
          <w:sz w:val="24"/>
          <w:szCs w:val="24"/>
        </w:rPr>
        <w:t xml:space="preserve"> to classify</w:t>
      </w:r>
      <w:r w:rsidR="00901D51">
        <w:rPr>
          <w:rFonts w:ascii="Times New Roman" w:eastAsia="Times New Roman" w:hAnsi="Times New Roman" w:cs="Times New Roman"/>
          <w:sz w:val="24"/>
          <w:szCs w:val="24"/>
        </w:rPr>
        <w:t xml:space="preserve"> and date</w:t>
      </w:r>
      <w:r>
        <w:rPr>
          <w:rFonts w:ascii="Times New Roman" w:eastAsia="Times New Roman" w:hAnsi="Times New Roman" w:cs="Times New Roman"/>
          <w:sz w:val="24"/>
          <w:szCs w:val="24"/>
        </w:rPr>
        <w:t xml:space="preserve"> </w:t>
      </w:r>
      <w:r w:rsidR="00901D51">
        <w:rPr>
          <w:rFonts w:ascii="Times New Roman" w:eastAsia="Times New Roman" w:hAnsi="Times New Roman" w:cs="Times New Roman"/>
          <w:sz w:val="24"/>
          <w:szCs w:val="24"/>
        </w:rPr>
        <w:t xml:space="preserve">infrastructure installations and upgrades </w:t>
      </w:r>
      <w:r w:rsidR="003310B7">
        <w:rPr>
          <w:rFonts w:ascii="Times New Roman" w:eastAsia="Times New Roman" w:hAnsi="Times New Roman" w:cs="Times New Roman"/>
          <w:sz w:val="24"/>
          <w:szCs w:val="24"/>
        </w:rPr>
        <w:t>as painted lane, buffered lane, or cycle track</w:t>
      </w:r>
      <w:r w:rsidR="00C01107">
        <w:rPr>
          <w:rFonts w:ascii="Times New Roman" w:eastAsia="Times New Roman" w:hAnsi="Times New Roman" w:cs="Times New Roman"/>
          <w:sz w:val="24"/>
          <w:szCs w:val="24"/>
        </w:rPr>
        <w:t>s</w:t>
      </w:r>
      <w:r>
        <w:rPr>
          <w:rFonts w:ascii="Times New Roman" w:eastAsia="Times New Roman" w:hAnsi="Times New Roman" w:cs="Times New Roman"/>
          <w:sz w:val="24"/>
          <w:szCs w:val="24"/>
        </w:rPr>
        <w:t>.</w:t>
      </w:r>
      <w:r w:rsidR="003310B7">
        <w:rPr>
          <w:rFonts w:ascii="Times New Roman" w:eastAsia="Times New Roman" w:hAnsi="Times New Roman" w:cs="Times New Roman"/>
          <w:sz w:val="24"/>
          <w:szCs w:val="24"/>
        </w:rPr>
        <w:t xml:space="preserve"> If imagery was not found, grey literature sources were further used to determine the classifications and dates of infrastructure installations or upgrades.</w:t>
      </w:r>
      <w:r w:rsidR="00E003BB">
        <w:rPr>
          <w:rFonts w:ascii="Times New Roman" w:eastAsia="Times New Roman" w:hAnsi="Times New Roman" w:cs="Times New Roman"/>
          <w:sz w:val="24"/>
          <w:szCs w:val="24"/>
        </w:rPr>
        <w:t xml:space="preserve"> </w:t>
      </w:r>
      <w:r w:rsidR="00154ECC" w:rsidRPr="00154ECC">
        <w:rPr>
          <w:rFonts w:ascii="Times New Roman" w:eastAsia="Times New Roman" w:hAnsi="Times New Roman" w:cs="Times New Roman"/>
          <w:sz w:val="24"/>
          <w:szCs w:val="24"/>
        </w:rPr>
        <w:t>Following our verification, we</w:t>
      </w:r>
      <w:r w:rsidR="00154ECC">
        <w:rPr>
          <w:rFonts w:ascii="Times New Roman" w:eastAsia="Times New Roman" w:hAnsi="Times New Roman" w:cs="Times New Roman"/>
          <w:sz w:val="24"/>
          <w:szCs w:val="24"/>
        </w:rPr>
        <w:t xml:space="preserve"> </w:t>
      </w:r>
      <w:r w:rsidR="00B1540F">
        <w:rPr>
          <w:rFonts w:ascii="Times New Roman" w:eastAsia="Times New Roman" w:hAnsi="Times New Roman" w:cs="Times New Roman"/>
          <w:sz w:val="24"/>
          <w:szCs w:val="24"/>
        </w:rPr>
        <w:t xml:space="preserve">compare the accuracy of </w:t>
      </w:r>
      <w:r w:rsidR="00775B75">
        <w:rPr>
          <w:rFonts w:ascii="Times New Roman" w:eastAsia="Times New Roman" w:hAnsi="Times New Roman" w:cs="Times New Roman"/>
          <w:sz w:val="24"/>
          <w:szCs w:val="24"/>
        </w:rPr>
        <w:t xml:space="preserve">cycling </w:t>
      </w:r>
      <w:r w:rsidR="00B1540F">
        <w:rPr>
          <w:rFonts w:ascii="Times New Roman" w:eastAsia="Times New Roman" w:hAnsi="Times New Roman" w:cs="Times New Roman"/>
          <w:sz w:val="24"/>
          <w:szCs w:val="24"/>
        </w:rPr>
        <w:t>infrastructure classification</w:t>
      </w:r>
      <w:r w:rsidR="00F93D99">
        <w:rPr>
          <w:rFonts w:ascii="Times New Roman" w:eastAsia="Times New Roman" w:hAnsi="Times New Roman" w:cs="Times New Roman"/>
          <w:sz w:val="24"/>
          <w:szCs w:val="24"/>
        </w:rPr>
        <w:t>s</w:t>
      </w:r>
      <w:r w:rsidR="00775B75">
        <w:rPr>
          <w:rFonts w:ascii="Times New Roman" w:eastAsia="Times New Roman" w:hAnsi="Times New Roman" w:cs="Times New Roman"/>
          <w:sz w:val="24"/>
          <w:szCs w:val="24"/>
        </w:rPr>
        <w:t xml:space="preserve"> (painted lanes and cycle tracks</w:t>
      </w:r>
      <w:proofErr w:type="gramStart"/>
      <w:r w:rsidR="00775B75">
        <w:rPr>
          <w:rFonts w:ascii="Times New Roman" w:eastAsia="Times New Roman" w:hAnsi="Times New Roman" w:cs="Times New Roman"/>
          <w:sz w:val="24"/>
          <w:szCs w:val="24"/>
        </w:rPr>
        <w:t>)</w:t>
      </w:r>
      <w:proofErr w:type="gramEnd"/>
      <w:r w:rsidR="008A5184">
        <w:rPr>
          <w:rFonts w:ascii="Times New Roman" w:eastAsia="Times New Roman" w:hAnsi="Times New Roman" w:cs="Times New Roman"/>
          <w:sz w:val="24"/>
          <w:szCs w:val="24"/>
        </w:rPr>
        <w:t xml:space="preserve"> and their installation</w:t>
      </w:r>
      <w:r w:rsidR="00A85A34">
        <w:rPr>
          <w:rFonts w:ascii="Times New Roman" w:eastAsia="Times New Roman" w:hAnsi="Times New Roman" w:cs="Times New Roman"/>
          <w:sz w:val="24"/>
          <w:szCs w:val="24"/>
        </w:rPr>
        <w:t xml:space="preserve"> dates</w:t>
      </w:r>
      <w:r w:rsidR="00F93D99">
        <w:rPr>
          <w:rFonts w:ascii="Times New Roman" w:eastAsia="Times New Roman" w:hAnsi="Times New Roman" w:cs="Times New Roman"/>
          <w:sz w:val="24"/>
          <w:szCs w:val="24"/>
        </w:rPr>
        <w:t xml:space="preserve"> </w:t>
      </w:r>
      <w:r w:rsidR="00CB6479" w:rsidRPr="00CB6479">
        <w:rPr>
          <w:rFonts w:ascii="Times New Roman" w:eastAsia="Times New Roman" w:hAnsi="Times New Roman" w:cs="Times New Roman"/>
          <w:sz w:val="24"/>
          <w:szCs w:val="24"/>
        </w:rPr>
        <w:t>obtained from each city’s original data</w:t>
      </w:r>
      <w:r w:rsidR="00F93D99">
        <w:rPr>
          <w:rFonts w:ascii="Times New Roman" w:eastAsia="Times New Roman" w:hAnsi="Times New Roman" w:cs="Times New Roman"/>
          <w:sz w:val="24"/>
          <w:szCs w:val="24"/>
        </w:rPr>
        <w:t>.</w:t>
      </w:r>
    </w:p>
    <w:p w14:paraId="0000002C" w14:textId="6683051E" w:rsidR="003B416B" w:rsidRPr="00FF4FFA" w:rsidRDefault="00656B38">
      <w:pPr>
        <w:spacing w:after="0" w:line="480" w:lineRule="auto"/>
        <w:rPr>
          <w:rFonts w:ascii="Times New Roman" w:eastAsia="Times New Roman" w:hAnsi="Times New Roman" w:cs="Times New Roman"/>
          <w:b/>
          <w:iCs/>
          <w:sz w:val="24"/>
          <w:szCs w:val="24"/>
        </w:rPr>
      </w:pPr>
      <w:r w:rsidRPr="00FF4FFA">
        <w:rPr>
          <w:rFonts w:ascii="Times New Roman" w:eastAsia="Times New Roman" w:hAnsi="Times New Roman" w:cs="Times New Roman"/>
          <w:b/>
          <w:iCs/>
          <w:sz w:val="24"/>
          <w:szCs w:val="24"/>
        </w:rPr>
        <w:t>2.6 Descriptive analysis</w:t>
      </w:r>
    </w:p>
    <w:p w14:paraId="0000002D" w14:textId="793F4B84" w:rsidR="003B416B" w:rsidRDefault="003B0A90" w:rsidP="00AB78A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Analysis was done in using R Version 4.3.3</w:t>
      </w:r>
      <w:r w:rsidR="00C64336">
        <w:rPr>
          <w:rFonts w:ascii="Times New Roman" w:eastAsia="Times New Roman" w:hAnsi="Times New Roman" w:cs="Times New Roman"/>
          <w:sz w:val="24"/>
          <w:szCs w:val="24"/>
        </w:rPr>
        <w:t xml:space="preserve"> </w:t>
      </w:r>
      <w:r w:rsidR="00C64336">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{"citationID":"3h1Ik6Ng","properties":{"formattedCitation":"(42)","plainCitation":"(42)","noteIndex":0},"citationItems":[{"id":3106,"uris":["http://zotero.org/users/6749620/items/696SX56K"],"itemData":{"id":3106,"type":"webpage","title":"R: a language and environment for statistical computing","URL":"https://www.r-project.org/","author":[{"literal":"R Core Team"}],"accessed":{"date-parts":[["2024",9,17]]},"issued":{"date-parts":[["2023"]]},"citation-key":"rcoreteamLanguageEnvironmentStatistical2023"}}],"schema":"https://github.com/citation-style-language/schema/raw/master/csl-citation.json"} </w:instrText>
      </w:r>
      <w:r w:rsidR="00C64336">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(42)</w:t>
      </w:r>
      <w:r w:rsidR="00C64336">
        <w:rPr>
          <w:rFonts w:ascii="Times New Roman" w:eastAsia="Times New Roman" w:hAnsi="Times New Roman" w:cs="Times New Roman"/>
          <w:sz w:val="24"/>
          <w:szCs w:val="24"/>
        </w:rPr>
        <w:fldChar w:fldCharType="end"/>
      </w:r>
      <w:r w:rsidR="00C64336">
        <w:rPr>
          <w:rFonts w:ascii="Times New Roman" w:eastAsia="Times New Roman" w:hAnsi="Times New Roman" w:cs="Times New Roman"/>
          <w:sz w:val="24"/>
          <w:szCs w:val="24"/>
        </w:rPr>
        <w:t xml:space="preserve">. </w:t>
      </w:r>
      <w:r w:rsidR="0014134D">
        <w:rPr>
          <w:rFonts w:ascii="Times New Roman" w:eastAsia="Times New Roman" w:hAnsi="Times New Roman" w:cs="Times New Roman"/>
          <w:sz w:val="24"/>
          <w:szCs w:val="24"/>
        </w:rPr>
        <w:t>The</w:t>
      </w:r>
      <w:r w:rsidR="00812336">
        <w:rPr>
          <w:rFonts w:ascii="Times New Roman" w:eastAsia="Times New Roman" w:hAnsi="Times New Roman" w:cs="Times New Roman"/>
          <w:sz w:val="24"/>
          <w:szCs w:val="24"/>
        </w:rPr>
        <w:t xml:space="preserve"> total length of each infrastructure type at the end of each year was computed in R using the sf package version 1.0-16</w:t>
      </w:r>
      <w:r w:rsidR="00A41FCD">
        <w:rPr>
          <w:rFonts w:ascii="Times New Roman" w:eastAsia="Times New Roman" w:hAnsi="Times New Roman" w:cs="Times New Roman"/>
          <w:sz w:val="24"/>
          <w:szCs w:val="24"/>
        </w:rPr>
        <w:t xml:space="preserve"> </w:t>
      </w:r>
      <w:r w:rsidR="00A41FCD">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{"citationID":"5MMFsGgX","properties":{"formattedCitation":"(43)","plainCitation":"(43)","noteIndex":0},"citationItems":[{"id":2740,"uris":["http://zotero.org/users/6749620/items/85365EDD"],"itemData":{"id":2740,"type":"software","abstract":"Support for simple features, a standardized way to encode spatial vector data. Binds to 'GDAL' for reading and writing data, to 'GEOS' for geometrical operations, and to 'PROJ' for projection conversions and datum transformations. Uses by default the 's2' package for spherical geometry operations on ellipsoidal (long/lat) coordinates.","license":"GPL-2 | MIT + file LICENSE","source":"R-Packages","title":"sf: simple features for r","title-short":"Sf","URL":"https://cran.r-project.org/package=sf","version":"1.0-16","author":[{"family":"Pebesma","given":"Edzer"},{"family":"Bivand","given":"Roger"},{"family":"Racine","given":"Etienne"},{"family":"Sumner","given":"Michael"},{"family":"Cook","given":"Ian"},{"family":"Keitt","given":"Tim"},{"family":"Lovelace","given":"Robin"},{"family":"Wickham","given":"Hadley"},{"family":"Ooms","given":"Jeroen"},{"family":"Müller","given":"Kirill"},{"family":"Pedersen","given":"Thomas Lin"},{"family":"Baston","given":"Dan"},{"family":"Dunnington","given":"Dewey"}],"accessed":{"date-parts":[["2024",5,16]]},"issued":{"date-parts":[["2024",3,24]]},"citation-key":"pebesmaSfSimpleFeatures2024"}}],"schema":"https://github.com/citation-style-language/schema/raw/master/csl-citation.json"} </w:instrText>
      </w:r>
      <w:r w:rsidR="00A41FCD">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(43)</w:t>
      </w:r>
      <w:r w:rsidR="00A41FCD">
        <w:rPr>
          <w:rFonts w:ascii="Times New Roman" w:eastAsia="Times New Roman" w:hAnsi="Times New Roman" w:cs="Times New Roman"/>
          <w:sz w:val="24"/>
          <w:szCs w:val="24"/>
        </w:rPr>
        <w:fldChar w:fldCharType="end"/>
      </w:r>
      <w:r w:rsidR="00EA21E6">
        <w:rPr>
          <w:rFonts w:ascii="Times New Roman" w:eastAsia="Times New Roman" w:hAnsi="Times New Roman" w:cs="Times New Roman"/>
          <w:sz w:val="24"/>
          <w:szCs w:val="24"/>
        </w:rPr>
        <w:t xml:space="preserve">. </w:t>
      </w:r>
      <w:r w:rsidR="00EA21E6" w:rsidRPr="00EA21E6">
        <w:rPr>
          <w:rFonts w:ascii="Times New Roman" w:eastAsia="Times New Roman" w:hAnsi="Times New Roman" w:cs="Times New Roman"/>
          <w:sz w:val="24"/>
          <w:szCs w:val="24"/>
        </w:rPr>
        <w:t>This analysis provided comprehensive information on the lengths of bikeway types during the study period and their corresponding years of implementation</w:t>
      </w:r>
      <w:r w:rsidR="000C6A35">
        <w:rPr>
          <w:rFonts w:ascii="Times New Roman" w:eastAsia="Times New Roman" w:hAnsi="Times New Roman" w:cs="Times New Roman"/>
          <w:sz w:val="24"/>
          <w:szCs w:val="24"/>
        </w:rPr>
        <w:t>.</w:t>
      </w:r>
      <w:r w:rsidR="00812336">
        <w:rPr>
          <w:rFonts w:ascii="Times New Roman" w:eastAsia="Times New Roman" w:hAnsi="Times New Roman" w:cs="Times New Roman"/>
          <w:sz w:val="24"/>
          <w:szCs w:val="24"/>
        </w:rPr>
        <w:t xml:space="preserve"> A secondary analysis involved exploring bikeway installation/updates by road type </w:t>
      </w:r>
      <w:r w:rsidR="0014134D">
        <w:rPr>
          <w:rFonts w:ascii="Times New Roman" w:eastAsia="Times New Roman" w:hAnsi="Times New Roman" w:cs="Times New Roman"/>
          <w:sz w:val="24"/>
          <w:szCs w:val="24"/>
        </w:rPr>
        <w:t>(</w:t>
      </w:r>
      <w:r w:rsidR="00812336">
        <w:rPr>
          <w:rFonts w:ascii="Times New Roman" w:eastAsia="Times New Roman" w:hAnsi="Times New Roman" w:cs="Times New Roman"/>
          <w:sz w:val="24"/>
          <w:szCs w:val="24"/>
        </w:rPr>
        <w:t>classified as either arterial, collector, or local</w:t>
      </w:r>
      <w:proofErr w:type="gramStart"/>
      <w:r w:rsidR="0014134D">
        <w:rPr>
          <w:rFonts w:ascii="Times New Roman" w:eastAsia="Times New Roman" w:hAnsi="Times New Roman" w:cs="Times New Roman"/>
          <w:sz w:val="24"/>
          <w:szCs w:val="24"/>
        </w:rPr>
        <w:t>)</w:t>
      </w:r>
      <w:r w:rsidR="0033012E">
        <w:rPr>
          <w:rFonts w:ascii="Times New Roman" w:eastAsia="Times New Roman" w:hAnsi="Times New Roman" w:cs="Times New Roman"/>
          <w:sz w:val="24"/>
          <w:szCs w:val="24"/>
        </w:rPr>
        <w:t xml:space="preserve"> </w:t>
      </w:r>
      <w:r w:rsidR="00812336">
        <w:rPr>
          <w:rFonts w:ascii="Times New Roman" w:eastAsia="Times New Roman" w:hAnsi="Times New Roman" w:cs="Times New Roman"/>
          <w:sz w:val="24"/>
          <w:szCs w:val="24"/>
        </w:rPr>
        <w:t>.</w:t>
      </w:r>
      <w:proofErr w:type="gramEnd"/>
      <w:r w:rsidR="00812336">
        <w:rPr>
          <w:rFonts w:ascii="Times New Roman" w:eastAsia="Times New Roman" w:hAnsi="Times New Roman" w:cs="Times New Roman"/>
          <w:sz w:val="24"/>
          <w:szCs w:val="24"/>
        </w:rPr>
        <w:t xml:space="preserve"> </w:t>
      </w:r>
      <w:r w:rsidR="007746BA">
        <w:rPr>
          <w:rFonts w:ascii="Times New Roman" w:eastAsia="Times New Roman" w:hAnsi="Times New Roman" w:cs="Times New Roman"/>
          <w:sz w:val="24"/>
          <w:szCs w:val="24"/>
        </w:rPr>
        <w:t xml:space="preserve">In particular, the period between 2019 to 2022 was given additional attention to examine changes during the COVID-19 pandemic as cities responded to cycling demand across Canada with initiatives </w:t>
      </w:r>
      <w:r w:rsidR="00F108C7" w:rsidRPr="00F108C7">
        <w:rPr>
          <w:rFonts w:ascii="Times New Roman" w:eastAsia="Times New Roman" w:hAnsi="Times New Roman" w:cs="Times New Roman"/>
          <w:sz w:val="24"/>
          <w:szCs w:val="24"/>
        </w:rPr>
        <w:t>to enhance</w:t>
      </w:r>
      <w:r w:rsidR="007746BA">
        <w:rPr>
          <w:rFonts w:ascii="Times New Roman" w:eastAsia="Times New Roman" w:hAnsi="Times New Roman" w:cs="Times New Roman"/>
          <w:sz w:val="24"/>
          <w:szCs w:val="24"/>
        </w:rPr>
        <w:t xml:space="preserve"> cycling infrastructure </w:t>
      </w:r>
      <w:r w:rsidR="007746BA">
        <w:rPr>
          <w:rFonts w:ascii="Times New Roman" w:eastAsia="Times New Roman" w:hAnsi="Times New Roman" w:cs="Times New Roman"/>
          <w:sz w:val="24"/>
          <w:szCs w:val="24"/>
        </w:rPr>
        <w:fldChar w:fldCharType="begin"/>
      </w:r>
      <w:r w:rsidR="00016AE6">
        <w:rPr>
          <w:rFonts w:ascii="Times New Roman" w:eastAsia="Times New Roman" w:hAnsi="Times New Roman" w:cs="Times New Roman"/>
          <w:sz w:val="24"/>
          <w:szCs w:val="24"/>
        </w:rPr>
        <w:instrText xml:space="preserve"> ADDIN ZOTERO_ITEM CSL_CITATION {"citationID":"Y37ULcZF","properties":{"formattedCitation":"(19\\uc0\\u8211{}22)","plainCitation":"(19–22)","noteIndex":0},"citationItems":[{"id":3098,"uris":["http://zotero.org/users/6749620/items/66KVZ7V5"],"itemData":{"id":3098,"type":"article-journal","abstract":"Abstract                Intervention                Street reallocation interventions in three Canadian mid-sized cities: Victoria (British Columbia), Kelowna (British Columbia), and Halifax (Nova Scotia) related to the COVID-19 pandemic.                              Research question                What street reallocation interventions were implemented, and what were the socio-spatial equity patterns?                              Methods                We collected data on street reallocations (interventions that expand street space for active transportation or physical distancing) from April 1 to August 15, 2020 from websites and media. For each city, we summarized length of street reallocations (km) and described implementation strategies and communications. We assessed socio-spatial patterning of interventions by comparing differences in where interventions were implemented by area-level mobility, accessibility, and socio-demographic characteristics.                              Results                Two themes motivated street reallocations: supporting mobility, recreation, and physical distancing in populous areas, and bolstering COVID-19 recovery for businesses. The scale of responses ranged across cities, from Halifax adding an additional 20% distance to their bicycle network to Kelowna closing only one main street section. Interventions were located in downtown cores, areas with high population density, higher use of active transportation, and close proximity to essential destinations. With respect to socio-demographics, interventions tended to be implemented in areas with fewer children and areas with fewer visible minority populations. In Victoria, the interventions were in areas with lower income populations and higher proportions of Indigenous people.                              Conclusion                In this early response phase, some cities acted swiftly even in the context of massive uncertainties. As cities move toward recovery and resilience, they should leverage early learnings as they act to create more permanent solutions that support safe and equitable mobility.","container-title":"Canadian Journal of Public Health","DOI":"10.17269/s41997-020-00467-3","ISSN":"0008-4263, 1920-7476","issue":"3","journalAbbreviation":"Can J Public Health","language":"en","license":"https://creativecommons.org/licenses/by/4.0","note":"publisher: Springer Science and Business Media LLC","page":"376-390","source":"Crossref","title":"COVID-19 street reallocation in mid-sized Canadian cities: socio-spatial equity patterns","title-short":"COVID-19 street reallocation in mid-sized Canadian cities","volume":"112","author":[{"family":"Fischer","given":"Jaimy"},{"family":"Winters","given":"Meghan"}],"issued":{"date-parts":[["2021",6]]},"citation-key":"fischerCOVID19StreetReallocation2021"}},{"id":3100,"uris":["http://zotero.org/users/6749620/items/T6SVQZ89"],"itemData":{"id":3100,"type":"webpage","language":"en","title":"Injury and trauma emergency department and hospitalization statistics, 2020–2021","URL":"https://www.cihi.ca/sites/default/files/document/injury-trauma-emergency-dept-hospitalizations-2020-2021-data-tables-en.xlsx","author":[{"literal":"Canadian Institute for Health Information"}],"accessed":{"date-parts":[["2023",4,26]]},"issued":{"date-parts":[["2022"]]},"citation-key":"canadianinstituteforhealthinformationInjuryTraumaEmergency2022"}},{"id":3112,"uris":["http://zotero.org/users/6749620/items/CQVLBK5K"],"itemData":{"id":3112,"type":"webpage","language":"en","title":"National ambulatory care reporting system metadata (NACRS)","URL":"www.cihi.ca/en/national-ambulatory-care-reporting-system-metadata-nacrs","author":[{"literal":"Canadian Institute for Health Information"}],"accessed":{"date-parts":[["2023",4,27]]},"issued":{"date-parts":[["2023"]]},"citation-key":"canadianinstituteforhealthinformationNationalAmbulatoryCare2023"}},{"id":2789,"uris":["http://zotero.org/users/6749620/items/ASBCLC3Z"],"itemData":{"id":2789,"type":"article-journal","abstract":"Background: The COVID-19 pandemic altered traffic patterns worldwide, potentially impacting pedestrian and bicyclists safety in urban areas. In Toronto, Canada, work from home policies, bicycle network expansion, and quiet streets were implemented to support walking and cycling. We examined pedestrian and bicyclist injury trends from 2012 to 2022, utilizing police-reported killed or severely injured (KSI), emergency department (ED) visits and hospitalization data. Methods: We used an interrupted time series design, with injury counts aggregated quarterly. We fit a negative binomial regression using a Bayesian modeling approach to data prior to the pandemic that included a secular time trend, quarterly seasonal indicator variables, and autoregressive terms. The differences between observed and expected injury counts based on pre-pandemic trends with 95% credible intervals (CIs) were computed. Results: There were 38% fewer pedestrian KSI (95%CI: 19%, 52%), 35% fewer ED visits (95%CI: 28%, 42%), and 19% fewer hospitalizations (95%CI: 2%, 32%) since the beginning of the COVID-19 pandemic. A reduction of 35% (95%CI: 7%, 54%) in KSI bicyclist injuries was observed, but However, ED visits and hospitalizations from bicycle-motor vehicle collisions were compatible with pre-pandemic trends. In contrast, for bicycle injuries not involving motor vehicles, large increases were observed for both ED visits, 73% (95% CI: 49%, 103%) and for hospitalization 108% (95% CI: 38%, 208%). Conclusion: New road safety interventions during the pandemic may have improved road safety for vulnerable road users with respect to collisions with motor vehicles; however, further investigation into the risk factors for bicycle injuries not involving motor vehicles is required.","container-title":"Journal of Safety Research","DOI":"10.1016/j.jsr.2024.02.007","ISSN":"0022-4375","journalAbbreviation":"Journal of Safety Research","page":"152-159","source":"ScienceDirect","title":"Vulnerable road user injury trends following the COVID-19 pandemic in Toronto, Canada: an interrupted time series analysis","title-short":"Vulnerable road user injury trends following the covid-19 pandemic in toronto, canada","volume":"89","author":[{"family":"Batomen","given":"Brice"},{"family":"Macpherson","given":"Alison"},{"family":"Lewis","given":"Jeremy"},{"family":"Howard","given":"Andrew"},{"family":"Ruth Saunders","given":"Natasha"},{"family":"Richmond","given":"Sarah"},{"family":"Anne Harris","given":"M."},{"family":"Saskin","given":"Refik"},{"family":"Zagorski","given":"Brandon"},{"family":"Macarthur","given":"Colin"},{"family":"Fuselli","given":"Pamela"},{"family":"Rothman","given":"Linda"}],"issued":{"date-parts":[["2024",6,1]]},"citation-key":"batomenVulnerableRoadUser2024"}}],"schema":"https://github.com/citation-style-language/schema/raw/master/csl-citation.json"} </w:instrText>
      </w:r>
      <w:r w:rsidR="007746BA">
        <w:rPr>
          <w:rFonts w:ascii="Times New Roman" w:eastAsia="Times New Roman" w:hAnsi="Times New Roman" w:cs="Times New Roman"/>
          <w:sz w:val="24"/>
          <w:szCs w:val="24"/>
        </w:rPr>
        <w:fldChar w:fldCharType="separate"/>
      </w:r>
      <w:r w:rsidR="00F81591" w:rsidRPr="00F81591">
        <w:rPr>
          <w:rFonts w:ascii="Times New Roman" w:hAnsi="Times New Roman" w:cs="Times New Roman"/>
          <w:sz w:val="24"/>
          <w:lang w:val="en-US"/>
        </w:rPr>
        <w:t>(19–22)</w:t>
      </w:r>
      <w:r w:rsidR="007746BA">
        <w:rPr>
          <w:rFonts w:ascii="Times New Roman" w:eastAsia="Times New Roman" w:hAnsi="Times New Roman" w:cs="Times New Roman"/>
          <w:sz w:val="24"/>
          <w:szCs w:val="24"/>
        </w:rPr>
        <w:fldChar w:fldCharType="end"/>
      </w:r>
      <w:r w:rsidR="007746BA">
        <w:rPr>
          <w:rFonts w:ascii="Times New Roman" w:eastAsia="Times New Roman" w:hAnsi="Times New Roman" w:cs="Times New Roman"/>
          <w:sz w:val="24"/>
          <w:szCs w:val="24"/>
        </w:rPr>
        <w:t xml:space="preserve">. </w:t>
      </w:r>
      <w:r w:rsidR="00812336">
        <w:rPr>
          <w:rFonts w:ascii="Times New Roman" w:eastAsia="Times New Roman" w:hAnsi="Times New Roman" w:cs="Times New Roman"/>
          <w:sz w:val="24"/>
          <w:szCs w:val="24"/>
        </w:rPr>
        <w:t xml:space="preserve">Finally, we mapped the segments </w:t>
      </w:r>
      <w:r w:rsidR="00812336">
        <w:rPr>
          <w:rFonts w:ascii="Times New Roman" w:eastAsia="Times New Roman" w:hAnsi="Times New Roman" w:cs="Times New Roman"/>
          <w:sz w:val="24"/>
          <w:szCs w:val="24"/>
        </w:rPr>
        <w:lastRenderedPageBreak/>
        <w:t>identifying the location of new installations and infrastructure since 2020.</w:t>
      </w:r>
      <w:r w:rsidR="00C214FE">
        <w:rPr>
          <w:rFonts w:ascii="Times New Roman" w:eastAsia="Times New Roman" w:hAnsi="Times New Roman" w:cs="Times New Roman"/>
          <w:sz w:val="24"/>
          <w:szCs w:val="24"/>
        </w:rPr>
        <w:t xml:space="preserve"> </w:t>
      </w:r>
      <w:r w:rsidR="00812336">
        <w:rPr>
          <w:rFonts w:ascii="Times New Roman" w:eastAsia="Times New Roman" w:hAnsi="Times New Roman" w:cs="Times New Roman"/>
          <w:sz w:val="24"/>
          <w:szCs w:val="24"/>
        </w:rPr>
        <w:t xml:space="preserve">The code used to perform </w:t>
      </w:r>
      <w:r w:rsidR="0014134D">
        <w:rPr>
          <w:rFonts w:ascii="Times New Roman" w:eastAsia="Times New Roman" w:hAnsi="Times New Roman" w:cs="Times New Roman"/>
          <w:sz w:val="24"/>
          <w:szCs w:val="24"/>
        </w:rPr>
        <w:t xml:space="preserve">these analyses </w:t>
      </w:r>
      <w:r w:rsidR="00812336">
        <w:rPr>
          <w:rFonts w:ascii="Times New Roman" w:eastAsia="Times New Roman" w:hAnsi="Times New Roman" w:cs="Times New Roman"/>
          <w:sz w:val="24"/>
          <w:szCs w:val="24"/>
        </w:rPr>
        <w:t xml:space="preserve">are available in the </w:t>
      </w:r>
      <w:r w:rsidR="00812336">
        <w:rPr>
          <w:rFonts w:ascii="Times New Roman" w:eastAsia="Times New Roman" w:hAnsi="Times New Roman" w:cs="Times New Roman"/>
          <w:b/>
          <w:i/>
          <w:sz w:val="24"/>
          <w:szCs w:val="24"/>
        </w:rPr>
        <w:t>Supplementary Files</w:t>
      </w:r>
      <w:r w:rsidR="00812336">
        <w:rPr>
          <w:rFonts w:ascii="Times New Roman" w:eastAsia="Times New Roman" w:hAnsi="Times New Roman" w:cs="Times New Roman"/>
          <w:sz w:val="24"/>
          <w:szCs w:val="24"/>
        </w:rPr>
        <w:t>.</w:t>
      </w:r>
    </w:p>
    <w:p w14:paraId="00000094" w14:textId="4A5486BE" w:rsidR="003B416B" w:rsidRDefault="00656B38" w:rsidP="00656B38">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3. Results</w:t>
      </w:r>
    </w:p>
    <w:p w14:paraId="00000096" w14:textId="47E4D0E3" w:rsidR="003B416B" w:rsidRPr="00FF4FFA" w:rsidRDefault="00656B38" w:rsidP="00656B38">
      <w:pPr>
        <w:spacing w:after="0" w:line="480" w:lineRule="auto"/>
        <w:rPr>
          <w:rFonts w:ascii="Times New Roman" w:eastAsia="Times New Roman" w:hAnsi="Times New Roman" w:cs="Times New Roman"/>
          <w:b/>
          <w:iCs/>
          <w:sz w:val="24"/>
          <w:szCs w:val="24"/>
        </w:rPr>
      </w:pPr>
      <w:r w:rsidRPr="00FF4FFA">
        <w:rPr>
          <w:rFonts w:ascii="Times New Roman" w:eastAsia="Times New Roman" w:hAnsi="Times New Roman" w:cs="Times New Roman"/>
          <w:b/>
          <w:iCs/>
          <w:sz w:val="24"/>
          <w:szCs w:val="24"/>
        </w:rPr>
        <w:t xml:space="preserve">3.1 Eligibility </w:t>
      </w:r>
    </w:p>
    <w:p w14:paraId="00000099" w14:textId="089290DF" w:rsidR="003B416B" w:rsidRPr="00C53EFE" w:rsidRDefault="00D21AEC" w:rsidP="00656B38">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seen in </w:t>
      </w:r>
      <w:r>
        <w:rPr>
          <w:rFonts w:ascii="Times New Roman" w:eastAsia="Times New Roman" w:hAnsi="Times New Roman" w:cs="Times New Roman"/>
          <w:b/>
          <w:i/>
          <w:sz w:val="24"/>
          <w:szCs w:val="24"/>
        </w:rPr>
        <w:t>Figure 1</w:t>
      </w:r>
      <w:r>
        <w:rPr>
          <w:rFonts w:ascii="Times New Roman" w:eastAsia="Times New Roman" w:hAnsi="Times New Roman" w:cs="Times New Roman"/>
          <w:sz w:val="24"/>
          <w:szCs w:val="24"/>
        </w:rPr>
        <w:t>, from a total of</w:t>
      </w:r>
      <w:r w:rsidR="00C53EFE">
        <w:rPr>
          <w:rFonts w:ascii="Times New Roman" w:eastAsia="Times New Roman" w:hAnsi="Times New Roman" w:cs="Times New Roman"/>
          <w:sz w:val="24"/>
          <w:szCs w:val="24"/>
        </w:rPr>
        <w:t xml:space="preserve"> 341.7 km (</w:t>
      </w:r>
      <w:r>
        <w:rPr>
          <w:rFonts w:ascii="Times New Roman" w:eastAsia="Times New Roman" w:hAnsi="Times New Roman" w:cs="Times New Roman"/>
          <w:sz w:val="24"/>
          <w:szCs w:val="24"/>
        </w:rPr>
        <w:t>3,666 segments</w:t>
      </w:r>
      <w:r w:rsidR="00C53EF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 Vancouver's cycling network</w:t>
      </w:r>
      <w:r w:rsidR="00C53EF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75490A">
        <w:rPr>
          <w:rFonts w:ascii="Times New Roman" w:eastAsia="Times New Roman" w:hAnsi="Times New Roman" w:cs="Times New Roman"/>
          <w:sz w:val="24"/>
          <w:szCs w:val="24"/>
        </w:rPr>
        <w:t>51.6</w:t>
      </w:r>
      <w:r>
        <w:rPr>
          <w:rFonts w:ascii="Times New Roman" w:eastAsia="Times New Roman" w:hAnsi="Times New Roman" w:cs="Times New Roman"/>
          <w:sz w:val="24"/>
          <w:szCs w:val="24"/>
        </w:rPr>
        <w:t xml:space="preserve"> km</w:t>
      </w:r>
      <w:r w:rsidR="00C53EFE">
        <w:rPr>
          <w:rFonts w:ascii="Times New Roman" w:eastAsia="Times New Roman" w:hAnsi="Times New Roman" w:cs="Times New Roman"/>
          <w:sz w:val="24"/>
          <w:szCs w:val="24"/>
        </w:rPr>
        <w:t xml:space="preserve"> (3,152 segments</w:t>
      </w:r>
      <w:r>
        <w:rPr>
          <w:rFonts w:ascii="Times New Roman" w:eastAsia="Times New Roman" w:hAnsi="Times New Roman" w:cs="Times New Roman"/>
          <w:sz w:val="24"/>
          <w:szCs w:val="24"/>
        </w:rPr>
        <w:t>) were extracted by filtering for local street bikeways (Vancouver only), painted lanes, buffered lanes, and cycle tracks within the municipal data</w:t>
      </w:r>
      <w:r w:rsidR="00C53EFE">
        <w:rPr>
          <w:rFonts w:ascii="Times New Roman" w:eastAsia="Times New Roman" w:hAnsi="Times New Roman" w:cs="Times New Roman"/>
          <w:sz w:val="24"/>
          <w:szCs w:val="24"/>
        </w:rPr>
        <w:t xml:space="preserve">, and </w:t>
      </w:r>
      <w:r w:rsidR="00EE5EF3">
        <w:rPr>
          <w:rFonts w:ascii="Times New Roman" w:eastAsia="Times New Roman" w:hAnsi="Times New Roman" w:cs="Times New Roman"/>
          <w:sz w:val="24"/>
          <w:szCs w:val="24"/>
        </w:rPr>
        <w:t>247 km (</w:t>
      </w:r>
      <w:r w:rsidR="00C53EFE">
        <w:rPr>
          <w:rFonts w:ascii="Times New Roman" w:eastAsia="Times New Roman" w:hAnsi="Times New Roman" w:cs="Times New Roman"/>
          <w:sz w:val="24"/>
          <w:szCs w:val="24"/>
        </w:rPr>
        <w:t>3</w:t>
      </w:r>
      <w:r w:rsidR="000767EE">
        <w:rPr>
          <w:rFonts w:ascii="Times New Roman" w:eastAsia="Times New Roman" w:hAnsi="Times New Roman" w:cs="Times New Roman"/>
          <w:sz w:val="24"/>
          <w:szCs w:val="24"/>
        </w:rPr>
        <w:t>,</w:t>
      </w:r>
      <w:r w:rsidR="00C53EFE">
        <w:rPr>
          <w:rFonts w:ascii="Times New Roman" w:eastAsia="Times New Roman" w:hAnsi="Times New Roman" w:cs="Times New Roman"/>
          <w:sz w:val="24"/>
          <w:szCs w:val="24"/>
        </w:rPr>
        <w:t>11</w:t>
      </w:r>
      <w:r w:rsidR="0075490A">
        <w:rPr>
          <w:rFonts w:ascii="Times New Roman" w:eastAsia="Times New Roman" w:hAnsi="Times New Roman" w:cs="Times New Roman"/>
          <w:sz w:val="24"/>
          <w:szCs w:val="24"/>
        </w:rPr>
        <w:t>7</w:t>
      </w:r>
      <w:r w:rsidR="00C53EFE">
        <w:rPr>
          <w:rFonts w:ascii="Times New Roman" w:eastAsia="Times New Roman" w:hAnsi="Times New Roman" w:cs="Times New Roman"/>
          <w:sz w:val="24"/>
          <w:szCs w:val="24"/>
        </w:rPr>
        <w:t xml:space="preserve"> </w:t>
      </w:r>
      <w:r w:rsidR="00EE5EF3">
        <w:rPr>
          <w:rFonts w:ascii="Times New Roman" w:eastAsia="Times New Roman" w:hAnsi="Times New Roman" w:cs="Times New Roman"/>
          <w:sz w:val="24"/>
          <w:szCs w:val="24"/>
        </w:rPr>
        <w:t>segments</w:t>
      </w:r>
      <w:r w:rsidR="00C53EFE">
        <w:rPr>
          <w:rFonts w:ascii="Times New Roman" w:eastAsia="Times New Roman" w:hAnsi="Times New Roman" w:cs="Times New Roman"/>
          <w:sz w:val="24"/>
          <w:szCs w:val="24"/>
        </w:rPr>
        <w:t xml:space="preserve">) remained after </w:t>
      </w:r>
      <w:r>
        <w:rPr>
          <w:rFonts w:ascii="Times New Roman" w:eastAsia="Times New Roman" w:hAnsi="Times New Roman" w:cs="Times New Roman"/>
          <w:sz w:val="24"/>
          <w:szCs w:val="24"/>
        </w:rPr>
        <w:t>verifying infrastructure classification</w:t>
      </w:r>
      <w:r w:rsidR="00C53EFE">
        <w:rPr>
          <w:rFonts w:ascii="Times New Roman" w:eastAsia="Times New Roman" w:hAnsi="Times New Roman" w:cs="Times New Roman"/>
          <w:sz w:val="24"/>
          <w:szCs w:val="24"/>
        </w:rPr>
        <w:t>.</w:t>
      </w:r>
      <w:r w:rsidR="002D3355">
        <w:rPr>
          <w:rFonts w:ascii="Times New Roman" w:eastAsia="Times New Roman" w:hAnsi="Times New Roman" w:cs="Times New Roman"/>
          <w:sz w:val="24"/>
          <w:szCs w:val="24"/>
        </w:rPr>
        <w:t xml:space="preserve"> </w:t>
      </w:r>
      <w:r w:rsidR="00C53EFE">
        <w:rPr>
          <w:rFonts w:ascii="Times New Roman" w:eastAsia="Times New Roman" w:hAnsi="Times New Roman" w:cs="Times New Roman"/>
          <w:sz w:val="24"/>
          <w:szCs w:val="24"/>
        </w:rPr>
        <w:t xml:space="preserve">In Calgary from a total of 571.8 km (4,169 segments), 87.1 </w:t>
      </w:r>
      <w:r w:rsidR="00C53EFE" w:rsidRPr="00C53EFE">
        <w:rPr>
          <w:rFonts w:ascii="Times New Roman" w:eastAsia="Times New Roman" w:hAnsi="Times New Roman" w:cs="Times New Roman"/>
          <w:sz w:val="24"/>
          <w:szCs w:val="24"/>
        </w:rPr>
        <w:t>km (</w:t>
      </w:r>
      <w:r w:rsidR="0014134D" w:rsidRPr="00C53EFE">
        <w:rPr>
          <w:rFonts w:ascii="Times New Roman" w:eastAsia="Times New Roman" w:hAnsi="Times New Roman" w:cs="Times New Roman"/>
          <w:sz w:val="24"/>
          <w:szCs w:val="24"/>
        </w:rPr>
        <w:t>784</w:t>
      </w:r>
      <w:r w:rsidR="00C53EFE" w:rsidRPr="00C53EFE">
        <w:rPr>
          <w:rFonts w:ascii="Times New Roman" w:eastAsia="Times New Roman" w:hAnsi="Times New Roman" w:cs="Times New Roman"/>
          <w:sz w:val="24"/>
          <w:szCs w:val="24"/>
        </w:rPr>
        <w:t xml:space="preserve"> segments) </w:t>
      </w:r>
      <w:r w:rsidR="0014134D" w:rsidRPr="00C53EFE">
        <w:rPr>
          <w:rFonts w:ascii="Times New Roman" w:eastAsia="Times New Roman" w:hAnsi="Times New Roman" w:cs="Times New Roman"/>
          <w:sz w:val="24"/>
          <w:szCs w:val="24"/>
        </w:rPr>
        <w:t>met the eligibility criteria</w:t>
      </w:r>
      <w:r w:rsidR="00C53EFE" w:rsidRPr="00C53EFE">
        <w:rPr>
          <w:rFonts w:ascii="Times New Roman" w:eastAsia="Times New Roman" w:hAnsi="Times New Roman" w:cs="Times New Roman"/>
          <w:sz w:val="24"/>
          <w:szCs w:val="24"/>
        </w:rPr>
        <w:t xml:space="preserve"> and 85 km (75</w:t>
      </w:r>
      <w:r w:rsidR="00AA01E5">
        <w:rPr>
          <w:rFonts w:ascii="Times New Roman" w:eastAsia="Times New Roman" w:hAnsi="Times New Roman" w:cs="Times New Roman"/>
          <w:sz w:val="24"/>
          <w:szCs w:val="24"/>
        </w:rPr>
        <w:t>0</w:t>
      </w:r>
      <w:r w:rsidR="003A3182">
        <w:rPr>
          <w:rFonts w:ascii="Times New Roman" w:eastAsia="Times New Roman" w:hAnsi="Times New Roman" w:cs="Times New Roman"/>
          <w:sz w:val="24"/>
          <w:szCs w:val="24"/>
        </w:rPr>
        <w:t xml:space="preserve"> segments</w:t>
      </w:r>
      <w:r w:rsidR="00C53EFE" w:rsidRPr="00C53EFE">
        <w:rPr>
          <w:rFonts w:ascii="Times New Roman" w:eastAsia="Times New Roman" w:hAnsi="Times New Roman" w:cs="Times New Roman"/>
          <w:sz w:val="24"/>
          <w:szCs w:val="24"/>
        </w:rPr>
        <w:t xml:space="preserve">) remained after verification. </w:t>
      </w:r>
      <w:r w:rsidR="00B828E6" w:rsidRPr="00C53EFE">
        <w:rPr>
          <w:rFonts w:ascii="Times New Roman" w:eastAsia="Times New Roman" w:hAnsi="Times New Roman" w:cs="Times New Roman"/>
          <w:sz w:val="24"/>
          <w:szCs w:val="24"/>
        </w:rPr>
        <w:t>Note, Calgary had Neighbourhood Greenways, which does not fit the defined Local Street Bikeways classification</w:t>
      </w:r>
      <w:r w:rsidR="00867F2E">
        <w:rPr>
          <w:rFonts w:ascii="Times New Roman" w:eastAsia="Times New Roman" w:hAnsi="Times New Roman" w:cs="Times New Roman"/>
          <w:sz w:val="24"/>
          <w:szCs w:val="24"/>
        </w:rPr>
        <w:t xml:space="preserve"> and were excluded</w:t>
      </w:r>
      <w:r w:rsidR="00B828E6" w:rsidRPr="00C53EFE">
        <w:rPr>
          <w:rFonts w:ascii="Times New Roman" w:eastAsia="Times New Roman" w:hAnsi="Times New Roman" w:cs="Times New Roman"/>
          <w:sz w:val="24"/>
          <w:szCs w:val="24"/>
        </w:rPr>
        <w:t xml:space="preserve">. </w:t>
      </w:r>
      <w:r w:rsidR="00EE5EF3">
        <w:rPr>
          <w:rFonts w:ascii="Times New Roman" w:eastAsia="Times New Roman" w:hAnsi="Times New Roman" w:cs="Times New Roman"/>
          <w:sz w:val="24"/>
          <w:szCs w:val="24"/>
        </w:rPr>
        <w:t>In Toronto</w:t>
      </w:r>
      <w:r w:rsidR="00C53EFE" w:rsidRPr="00C53EFE">
        <w:rPr>
          <w:rFonts w:ascii="Times New Roman" w:eastAsia="Times New Roman" w:hAnsi="Times New Roman" w:cs="Times New Roman"/>
          <w:sz w:val="24"/>
          <w:szCs w:val="24"/>
        </w:rPr>
        <w:t>, of a total of 755 km (1,323 segments,</w:t>
      </w:r>
      <w:r w:rsidR="007F6F23">
        <w:rPr>
          <w:rFonts w:ascii="Times New Roman" w:eastAsia="Times New Roman" w:hAnsi="Times New Roman" w:cs="Times New Roman"/>
          <w:sz w:val="24"/>
          <w:szCs w:val="24"/>
        </w:rPr>
        <w:t xml:space="preserve"> </w:t>
      </w:r>
      <w:r w:rsidR="00C53EFE" w:rsidRPr="00C53EFE">
        <w:rPr>
          <w:rFonts w:ascii="Times New Roman" w:eastAsia="Times New Roman" w:hAnsi="Times New Roman" w:cs="Times New Roman"/>
          <w:sz w:val="24"/>
          <w:szCs w:val="24"/>
        </w:rPr>
        <w:t>205.3 km (</w:t>
      </w:r>
      <w:r w:rsidRPr="00C53EFE">
        <w:rPr>
          <w:rFonts w:ascii="Times New Roman" w:eastAsia="Times New Roman" w:hAnsi="Times New Roman" w:cs="Times New Roman"/>
          <w:sz w:val="24"/>
          <w:szCs w:val="24"/>
        </w:rPr>
        <w:t>331 segments</w:t>
      </w:r>
      <w:r w:rsidR="00C53EFE" w:rsidRPr="00C53EFE">
        <w:rPr>
          <w:rFonts w:ascii="Times New Roman" w:eastAsia="Times New Roman" w:hAnsi="Times New Roman" w:cs="Times New Roman"/>
          <w:sz w:val="24"/>
          <w:szCs w:val="24"/>
        </w:rPr>
        <w:t>)</w:t>
      </w:r>
      <w:r w:rsidR="00EE5EF3">
        <w:rPr>
          <w:rFonts w:ascii="Times New Roman" w:eastAsia="Times New Roman" w:hAnsi="Times New Roman" w:cs="Times New Roman"/>
          <w:sz w:val="24"/>
          <w:szCs w:val="24"/>
        </w:rPr>
        <w:t xml:space="preserve"> met eligibility,</w:t>
      </w:r>
      <w:r w:rsidR="00C53EFE" w:rsidRPr="00C53EFE">
        <w:rPr>
          <w:rFonts w:ascii="Times New Roman" w:eastAsia="Times New Roman" w:hAnsi="Times New Roman" w:cs="Times New Roman"/>
          <w:sz w:val="24"/>
          <w:szCs w:val="24"/>
        </w:rPr>
        <w:t xml:space="preserve"> and 204.3 km (</w:t>
      </w:r>
      <w:r w:rsidRPr="00C53EFE">
        <w:rPr>
          <w:rFonts w:ascii="Times New Roman" w:eastAsia="Times New Roman" w:hAnsi="Times New Roman" w:cs="Times New Roman"/>
          <w:sz w:val="24"/>
          <w:szCs w:val="24"/>
        </w:rPr>
        <w:t>326 segments</w:t>
      </w:r>
      <w:r w:rsidR="00C53EFE" w:rsidRPr="00C53EFE">
        <w:rPr>
          <w:rFonts w:ascii="Times New Roman" w:eastAsia="Times New Roman" w:hAnsi="Times New Roman" w:cs="Times New Roman"/>
          <w:sz w:val="24"/>
          <w:szCs w:val="24"/>
        </w:rPr>
        <w:t xml:space="preserve">) remained after verification. </w:t>
      </w:r>
      <w:r w:rsidR="00C66EEA" w:rsidRPr="00C53EFE">
        <w:rPr>
          <w:rFonts w:ascii="Times New Roman" w:eastAsia="Times New Roman" w:hAnsi="Times New Roman" w:cs="Times New Roman"/>
          <w:sz w:val="24"/>
          <w:szCs w:val="24"/>
        </w:rPr>
        <w:t xml:space="preserve">Toronto does not have Local Street Bikeways according to the Can-BICS </w:t>
      </w:r>
      <w:commentRangeStart w:id="73"/>
      <w:commentRangeStart w:id="74"/>
      <w:r w:rsidR="00C66EEA" w:rsidRPr="00C53EFE">
        <w:rPr>
          <w:rFonts w:ascii="Times New Roman" w:eastAsia="Times New Roman" w:hAnsi="Times New Roman" w:cs="Times New Roman"/>
          <w:sz w:val="24"/>
          <w:szCs w:val="24"/>
        </w:rPr>
        <w:t>definition</w:t>
      </w:r>
      <w:commentRangeEnd w:id="73"/>
      <w:r w:rsidR="00D8356E">
        <w:rPr>
          <w:rStyle w:val="CommentReference"/>
        </w:rPr>
        <w:commentReference w:id="73"/>
      </w:r>
      <w:commentRangeEnd w:id="74"/>
      <w:r w:rsidR="000B16FA">
        <w:rPr>
          <w:rStyle w:val="CommentReference"/>
        </w:rPr>
        <w:commentReference w:id="74"/>
      </w:r>
      <w:r w:rsidR="00C66EEA" w:rsidRPr="00C53EFE">
        <w:rPr>
          <w:rFonts w:ascii="Times New Roman" w:eastAsia="Times New Roman" w:hAnsi="Times New Roman" w:cs="Times New Roman"/>
          <w:sz w:val="24"/>
          <w:szCs w:val="24"/>
        </w:rPr>
        <w:t>.</w:t>
      </w:r>
    </w:p>
    <w:p w14:paraId="0000009A" w14:textId="77777777" w:rsidR="003B416B" w:rsidRDefault="00D21AEC">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CA"/>
        </w:rPr>
        <w:lastRenderedPageBreak/>
        <w:drawing>
          <wp:inline distT="0" distB="0" distL="0" distR="0" wp14:anchorId="181998E7" wp14:editId="5FEE6871">
            <wp:extent cx="5599367" cy="4142507"/>
            <wp:effectExtent l="0" t="0" r="1905" b="0"/>
            <wp:docPr id="2123227798"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798" name="image8.png"/>
                    <pic:cNvPicPr preferRelativeResize="0"/>
                  </pic:nvPicPr>
                  <pic:blipFill>
                    <a:blip r:embed="rId17" cstate="print">
                      <a:extLst>
                        <a:ext uri="{28A0092B-C50C-407E-A947-70E740481C1C}">
                          <a14:useLocalDpi xmlns:a14="http://schemas.microsoft.com/office/drawing/2010/main" val="0"/>
                        </a:ext>
                      </a:extLst>
                    </a:blip>
                    <a:srcRect t="4473" b="4473"/>
                    <a:stretch>
                      <a:fillRect/>
                    </a:stretch>
                  </pic:blipFill>
                  <pic:spPr bwMode="auto">
                    <a:xfrm>
                      <a:off x="0" y="0"/>
                      <a:ext cx="5599367" cy="4142507"/>
                    </a:xfrm>
                    <a:prstGeom prst="rect">
                      <a:avLst/>
                    </a:prstGeom>
                    <a:ln>
                      <a:noFill/>
                    </a:ln>
                    <a:extLst>
                      <a:ext uri="{53640926-AAD7-44D8-BBD7-CCE9431645EC}">
                        <a14:shadowObscured xmlns:a14="http://schemas.microsoft.com/office/drawing/2010/main"/>
                      </a:ext>
                    </a:extLst>
                  </pic:spPr>
                </pic:pic>
              </a:graphicData>
            </a:graphic>
          </wp:inline>
        </w:drawing>
      </w:r>
    </w:p>
    <w:p w14:paraId="0000009B" w14:textId="0615B9E4"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 Flow diagram of inclusion criteria for bikeway segments in Vancouver, Calgary, and Toronto</w:t>
      </w:r>
      <w:r>
        <w:rPr>
          <w:rFonts w:ascii="Times New Roman" w:eastAsia="Times New Roman" w:hAnsi="Times New Roman" w:cs="Times New Roman"/>
          <w:sz w:val="24"/>
          <w:szCs w:val="24"/>
        </w:rPr>
        <w:t>. This flowchart provides a high-level overview of the segment inclusions and exclusions for each municipality</w:t>
      </w:r>
      <w:r w:rsidRPr="00AB78AF">
        <w:rPr>
          <w:rFonts w:ascii="Times New Roman" w:eastAsia="Times New Roman" w:hAnsi="Times New Roman" w:cs="Times New Roman"/>
          <w:sz w:val="24"/>
          <w:szCs w:val="24"/>
          <w:highlight w:val="yellow"/>
        </w:rPr>
        <w:t xml:space="preserve">. Data from Calgary were specific to </w:t>
      </w:r>
      <w:commentRangeStart w:id="75"/>
      <w:commentRangeStart w:id="76"/>
      <w:r w:rsidRPr="00AB78AF">
        <w:rPr>
          <w:rFonts w:ascii="Times New Roman" w:eastAsia="Times New Roman" w:hAnsi="Times New Roman" w:cs="Times New Roman"/>
          <w:sz w:val="24"/>
          <w:szCs w:val="24"/>
          <w:highlight w:val="yellow"/>
        </w:rPr>
        <w:t xml:space="preserve">on-street </w:t>
      </w:r>
      <w:r w:rsidR="003971D9" w:rsidRPr="00AB78AF">
        <w:rPr>
          <w:rFonts w:ascii="Times New Roman" w:eastAsia="Times New Roman" w:hAnsi="Times New Roman" w:cs="Times New Roman"/>
          <w:sz w:val="24"/>
          <w:szCs w:val="24"/>
          <w:highlight w:val="yellow"/>
        </w:rPr>
        <w:t>infrastructure</w:t>
      </w:r>
      <w:r w:rsidRPr="00AB78AF">
        <w:rPr>
          <w:rFonts w:ascii="Times New Roman" w:eastAsia="Times New Roman" w:hAnsi="Times New Roman" w:cs="Times New Roman"/>
          <w:sz w:val="24"/>
          <w:szCs w:val="24"/>
          <w:highlight w:val="yellow"/>
        </w:rPr>
        <w:t xml:space="preserve"> only</w:t>
      </w:r>
      <w:commentRangeEnd w:id="75"/>
      <w:r w:rsidR="001D258F" w:rsidRPr="00AB78AF">
        <w:rPr>
          <w:rStyle w:val="CommentReference"/>
          <w:highlight w:val="yellow"/>
        </w:rPr>
        <w:commentReference w:id="75"/>
      </w:r>
      <w:commentRangeEnd w:id="76"/>
      <w:r w:rsidR="00FF5DD7" w:rsidRPr="00AB78AF">
        <w:rPr>
          <w:rStyle w:val="CommentReference"/>
          <w:highlight w:val="yellow"/>
        </w:rPr>
        <w:commentReference w:id="76"/>
      </w:r>
      <w:r w:rsidRPr="00AB78AF">
        <w:rPr>
          <w:rFonts w:ascii="Times New Roman" w:eastAsia="Times New Roman" w:hAnsi="Times New Roman" w:cs="Times New Roman"/>
          <w:sz w:val="24"/>
          <w:szCs w:val="24"/>
          <w:highlight w:val="yellow"/>
        </w:rPr>
        <w:t>.</w:t>
      </w:r>
      <w:r>
        <w:rPr>
          <w:rFonts w:ascii="Times New Roman" w:eastAsia="Times New Roman" w:hAnsi="Times New Roman" w:cs="Times New Roman"/>
          <w:sz w:val="24"/>
          <w:szCs w:val="24"/>
        </w:rPr>
        <w:t xml:space="preserve"> For </w:t>
      </w:r>
      <w:r w:rsidRPr="0024700F">
        <w:rPr>
          <w:rFonts w:ascii="Times New Roman" w:eastAsia="Times New Roman" w:hAnsi="Times New Roman" w:cs="Times New Roman"/>
          <w:sz w:val="24"/>
          <w:szCs w:val="24"/>
        </w:rPr>
        <w:t>detailed flow diagrams specific to each municipality, please refer to</w:t>
      </w:r>
      <w:del w:id="77" w:author="Richard Wen" w:date="2024-10-30T01:32:00Z" w16du:dateUtc="2024-10-30T05:32:00Z">
        <w:r w:rsidRPr="0024700F" w:rsidDel="000B16FA">
          <w:rPr>
            <w:rFonts w:ascii="Times New Roman" w:eastAsia="Times New Roman" w:hAnsi="Times New Roman" w:cs="Times New Roman"/>
            <w:sz w:val="24"/>
            <w:szCs w:val="24"/>
          </w:rPr>
          <w:delText xml:space="preserve"> the</w:delText>
        </w:r>
      </w:del>
      <w:r w:rsidRPr="0024700F">
        <w:rPr>
          <w:rFonts w:ascii="Times New Roman" w:eastAsia="Times New Roman" w:hAnsi="Times New Roman" w:cs="Times New Roman"/>
          <w:sz w:val="24"/>
          <w:szCs w:val="24"/>
        </w:rPr>
        <w:t xml:space="preserve"> </w:t>
      </w:r>
      <w:r w:rsidRPr="0024700F">
        <w:rPr>
          <w:rFonts w:ascii="Times New Roman" w:eastAsia="Times New Roman" w:hAnsi="Times New Roman" w:cs="Times New Roman"/>
          <w:b/>
          <w:sz w:val="24"/>
          <w:szCs w:val="24"/>
        </w:rPr>
        <w:t>Appendix</w:t>
      </w:r>
      <w:ins w:id="78" w:author="Richard Wen" w:date="2024-10-30T01:32:00Z" w16du:dateUtc="2024-10-30T05:32:00Z">
        <w:r w:rsidR="000B16FA">
          <w:rPr>
            <w:rFonts w:ascii="Times New Roman" w:eastAsia="Times New Roman" w:hAnsi="Times New Roman" w:cs="Times New Roman"/>
            <w:b/>
            <w:sz w:val="24"/>
            <w:szCs w:val="24"/>
          </w:rPr>
          <w:t xml:space="preserve"> 2</w:t>
        </w:r>
        <w:r w:rsidR="00E25915">
          <w:rPr>
            <w:rFonts w:ascii="Times New Roman" w:eastAsia="Times New Roman" w:hAnsi="Times New Roman" w:cs="Times New Roman"/>
            <w:sz w:val="24"/>
            <w:szCs w:val="24"/>
          </w:rPr>
          <w:t>. For details on excluded se</w:t>
        </w:r>
      </w:ins>
      <w:ins w:id="79" w:author="Richard Wen" w:date="2024-10-30T01:33:00Z" w16du:dateUtc="2024-10-30T05:33:00Z">
        <w:r w:rsidR="00E25915">
          <w:rPr>
            <w:rFonts w:ascii="Times New Roman" w:eastAsia="Times New Roman" w:hAnsi="Times New Roman" w:cs="Times New Roman"/>
            <w:sz w:val="24"/>
            <w:szCs w:val="24"/>
          </w:rPr>
          <w:t xml:space="preserve">gments, refer to </w:t>
        </w:r>
        <w:r w:rsidR="00E25915" w:rsidRPr="00E25915">
          <w:rPr>
            <w:rFonts w:ascii="Times New Roman" w:eastAsia="Times New Roman" w:hAnsi="Times New Roman" w:cs="Times New Roman"/>
            <w:b/>
            <w:bCs/>
            <w:sz w:val="24"/>
            <w:szCs w:val="24"/>
            <w:rPrChange w:id="80" w:author="Richard Wen" w:date="2024-10-30T01:33:00Z" w16du:dateUtc="2024-10-30T05:33:00Z">
              <w:rPr>
                <w:rFonts w:ascii="Times New Roman" w:eastAsia="Times New Roman" w:hAnsi="Times New Roman" w:cs="Times New Roman"/>
                <w:sz w:val="24"/>
                <w:szCs w:val="24"/>
              </w:rPr>
            </w:rPrChange>
          </w:rPr>
          <w:t>Supplementary Table 2</w:t>
        </w:r>
        <w:r w:rsidR="00E25915">
          <w:rPr>
            <w:rFonts w:ascii="Times New Roman" w:eastAsia="Times New Roman" w:hAnsi="Times New Roman" w:cs="Times New Roman"/>
            <w:sz w:val="24"/>
            <w:szCs w:val="24"/>
          </w:rPr>
          <w:t>.</w:t>
        </w:r>
      </w:ins>
      <w:del w:id="81" w:author="Richard Wen" w:date="2024-10-30T01:32:00Z" w16du:dateUtc="2024-10-30T05:32:00Z">
        <w:r w:rsidRPr="0024700F" w:rsidDel="00E25915">
          <w:rPr>
            <w:rFonts w:ascii="Times New Roman" w:eastAsia="Times New Roman" w:hAnsi="Times New Roman" w:cs="Times New Roman"/>
            <w:sz w:val="24"/>
            <w:szCs w:val="24"/>
          </w:rPr>
          <w:delText>.</w:delText>
        </w:r>
      </w:del>
    </w:p>
    <w:p w14:paraId="7B09301A" w14:textId="77777777" w:rsidR="0024700F" w:rsidRPr="0024700F" w:rsidRDefault="0024700F">
      <w:pPr>
        <w:rPr>
          <w:rFonts w:ascii="Times New Roman" w:eastAsia="Times New Roman" w:hAnsi="Times New Roman" w:cs="Times New Roman"/>
          <w:sz w:val="24"/>
          <w:szCs w:val="24"/>
        </w:rPr>
      </w:pPr>
    </w:p>
    <w:p w14:paraId="0000009D" w14:textId="3B8F3E56" w:rsidR="003B416B" w:rsidRPr="00FF4FFA" w:rsidRDefault="00656B38" w:rsidP="0024700F">
      <w:pPr>
        <w:rPr>
          <w:rFonts w:ascii="Times New Roman" w:eastAsia="Times New Roman" w:hAnsi="Times New Roman" w:cs="Times New Roman"/>
          <w:b/>
          <w:bCs/>
          <w:sz w:val="24"/>
          <w:szCs w:val="24"/>
        </w:rPr>
      </w:pPr>
      <w:r w:rsidRPr="00FF4FFA">
        <w:rPr>
          <w:rFonts w:ascii="Times New Roman" w:eastAsia="Times New Roman" w:hAnsi="Times New Roman" w:cs="Times New Roman"/>
          <w:b/>
          <w:bCs/>
          <w:sz w:val="24"/>
          <w:szCs w:val="24"/>
        </w:rPr>
        <w:t xml:space="preserve">3.2 </w:t>
      </w:r>
      <w:r w:rsidR="0024700F" w:rsidRPr="00FF4FFA">
        <w:rPr>
          <w:rFonts w:ascii="Times New Roman" w:eastAsia="Times New Roman" w:hAnsi="Times New Roman" w:cs="Times New Roman"/>
          <w:b/>
          <w:bCs/>
          <w:sz w:val="24"/>
          <w:szCs w:val="24"/>
        </w:rPr>
        <w:t xml:space="preserve">Objective 1: </w:t>
      </w:r>
      <w:r w:rsidR="008D241C" w:rsidRPr="00FF4FFA">
        <w:rPr>
          <w:rFonts w:ascii="Times New Roman" w:eastAsia="Times New Roman" w:hAnsi="Times New Roman" w:cs="Times New Roman"/>
          <w:b/>
          <w:bCs/>
          <w:sz w:val="24"/>
          <w:szCs w:val="24"/>
        </w:rPr>
        <w:t xml:space="preserve">Verification </w:t>
      </w:r>
    </w:p>
    <w:p w14:paraId="0000009E" w14:textId="244218E5" w:rsidR="003B416B" w:rsidRDefault="00D21AEC" w:rsidP="00AB78AF">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Installation years were verified for all segments, </w:t>
      </w:r>
      <w:r w:rsidR="008D241C">
        <w:rPr>
          <w:rFonts w:ascii="Times New Roman" w:eastAsia="Times New Roman" w:hAnsi="Times New Roman" w:cs="Times New Roman"/>
          <w:sz w:val="24"/>
          <w:szCs w:val="24"/>
        </w:rPr>
        <w:t xml:space="preserve">and showed </w:t>
      </w:r>
      <w:r>
        <w:rPr>
          <w:rFonts w:ascii="Times New Roman" w:eastAsia="Times New Roman" w:hAnsi="Times New Roman" w:cs="Times New Roman"/>
          <w:sz w:val="24"/>
          <w:szCs w:val="24"/>
        </w:rPr>
        <w:t xml:space="preserve">that 66% of included segments in Vancouver, 8% in Calgary, and 41% in Toronto had dedicated cycling infrastructure established by 2009 or earlier. </w:t>
      </w:r>
      <w:bookmarkStart w:id="82" w:name="_Hlk180397792"/>
      <w:r>
        <w:rPr>
          <w:rFonts w:ascii="Times New Roman" w:eastAsia="Times New Roman" w:hAnsi="Times New Roman" w:cs="Times New Roman"/>
          <w:sz w:val="24"/>
          <w:szCs w:val="24"/>
        </w:rPr>
        <w:t>In Vancouver, among segments installed or updated during the study period</w:t>
      </w:r>
      <w:r w:rsidR="008D241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83.3% accurately matched the city's provided installation years, and 97.2% were within a ±1-year range. For Calgary, a smaller subset of segments 42.1% matched with the city's recorded installation years, and 62.7% were accurate within ±1 year. Finally, in Toronto, among </w:t>
      </w:r>
      <w:r>
        <w:rPr>
          <w:rFonts w:ascii="Times New Roman" w:eastAsia="Times New Roman" w:hAnsi="Times New Roman" w:cs="Times New Roman"/>
          <w:sz w:val="24"/>
          <w:szCs w:val="24"/>
        </w:rPr>
        <w:lastRenderedPageBreak/>
        <w:t>188 eligible segments, 74.5% accurately matched with the city's provided installation years, and 78.2% were accurate within a ±1-year span.</w:t>
      </w:r>
    </w:p>
    <w:bookmarkEnd w:id="82"/>
    <w:p w14:paraId="67EDB1E1" w14:textId="4152415E" w:rsidR="00252342" w:rsidRPr="00B22ACE" w:rsidRDefault="00BA00B1" w:rsidP="00252342">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contrasting the classification of infrastructur</w:t>
      </w:r>
      <w:r w:rsidR="008F0433">
        <w:rPr>
          <w:rFonts w:ascii="Times New Roman" w:eastAsia="Times New Roman" w:hAnsi="Times New Roman" w:cs="Times New Roman"/>
          <w:sz w:val="24"/>
          <w:szCs w:val="24"/>
        </w:rPr>
        <w:t>e between the verified and original (provided by each city) data</w:t>
      </w:r>
      <w:r>
        <w:rPr>
          <w:rFonts w:ascii="Times New Roman" w:eastAsia="Times New Roman" w:hAnsi="Times New Roman" w:cs="Times New Roman"/>
          <w:sz w:val="24"/>
          <w:szCs w:val="24"/>
        </w:rPr>
        <w:t>, the verified data revealed</w:t>
      </w:r>
      <w:r w:rsidR="008F0433">
        <w:rPr>
          <w:rFonts w:ascii="Times New Roman" w:eastAsia="Times New Roman" w:hAnsi="Times New Roman" w:cs="Times New Roman"/>
          <w:sz w:val="24"/>
          <w:szCs w:val="24"/>
        </w:rPr>
        <w:t xml:space="preserve"> slightly more</w:t>
      </w:r>
      <w:r>
        <w:rPr>
          <w:rFonts w:ascii="Times New Roman" w:eastAsia="Times New Roman" w:hAnsi="Times New Roman" w:cs="Times New Roman"/>
          <w:sz w:val="24"/>
          <w:szCs w:val="24"/>
        </w:rPr>
        <w:t xml:space="preserve"> </w:t>
      </w:r>
      <w:r w:rsidR="008F0433">
        <w:rPr>
          <w:rFonts w:ascii="Times New Roman" w:eastAsia="Times New Roman" w:hAnsi="Times New Roman" w:cs="Times New Roman"/>
          <w:sz w:val="24"/>
          <w:szCs w:val="24"/>
        </w:rPr>
        <w:t>painted lanes</w:t>
      </w:r>
      <w:r w:rsidR="00E05A52">
        <w:rPr>
          <w:rFonts w:ascii="Times New Roman" w:eastAsia="Times New Roman" w:hAnsi="Times New Roman" w:cs="Times New Roman"/>
          <w:sz w:val="24"/>
          <w:szCs w:val="24"/>
        </w:rPr>
        <w:t xml:space="preserve"> for Vancouver and Calgary</w:t>
      </w:r>
      <w:r w:rsidR="008F0433">
        <w:rPr>
          <w:rFonts w:ascii="Times New Roman" w:eastAsia="Times New Roman" w:hAnsi="Times New Roman" w:cs="Times New Roman"/>
          <w:sz w:val="24"/>
          <w:szCs w:val="24"/>
        </w:rPr>
        <w:t>, slightly less cycle tracks for Calgary and Toronto, and slightly more cycle tracks for Vancouver</w:t>
      </w:r>
      <w:r>
        <w:rPr>
          <w:rFonts w:ascii="Times New Roman" w:eastAsia="Times New Roman" w:hAnsi="Times New Roman" w:cs="Times New Roman"/>
          <w:sz w:val="24"/>
          <w:szCs w:val="24"/>
        </w:rPr>
        <w:t xml:space="preserve"> </w:t>
      </w:r>
      <w:r w:rsidR="00B22ACE">
        <w:rPr>
          <w:rFonts w:ascii="Times New Roman" w:eastAsia="Times New Roman" w:hAnsi="Times New Roman" w:cs="Times New Roman"/>
          <w:sz w:val="24"/>
          <w:szCs w:val="24"/>
        </w:rPr>
        <w:t>(</w:t>
      </w:r>
      <w:r w:rsidR="00B22ACE">
        <w:rPr>
          <w:rFonts w:ascii="Times New Roman" w:eastAsia="Times New Roman" w:hAnsi="Times New Roman" w:cs="Times New Roman"/>
          <w:b/>
          <w:bCs/>
          <w:i/>
          <w:iCs/>
          <w:sz w:val="24"/>
          <w:szCs w:val="24"/>
        </w:rPr>
        <w:t xml:space="preserve">Table </w:t>
      </w:r>
      <w:r w:rsidR="00564281">
        <w:rPr>
          <w:rFonts w:ascii="Times New Roman" w:eastAsia="Times New Roman" w:hAnsi="Times New Roman" w:cs="Times New Roman"/>
          <w:b/>
          <w:bCs/>
          <w:i/>
          <w:iCs/>
          <w:sz w:val="24"/>
          <w:szCs w:val="24"/>
        </w:rPr>
        <w:t>2</w:t>
      </w:r>
      <w:r w:rsidR="00B22ACE">
        <w:rPr>
          <w:rFonts w:ascii="Times New Roman" w:eastAsia="Times New Roman" w:hAnsi="Times New Roman" w:cs="Times New Roman"/>
          <w:sz w:val="24"/>
          <w:szCs w:val="24"/>
        </w:rPr>
        <w:t>).</w:t>
      </w:r>
      <w:r w:rsidR="0047008B">
        <w:rPr>
          <w:rFonts w:ascii="Times New Roman" w:eastAsia="Times New Roman" w:hAnsi="Times New Roman" w:cs="Times New Roman"/>
          <w:sz w:val="24"/>
          <w:szCs w:val="24"/>
        </w:rPr>
        <w:t xml:space="preserve"> </w:t>
      </w:r>
      <w:r w:rsidR="00E05A52">
        <w:rPr>
          <w:rFonts w:ascii="Times New Roman" w:eastAsia="Times New Roman" w:hAnsi="Times New Roman" w:cs="Times New Roman"/>
          <w:sz w:val="24"/>
          <w:szCs w:val="24"/>
        </w:rPr>
        <w:t>Toronto had the largest difference (+19 km) in</w:t>
      </w:r>
      <w:r w:rsidR="003507B8">
        <w:rPr>
          <w:rFonts w:ascii="Times New Roman" w:eastAsia="Times New Roman" w:hAnsi="Times New Roman" w:cs="Times New Roman"/>
          <w:sz w:val="24"/>
          <w:szCs w:val="24"/>
        </w:rPr>
        <w:t xml:space="preserve"> painted lanes</w:t>
      </w:r>
      <w:r w:rsidR="00E05A52">
        <w:rPr>
          <w:rFonts w:ascii="Times New Roman" w:eastAsia="Times New Roman" w:hAnsi="Times New Roman" w:cs="Times New Roman"/>
          <w:sz w:val="24"/>
          <w:szCs w:val="24"/>
        </w:rPr>
        <w:t>, while</w:t>
      </w:r>
      <w:r w:rsidR="0047008B">
        <w:rPr>
          <w:rFonts w:ascii="Times New Roman" w:eastAsia="Times New Roman" w:hAnsi="Times New Roman" w:cs="Times New Roman"/>
          <w:sz w:val="24"/>
          <w:szCs w:val="24"/>
        </w:rPr>
        <w:t xml:space="preserve"> total on-street</w:t>
      </w:r>
      <w:r w:rsidR="001D258F">
        <w:rPr>
          <w:rFonts w:ascii="Times New Roman" w:eastAsia="Times New Roman" w:hAnsi="Times New Roman" w:cs="Times New Roman"/>
          <w:sz w:val="24"/>
          <w:szCs w:val="24"/>
        </w:rPr>
        <w:t xml:space="preserve"> cycling</w:t>
      </w:r>
      <w:r w:rsidR="0047008B">
        <w:rPr>
          <w:rFonts w:ascii="Times New Roman" w:eastAsia="Times New Roman" w:hAnsi="Times New Roman" w:cs="Times New Roman"/>
          <w:sz w:val="24"/>
          <w:szCs w:val="24"/>
        </w:rPr>
        <w:t xml:space="preserve"> infrastructure had smaller differences</w:t>
      </w:r>
      <w:r w:rsidR="000D4FF3">
        <w:rPr>
          <w:rFonts w:ascii="Times New Roman" w:eastAsia="Times New Roman" w:hAnsi="Times New Roman" w:cs="Times New Roman"/>
          <w:sz w:val="24"/>
          <w:szCs w:val="24"/>
        </w:rPr>
        <w:t xml:space="preserve"> (+6.2, -1.4, and +19 km)</w:t>
      </w:r>
      <w:r w:rsidR="0047008B">
        <w:rPr>
          <w:rFonts w:ascii="Times New Roman" w:eastAsia="Times New Roman" w:hAnsi="Times New Roman" w:cs="Times New Roman"/>
          <w:sz w:val="24"/>
          <w:szCs w:val="24"/>
        </w:rPr>
        <w:t xml:space="preserve"> between the verified and original data for Vancouver, Calgary, and Toronto respectively.</w:t>
      </w:r>
    </w:p>
    <w:tbl>
      <w:tblPr>
        <w:tblStyle w:val="a"/>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1336"/>
        <w:gridCol w:w="2372"/>
        <w:gridCol w:w="1736"/>
        <w:gridCol w:w="1737"/>
        <w:gridCol w:w="2169"/>
      </w:tblGrid>
      <w:tr w:rsidR="00EC43FE" w14:paraId="61D6DAE3" w14:textId="6349D467" w:rsidTr="00FF4FFA">
        <w:trPr>
          <w:trHeight w:val="567"/>
        </w:trPr>
        <w:tc>
          <w:tcPr>
            <w:tcW w:w="400" w:type="pct"/>
            <w:shd w:val="clear" w:color="auto" w:fill="2F5496"/>
            <w:vAlign w:val="center"/>
          </w:tcPr>
          <w:p w14:paraId="2C092382" w14:textId="75A174EB" w:rsidR="0083548E" w:rsidRPr="0088245E" w:rsidRDefault="0083548E" w:rsidP="00AB78AF">
            <w:pPr>
              <w:jc w:val="center"/>
              <w:rPr>
                <w:rFonts w:ascii="Times New Roman" w:eastAsia="Times New Roman" w:hAnsi="Times New Roman" w:cs="Times New Roman"/>
                <w:b/>
                <w:color w:val="FFFFFF"/>
                <w:sz w:val="24"/>
                <w:szCs w:val="24"/>
              </w:rPr>
            </w:pPr>
            <w:r w:rsidRPr="0088245E">
              <w:rPr>
                <w:rFonts w:ascii="Times New Roman" w:eastAsia="Times New Roman" w:hAnsi="Times New Roman" w:cs="Times New Roman"/>
                <w:b/>
                <w:color w:val="FFFFFF"/>
                <w:sz w:val="24"/>
                <w:szCs w:val="24"/>
              </w:rPr>
              <w:t>City</w:t>
            </w:r>
          </w:p>
        </w:tc>
        <w:tc>
          <w:tcPr>
            <w:tcW w:w="750" w:type="pct"/>
            <w:shd w:val="clear" w:color="auto" w:fill="2F5496"/>
            <w:vAlign w:val="center"/>
          </w:tcPr>
          <w:p w14:paraId="75A4053F" w14:textId="7451F2BA" w:rsidR="0083548E" w:rsidRPr="0088245E" w:rsidRDefault="00B1540F" w:rsidP="00AB78AF">
            <w:pPr>
              <w:jc w:val="center"/>
              <w:rPr>
                <w:rFonts w:ascii="Times New Roman" w:eastAsia="Times New Roman" w:hAnsi="Times New Roman" w:cs="Times New Roman"/>
                <w:b/>
                <w:color w:val="FFFFFF"/>
                <w:sz w:val="24"/>
                <w:szCs w:val="24"/>
              </w:rPr>
            </w:pPr>
            <w:r w:rsidRPr="0088245E">
              <w:rPr>
                <w:rFonts w:ascii="Times New Roman" w:eastAsia="Times New Roman" w:hAnsi="Times New Roman" w:cs="Times New Roman"/>
                <w:b/>
                <w:color w:val="FFFFFF"/>
                <w:sz w:val="24"/>
                <w:szCs w:val="24"/>
              </w:rPr>
              <w:t>Classification</w:t>
            </w:r>
          </w:p>
        </w:tc>
        <w:tc>
          <w:tcPr>
            <w:tcW w:w="550" w:type="pct"/>
            <w:shd w:val="clear" w:color="auto" w:fill="2F5496"/>
            <w:vAlign w:val="center"/>
          </w:tcPr>
          <w:p w14:paraId="306A259E" w14:textId="1DAA197D" w:rsidR="0083548E" w:rsidRPr="0088245E" w:rsidRDefault="0083548E" w:rsidP="00AB78AF">
            <w:pPr>
              <w:jc w:val="center"/>
              <w:rPr>
                <w:rFonts w:ascii="Times New Roman" w:eastAsia="Times New Roman" w:hAnsi="Times New Roman" w:cs="Times New Roman"/>
                <w:b/>
                <w:color w:val="FFFFFF"/>
                <w:sz w:val="24"/>
                <w:szCs w:val="24"/>
              </w:rPr>
            </w:pPr>
            <w:r w:rsidRPr="0088245E">
              <w:rPr>
                <w:rFonts w:ascii="Times New Roman" w:eastAsia="Times New Roman" w:hAnsi="Times New Roman" w:cs="Times New Roman"/>
                <w:b/>
                <w:color w:val="FFFFFF"/>
                <w:sz w:val="24"/>
                <w:szCs w:val="24"/>
              </w:rPr>
              <w:t>Municipal</w:t>
            </w:r>
          </w:p>
        </w:tc>
        <w:tc>
          <w:tcPr>
            <w:tcW w:w="550" w:type="pct"/>
            <w:shd w:val="clear" w:color="auto" w:fill="2F5496"/>
            <w:vAlign w:val="center"/>
          </w:tcPr>
          <w:p w14:paraId="7331EF3E" w14:textId="17B7184C" w:rsidR="0083548E" w:rsidRPr="0088245E" w:rsidRDefault="0083548E" w:rsidP="00AB78AF">
            <w:pPr>
              <w:jc w:val="center"/>
              <w:rPr>
                <w:rFonts w:ascii="Times New Roman" w:eastAsia="Times New Roman" w:hAnsi="Times New Roman" w:cs="Times New Roman"/>
                <w:b/>
                <w:color w:val="FFFFFF"/>
                <w:sz w:val="24"/>
                <w:szCs w:val="24"/>
              </w:rPr>
            </w:pPr>
            <w:r w:rsidRPr="0088245E">
              <w:rPr>
                <w:rFonts w:ascii="Times New Roman" w:eastAsia="Times New Roman" w:hAnsi="Times New Roman" w:cs="Times New Roman"/>
                <w:b/>
                <w:color w:val="FFFFFF"/>
                <w:sz w:val="24"/>
                <w:szCs w:val="24"/>
              </w:rPr>
              <w:t>Verified</w:t>
            </w:r>
          </w:p>
        </w:tc>
        <w:tc>
          <w:tcPr>
            <w:tcW w:w="686" w:type="pct"/>
            <w:shd w:val="clear" w:color="auto" w:fill="2F5496"/>
            <w:vAlign w:val="center"/>
          </w:tcPr>
          <w:p w14:paraId="226667C9" w14:textId="2922DF89" w:rsidR="0083548E" w:rsidRPr="0088245E" w:rsidRDefault="0083548E" w:rsidP="00AB78AF">
            <w:pPr>
              <w:jc w:val="center"/>
              <w:rPr>
                <w:rFonts w:ascii="Times New Roman" w:eastAsia="Times New Roman" w:hAnsi="Times New Roman" w:cs="Times New Roman"/>
                <w:b/>
                <w:color w:val="FFFFFF"/>
                <w:sz w:val="24"/>
                <w:szCs w:val="24"/>
              </w:rPr>
            </w:pPr>
            <w:r w:rsidRPr="0088245E">
              <w:rPr>
                <w:rFonts w:ascii="Times New Roman" w:eastAsia="Times New Roman" w:hAnsi="Times New Roman" w:cs="Times New Roman"/>
                <w:b/>
                <w:color w:val="FFFFFF"/>
                <w:sz w:val="24"/>
                <w:szCs w:val="24"/>
              </w:rPr>
              <w:t>Difference</w:t>
            </w:r>
          </w:p>
        </w:tc>
      </w:tr>
      <w:tr w:rsidR="00EC43FE" w14:paraId="2586534E" w14:textId="4DA840DE" w:rsidTr="00FF4FFA">
        <w:trPr>
          <w:trHeight w:val="397"/>
        </w:trPr>
        <w:tc>
          <w:tcPr>
            <w:tcW w:w="400" w:type="pct"/>
            <w:vMerge w:val="restart"/>
            <w:tcMar>
              <w:top w:w="113" w:type="dxa"/>
            </w:tcMar>
            <w:vAlign w:val="center"/>
          </w:tcPr>
          <w:p w14:paraId="09BB8F39" w14:textId="4A61BABD" w:rsidR="008402E6" w:rsidRPr="0088245E" w:rsidRDefault="008402E6" w:rsidP="008402E6">
            <w:pPr>
              <w:jc w:val="center"/>
              <w:rPr>
                <w:rFonts w:ascii="Times New Roman" w:eastAsia="Times New Roman" w:hAnsi="Times New Roman" w:cs="Times New Roman"/>
                <w:b/>
                <w:sz w:val="24"/>
                <w:szCs w:val="24"/>
              </w:rPr>
            </w:pPr>
            <w:r w:rsidRPr="0088245E">
              <w:rPr>
                <w:rFonts w:ascii="Times New Roman" w:eastAsia="Times New Roman" w:hAnsi="Times New Roman" w:cs="Times New Roman"/>
                <w:b/>
                <w:sz w:val="24"/>
                <w:szCs w:val="24"/>
              </w:rPr>
              <w:t>Vancouver</w:t>
            </w:r>
          </w:p>
        </w:tc>
        <w:tc>
          <w:tcPr>
            <w:tcW w:w="750" w:type="pct"/>
            <w:tcMar>
              <w:top w:w="113" w:type="dxa"/>
            </w:tcMar>
            <w:vAlign w:val="center"/>
          </w:tcPr>
          <w:p w14:paraId="7B7234B3" w14:textId="26E04151" w:rsidR="008402E6" w:rsidRPr="0088245E" w:rsidRDefault="008402E6" w:rsidP="008402E6">
            <w:pPr>
              <w:rPr>
                <w:rFonts w:ascii="Times New Roman" w:eastAsia="Times New Roman" w:hAnsi="Times New Roman" w:cs="Times New Roman"/>
                <w:sz w:val="24"/>
                <w:szCs w:val="24"/>
              </w:rPr>
            </w:pPr>
            <w:r w:rsidRPr="0088245E">
              <w:rPr>
                <w:rFonts w:ascii="Times New Roman" w:eastAsia="Times New Roman" w:hAnsi="Times New Roman" w:cs="Times New Roman"/>
                <w:sz w:val="24"/>
                <w:szCs w:val="24"/>
              </w:rPr>
              <w:t>Painted Lanes</w:t>
            </w:r>
          </w:p>
        </w:tc>
        <w:tc>
          <w:tcPr>
            <w:tcW w:w="550" w:type="pct"/>
            <w:shd w:val="clear" w:color="auto" w:fill="auto"/>
            <w:tcMar>
              <w:top w:w="113" w:type="dxa"/>
            </w:tcMar>
            <w:vAlign w:val="center"/>
          </w:tcPr>
          <w:p w14:paraId="675CC3AA" w14:textId="61A07E62" w:rsidR="008402E6" w:rsidRPr="0088245E" w:rsidRDefault="008402E6" w:rsidP="008402E6">
            <w:pPr>
              <w:jc w:val="right"/>
              <w:rPr>
                <w:rFonts w:ascii="Times New Roman" w:eastAsia="Times New Roman" w:hAnsi="Times New Roman" w:cs="Times New Roman"/>
                <w:sz w:val="24"/>
                <w:szCs w:val="24"/>
              </w:rPr>
            </w:pPr>
            <w:r w:rsidRPr="0088245E">
              <w:rPr>
                <w:rFonts w:ascii="Times New Roman" w:hAnsi="Times New Roman" w:cs="Times New Roman"/>
                <w:color w:val="000000"/>
                <w:sz w:val="24"/>
                <w:szCs w:val="24"/>
              </w:rPr>
              <w:t>43.8 km</w:t>
            </w:r>
          </w:p>
        </w:tc>
        <w:tc>
          <w:tcPr>
            <w:tcW w:w="550" w:type="pct"/>
            <w:shd w:val="clear" w:color="auto" w:fill="FFFFFF" w:themeFill="background1"/>
            <w:tcMar>
              <w:top w:w="113" w:type="dxa"/>
            </w:tcMar>
            <w:vAlign w:val="center"/>
          </w:tcPr>
          <w:p w14:paraId="6CCB4EB6" w14:textId="32A27B06" w:rsidR="008402E6" w:rsidRPr="0088245E" w:rsidRDefault="008402E6" w:rsidP="008402E6">
            <w:pPr>
              <w:jc w:val="right"/>
              <w:rPr>
                <w:rFonts w:ascii="Times New Roman" w:eastAsia="Times New Roman" w:hAnsi="Times New Roman" w:cs="Times New Roman"/>
                <w:sz w:val="24"/>
                <w:szCs w:val="24"/>
              </w:rPr>
            </w:pPr>
            <w:r w:rsidRPr="0088245E">
              <w:rPr>
                <w:rFonts w:ascii="Times New Roman" w:hAnsi="Times New Roman" w:cs="Times New Roman"/>
                <w:color w:val="000000"/>
                <w:sz w:val="24"/>
                <w:szCs w:val="24"/>
              </w:rPr>
              <w:t>46.7 km</w:t>
            </w:r>
          </w:p>
        </w:tc>
        <w:tc>
          <w:tcPr>
            <w:tcW w:w="686" w:type="pct"/>
            <w:shd w:val="clear" w:color="auto" w:fill="FFFFFF" w:themeFill="background1"/>
            <w:tcMar>
              <w:top w:w="113" w:type="dxa"/>
            </w:tcMar>
            <w:vAlign w:val="center"/>
          </w:tcPr>
          <w:p w14:paraId="4ACD5CFD" w14:textId="6C261EF1" w:rsidR="008402E6" w:rsidRPr="0088245E" w:rsidRDefault="002E1F9C" w:rsidP="008402E6">
            <w:pPr>
              <w:jc w:val="right"/>
              <w:rPr>
                <w:rFonts w:ascii="Times New Roman" w:eastAsia="Times New Roman" w:hAnsi="Times New Roman" w:cs="Times New Roman"/>
                <w:sz w:val="24"/>
                <w:szCs w:val="24"/>
              </w:rPr>
            </w:pPr>
            <w:r w:rsidRPr="0088245E">
              <w:rPr>
                <w:rFonts w:ascii="Times New Roman" w:hAnsi="Times New Roman" w:cs="Times New Roman"/>
                <w:color w:val="000000"/>
                <w:sz w:val="24"/>
                <w:szCs w:val="24"/>
              </w:rPr>
              <w:t>+</w:t>
            </w:r>
            <w:r w:rsidR="008402E6" w:rsidRPr="0088245E">
              <w:rPr>
                <w:rFonts w:ascii="Times New Roman" w:hAnsi="Times New Roman" w:cs="Times New Roman"/>
                <w:color w:val="000000"/>
                <w:sz w:val="24"/>
                <w:szCs w:val="24"/>
              </w:rPr>
              <w:t>2.9 km</w:t>
            </w:r>
            <w:r w:rsidR="0088245E" w:rsidRPr="0088245E">
              <w:rPr>
                <w:rFonts w:ascii="Times New Roman" w:hAnsi="Times New Roman" w:cs="Times New Roman"/>
                <w:color w:val="000000"/>
                <w:sz w:val="24"/>
                <w:szCs w:val="24"/>
              </w:rPr>
              <w:t xml:space="preserve"> (</w:t>
            </w:r>
            <w:r w:rsidR="0088245E">
              <w:rPr>
                <w:rFonts w:ascii="Times New Roman" w:hAnsi="Times New Roman" w:cs="Times New Roman"/>
                <w:color w:val="000000"/>
                <w:sz w:val="24"/>
                <w:szCs w:val="24"/>
              </w:rPr>
              <w:t>6.4%</w:t>
            </w:r>
            <w:r w:rsidR="0088245E" w:rsidRPr="0088245E">
              <w:rPr>
                <w:rFonts w:ascii="Times New Roman" w:hAnsi="Times New Roman" w:cs="Times New Roman"/>
                <w:color w:val="000000"/>
                <w:sz w:val="24"/>
                <w:szCs w:val="24"/>
              </w:rPr>
              <w:t>)</w:t>
            </w:r>
          </w:p>
        </w:tc>
      </w:tr>
      <w:tr w:rsidR="00EC43FE" w14:paraId="7ADB5132" w14:textId="437535AB" w:rsidTr="00FF4FFA">
        <w:trPr>
          <w:trHeight w:val="397"/>
        </w:trPr>
        <w:tc>
          <w:tcPr>
            <w:tcW w:w="400" w:type="pct"/>
            <w:vMerge/>
            <w:tcMar>
              <w:top w:w="113" w:type="dxa"/>
            </w:tcMar>
            <w:vAlign w:val="center"/>
          </w:tcPr>
          <w:p w14:paraId="2D369A53" w14:textId="77777777" w:rsidR="008402E6" w:rsidRPr="0088245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750" w:type="pct"/>
            <w:tcMar>
              <w:top w:w="113" w:type="dxa"/>
            </w:tcMar>
            <w:vAlign w:val="center"/>
          </w:tcPr>
          <w:p w14:paraId="22CB2477" w14:textId="07E85F63" w:rsidR="008402E6" w:rsidRPr="0088245E" w:rsidRDefault="008402E6" w:rsidP="008402E6">
            <w:pPr>
              <w:rPr>
                <w:rFonts w:ascii="Times New Roman" w:eastAsia="Times New Roman" w:hAnsi="Times New Roman" w:cs="Times New Roman"/>
                <w:sz w:val="24"/>
                <w:szCs w:val="24"/>
              </w:rPr>
            </w:pPr>
            <w:r w:rsidRPr="0088245E">
              <w:rPr>
                <w:rFonts w:ascii="Times New Roman" w:eastAsia="Times New Roman" w:hAnsi="Times New Roman" w:cs="Times New Roman"/>
                <w:sz w:val="24"/>
                <w:szCs w:val="24"/>
              </w:rPr>
              <w:t>Cycle Tracks</w:t>
            </w:r>
          </w:p>
        </w:tc>
        <w:tc>
          <w:tcPr>
            <w:tcW w:w="550" w:type="pct"/>
            <w:shd w:val="clear" w:color="auto" w:fill="auto"/>
            <w:tcMar>
              <w:top w:w="113" w:type="dxa"/>
            </w:tcMar>
            <w:vAlign w:val="center"/>
          </w:tcPr>
          <w:p w14:paraId="6642B98D" w14:textId="33EF67C0" w:rsidR="008402E6" w:rsidRPr="0088245E" w:rsidRDefault="008402E6" w:rsidP="008402E6">
            <w:pPr>
              <w:jc w:val="right"/>
              <w:rPr>
                <w:rFonts w:ascii="Times New Roman" w:eastAsia="Times New Roman" w:hAnsi="Times New Roman" w:cs="Times New Roman"/>
                <w:sz w:val="24"/>
                <w:szCs w:val="24"/>
              </w:rPr>
            </w:pPr>
            <w:r w:rsidRPr="0088245E">
              <w:rPr>
                <w:rFonts w:ascii="Times New Roman" w:hAnsi="Times New Roman" w:cs="Times New Roman"/>
                <w:color w:val="000000"/>
                <w:sz w:val="24"/>
                <w:szCs w:val="24"/>
              </w:rPr>
              <w:t>27.4 km</w:t>
            </w:r>
          </w:p>
        </w:tc>
        <w:tc>
          <w:tcPr>
            <w:tcW w:w="550" w:type="pct"/>
            <w:shd w:val="clear" w:color="auto" w:fill="FFFFFF" w:themeFill="background1"/>
            <w:tcMar>
              <w:top w:w="113" w:type="dxa"/>
            </w:tcMar>
            <w:vAlign w:val="center"/>
          </w:tcPr>
          <w:p w14:paraId="28D54BA3" w14:textId="030D94FE" w:rsidR="008402E6" w:rsidRPr="0088245E" w:rsidRDefault="008402E6" w:rsidP="008402E6">
            <w:pPr>
              <w:jc w:val="right"/>
              <w:rPr>
                <w:rFonts w:ascii="Times New Roman" w:eastAsia="Times New Roman" w:hAnsi="Times New Roman" w:cs="Times New Roman"/>
                <w:sz w:val="24"/>
                <w:szCs w:val="24"/>
              </w:rPr>
            </w:pPr>
            <w:r w:rsidRPr="0088245E">
              <w:rPr>
                <w:rFonts w:ascii="Times New Roman" w:hAnsi="Times New Roman" w:cs="Times New Roman"/>
                <w:color w:val="000000"/>
                <w:sz w:val="24"/>
                <w:szCs w:val="24"/>
              </w:rPr>
              <w:t>30.7 km</w:t>
            </w:r>
          </w:p>
        </w:tc>
        <w:tc>
          <w:tcPr>
            <w:tcW w:w="686" w:type="pct"/>
            <w:shd w:val="clear" w:color="auto" w:fill="FFFFFF" w:themeFill="background1"/>
            <w:tcMar>
              <w:top w:w="113" w:type="dxa"/>
            </w:tcMar>
            <w:vAlign w:val="center"/>
          </w:tcPr>
          <w:p w14:paraId="0298C036" w14:textId="4D9C9BE3" w:rsidR="008402E6" w:rsidRPr="0088245E" w:rsidRDefault="002E1F9C" w:rsidP="008402E6">
            <w:pPr>
              <w:jc w:val="right"/>
              <w:rPr>
                <w:rFonts w:ascii="Times New Roman" w:eastAsia="Times New Roman" w:hAnsi="Times New Roman" w:cs="Times New Roman"/>
                <w:sz w:val="24"/>
                <w:szCs w:val="24"/>
              </w:rPr>
            </w:pPr>
            <w:r w:rsidRPr="0088245E">
              <w:rPr>
                <w:rFonts w:ascii="Times New Roman" w:hAnsi="Times New Roman" w:cs="Times New Roman"/>
                <w:color w:val="000000"/>
                <w:sz w:val="24"/>
                <w:szCs w:val="24"/>
              </w:rPr>
              <w:t>+</w:t>
            </w:r>
            <w:r w:rsidR="008402E6" w:rsidRPr="0088245E">
              <w:rPr>
                <w:rFonts w:ascii="Times New Roman" w:hAnsi="Times New Roman" w:cs="Times New Roman"/>
                <w:color w:val="000000"/>
                <w:sz w:val="24"/>
                <w:szCs w:val="24"/>
              </w:rPr>
              <w:t>3.3 km</w:t>
            </w:r>
            <w:r w:rsidR="0088245E" w:rsidRPr="0088245E">
              <w:rPr>
                <w:rFonts w:ascii="Times New Roman" w:hAnsi="Times New Roman" w:cs="Times New Roman"/>
                <w:color w:val="000000"/>
                <w:sz w:val="24"/>
                <w:szCs w:val="24"/>
              </w:rPr>
              <w:t xml:space="preserve"> (</w:t>
            </w:r>
            <w:r w:rsidR="0088245E">
              <w:rPr>
                <w:rFonts w:ascii="Times New Roman" w:hAnsi="Times New Roman" w:cs="Times New Roman"/>
                <w:color w:val="000000"/>
                <w:sz w:val="24"/>
                <w:szCs w:val="24"/>
              </w:rPr>
              <w:t>11.4%</w:t>
            </w:r>
            <w:r w:rsidR="0088245E" w:rsidRPr="0088245E">
              <w:rPr>
                <w:rFonts w:ascii="Times New Roman" w:hAnsi="Times New Roman" w:cs="Times New Roman"/>
                <w:color w:val="000000"/>
                <w:sz w:val="24"/>
                <w:szCs w:val="24"/>
              </w:rPr>
              <w:t>)</w:t>
            </w:r>
          </w:p>
        </w:tc>
      </w:tr>
      <w:tr w:rsidR="00EC43FE" w14:paraId="35F7F41F" w14:textId="77777777" w:rsidTr="00FF4FFA">
        <w:trPr>
          <w:trHeight w:val="397"/>
        </w:trPr>
        <w:tc>
          <w:tcPr>
            <w:tcW w:w="400" w:type="pct"/>
            <w:vMerge/>
            <w:tcMar>
              <w:top w:w="113" w:type="dxa"/>
            </w:tcMar>
            <w:vAlign w:val="center"/>
          </w:tcPr>
          <w:p w14:paraId="6907F28A" w14:textId="77777777" w:rsidR="008402E6" w:rsidRPr="0088245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750" w:type="pct"/>
            <w:shd w:val="clear" w:color="auto" w:fill="D9E2F4"/>
            <w:tcMar>
              <w:top w:w="113" w:type="dxa"/>
            </w:tcMar>
            <w:vAlign w:val="center"/>
          </w:tcPr>
          <w:p w14:paraId="70F076B1" w14:textId="09B121B3" w:rsidR="008402E6" w:rsidRPr="0088245E" w:rsidRDefault="008402E6" w:rsidP="008402E6">
            <w:pPr>
              <w:rPr>
                <w:rFonts w:ascii="Times New Roman" w:eastAsia="Times New Roman" w:hAnsi="Times New Roman" w:cs="Times New Roman"/>
                <w:b/>
                <w:bCs/>
                <w:sz w:val="24"/>
                <w:szCs w:val="24"/>
              </w:rPr>
            </w:pPr>
            <w:r w:rsidRPr="0088245E">
              <w:rPr>
                <w:rFonts w:ascii="Times New Roman" w:eastAsia="Times New Roman" w:hAnsi="Times New Roman" w:cs="Times New Roman"/>
                <w:b/>
                <w:bCs/>
                <w:sz w:val="24"/>
                <w:szCs w:val="24"/>
              </w:rPr>
              <w:t>On-Street</w:t>
            </w:r>
            <w:r w:rsidR="00C87DC7" w:rsidRPr="0088245E">
              <w:rPr>
                <w:rFonts w:ascii="Times New Roman" w:eastAsia="Times New Roman" w:hAnsi="Times New Roman" w:cs="Times New Roman"/>
                <w:b/>
                <w:bCs/>
                <w:sz w:val="24"/>
                <w:szCs w:val="24"/>
              </w:rPr>
              <w:t xml:space="preserve"> Infrastructure</w:t>
            </w:r>
            <w:r w:rsidRPr="0088245E">
              <w:rPr>
                <w:rFonts w:ascii="Times New Roman" w:eastAsia="Times New Roman" w:hAnsi="Times New Roman" w:cs="Times New Roman"/>
                <w:b/>
                <w:bCs/>
                <w:sz w:val="24"/>
                <w:szCs w:val="24"/>
              </w:rPr>
              <w:t>, Total</w:t>
            </w:r>
          </w:p>
        </w:tc>
        <w:tc>
          <w:tcPr>
            <w:tcW w:w="550" w:type="pct"/>
            <w:shd w:val="clear" w:color="auto" w:fill="D9E2F4"/>
            <w:tcMar>
              <w:top w:w="113" w:type="dxa"/>
            </w:tcMar>
            <w:vAlign w:val="center"/>
          </w:tcPr>
          <w:p w14:paraId="540646FB" w14:textId="3813191F" w:rsidR="008402E6" w:rsidRPr="0088245E" w:rsidRDefault="008402E6" w:rsidP="008402E6">
            <w:pPr>
              <w:jc w:val="right"/>
              <w:rPr>
                <w:rFonts w:ascii="Times New Roman" w:eastAsia="Times New Roman" w:hAnsi="Times New Roman" w:cs="Times New Roman"/>
                <w:b/>
                <w:bCs/>
                <w:sz w:val="24"/>
                <w:szCs w:val="24"/>
              </w:rPr>
            </w:pPr>
            <w:r w:rsidRPr="0088245E">
              <w:rPr>
                <w:rFonts w:ascii="Times New Roman" w:hAnsi="Times New Roman" w:cs="Times New Roman"/>
                <w:b/>
                <w:bCs/>
                <w:color w:val="000000"/>
                <w:sz w:val="24"/>
                <w:szCs w:val="24"/>
              </w:rPr>
              <w:t>71.2 km</w:t>
            </w:r>
          </w:p>
        </w:tc>
        <w:tc>
          <w:tcPr>
            <w:tcW w:w="550" w:type="pct"/>
            <w:shd w:val="clear" w:color="auto" w:fill="D9E2F4"/>
            <w:tcMar>
              <w:top w:w="113" w:type="dxa"/>
            </w:tcMar>
            <w:vAlign w:val="center"/>
          </w:tcPr>
          <w:p w14:paraId="0FDDED91" w14:textId="500D02E0" w:rsidR="008402E6" w:rsidRPr="0088245E" w:rsidRDefault="008402E6" w:rsidP="008402E6">
            <w:pPr>
              <w:jc w:val="right"/>
              <w:rPr>
                <w:rFonts w:ascii="Times New Roman" w:eastAsia="Times New Roman" w:hAnsi="Times New Roman" w:cs="Times New Roman"/>
                <w:b/>
                <w:bCs/>
                <w:sz w:val="24"/>
                <w:szCs w:val="24"/>
              </w:rPr>
            </w:pPr>
            <w:r w:rsidRPr="0088245E">
              <w:rPr>
                <w:rFonts w:ascii="Times New Roman" w:hAnsi="Times New Roman" w:cs="Times New Roman"/>
                <w:b/>
                <w:bCs/>
                <w:color w:val="000000"/>
                <w:sz w:val="24"/>
                <w:szCs w:val="24"/>
              </w:rPr>
              <w:t>77.4 km</w:t>
            </w:r>
          </w:p>
        </w:tc>
        <w:tc>
          <w:tcPr>
            <w:tcW w:w="686" w:type="pct"/>
            <w:shd w:val="clear" w:color="auto" w:fill="D9E2F4"/>
            <w:tcMar>
              <w:top w:w="113" w:type="dxa"/>
            </w:tcMar>
            <w:vAlign w:val="center"/>
          </w:tcPr>
          <w:p w14:paraId="4FEF9A1C" w14:textId="76A3290E" w:rsidR="008402E6" w:rsidRPr="0088245E" w:rsidRDefault="002E1F9C" w:rsidP="008402E6">
            <w:pPr>
              <w:jc w:val="right"/>
              <w:rPr>
                <w:rFonts w:ascii="Times New Roman" w:eastAsia="Times New Roman" w:hAnsi="Times New Roman" w:cs="Times New Roman"/>
                <w:b/>
                <w:bCs/>
                <w:sz w:val="24"/>
                <w:szCs w:val="24"/>
              </w:rPr>
            </w:pPr>
            <w:r w:rsidRPr="0088245E">
              <w:rPr>
                <w:rFonts w:ascii="Times New Roman" w:hAnsi="Times New Roman" w:cs="Times New Roman"/>
                <w:b/>
                <w:bCs/>
                <w:color w:val="000000"/>
                <w:sz w:val="24"/>
                <w:szCs w:val="24"/>
              </w:rPr>
              <w:t>+</w:t>
            </w:r>
            <w:r w:rsidR="008402E6" w:rsidRPr="0088245E">
              <w:rPr>
                <w:rFonts w:ascii="Times New Roman" w:hAnsi="Times New Roman" w:cs="Times New Roman"/>
                <w:b/>
                <w:bCs/>
                <w:color w:val="000000"/>
                <w:sz w:val="24"/>
                <w:szCs w:val="24"/>
              </w:rPr>
              <w:t>6.2 km</w:t>
            </w:r>
            <w:r w:rsidR="0088245E" w:rsidRPr="0088245E">
              <w:rPr>
                <w:rFonts w:ascii="Times New Roman" w:hAnsi="Times New Roman" w:cs="Times New Roman"/>
                <w:b/>
                <w:bCs/>
                <w:color w:val="000000"/>
                <w:sz w:val="24"/>
                <w:szCs w:val="24"/>
              </w:rPr>
              <w:t xml:space="preserve"> (</w:t>
            </w:r>
            <w:r w:rsidR="006D7AA4">
              <w:rPr>
                <w:rFonts w:ascii="Times New Roman" w:hAnsi="Times New Roman" w:cs="Times New Roman"/>
                <w:b/>
                <w:bCs/>
                <w:color w:val="000000"/>
                <w:sz w:val="24"/>
                <w:szCs w:val="24"/>
              </w:rPr>
              <w:t>8.3%</w:t>
            </w:r>
            <w:r w:rsidR="0088245E" w:rsidRPr="0088245E">
              <w:rPr>
                <w:rFonts w:ascii="Times New Roman" w:hAnsi="Times New Roman" w:cs="Times New Roman"/>
                <w:b/>
                <w:bCs/>
                <w:color w:val="000000"/>
                <w:sz w:val="24"/>
                <w:szCs w:val="24"/>
              </w:rPr>
              <w:t>)</w:t>
            </w:r>
          </w:p>
        </w:tc>
      </w:tr>
      <w:tr w:rsidR="00EC43FE" w14:paraId="40284911" w14:textId="391277FD" w:rsidTr="00FF4FFA">
        <w:trPr>
          <w:trHeight w:val="397"/>
        </w:trPr>
        <w:tc>
          <w:tcPr>
            <w:tcW w:w="400" w:type="pct"/>
            <w:vMerge w:val="restart"/>
            <w:tcMar>
              <w:top w:w="113" w:type="dxa"/>
            </w:tcMar>
            <w:vAlign w:val="center"/>
          </w:tcPr>
          <w:p w14:paraId="53217105" w14:textId="322B2F34" w:rsidR="008402E6" w:rsidRPr="0088245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r w:rsidRPr="0088245E">
              <w:rPr>
                <w:rFonts w:ascii="Times New Roman" w:eastAsia="Times New Roman" w:hAnsi="Times New Roman" w:cs="Times New Roman"/>
                <w:b/>
                <w:sz w:val="24"/>
                <w:szCs w:val="24"/>
              </w:rPr>
              <w:t>Calgary</w:t>
            </w:r>
          </w:p>
        </w:tc>
        <w:tc>
          <w:tcPr>
            <w:tcW w:w="750" w:type="pct"/>
            <w:shd w:val="clear" w:color="auto" w:fill="auto"/>
            <w:tcMar>
              <w:top w:w="113" w:type="dxa"/>
            </w:tcMar>
            <w:vAlign w:val="center"/>
          </w:tcPr>
          <w:p w14:paraId="44F9B112" w14:textId="166D44B9" w:rsidR="008402E6" w:rsidRPr="0088245E" w:rsidRDefault="008402E6" w:rsidP="008402E6">
            <w:pPr>
              <w:rPr>
                <w:rFonts w:ascii="Times New Roman" w:eastAsia="Times New Roman" w:hAnsi="Times New Roman" w:cs="Times New Roman"/>
                <w:b/>
                <w:sz w:val="24"/>
                <w:szCs w:val="24"/>
              </w:rPr>
            </w:pPr>
            <w:r w:rsidRPr="0088245E">
              <w:rPr>
                <w:rFonts w:ascii="Times New Roman" w:eastAsia="Times New Roman" w:hAnsi="Times New Roman" w:cs="Times New Roman"/>
                <w:sz w:val="24"/>
                <w:szCs w:val="24"/>
              </w:rPr>
              <w:t>Painted Lanes</w:t>
            </w:r>
          </w:p>
        </w:tc>
        <w:tc>
          <w:tcPr>
            <w:tcW w:w="550" w:type="pct"/>
            <w:shd w:val="clear" w:color="auto" w:fill="auto"/>
            <w:tcMar>
              <w:top w:w="113" w:type="dxa"/>
            </w:tcMar>
            <w:vAlign w:val="center"/>
          </w:tcPr>
          <w:p w14:paraId="3A0ADABA" w14:textId="46C77AB0" w:rsidR="008402E6" w:rsidRPr="0088245E" w:rsidRDefault="008402E6" w:rsidP="008402E6">
            <w:pPr>
              <w:jc w:val="right"/>
              <w:rPr>
                <w:rFonts w:ascii="Times New Roman" w:eastAsia="Times New Roman" w:hAnsi="Times New Roman" w:cs="Times New Roman"/>
                <w:sz w:val="24"/>
                <w:szCs w:val="24"/>
              </w:rPr>
            </w:pPr>
            <w:r w:rsidRPr="0088245E">
              <w:rPr>
                <w:rFonts w:ascii="Times New Roman" w:hAnsi="Times New Roman" w:cs="Times New Roman"/>
                <w:color w:val="000000"/>
                <w:sz w:val="24"/>
                <w:szCs w:val="24"/>
              </w:rPr>
              <w:t>57.0 km</w:t>
            </w:r>
          </w:p>
        </w:tc>
        <w:tc>
          <w:tcPr>
            <w:tcW w:w="550" w:type="pct"/>
            <w:shd w:val="clear" w:color="auto" w:fill="FFFFFF" w:themeFill="background1"/>
            <w:tcMar>
              <w:top w:w="113" w:type="dxa"/>
            </w:tcMar>
            <w:vAlign w:val="center"/>
          </w:tcPr>
          <w:p w14:paraId="4D75ED95" w14:textId="2A06D227" w:rsidR="008402E6" w:rsidRPr="0088245E" w:rsidRDefault="008402E6" w:rsidP="008402E6">
            <w:pPr>
              <w:jc w:val="right"/>
              <w:rPr>
                <w:rFonts w:ascii="Times New Roman" w:eastAsia="Times New Roman" w:hAnsi="Times New Roman" w:cs="Times New Roman"/>
                <w:bCs/>
                <w:sz w:val="24"/>
                <w:szCs w:val="24"/>
              </w:rPr>
            </w:pPr>
            <w:r w:rsidRPr="0088245E">
              <w:rPr>
                <w:rFonts w:ascii="Times New Roman" w:hAnsi="Times New Roman" w:cs="Times New Roman"/>
                <w:color w:val="000000"/>
                <w:sz w:val="24"/>
                <w:szCs w:val="24"/>
              </w:rPr>
              <w:t>60.3 km</w:t>
            </w:r>
          </w:p>
        </w:tc>
        <w:tc>
          <w:tcPr>
            <w:tcW w:w="686" w:type="pct"/>
            <w:shd w:val="clear" w:color="auto" w:fill="FFFFFF" w:themeFill="background1"/>
            <w:tcMar>
              <w:top w:w="113" w:type="dxa"/>
            </w:tcMar>
            <w:vAlign w:val="center"/>
          </w:tcPr>
          <w:p w14:paraId="1491EA60" w14:textId="699A32D4" w:rsidR="008402E6" w:rsidRPr="0088245E" w:rsidRDefault="002E1F9C" w:rsidP="008402E6">
            <w:pPr>
              <w:jc w:val="right"/>
              <w:rPr>
                <w:rFonts w:ascii="Times New Roman" w:eastAsia="Times New Roman" w:hAnsi="Times New Roman" w:cs="Times New Roman"/>
                <w:bCs/>
                <w:sz w:val="24"/>
                <w:szCs w:val="24"/>
              </w:rPr>
            </w:pPr>
            <w:r w:rsidRPr="0088245E">
              <w:rPr>
                <w:rFonts w:ascii="Times New Roman" w:hAnsi="Times New Roman" w:cs="Times New Roman"/>
                <w:color w:val="000000"/>
                <w:sz w:val="24"/>
                <w:szCs w:val="24"/>
              </w:rPr>
              <w:t>+</w:t>
            </w:r>
            <w:r w:rsidR="008402E6" w:rsidRPr="0088245E">
              <w:rPr>
                <w:rFonts w:ascii="Times New Roman" w:hAnsi="Times New Roman" w:cs="Times New Roman"/>
                <w:color w:val="000000"/>
                <w:sz w:val="24"/>
                <w:szCs w:val="24"/>
              </w:rPr>
              <w:t>3.3 km</w:t>
            </w:r>
            <w:r w:rsidR="0088245E" w:rsidRPr="0088245E">
              <w:rPr>
                <w:rFonts w:ascii="Times New Roman" w:hAnsi="Times New Roman" w:cs="Times New Roman"/>
                <w:color w:val="000000"/>
                <w:sz w:val="24"/>
                <w:szCs w:val="24"/>
              </w:rPr>
              <w:t xml:space="preserve"> (</w:t>
            </w:r>
            <w:r w:rsidR="0041749A">
              <w:rPr>
                <w:rFonts w:ascii="Times New Roman" w:hAnsi="Times New Roman" w:cs="Times New Roman"/>
                <w:color w:val="000000"/>
                <w:sz w:val="24"/>
                <w:szCs w:val="24"/>
              </w:rPr>
              <w:t>5.6%</w:t>
            </w:r>
            <w:r w:rsidR="0088245E" w:rsidRPr="0088245E">
              <w:rPr>
                <w:rFonts w:ascii="Times New Roman" w:hAnsi="Times New Roman" w:cs="Times New Roman"/>
                <w:color w:val="000000"/>
                <w:sz w:val="24"/>
                <w:szCs w:val="24"/>
              </w:rPr>
              <w:t>)</w:t>
            </w:r>
          </w:p>
        </w:tc>
      </w:tr>
      <w:tr w:rsidR="00EC43FE" w14:paraId="768319FA" w14:textId="3CD9179A" w:rsidTr="00FF4FFA">
        <w:trPr>
          <w:trHeight w:val="397"/>
        </w:trPr>
        <w:tc>
          <w:tcPr>
            <w:tcW w:w="400" w:type="pct"/>
            <w:vMerge/>
            <w:tcMar>
              <w:top w:w="113" w:type="dxa"/>
            </w:tcMar>
            <w:vAlign w:val="center"/>
          </w:tcPr>
          <w:p w14:paraId="6487E624" w14:textId="77777777" w:rsidR="008402E6" w:rsidRPr="0088245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750" w:type="pct"/>
            <w:shd w:val="clear" w:color="auto" w:fill="auto"/>
            <w:tcMar>
              <w:top w:w="113" w:type="dxa"/>
            </w:tcMar>
            <w:vAlign w:val="center"/>
          </w:tcPr>
          <w:p w14:paraId="4C94F288" w14:textId="78F22CAB" w:rsidR="008402E6" w:rsidRPr="0088245E" w:rsidRDefault="008402E6" w:rsidP="008402E6">
            <w:pPr>
              <w:rPr>
                <w:rFonts w:ascii="Times New Roman" w:eastAsia="Times New Roman" w:hAnsi="Times New Roman" w:cs="Times New Roman"/>
                <w:b/>
                <w:sz w:val="24"/>
                <w:szCs w:val="24"/>
              </w:rPr>
            </w:pPr>
            <w:r w:rsidRPr="0088245E">
              <w:rPr>
                <w:rFonts w:ascii="Times New Roman" w:eastAsia="Times New Roman" w:hAnsi="Times New Roman" w:cs="Times New Roman"/>
                <w:sz w:val="24"/>
                <w:szCs w:val="24"/>
              </w:rPr>
              <w:t>Cycle Tracks</w:t>
            </w:r>
          </w:p>
        </w:tc>
        <w:tc>
          <w:tcPr>
            <w:tcW w:w="550" w:type="pct"/>
            <w:shd w:val="clear" w:color="auto" w:fill="auto"/>
            <w:tcMar>
              <w:top w:w="113" w:type="dxa"/>
            </w:tcMar>
            <w:vAlign w:val="center"/>
          </w:tcPr>
          <w:p w14:paraId="09292420" w14:textId="3DE57A26" w:rsidR="008402E6" w:rsidRPr="0088245E" w:rsidRDefault="008402E6" w:rsidP="008402E6">
            <w:pPr>
              <w:jc w:val="right"/>
              <w:rPr>
                <w:rFonts w:ascii="Times New Roman" w:eastAsia="Times New Roman" w:hAnsi="Times New Roman" w:cs="Times New Roman"/>
                <w:sz w:val="24"/>
                <w:szCs w:val="24"/>
              </w:rPr>
            </w:pPr>
            <w:r w:rsidRPr="0088245E">
              <w:rPr>
                <w:rFonts w:ascii="Times New Roman" w:hAnsi="Times New Roman" w:cs="Times New Roman"/>
                <w:color w:val="000000"/>
                <w:sz w:val="24"/>
                <w:szCs w:val="24"/>
              </w:rPr>
              <w:t>31.7 km</w:t>
            </w:r>
          </w:p>
        </w:tc>
        <w:tc>
          <w:tcPr>
            <w:tcW w:w="550" w:type="pct"/>
            <w:shd w:val="clear" w:color="auto" w:fill="FFFFFF" w:themeFill="background1"/>
            <w:tcMar>
              <w:top w:w="113" w:type="dxa"/>
            </w:tcMar>
            <w:vAlign w:val="center"/>
          </w:tcPr>
          <w:p w14:paraId="0A5B9581" w14:textId="3A1C47A0" w:rsidR="008402E6" w:rsidRPr="0088245E" w:rsidRDefault="008402E6" w:rsidP="008402E6">
            <w:pPr>
              <w:jc w:val="right"/>
              <w:rPr>
                <w:rFonts w:ascii="Times New Roman" w:eastAsia="Times New Roman" w:hAnsi="Times New Roman" w:cs="Times New Roman"/>
                <w:bCs/>
                <w:sz w:val="24"/>
                <w:szCs w:val="24"/>
              </w:rPr>
            </w:pPr>
            <w:r w:rsidRPr="0088245E">
              <w:rPr>
                <w:rFonts w:ascii="Times New Roman" w:hAnsi="Times New Roman" w:cs="Times New Roman"/>
                <w:color w:val="000000"/>
                <w:sz w:val="24"/>
                <w:szCs w:val="24"/>
              </w:rPr>
              <w:t>26.9 km</w:t>
            </w:r>
          </w:p>
        </w:tc>
        <w:tc>
          <w:tcPr>
            <w:tcW w:w="686" w:type="pct"/>
            <w:shd w:val="clear" w:color="auto" w:fill="FFFFFF" w:themeFill="background1"/>
            <w:tcMar>
              <w:top w:w="113" w:type="dxa"/>
            </w:tcMar>
            <w:vAlign w:val="center"/>
          </w:tcPr>
          <w:p w14:paraId="6F6B47A8" w14:textId="2F5BC741" w:rsidR="008402E6" w:rsidRPr="0088245E" w:rsidRDefault="008402E6" w:rsidP="008402E6">
            <w:pPr>
              <w:jc w:val="right"/>
              <w:rPr>
                <w:rFonts w:ascii="Times New Roman" w:eastAsia="Times New Roman" w:hAnsi="Times New Roman" w:cs="Times New Roman"/>
                <w:bCs/>
                <w:sz w:val="24"/>
                <w:szCs w:val="24"/>
              </w:rPr>
            </w:pPr>
            <w:r w:rsidRPr="0088245E">
              <w:rPr>
                <w:rFonts w:ascii="Times New Roman" w:hAnsi="Times New Roman" w:cs="Times New Roman"/>
                <w:color w:val="000000"/>
                <w:sz w:val="24"/>
                <w:szCs w:val="24"/>
              </w:rPr>
              <w:t>-4.8 km</w:t>
            </w:r>
            <w:r w:rsidR="0088245E" w:rsidRPr="0088245E">
              <w:rPr>
                <w:rFonts w:ascii="Times New Roman" w:hAnsi="Times New Roman" w:cs="Times New Roman"/>
                <w:color w:val="000000"/>
                <w:sz w:val="24"/>
                <w:szCs w:val="24"/>
              </w:rPr>
              <w:t xml:space="preserve"> (</w:t>
            </w:r>
            <w:r w:rsidR="00C51FE2">
              <w:rPr>
                <w:rFonts w:ascii="Times New Roman" w:hAnsi="Times New Roman" w:cs="Times New Roman"/>
                <w:color w:val="000000"/>
                <w:sz w:val="24"/>
                <w:szCs w:val="24"/>
              </w:rPr>
              <w:t>16.4%</w:t>
            </w:r>
            <w:r w:rsidR="0088245E" w:rsidRPr="0088245E">
              <w:rPr>
                <w:rFonts w:ascii="Times New Roman" w:hAnsi="Times New Roman" w:cs="Times New Roman"/>
                <w:color w:val="000000"/>
                <w:sz w:val="24"/>
                <w:szCs w:val="24"/>
              </w:rPr>
              <w:t>)</w:t>
            </w:r>
          </w:p>
        </w:tc>
      </w:tr>
      <w:tr w:rsidR="00EC43FE" w14:paraId="5C442D9E" w14:textId="77777777" w:rsidTr="00FF4FFA">
        <w:trPr>
          <w:trHeight w:val="397"/>
        </w:trPr>
        <w:tc>
          <w:tcPr>
            <w:tcW w:w="400" w:type="pct"/>
            <w:vMerge/>
            <w:tcMar>
              <w:top w:w="113" w:type="dxa"/>
            </w:tcMar>
            <w:vAlign w:val="center"/>
          </w:tcPr>
          <w:p w14:paraId="2A767109" w14:textId="77777777" w:rsidR="008402E6" w:rsidRPr="0088245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750" w:type="pct"/>
            <w:shd w:val="clear" w:color="auto" w:fill="D9E2F4"/>
            <w:tcMar>
              <w:top w:w="113" w:type="dxa"/>
            </w:tcMar>
            <w:vAlign w:val="center"/>
          </w:tcPr>
          <w:p w14:paraId="1CDB2CA1" w14:textId="408494F0" w:rsidR="008402E6" w:rsidRPr="0088245E" w:rsidRDefault="008402E6" w:rsidP="008402E6">
            <w:pPr>
              <w:rPr>
                <w:rFonts w:ascii="Times New Roman" w:eastAsia="Times New Roman" w:hAnsi="Times New Roman" w:cs="Times New Roman"/>
                <w:sz w:val="24"/>
                <w:szCs w:val="24"/>
              </w:rPr>
            </w:pPr>
            <w:r w:rsidRPr="0088245E">
              <w:rPr>
                <w:rFonts w:ascii="Times New Roman" w:eastAsia="Times New Roman" w:hAnsi="Times New Roman" w:cs="Times New Roman"/>
                <w:b/>
                <w:bCs/>
                <w:sz w:val="24"/>
                <w:szCs w:val="24"/>
              </w:rPr>
              <w:t xml:space="preserve">On-Street </w:t>
            </w:r>
            <w:r w:rsidR="00C87DC7" w:rsidRPr="0088245E">
              <w:rPr>
                <w:rFonts w:ascii="Times New Roman" w:eastAsia="Times New Roman" w:hAnsi="Times New Roman" w:cs="Times New Roman"/>
                <w:b/>
                <w:bCs/>
                <w:sz w:val="24"/>
                <w:szCs w:val="24"/>
              </w:rPr>
              <w:t>Infrastructure</w:t>
            </w:r>
            <w:r w:rsidRPr="0088245E">
              <w:rPr>
                <w:rFonts w:ascii="Times New Roman" w:eastAsia="Times New Roman" w:hAnsi="Times New Roman" w:cs="Times New Roman"/>
                <w:b/>
                <w:bCs/>
                <w:sz w:val="24"/>
                <w:szCs w:val="24"/>
              </w:rPr>
              <w:t>, Total</w:t>
            </w:r>
          </w:p>
        </w:tc>
        <w:tc>
          <w:tcPr>
            <w:tcW w:w="550" w:type="pct"/>
            <w:shd w:val="clear" w:color="auto" w:fill="D9E2F4"/>
            <w:tcMar>
              <w:top w:w="113" w:type="dxa"/>
            </w:tcMar>
            <w:vAlign w:val="center"/>
          </w:tcPr>
          <w:p w14:paraId="1F4BE579" w14:textId="290AE783" w:rsidR="008402E6" w:rsidRPr="0088245E" w:rsidRDefault="008402E6" w:rsidP="008402E6">
            <w:pPr>
              <w:jc w:val="right"/>
              <w:rPr>
                <w:rFonts w:ascii="Times New Roman" w:eastAsia="Times New Roman" w:hAnsi="Times New Roman" w:cs="Times New Roman"/>
                <w:b/>
                <w:bCs/>
                <w:sz w:val="24"/>
                <w:szCs w:val="24"/>
              </w:rPr>
            </w:pPr>
            <w:r w:rsidRPr="0088245E">
              <w:rPr>
                <w:rFonts w:ascii="Times New Roman" w:hAnsi="Times New Roman" w:cs="Times New Roman"/>
                <w:b/>
                <w:bCs/>
                <w:color w:val="000000"/>
                <w:sz w:val="24"/>
                <w:szCs w:val="24"/>
              </w:rPr>
              <w:t>88.7 km</w:t>
            </w:r>
          </w:p>
        </w:tc>
        <w:tc>
          <w:tcPr>
            <w:tcW w:w="550" w:type="pct"/>
            <w:shd w:val="clear" w:color="auto" w:fill="D9E2F4"/>
            <w:tcMar>
              <w:top w:w="113" w:type="dxa"/>
            </w:tcMar>
            <w:vAlign w:val="center"/>
          </w:tcPr>
          <w:p w14:paraId="3DAF0349" w14:textId="674EFB3E" w:rsidR="008402E6" w:rsidRPr="0088245E" w:rsidRDefault="008402E6" w:rsidP="008402E6">
            <w:pPr>
              <w:jc w:val="right"/>
              <w:rPr>
                <w:rFonts w:ascii="Times New Roman" w:eastAsia="Times New Roman" w:hAnsi="Times New Roman" w:cs="Times New Roman"/>
                <w:b/>
                <w:bCs/>
                <w:sz w:val="24"/>
                <w:szCs w:val="24"/>
              </w:rPr>
            </w:pPr>
            <w:r w:rsidRPr="0088245E">
              <w:rPr>
                <w:rFonts w:ascii="Times New Roman" w:hAnsi="Times New Roman" w:cs="Times New Roman"/>
                <w:b/>
                <w:bCs/>
                <w:color w:val="000000"/>
                <w:sz w:val="24"/>
                <w:szCs w:val="24"/>
              </w:rPr>
              <w:t>87.2 km</w:t>
            </w:r>
          </w:p>
        </w:tc>
        <w:tc>
          <w:tcPr>
            <w:tcW w:w="686" w:type="pct"/>
            <w:shd w:val="clear" w:color="auto" w:fill="D9E2F4"/>
            <w:tcMar>
              <w:top w:w="113" w:type="dxa"/>
            </w:tcMar>
            <w:vAlign w:val="center"/>
          </w:tcPr>
          <w:p w14:paraId="7E1DE76D" w14:textId="6E899CBD" w:rsidR="008402E6" w:rsidRPr="0088245E" w:rsidRDefault="008402E6" w:rsidP="008402E6">
            <w:pPr>
              <w:jc w:val="right"/>
              <w:rPr>
                <w:rFonts w:ascii="Times New Roman" w:eastAsia="Times New Roman" w:hAnsi="Times New Roman" w:cs="Times New Roman"/>
                <w:b/>
                <w:bCs/>
                <w:sz w:val="24"/>
                <w:szCs w:val="24"/>
              </w:rPr>
            </w:pPr>
            <w:r w:rsidRPr="0088245E">
              <w:rPr>
                <w:rFonts w:ascii="Times New Roman" w:hAnsi="Times New Roman" w:cs="Times New Roman"/>
                <w:b/>
                <w:bCs/>
                <w:color w:val="000000"/>
                <w:sz w:val="24"/>
                <w:szCs w:val="24"/>
              </w:rPr>
              <w:t>-1.5 km</w:t>
            </w:r>
            <w:r w:rsidR="0088245E" w:rsidRPr="0088245E">
              <w:rPr>
                <w:rFonts w:ascii="Times New Roman" w:hAnsi="Times New Roman" w:cs="Times New Roman"/>
                <w:b/>
                <w:bCs/>
                <w:color w:val="000000"/>
                <w:sz w:val="24"/>
                <w:szCs w:val="24"/>
              </w:rPr>
              <w:t xml:space="preserve"> (</w:t>
            </w:r>
            <w:r w:rsidR="00C80295">
              <w:rPr>
                <w:rFonts w:ascii="Times New Roman" w:hAnsi="Times New Roman" w:cs="Times New Roman"/>
                <w:b/>
                <w:bCs/>
                <w:color w:val="000000"/>
                <w:sz w:val="24"/>
                <w:szCs w:val="24"/>
              </w:rPr>
              <w:t>1.7%</w:t>
            </w:r>
            <w:r w:rsidR="0088245E" w:rsidRPr="0088245E">
              <w:rPr>
                <w:rFonts w:ascii="Times New Roman" w:hAnsi="Times New Roman" w:cs="Times New Roman"/>
                <w:b/>
                <w:bCs/>
                <w:color w:val="000000"/>
                <w:sz w:val="24"/>
                <w:szCs w:val="24"/>
              </w:rPr>
              <w:t>)</w:t>
            </w:r>
          </w:p>
        </w:tc>
      </w:tr>
      <w:tr w:rsidR="00EC43FE" w14:paraId="609B24DA" w14:textId="01A8FAA3" w:rsidTr="00FF4FFA">
        <w:trPr>
          <w:trHeight w:val="397"/>
        </w:trPr>
        <w:tc>
          <w:tcPr>
            <w:tcW w:w="400" w:type="pct"/>
            <w:vMerge w:val="restart"/>
            <w:tcMar>
              <w:top w:w="113" w:type="dxa"/>
            </w:tcMar>
            <w:vAlign w:val="center"/>
          </w:tcPr>
          <w:p w14:paraId="0C9EF6B8" w14:textId="63053469" w:rsidR="008402E6" w:rsidRPr="0088245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r w:rsidRPr="0088245E">
              <w:rPr>
                <w:rFonts w:ascii="Times New Roman" w:eastAsia="Times New Roman" w:hAnsi="Times New Roman" w:cs="Times New Roman"/>
                <w:b/>
                <w:sz w:val="24"/>
                <w:szCs w:val="24"/>
              </w:rPr>
              <w:t>Toronto</w:t>
            </w:r>
          </w:p>
        </w:tc>
        <w:tc>
          <w:tcPr>
            <w:tcW w:w="750" w:type="pct"/>
            <w:shd w:val="clear" w:color="auto" w:fill="auto"/>
            <w:tcMar>
              <w:top w:w="113" w:type="dxa"/>
            </w:tcMar>
            <w:vAlign w:val="center"/>
          </w:tcPr>
          <w:p w14:paraId="496BA5AB" w14:textId="6F0D1DF8" w:rsidR="008402E6" w:rsidRPr="0088245E" w:rsidRDefault="008402E6" w:rsidP="008402E6">
            <w:pPr>
              <w:rPr>
                <w:rFonts w:ascii="Times New Roman" w:eastAsia="Times New Roman" w:hAnsi="Times New Roman" w:cs="Times New Roman"/>
                <w:b/>
                <w:sz w:val="24"/>
                <w:szCs w:val="24"/>
              </w:rPr>
            </w:pPr>
            <w:r w:rsidRPr="0088245E">
              <w:rPr>
                <w:rFonts w:ascii="Times New Roman" w:eastAsia="Times New Roman" w:hAnsi="Times New Roman" w:cs="Times New Roman"/>
                <w:sz w:val="24"/>
                <w:szCs w:val="24"/>
              </w:rPr>
              <w:t>Painted Lanes</w:t>
            </w:r>
          </w:p>
        </w:tc>
        <w:tc>
          <w:tcPr>
            <w:tcW w:w="550" w:type="pct"/>
            <w:shd w:val="clear" w:color="auto" w:fill="auto"/>
            <w:tcMar>
              <w:top w:w="113" w:type="dxa"/>
            </w:tcMar>
            <w:vAlign w:val="center"/>
          </w:tcPr>
          <w:p w14:paraId="41BF6D22" w14:textId="61CA598F" w:rsidR="008402E6" w:rsidRPr="0088245E" w:rsidRDefault="008402E6" w:rsidP="008402E6">
            <w:pPr>
              <w:jc w:val="right"/>
              <w:rPr>
                <w:rFonts w:ascii="Times New Roman" w:eastAsia="Times New Roman" w:hAnsi="Times New Roman" w:cs="Times New Roman"/>
                <w:b/>
                <w:sz w:val="24"/>
                <w:szCs w:val="24"/>
              </w:rPr>
            </w:pPr>
            <w:r w:rsidRPr="0088245E">
              <w:rPr>
                <w:rFonts w:ascii="Times New Roman" w:hAnsi="Times New Roman" w:cs="Times New Roman"/>
                <w:color w:val="000000"/>
                <w:sz w:val="24"/>
                <w:szCs w:val="24"/>
              </w:rPr>
              <w:t>131.5 km</w:t>
            </w:r>
          </w:p>
        </w:tc>
        <w:tc>
          <w:tcPr>
            <w:tcW w:w="550" w:type="pct"/>
            <w:shd w:val="clear" w:color="auto" w:fill="FFFFFF" w:themeFill="background1"/>
            <w:tcMar>
              <w:top w:w="113" w:type="dxa"/>
            </w:tcMar>
            <w:vAlign w:val="center"/>
          </w:tcPr>
          <w:p w14:paraId="67CA8D49" w14:textId="21A38D33" w:rsidR="008402E6" w:rsidRPr="0088245E" w:rsidRDefault="008402E6" w:rsidP="008402E6">
            <w:pPr>
              <w:jc w:val="right"/>
              <w:rPr>
                <w:rFonts w:ascii="Times New Roman" w:eastAsia="Times New Roman" w:hAnsi="Times New Roman" w:cs="Times New Roman"/>
                <w:bCs/>
                <w:sz w:val="24"/>
                <w:szCs w:val="24"/>
              </w:rPr>
            </w:pPr>
            <w:r w:rsidRPr="0088245E">
              <w:rPr>
                <w:rFonts w:ascii="Times New Roman" w:hAnsi="Times New Roman" w:cs="Times New Roman"/>
                <w:color w:val="000000"/>
                <w:sz w:val="24"/>
                <w:szCs w:val="24"/>
              </w:rPr>
              <w:t>151.4 km</w:t>
            </w:r>
          </w:p>
        </w:tc>
        <w:tc>
          <w:tcPr>
            <w:tcW w:w="686" w:type="pct"/>
            <w:shd w:val="clear" w:color="auto" w:fill="FFFFFF" w:themeFill="background1"/>
            <w:tcMar>
              <w:top w:w="113" w:type="dxa"/>
            </w:tcMar>
            <w:vAlign w:val="center"/>
          </w:tcPr>
          <w:p w14:paraId="4AA3E368" w14:textId="0B1B81FB" w:rsidR="008402E6" w:rsidRPr="0088245E" w:rsidRDefault="002E1F9C" w:rsidP="008402E6">
            <w:pPr>
              <w:jc w:val="right"/>
              <w:rPr>
                <w:rFonts w:ascii="Times New Roman" w:eastAsia="Times New Roman" w:hAnsi="Times New Roman" w:cs="Times New Roman"/>
                <w:bCs/>
                <w:sz w:val="24"/>
                <w:szCs w:val="24"/>
              </w:rPr>
            </w:pPr>
            <w:r w:rsidRPr="0088245E">
              <w:rPr>
                <w:rFonts w:ascii="Times New Roman" w:hAnsi="Times New Roman" w:cs="Times New Roman"/>
                <w:color w:val="000000"/>
                <w:sz w:val="24"/>
                <w:szCs w:val="24"/>
              </w:rPr>
              <w:t>+</w:t>
            </w:r>
            <w:r w:rsidR="008402E6" w:rsidRPr="0088245E">
              <w:rPr>
                <w:rFonts w:ascii="Times New Roman" w:hAnsi="Times New Roman" w:cs="Times New Roman"/>
                <w:color w:val="000000"/>
                <w:sz w:val="24"/>
                <w:szCs w:val="24"/>
              </w:rPr>
              <w:t>19.9 km</w:t>
            </w:r>
            <w:r w:rsidR="0088245E" w:rsidRPr="0088245E">
              <w:rPr>
                <w:rFonts w:ascii="Times New Roman" w:hAnsi="Times New Roman" w:cs="Times New Roman"/>
                <w:color w:val="000000"/>
                <w:sz w:val="24"/>
                <w:szCs w:val="24"/>
              </w:rPr>
              <w:t xml:space="preserve"> (</w:t>
            </w:r>
            <w:r w:rsidR="00EC43FE">
              <w:rPr>
                <w:rFonts w:ascii="Times New Roman" w:hAnsi="Times New Roman" w:cs="Times New Roman"/>
                <w:color w:val="000000"/>
                <w:sz w:val="24"/>
                <w:szCs w:val="24"/>
              </w:rPr>
              <w:t>14.1%</w:t>
            </w:r>
            <w:r w:rsidR="0088245E" w:rsidRPr="0088245E">
              <w:rPr>
                <w:rFonts w:ascii="Times New Roman" w:hAnsi="Times New Roman" w:cs="Times New Roman"/>
                <w:color w:val="000000"/>
                <w:sz w:val="24"/>
                <w:szCs w:val="24"/>
              </w:rPr>
              <w:t>)</w:t>
            </w:r>
          </w:p>
        </w:tc>
      </w:tr>
      <w:tr w:rsidR="008402E6" w14:paraId="326F543A" w14:textId="0C57DC5C" w:rsidTr="00FF4FFA">
        <w:trPr>
          <w:trHeight w:val="397"/>
        </w:trPr>
        <w:tc>
          <w:tcPr>
            <w:tcW w:w="1459" w:type="pct"/>
            <w:vMerge/>
            <w:tcMar>
              <w:top w:w="113" w:type="dxa"/>
            </w:tcMar>
            <w:vAlign w:val="center"/>
          </w:tcPr>
          <w:p w14:paraId="3AE19849" w14:textId="77777777" w:rsidR="008402E6" w:rsidRPr="0088245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750" w:type="pct"/>
            <w:shd w:val="clear" w:color="auto" w:fill="auto"/>
            <w:tcMar>
              <w:top w:w="113" w:type="dxa"/>
            </w:tcMar>
            <w:vAlign w:val="center"/>
          </w:tcPr>
          <w:p w14:paraId="7B9C013B" w14:textId="02065D81" w:rsidR="008402E6" w:rsidRPr="0088245E" w:rsidRDefault="008402E6" w:rsidP="008402E6">
            <w:pPr>
              <w:rPr>
                <w:rFonts w:ascii="Times New Roman" w:eastAsia="Times New Roman" w:hAnsi="Times New Roman" w:cs="Times New Roman"/>
                <w:b/>
                <w:sz w:val="24"/>
                <w:szCs w:val="24"/>
              </w:rPr>
            </w:pPr>
            <w:r w:rsidRPr="0088245E">
              <w:rPr>
                <w:rFonts w:ascii="Times New Roman" w:eastAsia="Times New Roman" w:hAnsi="Times New Roman" w:cs="Times New Roman"/>
                <w:sz w:val="24"/>
                <w:szCs w:val="24"/>
              </w:rPr>
              <w:t>Cycle Tracks</w:t>
            </w:r>
          </w:p>
        </w:tc>
        <w:tc>
          <w:tcPr>
            <w:tcW w:w="550" w:type="pct"/>
            <w:shd w:val="clear" w:color="auto" w:fill="auto"/>
            <w:tcMar>
              <w:top w:w="113" w:type="dxa"/>
            </w:tcMar>
            <w:vAlign w:val="center"/>
          </w:tcPr>
          <w:p w14:paraId="2AE83709" w14:textId="3BB19F34" w:rsidR="008402E6" w:rsidRPr="0088245E" w:rsidRDefault="008402E6" w:rsidP="008402E6">
            <w:pPr>
              <w:jc w:val="right"/>
              <w:rPr>
                <w:rFonts w:ascii="Times New Roman" w:eastAsia="Times New Roman" w:hAnsi="Times New Roman" w:cs="Times New Roman"/>
                <w:b/>
                <w:sz w:val="24"/>
                <w:szCs w:val="24"/>
              </w:rPr>
            </w:pPr>
            <w:r w:rsidRPr="0088245E">
              <w:rPr>
                <w:rFonts w:ascii="Times New Roman" w:hAnsi="Times New Roman" w:cs="Times New Roman"/>
                <w:color w:val="000000"/>
                <w:sz w:val="24"/>
                <w:szCs w:val="24"/>
              </w:rPr>
              <w:t>73.9 km</w:t>
            </w:r>
          </w:p>
        </w:tc>
        <w:tc>
          <w:tcPr>
            <w:tcW w:w="550" w:type="pct"/>
            <w:shd w:val="clear" w:color="auto" w:fill="FFFFFF" w:themeFill="background1"/>
            <w:tcMar>
              <w:top w:w="113" w:type="dxa"/>
            </w:tcMar>
            <w:vAlign w:val="center"/>
          </w:tcPr>
          <w:p w14:paraId="29941ED3" w14:textId="209A87FC" w:rsidR="008402E6" w:rsidRPr="0088245E" w:rsidRDefault="008402E6" w:rsidP="008402E6">
            <w:pPr>
              <w:jc w:val="right"/>
              <w:rPr>
                <w:rFonts w:ascii="Times New Roman" w:eastAsia="Times New Roman" w:hAnsi="Times New Roman" w:cs="Times New Roman"/>
                <w:bCs/>
                <w:sz w:val="24"/>
                <w:szCs w:val="24"/>
              </w:rPr>
            </w:pPr>
            <w:r w:rsidRPr="0088245E">
              <w:rPr>
                <w:rFonts w:ascii="Times New Roman" w:hAnsi="Times New Roman" w:cs="Times New Roman"/>
                <w:color w:val="000000"/>
                <w:sz w:val="24"/>
                <w:szCs w:val="24"/>
              </w:rPr>
              <w:t>73.0 km</w:t>
            </w:r>
          </w:p>
        </w:tc>
        <w:tc>
          <w:tcPr>
            <w:tcW w:w="686" w:type="pct"/>
            <w:shd w:val="clear" w:color="auto" w:fill="FFFFFF" w:themeFill="background1"/>
            <w:tcMar>
              <w:top w:w="113" w:type="dxa"/>
            </w:tcMar>
            <w:vAlign w:val="center"/>
          </w:tcPr>
          <w:p w14:paraId="21AD709E" w14:textId="17099C63" w:rsidR="008402E6" w:rsidRPr="0088245E" w:rsidRDefault="008402E6" w:rsidP="008402E6">
            <w:pPr>
              <w:jc w:val="right"/>
              <w:rPr>
                <w:rFonts w:ascii="Times New Roman" w:eastAsia="Times New Roman" w:hAnsi="Times New Roman" w:cs="Times New Roman"/>
                <w:bCs/>
                <w:sz w:val="24"/>
                <w:szCs w:val="24"/>
              </w:rPr>
            </w:pPr>
            <w:r w:rsidRPr="0088245E">
              <w:rPr>
                <w:rFonts w:ascii="Times New Roman" w:hAnsi="Times New Roman" w:cs="Times New Roman"/>
                <w:color w:val="000000"/>
                <w:sz w:val="24"/>
                <w:szCs w:val="24"/>
              </w:rPr>
              <w:t>-0.9 km</w:t>
            </w:r>
            <w:r w:rsidR="0088245E" w:rsidRPr="0088245E">
              <w:rPr>
                <w:rFonts w:ascii="Times New Roman" w:hAnsi="Times New Roman" w:cs="Times New Roman"/>
                <w:color w:val="000000"/>
                <w:sz w:val="24"/>
                <w:szCs w:val="24"/>
              </w:rPr>
              <w:t xml:space="preserve"> (</w:t>
            </w:r>
            <w:r w:rsidR="00BC3ED2">
              <w:rPr>
                <w:rFonts w:ascii="Times New Roman" w:hAnsi="Times New Roman" w:cs="Times New Roman"/>
                <w:color w:val="000000"/>
                <w:sz w:val="24"/>
                <w:szCs w:val="24"/>
              </w:rPr>
              <w:t>1.2%</w:t>
            </w:r>
            <w:r w:rsidR="0088245E" w:rsidRPr="0088245E">
              <w:rPr>
                <w:rFonts w:ascii="Times New Roman" w:hAnsi="Times New Roman" w:cs="Times New Roman"/>
                <w:color w:val="000000"/>
                <w:sz w:val="24"/>
                <w:szCs w:val="24"/>
              </w:rPr>
              <w:t>)</w:t>
            </w:r>
          </w:p>
        </w:tc>
      </w:tr>
      <w:tr w:rsidR="008402E6" w14:paraId="0653E6AF" w14:textId="77777777" w:rsidTr="00FF4FFA">
        <w:trPr>
          <w:trHeight w:val="397"/>
        </w:trPr>
        <w:tc>
          <w:tcPr>
            <w:tcW w:w="1459" w:type="pct"/>
            <w:vMerge/>
            <w:tcMar>
              <w:top w:w="113" w:type="dxa"/>
            </w:tcMar>
            <w:vAlign w:val="center"/>
          </w:tcPr>
          <w:p w14:paraId="52DD76F3" w14:textId="77777777" w:rsidR="008402E6" w:rsidRPr="0088245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750" w:type="pct"/>
            <w:shd w:val="clear" w:color="auto" w:fill="D9E2F4"/>
            <w:tcMar>
              <w:top w:w="113" w:type="dxa"/>
            </w:tcMar>
            <w:vAlign w:val="center"/>
          </w:tcPr>
          <w:p w14:paraId="152931DB" w14:textId="379FEE92" w:rsidR="008402E6" w:rsidRPr="0088245E" w:rsidRDefault="008402E6" w:rsidP="008402E6">
            <w:pPr>
              <w:rPr>
                <w:rFonts w:ascii="Times New Roman" w:eastAsia="Times New Roman" w:hAnsi="Times New Roman" w:cs="Times New Roman"/>
                <w:sz w:val="24"/>
                <w:szCs w:val="24"/>
              </w:rPr>
            </w:pPr>
            <w:r w:rsidRPr="0088245E">
              <w:rPr>
                <w:rFonts w:ascii="Times New Roman" w:eastAsia="Times New Roman" w:hAnsi="Times New Roman" w:cs="Times New Roman"/>
                <w:b/>
                <w:bCs/>
                <w:sz w:val="24"/>
                <w:szCs w:val="24"/>
              </w:rPr>
              <w:t xml:space="preserve">On-Street </w:t>
            </w:r>
            <w:r w:rsidR="00C87DC7" w:rsidRPr="0088245E">
              <w:rPr>
                <w:rFonts w:ascii="Times New Roman" w:eastAsia="Times New Roman" w:hAnsi="Times New Roman" w:cs="Times New Roman"/>
                <w:b/>
                <w:bCs/>
                <w:sz w:val="24"/>
                <w:szCs w:val="24"/>
              </w:rPr>
              <w:t>Infrastructure</w:t>
            </w:r>
            <w:r w:rsidRPr="0088245E">
              <w:rPr>
                <w:rFonts w:ascii="Times New Roman" w:eastAsia="Times New Roman" w:hAnsi="Times New Roman" w:cs="Times New Roman"/>
                <w:b/>
                <w:bCs/>
                <w:sz w:val="24"/>
                <w:szCs w:val="24"/>
              </w:rPr>
              <w:t>, Total</w:t>
            </w:r>
          </w:p>
        </w:tc>
        <w:tc>
          <w:tcPr>
            <w:tcW w:w="550" w:type="pct"/>
            <w:shd w:val="clear" w:color="auto" w:fill="D9E2F4"/>
            <w:tcMar>
              <w:top w:w="113" w:type="dxa"/>
            </w:tcMar>
            <w:vAlign w:val="center"/>
          </w:tcPr>
          <w:p w14:paraId="686A4F69" w14:textId="0FA2C92B" w:rsidR="008402E6" w:rsidRPr="0088245E" w:rsidRDefault="008402E6" w:rsidP="008402E6">
            <w:pPr>
              <w:jc w:val="right"/>
              <w:rPr>
                <w:rFonts w:ascii="Times New Roman" w:eastAsia="Times New Roman" w:hAnsi="Times New Roman" w:cs="Times New Roman"/>
                <w:b/>
                <w:bCs/>
                <w:sz w:val="24"/>
                <w:szCs w:val="24"/>
              </w:rPr>
            </w:pPr>
            <w:r w:rsidRPr="0088245E">
              <w:rPr>
                <w:rFonts w:ascii="Times New Roman" w:hAnsi="Times New Roman" w:cs="Times New Roman"/>
                <w:b/>
                <w:bCs/>
                <w:color w:val="000000"/>
                <w:sz w:val="24"/>
                <w:szCs w:val="24"/>
              </w:rPr>
              <w:t>205.4 km</w:t>
            </w:r>
          </w:p>
        </w:tc>
        <w:tc>
          <w:tcPr>
            <w:tcW w:w="550" w:type="pct"/>
            <w:shd w:val="clear" w:color="auto" w:fill="D9E2F4"/>
            <w:tcMar>
              <w:top w:w="113" w:type="dxa"/>
            </w:tcMar>
            <w:vAlign w:val="center"/>
          </w:tcPr>
          <w:p w14:paraId="51755978" w14:textId="35222DF8" w:rsidR="008402E6" w:rsidRPr="0088245E" w:rsidRDefault="008402E6" w:rsidP="008402E6">
            <w:pPr>
              <w:jc w:val="right"/>
              <w:rPr>
                <w:rFonts w:ascii="Times New Roman" w:eastAsia="Times New Roman" w:hAnsi="Times New Roman" w:cs="Times New Roman"/>
                <w:b/>
                <w:bCs/>
                <w:sz w:val="24"/>
                <w:szCs w:val="24"/>
              </w:rPr>
            </w:pPr>
            <w:r w:rsidRPr="0088245E">
              <w:rPr>
                <w:rFonts w:ascii="Times New Roman" w:hAnsi="Times New Roman" w:cs="Times New Roman"/>
                <w:b/>
                <w:bCs/>
                <w:color w:val="000000"/>
                <w:sz w:val="24"/>
                <w:szCs w:val="24"/>
              </w:rPr>
              <w:t>224.4 km</w:t>
            </w:r>
          </w:p>
        </w:tc>
        <w:tc>
          <w:tcPr>
            <w:tcW w:w="686" w:type="pct"/>
            <w:shd w:val="clear" w:color="auto" w:fill="D9E2F4"/>
            <w:tcMar>
              <w:top w:w="113" w:type="dxa"/>
            </w:tcMar>
            <w:vAlign w:val="center"/>
          </w:tcPr>
          <w:p w14:paraId="1DF620C5" w14:textId="6D5A5E9C" w:rsidR="008402E6" w:rsidRPr="0088245E" w:rsidRDefault="002E1F9C" w:rsidP="008402E6">
            <w:pPr>
              <w:jc w:val="right"/>
              <w:rPr>
                <w:rFonts w:ascii="Times New Roman" w:eastAsia="Times New Roman" w:hAnsi="Times New Roman" w:cs="Times New Roman"/>
                <w:b/>
                <w:bCs/>
                <w:sz w:val="24"/>
                <w:szCs w:val="24"/>
              </w:rPr>
            </w:pPr>
            <w:r w:rsidRPr="0088245E">
              <w:rPr>
                <w:rFonts w:ascii="Times New Roman" w:hAnsi="Times New Roman" w:cs="Times New Roman"/>
                <w:b/>
                <w:bCs/>
                <w:color w:val="000000"/>
                <w:sz w:val="24"/>
                <w:szCs w:val="24"/>
              </w:rPr>
              <w:t>+</w:t>
            </w:r>
            <w:r w:rsidR="008402E6" w:rsidRPr="0088245E">
              <w:rPr>
                <w:rFonts w:ascii="Times New Roman" w:hAnsi="Times New Roman" w:cs="Times New Roman"/>
                <w:b/>
                <w:bCs/>
                <w:color w:val="000000"/>
                <w:sz w:val="24"/>
                <w:szCs w:val="24"/>
              </w:rPr>
              <w:t>19.0 km</w:t>
            </w:r>
            <w:r w:rsidR="0088245E" w:rsidRPr="0088245E">
              <w:rPr>
                <w:rFonts w:ascii="Times New Roman" w:hAnsi="Times New Roman" w:cs="Times New Roman"/>
                <w:b/>
                <w:bCs/>
                <w:color w:val="000000"/>
                <w:sz w:val="24"/>
                <w:szCs w:val="24"/>
              </w:rPr>
              <w:t xml:space="preserve"> (</w:t>
            </w:r>
            <w:r w:rsidR="00BC3ED2">
              <w:rPr>
                <w:rFonts w:ascii="Times New Roman" w:hAnsi="Times New Roman" w:cs="Times New Roman"/>
                <w:b/>
                <w:bCs/>
                <w:color w:val="000000"/>
                <w:sz w:val="24"/>
                <w:szCs w:val="24"/>
              </w:rPr>
              <w:t>8.8%</w:t>
            </w:r>
            <w:r w:rsidR="0088245E" w:rsidRPr="0088245E">
              <w:rPr>
                <w:rFonts w:ascii="Times New Roman" w:hAnsi="Times New Roman" w:cs="Times New Roman"/>
                <w:b/>
                <w:bCs/>
                <w:color w:val="000000"/>
                <w:sz w:val="24"/>
                <w:szCs w:val="24"/>
              </w:rPr>
              <w:t>)</w:t>
            </w:r>
          </w:p>
        </w:tc>
      </w:tr>
    </w:tbl>
    <w:p w14:paraId="030877AF" w14:textId="6C30B186" w:rsidR="00252342" w:rsidRPr="000D1CCC" w:rsidRDefault="00252342" w:rsidP="000A4F57">
      <w:pPr>
        <w:spacing w:line="240" w:lineRule="auto"/>
        <w:rPr>
          <w:rFonts w:ascii="Times New Roman" w:eastAsia="Times New Roman" w:hAnsi="Times New Roman" w:cs="Times New Roman"/>
          <w:sz w:val="24"/>
          <w:szCs w:val="24"/>
        </w:rPr>
      </w:pPr>
      <w:r w:rsidRPr="00252342">
        <w:rPr>
          <w:rFonts w:ascii="Times New Roman" w:eastAsia="Times New Roman" w:hAnsi="Times New Roman" w:cs="Times New Roman"/>
          <w:b/>
          <w:bCs/>
          <w:sz w:val="24"/>
          <w:szCs w:val="24"/>
        </w:rPr>
        <w:t xml:space="preserve">Table 2: </w:t>
      </w:r>
      <w:r w:rsidR="000A4F57">
        <w:rPr>
          <w:rFonts w:ascii="Times New Roman" w:eastAsia="Times New Roman" w:hAnsi="Times New Roman" w:cs="Times New Roman"/>
          <w:b/>
          <w:bCs/>
          <w:sz w:val="24"/>
          <w:szCs w:val="24"/>
        </w:rPr>
        <w:t>Comparison of Municipal Roadway Infrastructure and Verified Bikeway Infrastructure in Vancouver, Calgary and Toronto</w:t>
      </w:r>
      <w:r w:rsidR="00FB5F5E">
        <w:rPr>
          <w:rFonts w:ascii="Times New Roman" w:eastAsia="Times New Roman" w:hAnsi="Times New Roman" w:cs="Times New Roman"/>
          <w:b/>
          <w:bCs/>
          <w:sz w:val="24"/>
          <w:szCs w:val="24"/>
        </w:rPr>
        <w:t xml:space="preserve"> (Canada), 2022</w:t>
      </w:r>
      <w:r w:rsidR="000A4F57">
        <w:rPr>
          <w:rFonts w:ascii="Times New Roman" w:eastAsia="Times New Roman" w:hAnsi="Times New Roman" w:cs="Times New Roman"/>
          <w:b/>
          <w:bCs/>
          <w:sz w:val="24"/>
          <w:szCs w:val="24"/>
        </w:rPr>
        <w:t>.</w:t>
      </w:r>
      <w:r w:rsidR="000D1CCC">
        <w:rPr>
          <w:rFonts w:ascii="Times New Roman" w:eastAsia="Times New Roman" w:hAnsi="Times New Roman" w:cs="Times New Roman"/>
          <w:b/>
          <w:bCs/>
          <w:sz w:val="24"/>
          <w:szCs w:val="24"/>
        </w:rPr>
        <w:t xml:space="preserve"> </w:t>
      </w:r>
      <w:r w:rsidR="000D1CCC">
        <w:rPr>
          <w:rFonts w:ascii="Times New Roman" w:eastAsia="Times New Roman" w:hAnsi="Times New Roman" w:cs="Times New Roman"/>
          <w:sz w:val="24"/>
          <w:szCs w:val="24"/>
        </w:rPr>
        <w:t xml:space="preserve">Painted lanes include buffered lanes. Verified bikeway lengths available in </w:t>
      </w:r>
      <w:r w:rsidR="000D1CCC" w:rsidRPr="00AE495C">
        <w:rPr>
          <w:rFonts w:ascii="Times New Roman" w:eastAsia="Times New Roman" w:hAnsi="Times New Roman" w:cs="Times New Roman"/>
          <w:b/>
          <w:bCs/>
          <w:i/>
          <w:iCs/>
          <w:sz w:val="24"/>
          <w:szCs w:val="24"/>
        </w:rPr>
        <w:t>Appendix 1</w:t>
      </w:r>
      <w:r w:rsidR="000D1CCC" w:rsidRPr="00AE495C">
        <w:rPr>
          <w:rFonts w:ascii="Times New Roman" w:eastAsia="Times New Roman" w:hAnsi="Times New Roman" w:cs="Times New Roman"/>
          <w:i/>
          <w:iCs/>
          <w:sz w:val="24"/>
          <w:szCs w:val="24"/>
        </w:rPr>
        <w:t>.</w:t>
      </w:r>
    </w:p>
    <w:p w14:paraId="5CFD920A" w14:textId="77777777" w:rsidR="000D07BE" w:rsidRPr="00252342" w:rsidRDefault="000D07BE" w:rsidP="000A4F57">
      <w:pPr>
        <w:spacing w:line="240" w:lineRule="auto"/>
        <w:rPr>
          <w:rFonts w:ascii="Times New Roman" w:eastAsia="Times New Roman" w:hAnsi="Times New Roman" w:cs="Times New Roman"/>
          <w:b/>
          <w:bCs/>
          <w:sz w:val="24"/>
          <w:szCs w:val="24"/>
        </w:rPr>
      </w:pPr>
    </w:p>
    <w:p w14:paraId="000000A1" w14:textId="42D553FB" w:rsidR="003B416B" w:rsidRPr="00FF4FFA" w:rsidRDefault="00656B38">
      <w:pPr>
        <w:spacing w:after="0" w:line="480" w:lineRule="auto"/>
        <w:rPr>
          <w:rFonts w:ascii="Times New Roman" w:eastAsia="Times New Roman" w:hAnsi="Times New Roman" w:cs="Times New Roman"/>
          <w:b/>
          <w:iCs/>
          <w:sz w:val="24"/>
          <w:szCs w:val="24"/>
        </w:rPr>
      </w:pPr>
      <w:r w:rsidRPr="00FF4FFA">
        <w:rPr>
          <w:rFonts w:ascii="Times New Roman" w:eastAsia="Times New Roman" w:hAnsi="Times New Roman" w:cs="Times New Roman"/>
          <w:b/>
          <w:iCs/>
          <w:sz w:val="24"/>
          <w:szCs w:val="24"/>
        </w:rPr>
        <w:t xml:space="preserve">3.3 </w:t>
      </w:r>
      <w:r w:rsidR="0024700F" w:rsidRPr="00FF4FFA">
        <w:rPr>
          <w:rFonts w:ascii="Times New Roman" w:eastAsia="Times New Roman" w:hAnsi="Times New Roman" w:cs="Times New Roman"/>
          <w:b/>
          <w:iCs/>
          <w:sz w:val="24"/>
          <w:szCs w:val="24"/>
        </w:rPr>
        <w:t>Objective 2.</w:t>
      </w:r>
      <w:r w:rsidRPr="00FF4FFA">
        <w:rPr>
          <w:rFonts w:ascii="Times New Roman" w:eastAsia="Times New Roman" w:hAnsi="Times New Roman" w:cs="Times New Roman"/>
          <w:b/>
          <w:iCs/>
          <w:sz w:val="24"/>
          <w:szCs w:val="24"/>
        </w:rPr>
        <w:t>:</w:t>
      </w:r>
      <w:r w:rsidR="0024700F" w:rsidRPr="00FF4FFA">
        <w:rPr>
          <w:rFonts w:ascii="Times New Roman" w:eastAsia="Times New Roman" w:hAnsi="Times New Roman" w:cs="Times New Roman"/>
          <w:b/>
          <w:iCs/>
          <w:sz w:val="24"/>
          <w:szCs w:val="24"/>
        </w:rPr>
        <w:t xml:space="preserve"> </w:t>
      </w:r>
      <w:r w:rsidRPr="00FF4FFA">
        <w:rPr>
          <w:rFonts w:ascii="Times New Roman" w:eastAsia="Times New Roman" w:hAnsi="Times New Roman" w:cs="Times New Roman"/>
          <w:b/>
          <w:iCs/>
          <w:sz w:val="24"/>
          <w:szCs w:val="24"/>
        </w:rPr>
        <w:t>Trends in infrastructure installation</w:t>
      </w:r>
    </w:p>
    <w:p w14:paraId="000000A2" w14:textId="56895AAB" w:rsidR="003B416B" w:rsidRDefault="00DC568A">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There has been </w:t>
      </w:r>
      <w:r w:rsidR="00B806A4">
        <w:rPr>
          <w:rFonts w:ascii="Times New Roman" w:eastAsia="Times New Roman" w:hAnsi="Times New Roman" w:cs="Times New Roman"/>
          <w:sz w:val="24"/>
          <w:szCs w:val="24"/>
        </w:rPr>
        <w:t xml:space="preserve">a substantial </w:t>
      </w:r>
      <w:r>
        <w:rPr>
          <w:rFonts w:ascii="Times New Roman" w:eastAsia="Times New Roman" w:hAnsi="Times New Roman" w:cs="Times New Roman"/>
          <w:sz w:val="24"/>
          <w:szCs w:val="24"/>
        </w:rPr>
        <w:t xml:space="preserve">growth in dedicated on-street cycling </w:t>
      </w:r>
      <w:r w:rsidR="001D258F">
        <w:rPr>
          <w:rFonts w:ascii="Times New Roman" w:eastAsia="Times New Roman" w:hAnsi="Times New Roman" w:cs="Times New Roman"/>
          <w:sz w:val="24"/>
          <w:szCs w:val="24"/>
        </w:rPr>
        <w:t xml:space="preserve">infrastructure </w:t>
      </w:r>
      <w:r>
        <w:rPr>
          <w:rFonts w:ascii="Times New Roman" w:eastAsia="Times New Roman" w:hAnsi="Times New Roman" w:cs="Times New Roman"/>
          <w:sz w:val="24"/>
          <w:szCs w:val="24"/>
        </w:rPr>
        <w:t xml:space="preserve">since 2009 across all three cities. In 2009, Vancouver, Calgary, and Toronto had approximately 19 km, 1 km, and 18 km </w:t>
      </w:r>
      <w:r w:rsidR="009F6B86">
        <w:rPr>
          <w:rFonts w:ascii="Times New Roman" w:eastAsia="Times New Roman" w:hAnsi="Times New Roman" w:cs="Times New Roman"/>
          <w:sz w:val="24"/>
          <w:szCs w:val="24"/>
        </w:rPr>
        <w:t xml:space="preserve">of cycling infrastructure </w:t>
      </w:r>
      <w:r>
        <w:rPr>
          <w:rFonts w:ascii="Times New Roman" w:eastAsia="Times New Roman" w:hAnsi="Times New Roman" w:cs="Times New Roman"/>
          <w:sz w:val="24"/>
          <w:szCs w:val="24"/>
        </w:rPr>
        <w:t xml:space="preserve">per 1000 km of total roadway, respectively. Local street bikeways made up more than half of Vancouver’s cycling infrastructure at about 75 km per 1000 </w:t>
      </w:r>
      <w:proofErr w:type="spellStart"/>
      <w:r>
        <w:rPr>
          <w:rFonts w:ascii="Times New Roman" w:eastAsia="Times New Roman" w:hAnsi="Times New Roman" w:cs="Times New Roman"/>
          <w:sz w:val="24"/>
          <w:szCs w:val="24"/>
        </w:rPr>
        <w:t>cen</w:t>
      </w:r>
      <w:proofErr w:type="spellEnd"/>
      <w:r>
        <w:rPr>
          <w:rFonts w:ascii="Times New Roman" w:eastAsia="Times New Roman" w:hAnsi="Times New Roman" w:cs="Times New Roman"/>
          <w:sz w:val="24"/>
          <w:szCs w:val="24"/>
        </w:rPr>
        <w:t xml:space="preserve">-km of total roadway. By 2022, the dedicated on-street cycling infrastructure in Vancouver had </w:t>
      </w:r>
      <w:r w:rsidR="00F07F76">
        <w:rPr>
          <w:rFonts w:ascii="Times New Roman" w:eastAsia="Times New Roman" w:hAnsi="Times New Roman" w:cs="Times New Roman"/>
          <w:sz w:val="24"/>
          <w:szCs w:val="24"/>
        </w:rPr>
        <w:t xml:space="preserve">approximately </w:t>
      </w:r>
      <w:r w:rsidR="00A83DE1">
        <w:rPr>
          <w:rFonts w:ascii="Times New Roman" w:eastAsia="Times New Roman" w:hAnsi="Times New Roman" w:cs="Times New Roman"/>
          <w:sz w:val="24"/>
          <w:szCs w:val="24"/>
        </w:rPr>
        <w:t>doubled</w:t>
      </w:r>
      <w:r w:rsidR="00035323">
        <w:rPr>
          <w:rFonts w:ascii="Times New Roman" w:eastAsia="Times New Roman" w:hAnsi="Times New Roman" w:cs="Times New Roman"/>
          <w:sz w:val="24"/>
          <w:szCs w:val="24"/>
        </w:rPr>
        <w:t xml:space="preserve"> (from </w:t>
      </w:r>
      <w:r w:rsidR="00BF5001">
        <w:rPr>
          <w:rFonts w:ascii="Times New Roman" w:eastAsia="Times New Roman" w:hAnsi="Times New Roman" w:cs="Times New Roman"/>
          <w:sz w:val="24"/>
          <w:szCs w:val="24"/>
        </w:rPr>
        <w:t>19.2 to 34.2 km per 1000 km of roadway</w:t>
      </w:r>
      <w:r w:rsidR="00035323">
        <w:rPr>
          <w:rFonts w:ascii="Times New Roman" w:eastAsia="Times New Roman" w:hAnsi="Times New Roman" w:cs="Times New Roman"/>
          <w:sz w:val="24"/>
          <w:szCs w:val="24"/>
        </w:rPr>
        <w:t>)</w:t>
      </w:r>
      <w:r w:rsidR="001D258F">
        <w:rPr>
          <w:rFonts w:ascii="Times New Roman" w:eastAsia="Times New Roman" w:hAnsi="Times New Roman" w:cs="Times New Roman"/>
          <w:sz w:val="24"/>
          <w:szCs w:val="24"/>
        </w:rPr>
        <w:t>;</w:t>
      </w:r>
      <w:r w:rsidR="00035323">
        <w:rPr>
          <w:rFonts w:ascii="Times New Roman" w:eastAsia="Times New Roman" w:hAnsi="Times New Roman" w:cs="Times New Roman"/>
          <w:sz w:val="24"/>
          <w:szCs w:val="24"/>
        </w:rPr>
        <w:t xml:space="preserve"> a rate of similar growth to Toronto (</w:t>
      </w:r>
      <w:r w:rsidR="00F07F76">
        <w:rPr>
          <w:rFonts w:ascii="Times New Roman" w:eastAsia="Times New Roman" w:hAnsi="Times New Roman" w:cs="Times New Roman"/>
          <w:sz w:val="24"/>
          <w:szCs w:val="24"/>
        </w:rPr>
        <w:t>18.7 to 40.2 km per 1000 km of roadway</w:t>
      </w:r>
      <w:r w:rsidR="00035323">
        <w:rPr>
          <w:rFonts w:ascii="Times New Roman" w:eastAsia="Times New Roman" w:hAnsi="Times New Roman" w:cs="Times New Roman"/>
          <w:sz w:val="24"/>
          <w:szCs w:val="24"/>
        </w:rPr>
        <w:t>). I</w:t>
      </w:r>
      <w:r>
        <w:rPr>
          <w:rFonts w:ascii="Times New Roman" w:eastAsia="Times New Roman" w:hAnsi="Times New Roman" w:cs="Times New Roman"/>
          <w:sz w:val="24"/>
          <w:szCs w:val="24"/>
        </w:rPr>
        <w:t xml:space="preserve">n Calgary, the cycling infrastructure had increased </w:t>
      </w:r>
      <w:r w:rsidR="005F193A">
        <w:rPr>
          <w:rFonts w:ascii="Times New Roman" w:eastAsia="Times New Roman" w:hAnsi="Times New Roman" w:cs="Times New Roman"/>
          <w:sz w:val="24"/>
          <w:szCs w:val="24"/>
        </w:rPr>
        <w:t xml:space="preserve">about </w:t>
      </w:r>
      <w:r>
        <w:rPr>
          <w:rFonts w:ascii="Times New Roman" w:eastAsia="Times New Roman" w:hAnsi="Times New Roman" w:cs="Times New Roman"/>
          <w:sz w:val="24"/>
          <w:szCs w:val="24"/>
        </w:rPr>
        <w:t>eleven-fold</w:t>
      </w:r>
      <w:r w:rsidR="006C0E12">
        <w:rPr>
          <w:rFonts w:ascii="Times New Roman" w:eastAsia="Times New Roman" w:hAnsi="Times New Roman" w:cs="Times New Roman"/>
          <w:sz w:val="24"/>
          <w:szCs w:val="24"/>
        </w:rPr>
        <w:t xml:space="preserve"> </w:t>
      </w:r>
      <w:r w:rsidR="00831AD4">
        <w:rPr>
          <w:rFonts w:ascii="Times New Roman" w:eastAsia="Times New Roman" w:hAnsi="Times New Roman" w:cs="Times New Roman"/>
          <w:sz w:val="24"/>
          <w:szCs w:val="24"/>
        </w:rPr>
        <w:t>from</w:t>
      </w:r>
      <w:r w:rsidR="006C0E12">
        <w:rPr>
          <w:rFonts w:ascii="Times New Roman" w:eastAsia="Times New Roman" w:hAnsi="Times New Roman" w:cs="Times New Roman"/>
          <w:sz w:val="24"/>
          <w:szCs w:val="24"/>
        </w:rPr>
        <w:t xml:space="preserve"> 2009 to 2022</w:t>
      </w:r>
      <w:r w:rsidR="00035323">
        <w:rPr>
          <w:rFonts w:ascii="Times New Roman" w:eastAsia="Times New Roman" w:hAnsi="Times New Roman" w:cs="Times New Roman"/>
          <w:sz w:val="24"/>
          <w:szCs w:val="24"/>
        </w:rPr>
        <w:t xml:space="preserve"> (</w:t>
      </w:r>
      <w:r w:rsidR="005F193A">
        <w:rPr>
          <w:rFonts w:ascii="Times New Roman" w:eastAsia="Times New Roman" w:hAnsi="Times New Roman" w:cs="Times New Roman"/>
          <w:sz w:val="24"/>
          <w:szCs w:val="24"/>
        </w:rPr>
        <w:t>1.2 to 11 km per 100</w:t>
      </w:r>
      <w:r w:rsidR="00A9726B">
        <w:rPr>
          <w:rFonts w:ascii="Times New Roman" w:eastAsia="Times New Roman" w:hAnsi="Times New Roman" w:cs="Times New Roman"/>
          <w:sz w:val="24"/>
          <w:szCs w:val="24"/>
        </w:rPr>
        <w:t>0</w:t>
      </w:r>
      <w:r w:rsidR="005F193A">
        <w:rPr>
          <w:rFonts w:ascii="Times New Roman" w:eastAsia="Times New Roman" w:hAnsi="Times New Roman" w:cs="Times New Roman"/>
          <w:sz w:val="24"/>
          <w:szCs w:val="24"/>
        </w:rPr>
        <w:t xml:space="preserve"> km of roadway</w:t>
      </w:r>
      <w:r w:rsidR="0003532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2009, only 4% of Vancouver's dedicated </w:t>
      </w:r>
      <w:r w:rsidR="00035323">
        <w:rPr>
          <w:rFonts w:ascii="Times New Roman" w:eastAsia="Times New Roman" w:hAnsi="Times New Roman" w:cs="Times New Roman"/>
          <w:sz w:val="24"/>
          <w:szCs w:val="24"/>
        </w:rPr>
        <w:t xml:space="preserve">on-street </w:t>
      </w:r>
      <w:r>
        <w:rPr>
          <w:rFonts w:ascii="Times New Roman" w:eastAsia="Times New Roman" w:hAnsi="Times New Roman" w:cs="Times New Roman"/>
          <w:sz w:val="24"/>
          <w:szCs w:val="24"/>
        </w:rPr>
        <w:t xml:space="preserve">cycling </w:t>
      </w:r>
      <w:r w:rsidR="001D258F">
        <w:rPr>
          <w:rFonts w:ascii="Times New Roman" w:eastAsia="Times New Roman" w:hAnsi="Times New Roman" w:cs="Times New Roman"/>
          <w:sz w:val="24"/>
          <w:szCs w:val="24"/>
        </w:rPr>
        <w:t xml:space="preserve">infrastructure </w:t>
      </w:r>
      <w:r w:rsidR="00320E61">
        <w:rPr>
          <w:rFonts w:ascii="Times New Roman" w:eastAsia="Times New Roman" w:hAnsi="Times New Roman" w:cs="Times New Roman"/>
          <w:sz w:val="24"/>
          <w:szCs w:val="24"/>
        </w:rPr>
        <w:t>w</w:t>
      </w:r>
      <w:r>
        <w:rPr>
          <w:rFonts w:ascii="Times New Roman" w:eastAsia="Times New Roman" w:hAnsi="Times New Roman" w:cs="Times New Roman"/>
          <w:sz w:val="24"/>
          <w:szCs w:val="24"/>
        </w:rPr>
        <w:t>ere cycle tracks and none existed in Calgary or Toronto</w:t>
      </w:r>
      <w:r w:rsidR="000F2DF0">
        <w:rPr>
          <w:rFonts w:ascii="Times New Roman" w:eastAsia="Times New Roman" w:hAnsi="Times New Roman" w:cs="Times New Roman"/>
          <w:sz w:val="24"/>
          <w:szCs w:val="24"/>
        </w:rPr>
        <w:t>. T</w:t>
      </w:r>
      <w:r>
        <w:rPr>
          <w:rFonts w:ascii="Times New Roman" w:eastAsia="Times New Roman" w:hAnsi="Times New Roman" w:cs="Times New Roman"/>
          <w:sz w:val="24"/>
          <w:szCs w:val="24"/>
        </w:rPr>
        <w:t xml:space="preserve">his changed </w:t>
      </w:r>
      <w:r w:rsidR="00035323">
        <w:rPr>
          <w:rFonts w:ascii="Times New Roman" w:eastAsia="Times New Roman" w:hAnsi="Times New Roman" w:cs="Times New Roman"/>
          <w:sz w:val="24"/>
          <w:szCs w:val="24"/>
        </w:rPr>
        <w:t xml:space="preserve">substantially </w:t>
      </w:r>
      <w:r>
        <w:rPr>
          <w:rFonts w:ascii="Times New Roman" w:eastAsia="Times New Roman" w:hAnsi="Times New Roman" w:cs="Times New Roman"/>
          <w:sz w:val="24"/>
          <w:szCs w:val="24"/>
        </w:rPr>
        <w:t xml:space="preserve">by the end of the study period, with cycle tracks constituting 39.7% of Vancouver's, 30.9% of Calgary's, and 32.5% of Toronto's dedicated on-street </w:t>
      </w:r>
      <w:r w:rsidR="001D258F">
        <w:rPr>
          <w:rFonts w:ascii="Times New Roman" w:eastAsia="Times New Roman" w:hAnsi="Times New Roman" w:cs="Times New Roman"/>
          <w:sz w:val="24"/>
          <w:szCs w:val="24"/>
        </w:rPr>
        <w:t xml:space="preserve">cycling </w:t>
      </w:r>
      <w:r>
        <w:rPr>
          <w:rFonts w:ascii="Times New Roman" w:eastAsia="Times New Roman" w:hAnsi="Times New Roman" w:cs="Times New Roman"/>
          <w:sz w:val="24"/>
          <w:szCs w:val="24"/>
        </w:rPr>
        <w:t>infrastructure (</w:t>
      </w:r>
      <w:r>
        <w:rPr>
          <w:rFonts w:ascii="Times New Roman" w:eastAsia="Times New Roman" w:hAnsi="Times New Roman" w:cs="Times New Roman"/>
          <w:b/>
          <w:i/>
          <w:sz w:val="24"/>
          <w:szCs w:val="24"/>
        </w:rPr>
        <w:t>Figure 2</w:t>
      </w:r>
      <w:r>
        <w:rPr>
          <w:rFonts w:ascii="Times New Roman" w:eastAsia="Times New Roman" w:hAnsi="Times New Roman" w:cs="Times New Roman"/>
          <w:sz w:val="24"/>
          <w:szCs w:val="24"/>
        </w:rPr>
        <w:t xml:space="preserve">). This increase in cycle tracks </w:t>
      </w:r>
      <w:r w:rsidR="00FD7D6E">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part</w:t>
      </w:r>
      <w:r w:rsidR="00FD7D6E">
        <w:rPr>
          <w:rFonts w:ascii="Times New Roman" w:eastAsia="Times New Roman" w:hAnsi="Times New Roman" w:cs="Times New Roman"/>
          <w:sz w:val="24"/>
          <w:szCs w:val="24"/>
        </w:rPr>
        <w:t>ially</w:t>
      </w:r>
      <w:r>
        <w:rPr>
          <w:rFonts w:ascii="Times New Roman" w:eastAsia="Times New Roman" w:hAnsi="Times New Roman" w:cs="Times New Roman"/>
          <w:sz w:val="24"/>
          <w:szCs w:val="24"/>
        </w:rPr>
        <w:t xml:space="preserve"> driven by upgrades of existing painted lane infrastructure</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b/>
          <w:i/>
          <w:sz w:val="24"/>
          <w:szCs w:val="24"/>
        </w:rPr>
        <w:t>Figure 3</w:t>
      </w:r>
      <w:r>
        <w:rPr>
          <w:rFonts w:ascii="Times New Roman" w:eastAsia="Times New Roman" w:hAnsi="Times New Roman" w:cs="Times New Roman"/>
          <w:sz w:val="24"/>
          <w:szCs w:val="24"/>
        </w:rPr>
        <w:t xml:space="preserve">). This </w:t>
      </w:r>
      <w:r w:rsidR="00FD7D6E">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particularly salient in Vancouver, which </w:t>
      </w:r>
      <w:r w:rsidR="00FD7D6E">
        <w:rPr>
          <w:rFonts w:ascii="Times New Roman" w:eastAsia="Times New Roman" w:hAnsi="Times New Roman" w:cs="Times New Roman"/>
          <w:sz w:val="24"/>
          <w:szCs w:val="24"/>
        </w:rPr>
        <w:t xml:space="preserve">saw </w:t>
      </w:r>
      <w:r>
        <w:rPr>
          <w:rFonts w:ascii="Times New Roman" w:eastAsia="Times New Roman" w:hAnsi="Times New Roman" w:cs="Times New Roman"/>
          <w:sz w:val="24"/>
          <w:szCs w:val="24"/>
        </w:rPr>
        <w:t>decreases in painted lanes since 2016</w:t>
      </w:r>
      <w:r w:rsidR="000F2DF0">
        <w:rPr>
          <w:rFonts w:ascii="Times New Roman" w:eastAsia="Times New Roman" w:hAnsi="Times New Roman" w:cs="Times New Roman"/>
          <w:sz w:val="24"/>
          <w:szCs w:val="24"/>
        </w:rPr>
        <w:t xml:space="preserve">, as these </w:t>
      </w:r>
      <w:r w:rsidR="00FD7D6E">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upgrade</w:t>
      </w:r>
      <w:r w:rsidR="000F2DF0">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to infrastructure</w:t>
      </w:r>
      <w:r w:rsidR="00085300">
        <w:rPr>
          <w:rFonts w:ascii="Times New Roman" w:eastAsia="Times New Roman" w:hAnsi="Times New Roman" w:cs="Times New Roman"/>
          <w:sz w:val="24"/>
          <w:szCs w:val="24"/>
        </w:rPr>
        <w:t xml:space="preserve"> that physically separates cyclists from traffic</w:t>
      </w:r>
      <w:r>
        <w:rPr>
          <w:rFonts w:ascii="Times New Roman" w:eastAsia="Times New Roman" w:hAnsi="Times New Roman" w:cs="Times New Roman"/>
          <w:sz w:val="24"/>
          <w:szCs w:val="24"/>
        </w:rPr>
        <w:t>.</w:t>
      </w:r>
    </w:p>
    <w:p w14:paraId="000000A3" w14:textId="368C46D0" w:rsidR="003B416B" w:rsidRDefault="00D21AEC" w:rsidP="00984EDA">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CA"/>
        </w:rPr>
        <w:lastRenderedPageBreak/>
        <w:drawing>
          <wp:inline distT="0" distB="0" distL="0" distR="0" wp14:anchorId="3E9C4B95" wp14:editId="5D4B4E99">
            <wp:extent cx="4944557" cy="6980552"/>
            <wp:effectExtent l="0" t="0" r="0" b="5080"/>
            <wp:docPr id="2123227800" name="image1.png"/>
            <wp:cNvGraphicFramePr/>
            <a:graphic xmlns:a="http://schemas.openxmlformats.org/drawingml/2006/main">
              <a:graphicData uri="http://schemas.openxmlformats.org/drawingml/2006/picture">
                <pic:pic xmlns:pic="http://schemas.openxmlformats.org/drawingml/2006/picture">
                  <pic:nvPicPr>
                    <pic:cNvPr id="2123227800" name="image1.png"/>
                    <pic:cNvPicPr preferRelativeResize="0"/>
                  </pic:nvPicPr>
                  <pic:blipFill>
                    <a:blip r:embed="rId18" cstate="print">
                      <a:extLst>
                        <a:ext uri="{28A0092B-C50C-407E-A947-70E740481C1C}">
                          <a14:useLocalDpi xmlns:a14="http://schemas.microsoft.com/office/drawing/2010/main" val="0"/>
                        </a:ext>
                      </a:extLst>
                    </a:blip>
                    <a:stretch>
                      <a:fillRect/>
                    </a:stretch>
                  </pic:blipFill>
                  <pic:spPr>
                    <a:xfrm>
                      <a:off x="0" y="0"/>
                      <a:ext cx="4944557" cy="6980552"/>
                    </a:xfrm>
                    <a:prstGeom prst="rect">
                      <a:avLst/>
                    </a:prstGeom>
                    <a:ln/>
                  </pic:spPr>
                </pic:pic>
              </a:graphicData>
            </a:graphic>
          </wp:inline>
        </w:drawing>
      </w:r>
    </w:p>
    <w:p w14:paraId="000000A4" w14:textId="48BC5570" w:rsidR="003B416B" w:rsidRDefault="00D21AEC">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Figure 2: Changes in dedicated cycling infrastructure between 2009 and 202</w:t>
      </w:r>
      <w:r w:rsidR="00511098">
        <w:rPr>
          <w:rFonts w:ascii="Times New Roman" w:eastAsia="Times New Roman" w:hAnsi="Times New Roman" w:cs="Times New Roman"/>
          <w:b/>
          <w:i/>
          <w:sz w:val="24"/>
          <w:szCs w:val="24"/>
        </w:rPr>
        <w:t>2</w:t>
      </w:r>
      <w:r>
        <w:rPr>
          <w:rFonts w:ascii="Times New Roman" w:eastAsia="Times New Roman" w:hAnsi="Times New Roman" w:cs="Times New Roman"/>
          <w:b/>
          <w:i/>
          <w:sz w:val="24"/>
          <w:szCs w:val="24"/>
        </w:rPr>
        <w:t xml:space="preserve"> for Vancouver, Calgary, and Toronto based by infrastructure category</w:t>
      </w:r>
      <w:r>
        <w:rPr>
          <w:rFonts w:ascii="Times New Roman" w:eastAsia="Times New Roman" w:hAnsi="Times New Roman" w:cs="Times New Roman"/>
          <w:i/>
          <w:sz w:val="24"/>
          <w:szCs w:val="24"/>
        </w:rPr>
        <w:t xml:space="preserve">. Assessed using roadway centreline-km, with infrastructure classifications determined by the most protective element present along each road segment. </w:t>
      </w:r>
    </w:p>
    <w:p w14:paraId="000000A5" w14:textId="77777777" w:rsidR="003B416B" w:rsidRDefault="00D21AEC">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en-CA"/>
        </w:rPr>
        <w:lastRenderedPageBreak/>
        <w:drawing>
          <wp:inline distT="0" distB="0" distL="0" distR="0" wp14:anchorId="3083BA5A" wp14:editId="1710098E">
            <wp:extent cx="4445203" cy="6679400"/>
            <wp:effectExtent l="0" t="0" r="0" b="1270"/>
            <wp:docPr id="2123227799" name="image5.png"/>
            <wp:cNvGraphicFramePr/>
            <a:graphic xmlns:a="http://schemas.openxmlformats.org/drawingml/2006/main">
              <a:graphicData uri="http://schemas.openxmlformats.org/drawingml/2006/picture">
                <pic:pic xmlns:pic="http://schemas.openxmlformats.org/drawingml/2006/picture">
                  <pic:nvPicPr>
                    <pic:cNvPr id="2123227799" name="image5.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4445203" cy="6679400"/>
                    </a:xfrm>
                    <a:prstGeom prst="rect">
                      <a:avLst/>
                    </a:prstGeom>
                    <a:ln/>
                  </pic:spPr>
                </pic:pic>
              </a:graphicData>
            </a:graphic>
          </wp:inline>
        </w:drawing>
      </w:r>
    </w:p>
    <w:p w14:paraId="000000A6" w14:textId="77777777" w:rsidR="003B416B" w:rsidRDefault="00D21AEC">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Figure 3: Yearly net change in cycle route infrastructure by municipality, standardized per 1000 centerline-km of roadway. </w:t>
      </w:r>
      <w:r>
        <w:rPr>
          <w:rFonts w:ascii="Times New Roman" w:eastAsia="Times New Roman" w:hAnsi="Times New Roman" w:cs="Times New Roman"/>
          <w:i/>
          <w:sz w:val="24"/>
          <w:szCs w:val="24"/>
        </w:rPr>
        <w:t>The net change considers both the installation of new facilities, and the removal of existing infrastructure, such as when an existing facility is upgraded. Cycle route infrastructure is defined by the most protective element along a street centreline. This reflects the overall modifications made within each municipality over the course of the study period (2009-2022).</w:t>
      </w:r>
    </w:p>
    <w:p w14:paraId="000000A7" w14:textId="77777777" w:rsidR="003B416B" w:rsidRDefault="003B416B">
      <w:pPr>
        <w:rPr>
          <w:rFonts w:ascii="Times New Roman" w:eastAsia="Times New Roman" w:hAnsi="Times New Roman" w:cs="Times New Roman"/>
          <w:i/>
          <w:sz w:val="24"/>
          <w:szCs w:val="24"/>
        </w:rPr>
      </w:pPr>
    </w:p>
    <w:p w14:paraId="000000A8" w14:textId="14FE5974" w:rsidR="003B416B" w:rsidRDefault="00D21AEC" w:rsidP="00AB78AF">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As illustrated in </w:t>
      </w:r>
      <w:r>
        <w:rPr>
          <w:rFonts w:ascii="Times New Roman" w:eastAsia="Times New Roman" w:hAnsi="Times New Roman" w:cs="Times New Roman"/>
          <w:b/>
          <w:i/>
          <w:sz w:val="24"/>
          <w:szCs w:val="24"/>
        </w:rPr>
        <w:t>Figure 3</w:t>
      </w:r>
      <w:r>
        <w:rPr>
          <w:rFonts w:ascii="Times New Roman" w:eastAsia="Times New Roman" w:hAnsi="Times New Roman" w:cs="Times New Roman"/>
          <w:sz w:val="24"/>
          <w:szCs w:val="24"/>
        </w:rPr>
        <w:t>, the growth in</w:t>
      </w:r>
      <w:r w:rsidR="005F2BEC">
        <w:rPr>
          <w:rFonts w:ascii="Times New Roman" w:eastAsia="Times New Roman" w:hAnsi="Times New Roman" w:cs="Times New Roman"/>
          <w:sz w:val="24"/>
          <w:szCs w:val="24"/>
        </w:rPr>
        <w:t xml:space="preserve"> infrastructure in</w:t>
      </w:r>
      <w:r>
        <w:rPr>
          <w:rFonts w:ascii="Times New Roman" w:eastAsia="Times New Roman" w:hAnsi="Times New Roman" w:cs="Times New Roman"/>
          <w:sz w:val="24"/>
          <w:szCs w:val="24"/>
        </w:rPr>
        <w:t xml:space="preserve"> Toronto and Vancouver infrastructure </w:t>
      </w:r>
      <w:r w:rsidR="005F2BEC">
        <w:rPr>
          <w:rFonts w:ascii="Times New Roman" w:eastAsia="Times New Roman" w:hAnsi="Times New Roman" w:cs="Times New Roman"/>
          <w:sz w:val="24"/>
          <w:szCs w:val="24"/>
        </w:rPr>
        <w:t>peaked</w:t>
      </w:r>
      <w:r>
        <w:rPr>
          <w:rFonts w:ascii="Times New Roman" w:eastAsia="Times New Roman" w:hAnsi="Times New Roman" w:cs="Times New Roman"/>
          <w:sz w:val="24"/>
          <w:szCs w:val="24"/>
        </w:rPr>
        <w:t xml:space="preserve"> in 2020</w:t>
      </w:r>
      <w:r w:rsidR="00656B38">
        <w:rPr>
          <w:rFonts w:ascii="Times New Roman" w:eastAsia="Times New Roman" w:hAnsi="Times New Roman" w:cs="Times New Roman"/>
          <w:sz w:val="24"/>
          <w:szCs w:val="24"/>
        </w:rPr>
        <w:t xml:space="preserve"> at the onset of the COVID-19 pandemic</w:t>
      </w:r>
      <w:r>
        <w:rPr>
          <w:rFonts w:ascii="Times New Roman" w:eastAsia="Times New Roman" w:hAnsi="Times New Roman" w:cs="Times New Roman"/>
          <w:sz w:val="24"/>
          <w:szCs w:val="24"/>
        </w:rPr>
        <w:t>, with over 6</w:t>
      </w:r>
      <w:r w:rsidR="005F2BEC">
        <w:rPr>
          <w:rFonts w:ascii="Times New Roman" w:eastAsia="Times New Roman" w:hAnsi="Times New Roman" w:cs="Times New Roman"/>
          <w:sz w:val="24"/>
          <w:szCs w:val="24"/>
        </w:rPr>
        <w:t xml:space="preserve"> km</w:t>
      </w:r>
      <w:r>
        <w:rPr>
          <w:rFonts w:ascii="Times New Roman" w:eastAsia="Times New Roman" w:hAnsi="Times New Roman" w:cs="Times New Roman"/>
          <w:sz w:val="24"/>
          <w:szCs w:val="24"/>
        </w:rPr>
        <w:t xml:space="preserve"> and 1 km of new infrastructure per 1000 </w:t>
      </w:r>
      <w:proofErr w:type="spellStart"/>
      <w:r>
        <w:rPr>
          <w:rFonts w:ascii="Times New Roman" w:eastAsia="Times New Roman" w:hAnsi="Times New Roman" w:cs="Times New Roman"/>
          <w:sz w:val="24"/>
          <w:szCs w:val="24"/>
        </w:rPr>
        <w:t>cen</w:t>
      </w:r>
      <w:proofErr w:type="spellEnd"/>
      <w:r>
        <w:rPr>
          <w:rFonts w:ascii="Times New Roman" w:eastAsia="Times New Roman" w:hAnsi="Times New Roman" w:cs="Times New Roman"/>
          <w:sz w:val="24"/>
          <w:szCs w:val="24"/>
        </w:rPr>
        <w:t xml:space="preserve">-km of roadway </w:t>
      </w:r>
      <w:r w:rsidR="005F2BEC">
        <w:rPr>
          <w:rFonts w:ascii="Times New Roman" w:eastAsia="Times New Roman" w:hAnsi="Times New Roman" w:cs="Times New Roman"/>
          <w:sz w:val="24"/>
          <w:szCs w:val="24"/>
        </w:rPr>
        <w:t xml:space="preserve">installed </w:t>
      </w:r>
      <w:r>
        <w:rPr>
          <w:rFonts w:ascii="Times New Roman" w:eastAsia="Times New Roman" w:hAnsi="Times New Roman" w:cs="Times New Roman"/>
          <w:sz w:val="24"/>
          <w:szCs w:val="24"/>
        </w:rPr>
        <w:t xml:space="preserve">respectively, while Calgary’s peak occurred in 2021, with over 1 km of new infrastructure built per 1000 </w:t>
      </w:r>
      <w:proofErr w:type="spellStart"/>
      <w:r>
        <w:rPr>
          <w:rFonts w:ascii="Times New Roman" w:eastAsia="Times New Roman" w:hAnsi="Times New Roman" w:cs="Times New Roman"/>
          <w:sz w:val="24"/>
          <w:szCs w:val="24"/>
        </w:rPr>
        <w:t>cen</w:t>
      </w:r>
      <w:proofErr w:type="spellEnd"/>
      <w:r>
        <w:rPr>
          <w:rFonts w:ascii="Times New Roman" w:eastAsia="Times New Roman" w:hAnsi="Times New Roman" w:cs="Times New Roman"/>
          <w:sz w:val="24"/>
          <w:szCs w:val="24"/>
        </w:rPr>
        <w:t xml:space="preserve">-km of roadway. For Calgary and Toronto, this growth of on-street </w:t>
      </w:r>
      <w:r w:rsidR="00073DA0">
        <w:rPr>
          <w:rFonts w:ascii="Times New Roman" w:eastAsia="Times New Roman" w:hAnsi="Times New Roman" w:cs="Times New Roman"/>
          <w:sz w:val="24"/>
          <w:szCs w:val="24"/>
        </w:rPr>
        <w:t>cyclin</w:t>
      </w:r>
      <w:r w:rsidR="00656B38">
        <w:rPr>
          <w:rFonts w:ascii="Times New Roman" w:eastAsia="Times New Roman" w:hAnsi="Times New Roman" w:cs="Times New Roman"/>
          <w:sz w:val="24"/>
          <w:szCs w:val="24"/>
        </w:rPr>
        <w:t xml:space="preserve">g </w:t>
      </w:r>
      <w:r w:rsidR="00073DA0">
        <w:rPr>
          <w:rFonts w:ascii="Times New Roman" w:eastAsia="Times New Roman" w:hAnsi="Times New Roman" w:cs="Times New Roman"/>
          <w:sz w:val="24"/>
          <w:szCs w:val="24"/>
        </w:rPr>
        <w:t xml:space="preserve">infrastructure </w:t>
      </w:r>
      <w:r>
        <w:rPr>
          <w:rFonts w:ascii="Times New Roman" w:eastAsia="Times New Roman" w:hAnsi="Times New Roman" w:cs="Times New Roman"/>
          <w:sz w:val="24"/>
          <w:szCs w:val="24"/>
        </w:rPr>
        <w:t xml:space="preserve">was primarily </w:t>
      </w:r>
      <w:r w:rsidR="005F2BEC">
        <w:rPr>
          <w:rFonts w:ascii="Times New Roman" w:eastAsia="Times New Roman" w:hAnsi="Times New Roman" w:cs="Times New Roman"/>
          <w:sz w:val="24"/>
          <w:szCs w:val="24"/>
        </w:rPr>
        <w:t xml:space="preserve">attributable </w:t>
      </w:r>
      <w:r>
        <w:rPr>
          <w:rFonts w:ascii="Times New Roman" w:eastAsia="Times New Roman" w:hAnsi="Times New Roman" w:cs="Times New Roman"/>
          <w:sz w:val="24"/>
          <w:szCs w:val="24"/>
        </w:rPr>
        <w:t>to the increase in cycle track</w:t>
      </w:r>
      <w:r w:rsidR="00C32BD7">
        <w:rPr>
          <w:rFonts w:ascii="Times New Roman" w:eastAsia="Times New Roman" w:hAnsi="Times New Roman" w:cs="Times New Roman"/>
          <w:sz w:val="24"/>
          <w:szCs w:val="24"/>
        </w:rPr>
        <w:t>s</w:t>
      </w:r>
      <w:r w:rsidR="00A544B8">
        <w:rPr>
          <w:rFonts w:ascii="Times New Roman" w:eastAsia="Times New Roman" w:hAnsi="Times New Roman" w:cs="Times New Roman"/>
          <w:sz w:val="24"/>
          <w:szCs w:val="24"/>
        </w:rPr>
        <w:t xml:space="preserve"> </w:t>
      </w:r>
      <w:r w:rsidR="00C32BD7">
        <w:rPr>
          <w:rFonts w:ascii="Times New Roman" w:eastAsia="Times New Roman" w:hAnsi="Times New Roman" w:cs="Times New Roman"/>
          <w:sz w:val="24"/>
          <w:szCs w:val="24"/>
        </w:rPr>
        <w:t>(</w:t>
      </w:r>
      <w:r>
        <w:rPr>
          <w:rFonts w:ascii="Times New Roman" w:eastAsia="Times New Roman" w:hAnsi="Times New Roman" w:cs="Times New Roman"/>
          <w:b/>
          <w:i/>
          <w:sz w:val="24"/>
          <w:szCs w:val="24"/>
        </w:rPr>
        <w:t>Figures 2 and 3</w:t>
      </w:r>
      <w:r w:rsidR="00C32BD7">
        <w:rPr>
          <w:rFonts w:ascii="Times New Roman" w:eastAsia="Times New Roman" w:hAnsi="Times New Roman" w:cs="Times New Roman"/>
          <w:b/>
          <w:i/>
          <w:sz w:val="24"/>
          <w:szCs w:val="24"/>
        </w:rPr>
        <w:t>)</w:t>
      </w:r>
      <w:r>
        <w:rPr>
          <w:rFonts w:ascii="Times New Roman" w:eastAsia="Times New Roman" w:hAnsi="Times New Roman" w:cs="Times New Roman"/>
          <w:sz w:val="24"/>
          <w:szCs w:val="24"/>
        </w:rPr>
        <w:t xml:space="preserve">. </w:t>
      </w:r>
    </w:p>
    <w:p w14:paraId="60B27608" w14:textId="6A669111" w:rsidR="00376517" w:rsidRDefault="00376517" w:rsidP="00FF4FFA">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Much of th</w:t>
      </w:r>
      <w:r w:rsidR="007A6B17">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increase</w:t>
      </w:r>
      <w:r w:rsidR="007A6B17">
        <w:rPr>
          <w:rFonts w:ascii="Times New Roman" w:eastAsia="Times New Roman" w:hAnsi="Times New Roman" w:cs="Times New Roman"/>
          <w:sz w:val="24"/>
          <w:szCs w:val="24"/>
        </w:rPr>
        <w:t xml:space="preserve"> in cycling infrastructure</w:t>
      </w:r>
      <w:r>
        <w:rPr>
          <w:rFonts w:ascii="Times New Roman" w:eastAsia="Times New Roman" w:hAnsi="Times New Roman" w:cs="Times New Roman"/>
          <w:sz w:val="24"/>
          <w:szCs w:val="24"/>
        </w:rPr>
        <w:t xml:space="preserve"> stemmed from the introduction of cycle tracks on arterial roads. As seen in </w:t>
      </w:r>
      <w:r>
        <w:rPr>
          <w:rFonts w:ascii="Times New Roman" w:eastAsia="Times New Roman" w:hAnsi="Times New Roman" w:cs="Times New Roman"/>
          <w:b/>
          <w:sz w:val="24"/>
          <w:szCs w:val="24"/>
        </w:rPr>
        <w:t>Supplementary Figures</w:t>
      </w:r>
      <w:r>
        <w:rPr>
          <w:rFonts w:ascii="Times New Roman" w:eastAsia="Times New Roman" w:hAnsi="Times New Roman" w:cs="Times New Roman"/>
          <w:sz w:val="24"/>
          <w:szCs w:val="24"/>
        </w:rPr>
        <w:t xml:space="preserve"> 4 to 6, between 2019 to 2022, </w:t>
      </w:r>
      <w:proofErr w:type="spellStart"/>
      <w:r>
        <w:rPr>
          <w:rFonts w:ascii="Times New Roman" w:eastAsia="Times New Roman" w:hAnsi="Times New Roman" w:cs="Times New Roman"/>
          <w:sz w:val="24"/>
          <w:szCs w:val="24"/>
        </w:rPr>
        <w:t>cen</w:t>
      </w:r>
      <w:proofErr w:type="spellEnd"/>
      <w:r>
        <w:rPr>
          <w:rFonts w:ascii="Times New Roman" w:eastAsia="Times New Roman" w:hAnsi="Times New Roman" w:cs="Times New Roman"/>
          <w:sz w:val="24"/>
          <w:szCs w:val="24"/>
        </w:rPr>
        <w:t xml:space="preserve">-km for cycle tracks increased by about 45%, 83% and 300% in Vancouver, Calgary, and Toronto respectively. In contrast, less attention has been given to building protected facilities on collector roads in Vancouver and Calgary (which showed lower than 40% increase in </w:t>
      </w:r>
      <w:proofErr w:type="spellStart"/>
      <w:r>
        <w:rPr>
          <w:rFonts w:ascii="Times New Roman" w:eastAsia="Times New Roman" w:hAnsi="Times New Roman" w:cs="Times New Roman"/>
          <w:sz w:val="24"/>
          <w:szCs w:val="24"/>
        </w:rPr>
        <w:t>cen</w:t>
      </w:r>
      <w:proofErr w:type="spellEnd"/>
      <w:r>
        <w:rPr>
          <w:rFonts w:ascii="Times New Roman" w:eastAsia="Times New Roman" w:hAnsi="Times New Roman" w:cs="Times New Roman"/>
          <w:sz w:val="24"/>
          <w:szCs w:val="24"/>
        </w:rPr>
        <w:t>-km between 2019 to 2022 respectively), and local roads in Vancouver and Toronto, with less than 10% of local roads being cycle tracks between 2019 to 2022. These trends in collector and local roads were not only since the start of the pandemic, but throughout the entire study period.</w:t>
      </w:r>
    </w:p>
    <w:p w14:paraId="000000A9" w14:textId="18816EBB" w:rsidR="003B416B" w:rsidRDefault="00FF20FF" w:rsidP="00FE5D67">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a </w:t>
      </w:r>
      <w:r w:rsidR="00F1613E">
        <w:rPr>
          <w:rFonts w:ascii="Times New Roman" w:eastAsia="Times New Roman" w:hAnsi="Times New Roman" w:cs="Times New Roman"/>
          <w:sz w:val="24"/>
          <w:szCs w:val="24"/>
        </w:rPr>
        <w:t>map of infrastructure</w:t>
      </w:r>
      <w:r w:rsidR="003E2812">
        <w:rPr>
          <w:rFonts w:ascii="Times New Roman" w:eastAsia="Times New Roman" w:hAnsi="Times New Roman" w:cs="Times New Roman"/>
          <w:sz w:val="24"/>
          <w:szCs w:val="24"/>
        </w:rPr>
        <w:t xml:space="preserve"> – new and upgraded </w:t>
      </w:r>
      <w:r w:rsidR="00276EC3">
        <w:rPr>
          <w:rFonts w:ascii="Times New Roman" w:eastAsia="Times New Roman" w:hAnsi="Times New Roman" w:cs="Times New Roman"/>
          <w:sz w:val="24"/>
          <w:szCs w:val="24"/>
        </w:rPr>
        <w:t>- following</w:t>
      </w:r>
      <w:r>
        <w:rPr>
          <w:rFonts w:ascii="Times New Roman" w:eastAsia="Times New Roman" w:hAnsi="Times New Roman" w:cs="Times New Roman"/>
          <w:sz w:val="24"/>
          <w:szCs w:val="24"/>
        </w:rPr>
        <w:t xml:space="preserve"> the </w:t>
      </w:r>
      <w:r w:rsidR="005F2BEC">
        <w:rPr>
          <w:rFonts w:ascii="Times New Roman" w:eastAsia="Times New Roman" w:hAnsi="Times New Roman" w:cs="Times New Roman"/>
          <w:sz w:val="24"/>
          <w:szCs w:val="24"/>
        </w:rPr>
        <w:t xml:space="preserve">onset </w:t>
      </w:r>
      <w:r>
        <w:rPr>
          <w:rFonts w:ascii="Times New Roman" w:eastAsia="Times New Roman" w:hAnsi="Times New Roman" w:cs="Times New Roman"/>
          <w:sz w:val="24"/>
          <w:szCs w:val="24"/>
        </w:rPr>
        <w:t xml:space="preserve">of the pandemic is shown in </w:t>
      </w:r>
      <w:r>
        <w:rPr>
          <w:rFonts w:ascii="Times New Roman" w:eastAsia="Times New Roman" w:hAnsi="Times New Roman" w:cs="Times New Roman"/>
          <w:b/>
          <w:i/>
          <w:sz w:val="24"/>
          <w:szCs w:val="24"/>
        </w:rPr>
        <w:t>Figure 4</w:t>
      </w:r>
      <w:r>
        <w:rPr>
          <w:rFonts w:ascii="Times New Roman" w:eastAsia="Times New Roman" w:hAnsi="Times New Roman" w:cs="Times New Roman"/>
          <w:sz w:val="24"/>
          <w:szCs w:val="24"/>
        </w:rPr>
        <w:t xml:space="preserve"> to identify </w:t>
      </w:r>
      <w:r w:rsidR="004D7C6A">
        <w:rPr>
          <w:rFonts w:ascii="Times New Roman" w:eastAsia="Times New Roman" w:hAnsi="Times New Roman" w:cs="Times New Roman"/>
          <w:sz w:val="24"/>
          <w:szCs w:val="24"/>
        </w:rPr>
        <w:t xml:space="preserve">areas of change and to examine the connectivity of </w:t>
      </w:r>
      <w:r w:rsidR="00FF4FFA">
        <w:rPr>
          <w:rFonts w:ascii="Times New Roman" w:eastAsia="Times New Roman" w:hAnsi="Times New Roman" w:cs="Times New Roman"/>
          <w:sz w:val="24"/>
          <w:szCs w:val="24"/>
        </w:rPr>
        <w:t>cycling</w:t>
      </w:r>
      <w:r w:rsidR="004D7C6A">
        <w:rPr>
          <w:rFonts w:ascii="Times New Roman" w:eastAsia="Times New Roman" w:hAnsi="Times New Roman" w:cs="Times New Roman"/>
          <w:sz w:val="24"/>
          <w:szCs w:val="24"/>
        </w:rPr>
        <w:t xml:space="preserve"> infrastructure</w:t>
      </w:r>
      <w:r>
        <w:rPr>
          <w:rFonts w:ascii="Times New Roman" w:eastAsia="Times New Roman" w:hAnsi="Times New Roman" w:cs="Times New Roman"/>
          <w:sz w:val="24"/>
          <w:szCs w:val="24"/>
        </w:rPr>
        <w:t>. In Vancouver, 4% of the existing infrastructure was upgraded and 8% was newly installed</w:t>
      </w:r>
      <w:r w:rsidR="006B16BC">
        <w:rPr>
          <w:rFonts w:ascii="Times New Roman" w:eastAsia="Times New Roman" w:hAnsi="Times New Roman" w:cs="Times New Roman"/>
          <w:sz w:val="24"/>
          <w:szCs w:val="24"/>
        </w:rPr>
        <w:t xml:space="preserve"> </w:t>
      </w:r>
      <w:r w:rsidR="00E17382">
        <w:rPr>
          <w:rFonts w:ascii="Times New Roman" w:eastAsia="Times New Roman" w:hAnsi="Times New Roman" w:cs="Times New Roman"/>
          <w:sz w:val="24"/>
          <w:szCs w:val="24"/>
        </w:rPr>
        <w:t xml:space="preserve">in </w:t>
      </w:r>
      <w:r w:rsidR="006B16BC">
        <w:rPr>
          <w:rFonts w:ascii="Times New Roman" w:eastAsia="Times New Roman" w:hAnsi="Times New Roman" w:cs="Times New Roman"/>
          <w:sz w:val="24"/>
          <w:szCs w:val="24"/>
        </w:rPr>
        <w:t>the downtown area</w:t>
      </w:r>
      <w:r w:rsidR="00E17382">
        <w:rPr>
          <w:rFonts w:ascii="Times New Roman" w:eastAsia="Times New Roman" w:hAnsi="Times New Roman" w:cs="Times New Roman"/>
          <w:sz w:val="24"/>
          <w:szCs w:val="24"/>
        </w:rPr>
        <w:t>, in the central area</w:t>
      </w:r>
      <w:r>
        <w:rPr>
          <w:rFonts w:ascii="Times New Roman" w:eastAsia="Times New Roman" w:hAnsi="Times New Roman" w:cs="Times New Roman"/>
          <w:sz w:val="24"/>
          <w:szCs w:val="24"/>
        </w:rPr>
        <w:t>,</w:t>
      </w:r>
      <w:r w:rsidR="00E17382">
        <w:rPr>
          <w:rFonts w:ascii="Times New Roman" w:eastAsia="Times New Roman" w:hAnsi="Times New Roman" w:cs="Times New Roman"/>
          <w:sz w:val="24"/>
          <w:szCs w:val="24"/>
        </w:rPr>
        <w:t xml:space="preserve"> and in the east and western borders. </w:t>
      </w:r>
      <w:r>
        <w:rPr>
          <w:rFonts w:ascii="Times New Roman" w:eastAsia="Times New Roman" w:hAnsi="Times New Roman" w:cs="Times New Roman"/>
          <w:sz w:val="24"/>
          <w:szCs w:val="24"/>
        </w:rPr>
        <w:t xml:space="preserve">Calgary </w:t>
      </w:r>
      <w:r w:rsidR="005F2BEC">
        <w:rPr>
          <w:rFonts w:ascii="Times New Roman" w:eastAsia="Times New Roman" w:hAnsi="Times New Roman" w:cs="Times New Roman"/>
          <w:sz w:val="24"/>
          <w:szCs w:val="24"/>
        </w:rPr>
        <w:t xml:space="preserve">had </w:t>
      </w:r>
      <w:r>
        <w:rPr>
          <w:rFonts w:ascii="Times New Roman" w:eastAsia="Times New Roman" w:hAnsi="Times New Roman" w:cs="Times New Roman"/>
          <w:sz w:val="24"/>
          <w:szCs w:val="24"/>
        </w:rPr>
        <w:t xml:space="preserve">less than 1% upgraded, </w:t>
      </w:r>
      <w:r w:rsidR="00E17382">
        <w:rPr>
          <w:rFonts w:ascii="Times New Roman" w:eastAsia="Times New Roman" w:hAnsi="Times New Roman" w:cs="Times New Roman"/>
          <w:sz w:val="24"/>
          <w:szCs w:val="24"/>
        </w:rPr>
        <w:t>while</w:t>
      </w:r>
      <w:r>
        <w:rPr>
          <w:rFonts w:ascii="Times New Roman" w:eastAsia="Times New Roman" w:hAnsi="Times New Roman" w:cs="Times New Roman"/>
          <w:sz w:val="24"/>
          <w:szCs w:val="24"/>
        </w:rPr>
        <w:t xml:space="preserve"> 23% </w:t>
      </w:r>
      <w:r w:rsidR="003E2812">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newly installed</w:t>
      </w:r>
      <w:r w:rsidR="00E17382">
        <w:rPr>
          <w:rFonts w:ascii="Times New Roman" w:eastAsia="Times New Roman" w:hAnsi="Times New Roman" w:cs="Times New Roman"/>
          <w:sz w:val="24"/>
          <w:szCs w:val="24"/>
        </w:rPr>
        <w:t xml:space="preserve"> in and closer to the downtown area</w:t>
      </w:r>
      <w:r>
        <w:rPr>
          <w:rFonts w:ascii="Times New Roman" w:eastAsia="Times New Roman" w:hAnsi="Times New Roman" w:cs="Times New Roman"/>
          <w:sz w:val="24"/>
          <w:szCs w:val="24"/>
        </w:rPr>
        <w:t>. Finally, in Toronto 9% of infrastructure was upgraded and 24% was newly installed</w:t>
      </w:r>
      <w:r w:rsidR="00E17382">
        <w:rPr>
          <w:rFonts w:ascii="Times New Roman" w:eastAsia="Times New Roman" w:hAnsi="Times New Roman" w:cs="Times New Roman"/>
          <w:sz w:val="24"/>
          <w:szCs w:val="24"/>
        </w:rPr>
        <w:t xml:space="preserve"> mostly in the downtown area with some changes in the central and eastern areas</w:t>
      </w:r>
      <w:r>
        <w:rPr>
          <w:rFonts w:ascii="Times New Roman" w:eastAsia="Times New Roman" w:hAnsi="Times New Roman" w:cs="Times New Roman"/>
          <w:sz w:val="24"/>
          <w:szCs w:val="24"/>
        </w:rPr>
        <w:t xml:space="preserve">. </w:t>
      </w:r>
      <w:r w:rsidR="00FE5D67">
        <w:rPr>
          <w:rFonts w:ascii="Times New Roman" w:eastAsia="Times New Roman" w:hAnsi="Times New Roman" w:cs="Times New Roman"/>
          <w:sz w:val="24"/>
          <w:szCs w:val="24"/>
        </w:rPr>
        <w:t xml:space="preserve">As a result, as seen in </w:t>
      </w:r>
      <w:r w:rsidR="00FE5D67">
        <w:rPr>
          <w:rFonts w:ascii="Times New Roman" w:eastAsia="Times New Roman" w:hAnsi="Times New Roman" w:cs="Times New Roman"/>
          <w:b/>
          <w:sz w:val="24"/>
          <w:szCs w:val="24"/>
        </w:rPr>
        <w:t>Figure 4</w:t>
      </w:r>
      <w:r w:rsidR="00FE5D67">
        <w:rPr>
          <w:rFonts w:ascii="Times New Roman" w:eastAsia="Times New Roman" w:hAnsi="Times New Roman" w:cs="Times New Roman"/>
          <w:sz w:val="24"/>
          <w:szCs w:val="24"/>
        </w:rPr>
        <w:t xml:space="preserve"> and </w:t>
      </w:r>
      <w:r w:rsidR="00FE5D67">
        <w:rPr>
          <w:rFonts w:ascii="Times New Roman" w:eastAsia="Times New Roman" w:hAnsi="Times New Roman" w:cs="Times New Roman"/>
          <w:b/>
          <w:sz w:val="24"/>
          <w:szCs w:val="24"/>
        </w:rPr>
        <w:t>Supplementary Figures 1 to 3</w:t>
      </w:r>
      <w:r w:rsidR="00FE5D67">
        <w:rPr>
          <w:rFonts w:ascii="Times New Roman" w:eastAsia="Times New Roman" w:hAnsi="Times New Roman" w:cs="Times New Roman"/>
          <w:sz w:val="24"/>
          <w:szCs w:val="24"/>
        </w:rPr>
        <w:t>, the cycling infrastructure across cities does not have segments entirely connected to form a continuous route across the network.</w:t>
      </w:r>
    </w:p>
    <w:p w14:paraId="000000AD" w14:textId="77777777" w:rsidR="003B416B" w:rsidRDefault="003B416B">
      <w:pPr>
        <w:rPr>
          <w:rFonts w:ascii="Times New Roman" w:eastAsia="Times New Roman" w:hAnsi="Times New Roman" w:cs="Times New Roman"/>
          <w:i/>
          <w:sz w:val="24"/>
          <w:szCs w:val="24"/>
        </w:rPr>
      </w:pPr>
    </w:p>
    <w:p w14:paraId="000000AE" w14:textId="77777777" w:rsidR="003B416B" w:rsidRDefault="00D21AEC">
      <w:pPr>
        <w:spacing w:after="0"/>
        <w:jc w:val="center"/>
        <w:rPr>
          <w:rFonts w:ascii="Times New Roman" w:eastAsia="Times New Roman" w:hAnsi="Times New Roman" w:cs="Times New Roman"/>
          <w:sz w:val="24"/>
          <w:szCs w:val="24"/>
        </w:rPr>
      </w:pPr>
      <w:r>
        <w:rPr>
          <w:rFonts w:ascii="Times New Roman" w:eastAsia="Times New Roman" w:hAnsi="Times New Roman" w:cs="Times New Roman"/>
          <w:i/>
          <w:noProof/>
          <w:sz w:val="24"/>
          <w:szCs w:val="24"/>
          <w:lang w:eastAsia="en-CA"/>
        </w:rPr>
        <w:drawing>
          <wp:inline distT="0" distB="0" distL="0" distR="0" wp14:anchorId="7AFED863" wp14:editId="35295330">
            <wp:extent cx="5772435" cy="7031022"/>
            <wp:effectExtent l="0" t="0" r="6350" b="0"/>
            <wp:docPr id="2123227802"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2" name="image7.png"/>
                    <pic:cNvPicPr preferRelativeResize="0"/>
                  </pic:nvPicPr>
                  <pic:blipFill>
                    <a:blip r:embed="rId20" cstate="print">
                      <a:extLst>
                        <a:ext uri="{28A0092B-C50C-407E-A947-70E740481C1C}">
                          <a14:useLocalDpi xmlns:a14="http://schemas.microsoft.com/office/drawing/2010/main" val="0"/>
                        </a:ext>
                      </a:extLst>
                    </a:blip>
                    <a:srcRect t="4324" b="4324"/>
                    <a:stretch>
                      <a:fillRect/>
                    </a:stretch>
                  </pic:blipFill>
                  <pic:spPr bwMode="auto">
                    <a:xfrm>
                      <a:off x="0" y="0"/>
                      <a:ext cx="5772435" cy="7031022"/>
                    </a:xfrm>
                    <a:prstGeom prst="rect">
                      <a:avLst/>
                    </a:prstGeom>
                    <a:ln>
                      <a:noFill/>
                    </a:ln>
                    <a:extLst>
                      <a:ext uri="{53640926-AAD7-44D8-BBD7-CCE9431645EC}">
                        <a14:shadowObscured xmlns:a14="http://schemas.microsoft.com/office/drawing/2010/main"/>
                      </a:ext>
                    </a:extLst>
                  </pic:spPr>
                </pic:pic>
              </a:graphicData>
            </a:graphic>
          </wp:inline>
        </w:drawing>
      </w:r>
    </w:p>
    <w:p w14:paraId="000000B0" w14:textId="673663E5" w:rsidR="003B416B" w:rsidRPr="004C3008" w:rsidRDefault="00D21AEC">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Figure 4: Changes in Dedicated On-Street Infrastructure Since January 2020 for Vancouver, Calgary, and Toronto. </w:t>
      </w:r>
      <w:r>
        <w:rPr>
          <w:rFonts w:ascii="Times New Roman" w:eastAsia="Times New Roman" w:hAnsi="Times New Roman" w:cs="Times New Roman"/>
          <w:i/>
          <w:color w:val="333333"/>
          <w:sz w:val="24"/>
          <w:szCs w:val="24"/>
          <w:highlight w:val="white"/>
        </w:rPr>
        <w:t>Basemap from OpenStreetMap and Carto (Positron).</w:t>
      </w:r>
    </w:p>
    <w:p w14:paraId="54AF5C00" w14:textId="77777777" w:rsidR="00FF20FF" w:rsidRDefault="00FF20FF">
      <w:pPr>
        <w:spacing w:after="0" w:line="480" w:lineRule="auto"/>
        <w:rPr>
          <w:rFonts w:ascii="Times New Roman" w:eastAsia="Times New Roman" w:hAnsi="Times New Roman" w:cs="Times New Roman"/>
          <w:b/>
          <w:sz w:val="24"/>
          <w:szCs w:val="24"/>
        </w:rPr>
      </w:pPr>
    </w:p>
    <w:p w14:paraId="000000B1" w14:textId="210840EC" w:rsidR="003B416B" w:rsidRDefault="00D21AEC">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DISCUSSION</w:t>
      </w:r>
    </w:p>
    <w:p w14:paraId="3A2E38A5" w14:textId="2A16756E" w:rsidR="005C376D" w:rsidRDefault="00D21AEC" w:rsidP="005C376D">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w:t>
      </w:r>
      <w:r w:rsidR="00A064E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of this study w</w:t>
      </w:r>
      <w:r w:rsidR="00A064E4">
        <w:rPr>
          <w:rFonts w:ascii="Times New Roman" w:eastAsia="Times New Roman" w:hAnsi="Times New Roman" w:cs="Times New Roman"/>
          <w:sz w:val="24"/>
          <w:szCs w:val="24"/>
        </w:rPr>
        <w:t>ere</w:t>
      </w:r>
      <w:r>
        <w:rPr>
          <w:rFonts w:ascii="Times New Roman" w:eastAsia="Times New Roman" w:hAnsi="Times New Roman" w:cs="Times New Roman"/>
          <w:sz w:val="24"/>
          <w:szCs w:val="24"/>
        </w:rPr>
        <w:t xml:space="preserve"> to</w:t>
      </w:r>
      <w:r w:rsidR="00A064E4">
        <w:rPr>
          <w:rFonts w:ascii="Times New Roman" w:eastAsia="Times New Roman" w:hAnsi="Times New Roman" w:cs="Times New Roman"/>
          <w:sz w:val="24"/>
          <w:szCs w:val="24"/>
        </w:rPr>
        <w:t xml:space="preserve"> compile and verify on-street cycling infrastructure data and </w:t>
      </w:r>
      <w:r>
        <w:rPr>
          <w:rFonts w:ascii="Times New Roman" w:eastAsia="Times New Roman" w:hAnsi="Times New Roman" w:cs="Times New Roman"/>
          <w:sz w:val="24"/>
          <w:szCs w:val="24"/>
        </w:rPr>
        <w:t xml:space="preserve">describe the trends in the implementation </w:t>
      </w:r>
      <w:r w:rsidR="00243A02">
        <w:rPr>
          <w:rFonts w:ascii="Times New Roman" w:eastAsia="Times New Roman" w:hAnsi="Times New Roman" w:cs="Times New Roman"/>
          <w:sz w:val="24"/>
          <w:szCs w:val="24"/>
        </w:rPr>
        <w:t>of these</w:t>
      </w:r>
      <w:r w:rsidR="00A064E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infrastructure across Vancouver, Calgary, and Toronto from 2009 to 2022</w:t>
      </w:r>
      <w:r w:rsidR="009A4963">
        <w:rPr>
          <w:rFonts w:ascii="Times New Roman" w:eastAsia="Times New Roman" w:hAnsi="Times New Roman" w:cs="Times New Roman"/>
          <w:sz w:val="24"/>
          <w:szCs w:val="24"/>
        </w:rPr>
        <w:t>.  Our study</w:t>
      </w:r>
      <w:r w:rsidR="005F2BE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w:t>
      </w:r>
      <w:r w:rsidR="009A4963">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standardized criteria for classifying cycling infrastructure and leverag</w:t>
      </w:r>
      <w:r w:rsidR="009A4963">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w:t>
      </w:r>
      <w:r w:rsidR="009A4963">
        <w:rPr>
          <w:rFonts w:ascii="Times New Roman" w:eastAsia="Times New Roman" w:hAnsi="Times New Roman" w:cs="Times New Roman"/>
          <w:sz w:val="24"/>
          <w:szCs w:val="24"/>
        </w:rPr>
        <w:t xml:space="preserve">grey literature and </w:t>
      </w:r>
      <w:r>
        <w:rPr>
          <w:rFonts w:ascii="Times New Roman" w:eastAsia="Times New Roman" w:hAnsi="Times New Roman" w:cs="Times New Roman"/>
          <w:sz w:val="24"/>
          <w:szCs w:val="24"/>
        </w:rPr>
        <w:t>street view imagery services</w:t>
      </w:r>
      <w:r w:rsidR="009A4963">
        <w:rPr>
          <w:rFonts w:ascii="Times New Roman" w:eastAsia="Times New Roman" w:hAnsi="Times New Roman" w:cs="Times New Roman"/>
          <w:sz w:val="24"/>
          <w:szCs w:val="24"/>
        </w:rPr>
        <w:t xml:space="preserve"> for verification</w:t>
      </w:r>
      <w:r w:rsidR="005F2BEC">
        <w:rPr>
          <w:rFonts w:ascii="Times New Roman" w:eastAsia="Times New Roman" w:hAnsi="Times New Roman" w:cs="Times New Roman"/>
          <w:sz w:val="24"/>
          <w:szCs w:val="24"/>
        </w:rPr>
        <w:t>.</w:t>
      </w:r>
      <w:r w:rsidR="005C376D">
        <w:rPr>
          <w:rFonts w:ascii="Times New Roman" w:eastAsia="Times New Roman" w:hAnsi="Times New Roman" w:cs="Times New Roman"/>
          <w:sz w:val="24"/>
          <w:szCs w:val="24"/>
        </w:rPr>
        <w:t xml:space="preserve"> </w:t>
      </w:r>
      <w:r w:rsidR="009A4963">
        <w:rPr>
          <w:rFonts w:ascii="Times New Roman" w:eastAsia="Times New Roman" w:hAnsi="Times New Roman" w:cs="Times New Roman"/>
          <w:sz w:val="24"/>
          <w:szCs w:val="24"/>
        </w:rPr>
        <w:t xml:space="preserve">Accurate data and tracking of trends </w:t>
      </w:r>
      <w:r w:rsidR="00243A02">
        <w:rPr>
          <w:rFonts w:ascii="Times New Roman" w:eastAsia="Times New Roman" w:hAnsi="Times New Roman" w:cs="Times New Roman"/>
          <w:sz w:val="24"/>
          <w:szCs w:val="24"/>
        </w:rPr>
        <w:t>are</w:t>
      </w:r>
      <w:r w:rsidR="009A4963">
        <w:rPr>
          <w:rFonts w:ascii="Times New Roman" w:eastAsia="Times New Roman" w:hAnsi="Times New Roman" w:cs="Times New Roman"/>
          <w:sz w:val="24"/>
          <w:szCs w:val="24"/>
        </w:rPr>
        <w:t xml:space="preserve"> essential for </w:t>
      </w:r>
      <w:r w:rsidR="00243A02">
        <w:rPr>
          <w:rFonts w:ascii="Times New Roman" w:eastAsia="Times New Roman" w:hAnsi="Times New Roman" w:cs="Times New Roman"/>
          <w:sz w:val="24"/>
          <w:szCs w:val="24"/>
        </w:rPr>
        <w:t>continued</w:t>
      </w:r>
      <w:r w:rsidR="005C376D">
        <w:rPr>
          <w:rFonts w:ascii="Times New Roman" w:eastAsia="Times New Roman" w:hAnsi="Times New Roman" w:cs="Times New Roman"/>
          <w:sz w:val="24"/>
          <w:szCs w:val="24"/>
        </w:rPr>
        <w:t xml:space="preserve"> planning and evaluation for safe cycling infrastructure.</w:t>
      </w:r>
    </w:p>
    <w:p w14:paraId="53583924" w14:textId="609EBF90" w:rsidR="00FF4FFA" w:rsidRPr="00FF4FFA" w:rsidRDefault="00FF4FFA" w:rsidP="005C376D">
      <w:pPr>
        <w:spacing w:after="0" w:line="480" w:lineRule="auto"/>
        <w:ind w:firstLine="720"/>
        <w:rPr>
          <w:rStyle w:val="cf01"/>
          <w:rFonts w:ascii="Times New Roman" w:hAnsi="Times New Roman" w:cs="Times New Roman"/>
          <w:sz w:val="24"/>
          <w:szCs w:val="24"/>
        </w:rPr>
      </w:pPr>
      <w:r w:rsidRPr="00FF4FFA">
        <w:rPr>
          <w:rStyle w:val="cf01"/>
          <w:rFonts w:ascii="Times New Roman" w:hAnsi="Times New Roman" w:cs="Times New Roman"/>
          <w:sz w:val="24"/>
          <w:szCs w:val="24"/>
        </w:rPr>
        <w:t xml:space="preserve">Notably, there was limited agreement between municipal reports and verified installation dates, with 42% alignment in Calgary, 75% in Toronto, and 83% in Vancouver. While issues with consistent, up-to-date cycling infrastructure data have been reported previously, these studies were primarily concerned with classification inconsistencies rather than installation date accuracy </w:t>
      </w:r>
      <w:r w:rsidRPr="00FF4FFA">
        <w:rPr>
          <w:rFonts w:ascii="Times New Roman" w:eastAsia="Times New Roman" w:hAnsi="Times New Roman" w:cs="Times New Roman"/>
          <w:sz w:val="24"/>
          <w:szCs w:val="24"/>
        </w:rPr>
        <w:fldChar w:fldCharType="begin"/>
      </w:r>
      <w:r w:rsidRPr="00FF4FFA">
        <w:rPr>
          <w:rFonts w:ascii="Times New Roman" w:eastAsia="Times New Roman" w:hAnsi="Times New Roman" w:cs="Times New Roman"/>
          <w:sz w:val="24"/>
          <w:szCs w:val="24"/>
        </w:rPr>
        <w:instrText xml:space="preserve"> ADDIN ZOTERO_ITEM CSL_CITATION {"citationID":"AHF8QLLR","properties":{"formattedCitation":"(24\\uc0\\u8211{}26)","plainCitation":"(24–26)","noteIndex":0},"citationItems":[{"id":"HtW2snAU/Nun1Edvb","uris":["http://zotero.org/users/6749620/items/4J22HEUG"],"itemData":{"id":2742,"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2741,"uris":["http://zotero.org/users/6749620/items/6Q4GUTUH"],"itemData":{"id":2741,"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id":2727,"uris":["http://zotero.org/users/6749620/items/ULGBEICE"],"itemData":{"id":2727,"type":"article-journal","container-title":"Health Reports","issue":"10","note":"publisher: Statistics Canada","page":"3–13","source":"Google Scholar","title":"The Canadian bikeway comfort and safety metrics (CAN-BICS): national measures of the bicycling environment for use in research and policy","title-short":"The canadian bikeway comfort and safety metrics (can-bics)","volume":"33","author":[{"family":"Winters","given":"Meghan"},{"family":"Beairsto","given":"Jeneva"},{"family":"Ferster","given":"Colin"},{"family":"Laberee","given":"Karen"},{"family":"Manaugh","given":"Kevin"},{"family":"Nelson","given":"Trisalyn"}],"issued":{"date-parts":[["2022"]]},"citation-key":"wintersCanadianBikewayComfort2022"}}],"schema":"https://github.com/citation-style-language/schema/raw/master/csl-citation.json"} </w:instrText>
      </w:r>
      <w:r w:rsidRPr="00FF4FFA">
        <w:rPr>
          <w:rFonts w:ascii="Times New Roman" w:eastAsia="Times New Roman" w:hAnsi="Times New Roman" w:cs="Times New Roman"/>
          <w:sz w:val="24"/>
          <w:szCs w:val="24"/>
        </w:rPr>
        <w:fldChar w:fldCharType="separate"/>
      </w:r>
      <w:r w:rsidRPr="00FF4FFA">
        <w:rPr>
          <w:rFonts w:ascii="Times New Roman" w:hAnsi="Times New Roman" w:cs="Times New Roman"/>
          <w:sz w:val="24"/>
          <w:szCs w:val="24"/>
          <w:lang w:val="en-US"/>
        </w:rPr>
        <w:t>(24–26)</w:t>
      </w:r>
      <w:r w:rsidRPr="00FF4FFA">
        <w:rPr>
          <w:rFonts w:ascii="Times New Roman" w:eastAsia="Times New Roman" w:hAnsi="Times New Roman" w:cs="Times New Roman"/>
          <w:sz w:val="24"/>
          <w:szCs w:val="24"/>
        </w:rPr>
        <w:fldChar w:fldCharType="end"/>
      </w:r>
      <w:r w:rsidRPr="00FF4FFA">
        <w:rPr>
          <w:rStyle w:val="cf01"/>
          <w:rFonts w:ascii="Times New Roman" w:hAnsi="Times New Roman" w:cs="Times New Roman"/>
          <w:sz w:val="24"/>
          <w:szCs w:val="24"/>
        </w:rPr>
        <w:t>. Our study indicated that municipal records in Canadian cities often do not accurately reflect when cycling infrastructure is implemented or upgraded, or even the exact type of infrastructure present on the roadway.</w:t>
      </w:r>
      <w:r w:rsidR="00AB78AF" w:rsidRPr="00FF4FFA">
        <w:rPr>
          <w:rStyle w:val="cf01"/>
          <w:rFonts w:ascii="Times New Roman" w:hAnsi="Times New Roman" w:cs="Times New Roman"/>
          <w:sz w:val="24"/>
          <w:szCs w:val="24"/>
        </w:rPr>
        <w:t xml:space="preserve"> </w:t>
      </w:r>
    </w:p>
    <w:p w14:paraId="777EC5A9" w14:textId="1DD9FF39" w:rsidR="00C36E6A" w:rsidRDefault="00BA270D" w:rsidP="00C36E6A">
      <w:pPr>
        <w:spacing w:after="0" w:line="480" w:lineRule="auto"/>
        <w:ind w:firstLine="720"/>
        <w:rPr>
          <w:rFonts w:ascii="Times New Roman" w:eastAsia="Times New Roman" w:hAnsi="Times New Roman" w:cs="Times New Roman"/>
          <w:sz w:val="24"/>
          <w:szCs w:val="24"/>
        </w:rPr>
      </w:pPr>
      <w:r w:rsidRPr="00BA270D">
        <w:rPr>
          <w:rFonts w:ascii="Times New Roman" w:eastAsia="Times New Roman" w:hAnsi="Times New Roman" w:cs="Times New Roman"/>
          <w:sz w:val="24"/>
          <w:szCs w:val="24"/>
        </w:rPr>
        <w:t>Our findings show</w:t>
      </w:r>
      <w:r w:rsidR="00FF4FFA">
        <w:rPr>
          <w:rFonts w:ascii="Times New Roman" w:eastAsia="Times New Roman" w:hAnsi="Times New Roman" w:cs="Times New Roman"/>
          <w:sz w:val="24"/>
          <w:szCs w:val="24"/>
        </w:rPr>
        <w:t>ed</w:t>
      </w:r>
      <w:r w:rsidRPr="00BA270D">
        <w:rPr>
          <w:rFonts w:ascii="Times New Roman" w:eastAsia="Times New Roman" w:hAnsi="Times New Roman" w:cs="Times New Roman"/>
          <w:sz w:val="24"/>
          <w:szCs w:val="24"/>
        </w:rPr>
        <w:t xml:space="preserve"> </w:t>
      </w:r>
      <w:r w:rsidR="00CF6AA7">
        <w:rPr>
          <w:rFonts w:ascii="Times New Roman" w:eastAsia="Times New Roman" w:hAnsi="Times New Roman" w:cs="Times New Roman"/>
          <w:sz w:val="24"/>
          <w:szCs w:val="24"/>
        </w:rPr>
        <w:t>a</w:t>
      </w:r>
      <w:r w:rsidR="00DC2A12">
        <w:rPr>
          <w:rFonts w:ascii="Times New Roman" w:eastAsia="Times New Roman" w:hAnsi="Times New Roman" w:cs="Times New Roman"/>
          <w:sz w:val="24"/>
          <w:szCs w:val="24"/>
        </w:rPr>
        <w:t xml:space="preserve"> consistent growth </w:t>
      </w:r>
      <w:r w:rsidRPr="00BA270D">
        <w:rPr>
          <w:rFonts w:ascii="Times New Roman" w:eastAsia="Times New Roman" w:hAnsi="Times New Roman" w:cs="Times New Roman"/>
          <w:sz w:val="24"/>
          <w:szCs w:val="24"/>
        </w:rPr>
        <w:t xml:space="preserve">in </w:t>
      </w:r>
      <w:r w:rsidR="00DC2A12">
        <w:rPr>
          <w:rFonts w:ascii="Times New Roman" w:eastAsia="Times New Roman" w:hAnsi="Times New Roman" w:cs="Times New Roman"/>
          <w:sz w:val="24"/>
          <w:szCs w:val="24"/>
        </w:rPr>
        <w:t xml:space="preserve">cycling network </w:t>
      </w:r>
      <w:r w:rsidRPr="00BA270D">
        <w:rPr>
          <w:rFonts w:ascii="Times New Roman" w:eastAsia="Times New Roman" w:hAnsi="Times New Roman" w:cs="Times New Roman"/>
          <w:sz w:val="24"/>
          <w:szCs w:val="24"/>
        </w:rPr>
        <w:t xml:space="preserve">across </w:t>
      </w:r>
      <w:r w:rsidR="00DC2A12">
        <w:rPr>
          <w:rFonts w:ascii="Times New Roman" w:eastAsia="Times New Roman" w:hAnsi="Times New Roman" w:cs="Times New Roman"/>
          <w:sz w:val="24"/>
          <w:szCs w:val="24"/>
        </w:rPr>
        <w:t xml:space="preserve">all three cities over the </w:t>
      </w:r>
      <w:r>
        <w:rPr>
          <w:rFonts w:ascii="Times New Roman" w:eastAsia="Times New Roman" w:hAnsi="Times New Roman" w:cs="Times New Roman"/>
          <w:sz w:val="24"/>
          <w:szCs w:val="24"/>
        </w:rPr>
        <w:t xml:space="preserve">study </w:t>
      </w:r>
      <w:r w:rsidR="00DC2A12">
        <w:rPr>
          <w:rFonts w:ascii="Times New Roman" w:eastAsia="Times New Roman" w:hAnsi="Times New Roman" w:cs="Times New Roman"/>
          <w:sz w:val="24"/>
          <w:szCs w:val="24"/>
        </w:rPr>
        <w:t xml:space="preserve">period, with a shift towards protected cycling </w:t>
      </w:r>
      <w:r w:rsidR="00F02E84">
        <w:rPr>
          <w:rFonts w:ascii="Times New Roman" w:eastAsia="Times New Roman" w:hAnsi="Times New Roman" w:cs="Times New Roman"/>
          <w:sz w:val="24"/>
          <w:szCs w:val="24"/>
        </w:rPr>
        <w:t>infrastructure. R</w:t>
      </w:r>
      <w:r w:rsidR="00D901ED" w:rsidRPr="00D901ED">
        <w:rPr>
          <w:rFonts w:ascii="Times New Roman" w:eastAsia="Times New Roman" w:hAnsi="Times New Roman" w:cs="Times New Roman"/>
          <w:sz w:val="24"/>
          <w:szCs w:val="24"/>
        </w:rPr>
        <w:t xml:space="preserve">oughly one-third </w:t>
      </w:r>
      <w:r w:rsidR="0050637A">
        <w:rPr>
          <w:rFonts w:ascii="Times New Roman" w:eastAsia="Times New Roman" w:hAnsi="Times New Roman" w:cs="Times New Roman"/>
          <w:sz w:val="24"/>
          <w:szCs w:val="24"/>
        </w:rPr>
        <w:t xml:space="preserve">of all infrastructure </w:t>
      </w:r>
      <w:r w:rsidR="00D901ED" w:rsidRPr="00D901ED">
        <w:rPr>
          <w:rFonts w:ascii="Times New Roman" w:eastAsia="Times New Roman" w:hAnsi="Times New Roman" w:cs="Times New Roman"/>
          <w:sz w:val="24"/>
          <w:szCs w:val="24"/>
        </w:rPr>
        <w:t xml:space="preserve">consisted of </w:t>
      </w:r>
      <w:r w:rsidR="0050637A">
        <w:rPr>
          <w:rFonts w:ascii="Times New Roman" w:eastAsia="Times New Roman" w:hAnsi="Times New Roman" w:cs="Times New Roman"/>
          <w:sz w:val="24"/>
          <w:szCs w:val="24"/>
        </w:rPr>
        <w:t>protected cycle tracks by the end of the study period</w:t>
      </w:r>
      <w:r w:rsidR="00DC2A12">
        <w:rPr>
          <w:rFonts w:ascii="Times New Roman" w:eastAsia="Times New Roman" w:hAnsi="Times New Roman" w:cs="Times New Roman"/>
          <w:sz w:val="24"/>
          <w:szCs w:val="24"/>
        </w:rPr>
        <w:t xml:space="preserve">. </w:t>
      </w:r>
      <w:r w:rsidR="0045005E">
        <w:rPr>
          <w:rFonts w:ascii="Times New Roman" w:eastAsia="Times New Roman" w:hAnsi="Times New Roman" w:cs="Times New Roman"/>
          <w:sz w:val="24"/>
          <w:szCs w:val="24"/>
        </w:rPr>
        <w:t xml:space="preserve">Toronto and Vancouver’s </w:t>
      </w:r>
      <w:r w:rsidR="002F0634" w:rsidRPr="002F0634">
        <w:rPr>
          <w:rFonts w:ascii="Times New Roman" w:eastAsia="Times New Roman" w:hAnsi="Times New Roman" w:cs="Times New Roman"/>
          <w:sz w:val="24"/>
          <w:szCs w:val="24"/>
        </w:rPr>
        <w:t>networks roughly doubled, while Calgary’s expanded eleven-fold, likely due to Calgary’s comparatively limited infrastructure before the pandemic</w:t>
      </w:r>
      <w:r w:rsidR="00027C4B">
        <w:rPr>
          <w:rFonts w:ascii="Times New Roman" w:eastAsia="Times New Roman" w:hAnsi="Times New Roman" w:cs="Times New Roman"/>
          <w:sz w:val="24"/>
          <w:szCs w:val="24"/>
        </w:rPr>
        <w:t>.</w:t>
      </w:r>
      <w:r w:rsidR="0007683F">
        <w:rPr>
          <w:rFonts w:ascii="Times New Roman" w:eastAsia="Times New Roman" w:hAnsi="Times New Roman" w:cs="Times New Roman"/>
          <w:sz w:val="24"/>
          <w:szCs w:val="24"/>
        </w:rPr>
        <w:t xml:space="preserve"> </w:t>
      </w:r>
      <w:r w:rsidR="006F7BF7">
        <w:rPr>
          <w:rFonts w:ascii="Times New Roman" w:eastAsia="Times New Roman" w:hAnsi="Times New Roman" w:cs="Times New Roman"/>
          <w:sz w:val="24"/>
          <w:szCs w:val="24"/>
        </w:rPr>
        <w:t xml:space="preserve">Toronto’s </w:t>
      </w:r>
      <w:r w:rsidR="002F0634" w:rsidRPr="002F0634">
        <w:rPr>
          <w:rFonts w:ascii="Times New Roman" w:eastAsia="Times New Roman" w:hAnsi="Times New Roman" w:cs="Times New Roman"/>
          <w:sz w:val="24"/>
          <w:szCs w:val="24"/>
        </w:rPr>
        <w:t>expansion peaked in 2020 when the city</w:t>
      </w:r>
      <w:r w:rsidR="006F7BF7">
        <w:rPr>
          <w:rFonts w:ascii="Times New Roman" w:eastAsia="Times New Roman" w:hAnsi="Times New Roman" w:cs="Times New Roman"/>
          <w:sz w:val="24"/>
          <w:szCs w:val="24"/>
        </w:rPr>
        <w:t xml:space="preserve"> council approved the </w:t>
      </w:r>
      <w:proofErr w:type="spellStart"/>
      <w:r w:rsidR="006F7BF7">
        <w:rPr>
          <w:rFonts w:ascii="Times New Roman" w:eastAsia="Times New Roman" w:hAnsi="Times New Roman" w:cs="Times New Roman"/>
          <w:sz w:val="24"/>
          <w:szCs w:val="24"/>
        </w:rPr>
        <w:t>ActiveTO</w:t>
      </w:r>
      <w:proofErr w:type="spellEnd"/>
      <w:r w:rsidR="006F7BF7">
        <w:rPr>
          <w:rFonts w:ascii="Times New Roman" w:eastAsia="Times New Roman" w:hAnsi="Times New Roman" w:cs="Times New Roman"/>
          <w:sz w:val="24"/>
          <w:szCs w:val="24"/>
        </w:rPr>
        <w:t xml:space="preserve"> plan, to provide </w:t>
      </w:r>
      <w:r w:rsidR="00F04F98" w:rsidRPr="00F04F98">
        <w:rPr>
          <w:rFonts w:ascii="Times New Roman" w:eastAsia="Times New Roman" w:hAnsi="Times New Roman" w:cs="Times New Roman"/>
          <w:sz w:val="24"/>
          <w:szCs w:val="24"/>
        </w:rPr>
        <w:t xml:space="preserve">additional </w:t>
      </w:r>
      <w:r w:rsidR="006F7BF7">
        <w:rPr>
          <w:rFonts w:ascii="Times New Roman" w:eastAsia="Times New Roman" w:hAnsi="Times New Roman" w:cs="Times New Roman"/>
          <w:sz w:val="24"/>
          <w:szCs w:val="24"/>
        </w:rPr>
        <w:t xml:space="preserve">space for pedestrian and cycling to </w:t>
      </w:r>
      <w:r w:rsidR="00F04F98" w:rsidRPr="00F04F98">
        <w:rPr>
          <w:rFonts w:ascii="Times New Roman" w:eastAsia="Times New Roman" w:hAnsi="Times New Roman" w:cs="Times New Roman"/>
          <w:sz w:val="24"/>
          <w:szCs w:val="24"/>
        </w:rPr>
        <w:t xml:space="preserve">support </w:t>
      </w:r>
      <w:r w:rsidR="006F7BF7">
        <w:rPr>
          <w:rFonts w:ascii="Times New Roman" w:eastAsia="Times New Roman" w:hAnsi="Times New Roman" w:cs="Times New Roman"/>
          <w:sz w:val="24"/>
          <w:szCs w:val="24"/>
        </w:rPr>
        <w:t>physical activity during the pandemic</w:t>
      </w:r>
      <w:r w:rsidR="00113180">
        <w:rPr>
          <w:rFonts w:ascii="Times New Roman" w:eastAsia="Times New Roman" w:hAnsi="Times New Roman" w:cs="Times New Roman"/>
          <w:sz w:val="24"/>
          <w:szCs w:val="24"/>
        </w:rPr>
        <w:t xml:space="preserve"> </w:t>
      </w:r>
      <w:r w:rsidR="00113180">
        <w:rPr>
          <w:rFonts w:ascii="Times New Roman" w:eastAsia="Times New Roman" w:hAnsi="Times New Roman" w:cs="Times New Roman"/>
          <w:sz w:val="24"/>
          <w:szCs w:val="24"/>
        </w:rPr>
        <w:fldChar w:fldCharType="begin"/>
      </w:r>
      <w:r w:rsidR="00113180">
        <w:rPr>
          <w:rFonts w:ascii="Times New Roman" w:eastAsia="Times New Roman" w:hAnsi="Times New Roman" w:cs="Times New Roman"/>
          <w:sz w:val="24"/>
          <w:szCs w:val="24"/>
        </w:rPr>
        <w:instrText xml:space="preserve"> ADDIN ZOTERO_ITEM CSL_CITATION {"citationID":"BQ4yTWOw","properties":{"formattedCitation":"(44)","plainCitation":"(44)","noteIndex":0},"citationItems":[{"id":3143,"uris":["http://zotero.org/users/6749620/items/VQEXC4GI"],"itemData":{"id":3143,"type":"webpage","abstract":"ActiveTO is a suite of programs – Major Road Closures, Cycling Network Expansion and Quiet Streets – that contribute to the health and wellbeing of Toronto residents by providing the space to be physically active.","container-title":"City of Toronto","language":"en-CA","license":"Copyright: City of Toronto","note":"archive_location: Toronto, Ontario, Canada\npublisher: City of Toronto\nScroll: yes","title":"ActiveTO","URL":"https://www.toronto.ca/explore-enjoy/parks-recreation/activeto/","author":[{"literal":"City of Toronto"}],"accessed":{"date-parts":[["2024",10,28]]},"issued":{"date-parts":[["2020",5,14]]},"citation-key":"cityoftorontoActiveTO2020"}}],"schema":"https://github.com/citation-style-language/schema/raw/master/csl-citation.json"} </w:instrText>
      </w:r>
      <w:r w:rsidR="00113180">
        <w:rPr>
          <w:rFonts w:ascii="Times New Roman" w:eastAsia="Times New Roman" w:hAnsi="Times New Roman" w:cs="Times New Roman"/>
          <w:sz w:val="24"/>
          <w:szCs w:val="24"/>
        </w:rPr>
        <w:fldChar w:fldCharType="separate"/>
      </w:r>
      <w:r w:rsidR="00113180">
        <w:rPr>
          <w:rFonts w:ascii="Times New Roman" w:eastAsia="Times New Roman" w:hAnsi="Times New Roman" w:cs="Times New Roman"/>
          <w:noProof/>
          <w:sz w:val="24"/>
          <w:szCs w:val="24"/>
        </w:rPr>
        <w:t>(44)</w:t>
      </w:r>
      <w:r w:rsidR="00113180">
        <w:rPr>
          <w:rFonts w:ascii="Times New Roman" w:eastAsia="Times New Roman" w:hAnsi="Times New Roman" w:cs="Times New Roman"/>
          <w:sz w:val="24"/>
          <w:szCs w:val="24"/>
        </w:rPr>
        <w:fldChar w:fldCharType="end"/>
      </w:r>
      <w:r w:rsidR="006F7BF7">
        <w:rPr>
          <w:rFonts w:ascii="Times New Roman" w:eastAsia="Times New Roman" w:hAnsi="Times New Roman" w:cs="Times New Roman"/>
          <w:sz w:val="24"/>
          <w:szCs w:val="24"/>
        </w:rPr>
        <w:t xml:space="preserve">. </w:t>
      </w:r>
      <w:proofErr w:type="spellStart"/>
      <w:r w:rsidR="006F7BF7">
        <w:rPr>
          <w:rFonts w:ascii="Times New Roman" w:eastAsia="Times New Roman" w:hAnsi="Times New Roman" w:cs="Times New Roman"/>
          <w:sz w:val="24"/>
          <w:szCs w:val="24"/>
        </w:rPr>
        <w:t>ActiveTO</w:t>
      </w:r>
      <w:proofErr w:type="spellEnd"/>
      <w:r w:rsidR="006F7BF7">
        <w:rPr>
          <w:rFonts w:ascii="Times New Roman" w:eastAsia="Times New Roman" w:hAnsi="Times New Roman" w:cs="Times New Roman"/>
          <w:sz w:val="24"/>
          <w:szCs w:val="24"/>
        </w:rPr>
        <w:t>, included  the largest one-year expansion of on-street bike lanes in 2020</w:t>
      </w:r>
      <w:r w:rsidR="00113180">
        <w:rPr>
          <w:rFonts w:ascii="Times New Roman" w:eastAsia="Times New Roman" w:hAnsi="Times New Roman" w:cs="Times New Roman"/>
          <w:sz w:val="24"/>
          <w:szCs w:val="24"/>
        </w:rPr>
        <w:t xml:space="preserve"> </w:t>
      </w:r>
      <w:r w:rsidR="00113180">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{"citationID":"BjM1euoG","properties":{"formattedCitation":"(45)","plainCitation":"(45)","noteIndex":0},"citationItems":[{"id":3145,"uris":["http://zotero.org/users/6749620/items/2ZAUK6YS"],"itemData":{"id":3145,"type":"webpage","abstract":"Find a Bike Share Toronto station on and around ActiveTO routes. Download the PBSC app for a contactless way to get started. The ActiveTO temporary cycling network aims to allow people on bikes to move around Toronto safely, to better connect the city, and to mirror major transit routes. New ActiveTO routes in 2021 include: […]","container-title":"City of Toronto","language":"en-CA","license":"Copyright: City of Toronto","note":"archive_location: Toronto, Ontario, Canada\npublisher: City of Toronto\nScroll: yes","title":"ActiveTO - expanding the cycling network","URL":"https://www.toronto.ca/explore-enjoy/parks-recreation/activeto/activeto-expanding-the-cycling-network/","author":[{"literal":"City of Toronto"}],"accessed":{"date-parts":[["2024",10,28]]},"issued":{"date-parts":[["2020",6,26]]},"citation-key":"cityoftorontoActiveTOExpandingCycling2020"}}],"schema":"https://github.com/citation-style-language/schema/raw/master/csl-citation.json"} </w:instrText>
      </w:r>
      <w:r w:rsidR="00113180">
        <w:rPr>
          <w:rFonts w:ascii="Times New Roman" w:eastAsia="Times New Roman" w:hAnsi="Times New Roman" w:cs="Times New Roman"/>
          <w:sz w:val="24"/>
          <w:szCs w:val="24"/>
        </w:rPr>
        <w:fldChar w:fldCharType="separate"/>
      </w:r>
      <w:r w:rsidR="00113180">
        <w:rPr>
          <w:rFonts w:ascii="Times New Roman" w:eastAsia="Times New Roman" w:hAnsi="Times New Roman" w:cs="Times New Roman"/>
          <w:noProof/>
          <w:sz w:val="24"/>
          <w:szCs w:val="24"/>
        </w:rPr>
        <w:t>(45)</w:t>
      </w:r>
      <w:r w:rsidR="00113180">
        <w:rPr>
          <w:rFonts w:ascii="Times New Roman" w:eastAsia="Times New Roman" w:hAnsi="Times New Roman" w:cs="Times New Roman"/>
          <w:sz w:val="24"/>
          <w:szCs w:val="24"/>
        </w:rPr>
        <w:fldChar w:fldCharType="end"/>
      </w:r>
      <w:r w:rsidR="006F7BF7">
        <w:rPr>
          <w:rFonts w:ascii="Times New Roman" w:eastAsia="Times New Roman" w:hAnsi="Times New Roman" w:cs="Times New Roman"/>
          <w:sz w:val="24"/>
          <w:szCs w:val="24"/>
        </w:rPr>
        <w:t xml:space="preserve">. </w:t>
      </w:r>
      <w:r w:rsidR="005B1BAC" w:rsidRPr="005B1BAC">
        <w:rPr>
          <w:rFonts w:ascii="Times New Roman" w:eastAsia="Times New Roman" w:hAnsi="Times New Roman" w:cs="Times New Roman"/>
          <w:sz w:val="24"/>
          <w:szCs w:val="24"/>
        </w:rPr>
        <w:t>The pandemic-driven increase in cycling infrastructure observed here aligns with trends in cities worldwide</w:t>
      </w:r>
      <w:r w:rsidR="00C36E6A">
        <w:rPr>
          <w:rFonts w:ascii="Times New Roman" w:eastAsia="Times New Roman" w:hAnsi="Times New Roman" w:cs="Times New Roman"/>
          <w:sz w:val="24"/>
          <w:szCs w:val="24"/>
        </w:rPr>
        <w:t xml:space="preserve"> </w:t>
      </w:r>
      <w:r w:rsidR="00C36E6A">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jnBPoNHS","properties":{"formattedCitation":"(46\\uc0\\u8211{}49)","plainCitation":"(46–49)","noteIndex":0},"citationItems":[{"id":2805,"uris":["http://zotero.org/users/6749620/items/TAIE3VGM"],"itemData":{"id":2805,"type":"article-journal","abstract":"Significance\n            Active travel makes people healthier and creates a wide range of additional social and environmental benefits. The provision of dedicated infrastructure is considered a crucial policy to increase cycling. However, evaluating the impact of this type of intervention is difficult because infrastructure changes are typically slow. The rollout of so-called pop-up bike lanes during the COVID-19 pandemic is a unique empirical context to estimate the pull effect of new cycling infrastructure. We show that the policy has worked. We find large increases in cycling. This result is robust for a variety of empirical counterfactuals. Further research is needed to investigate whether this change is persistent and whether similar results can be achieved in situations outside the context of a pandemic.\n          , \n            The bicycle is a low-cost means of transport linked to low risk of transmission of infectious disease. During the COVID-19 crisis, governments have therefore incentivized cycling by provisionally redistributing street space. We evaluate the impact of this new bicycle infrastructure on cycling traffic using a generalized difference in differences design. We scrape daily bicycle counts from 736 bicycle counters in 106 European cities. We combine these with data on announced and completed pop-up bike lane road work projects. Within 4 mo, an average of 11.5 km of provisional pop-up bike lanes have been built per city and the policy has increased cycling between 11 and 48% on average. We calculate that the new infrastructure will generate between $1 and $7 billion in health benefits per year if cycling habits are sticky.","container-title":"Proceedings of the National Academy of Sciences","DOI":"10.1073/pnas.2024399118","ISSN":"0027-8424, 1091-6490","issue":"15","journalAbbreviation":"Proc. Natl. Acad. Sci. U.S.A.","language":"en","page":"e2024399118","source":"DOI.org (Crossref)","title":"Provisional COVID-19 infrastructure induces large, rapid increases in cycling","volume":"118","author":[{"family":"Kraus","given":"Sebastian"},{"family":"Koch","given":"Nicolas"}],"issued":{"date-parts":[["2021",4,13]]},"citation-key":"krausProvisionalCOVID19Infrastructure2021"}},{"id":2808,"uris":["http://zotero.org/users/6749620/items/L7MCF7LU"],"itemData":{"id":2808,"type":"article-journal","container-title":"Transport Policy","note":"publisher: Elsevier","page":"175–187","source":"Google Scholar","title":"Pandemics as ‘windows of opportunity’: transitioning towards more sustainable and resilient transport systems","title-short":"Pandemics as ‘windows of opportunity’","volume":"116","author":[{"family":"Sunio","given":"Varsolo"},{"family":"Mateo-Babiano","given":"Iderlina"}],"issued":{"date-parts":[["2022"]]},"citation-key":"sunioPandemicsWindowsOpportunity2022"}},{"id":2810,"uris":["http://zotero.org/users/6749620/items/6RGEE5WT"],"itemData":{"id":2810,"type":"article-journal","container-title":"Transportation Research Interdisciplinary Perspectives","note":"publisher: Elsevier","page":"100677","source":"Google Scholar","title":"Cycling in the era of Covid-19: the effects of the pandemic and pop-up cycle lanes on cycling practices","title-short":"Cycling in the era of Covid-19","volume":"15","author":[{"family":"Rérat","given":"Patrick"},{"family":"Haldimann","given":"Lucas"},{"family":"Widmer","given":"Hannah"}],"issued":{"date-parts":[["2022"]]},"citation-key":"reratCyclingEraCovid192022"}},{"id":3123,"uris":["http://zotero.org/users/6749620/items/RPCWUUH2"],"itemData":{"id":3123,"type":"article-journal","container-title":"Sustainability","issue":"12","note":"publisher: MDPI","page":"7293","source":"Google Scholar","title":"Cycling through the COVID-19 pandemic to a more sustainable transport future: evidence from case studies of 14 large bicycle-friendly cities in Europe and North America","title-short":"Cycling through the COVID-19 pandemic to a more sustainable transport future","volume":"14","author":[{"family":"Buehler","given":"Ralph"},{"family":"Pucher","given":"John"}],"issued":{"date-parts":[["2022"]]},"citation-key":"buehlerCyclingCOVID19Pandemic2022"}}],"schema":"https://github.com/citation-style-language/schema/raw/master/csl-citation.json"} </w:instrText>
      </w:r>
      <w:r w:rsidR="00C36E6A">
        <w:rPr>
          <w:rFonts w:ascii="Times New Roman" w:eastAsia="Times New Roman" w:hAnsi="Times New Roman" w:cs="Times New Roman"/>
          <w:sz w:val="24"/>
          <w:szCs w:val="24"/>
        </w:rPr>
        <w:fldChar w:fldCharType="separate"/>
      </w:r>
      <w:r w:rsidR="00113180" w:rsidRPr="00113180">
        <w:rPr>
          <w:rFonts w:ascii="Times New Roman" w:hAnsi="Times New Roman" w:cs="Times New Roman"/>
          <w:sz w:val="24"/>
          <w:lang w:val="en-US"/>
        </w:rPr>
        <w:t>(46–49)</w:t>
      </w:r>
      <w:r w:rsidR="00C36E6A">
        <w:rPr>
          <w:rFonts w:ascii="Times New Roman" w:eastAsia="Times New Roman" w:hAnsi="Times New Roman" w:cs="Times New Roman"/>
          <w:sz w:val="24"/>
          <w:szCs w:val="24"/>
        </w:rPr>
        <w:fldChar w:fldCharType="end"/>
      </w:r>
      <w:r w:rsidR="00C36E6A">
        <w:rPr>
          <w:rFonts w:ascii="Times New Roman" w:eastAsia="Times New Roman" w:hAnsi="Times New Roman" w:cs="Times New Roman"/>
          <w:sz w:val="24"/>
          <w:szCs w:val="24"/>
        </w:rPr>
        <w:t xml:space="preserve">. </w:t>
      </w:r>
      <w:r w:rsidR="00C36E6A">
        <w:rPr>
          <w:rFonts w:ascii="Times New Roman" w:eastAsia="Times New Roman" w:hAnsi="Times New Roman" w:cs="Times New Roman"/>
          <w:sz w:val="24"/>
          <w:szCs w:val="24"/>
        </w:rPr>
        <w:lastRenderedPageBreak/>
        <w:t xml:space="preserve">Buehler and </w:t>
      </w:r>
      <w:proofErr w:type="spellStart"/>
      <w:r w:rsidR="00C36E6A">
        <w:rPr>
          <w:rFonts w:ascii="Times New Roman" w:eastAsia="Times New Roman" w:hAnsi="Times New Roman" w:cs="Times New Roman"/>
          <w:sz w:val="24"/>
          <w:szCs w:val="24"/>
        </w:rPr>
        <w:t>Pucher</w:t>
      </w:r>
      <w:proofErr w:type="spellEnd"/>
      <w:r w:rsidR="00C36E6A">
        <w:rPr>
          <w:rFonts w:ascii="Times New Roman" w:eastAsia="Times New Roman" w:hAnsi="Times New Roman" w:cs="Times New Roman"/>
          <w:sz w:val="24"/>
          <w:szCs w:val="24"/>
        </w:rPr>
        <w:t xml:space="preserve"> review of cycling research after COVID-19 (March 2020-January 2023) </w:t>
      </w:r>
      <w:r w:rsidR="00C36E6A">
        <w:rPr>
          <w:rFonts w:ascii="Times New Roman" w:eastAsia="Times New Roman" w:hAnsi="Times New Roman" w:cs="Times New Roman"/>
          <w:sz w:val="24"/>
          <w:szCs w:val="24"/>
        </w:rPr>
        <w:fldChar w:fldCharType="begin"/>
      </w:r>
      <w:r w:rsidR="00113180">
        <w:rPr>
          <w:rFonts w:ascii="Times New Roman" w:eastAsia="Times New Roman" w:hAnsi="Times New Roman" w:cs="Times New Roman"/>
          <w:sz w:val="24"/>
          <w:szCs w:val="24"/>
        </w:rPr>
        <w:instrText xml:space="preserve"> ADDIN ZOTERO_ITEM CSL_CITATION {"citationID":"2EGr7RqR","properties":{"formattedCitation":"(50)","plainCitation":"(50)","noteIndex":0},"citationItems":[{"id":2812,"uris":["http://zotero.org/users/6749620/items/G7BTWTLT"],"itemData":{"id":2812,"type":"article-journal","container-title":"Transport Reviews","DOI":"10.1080/01441647.2023.2205178","ISSN":"0144-1647, 1464-5327","issue":"2","journalAbbreviation":"Transport Reviews","language":"en","page":"299-344","source":"DOI.org (Crossref)","title":"COVID-19 and cycling: a review of the literature on changes in cycling levels and government policies from 2019 to 2022","title-short":"COVID-19 and cycling","volume":"44","author":[{"family":"Buehler","given":"Ralph"},{"family":"Pucher","given":"John"}],"issued":{"date-parts":[["2024",3,3]]},"citation-key":"buehlerCOVID19CyclingReview2024"}}],"schema":"https://github.com/citation-style-language/schema/raw/master/csl-citation.json"} </w:instrText>
      </w:r>
      <w:r w:rsidR="00C36E6A">
        <w:rPr>
          <w:rFonts w:ascii="Times New Roman" w:eastAsia="Times New Roman" w:hAnsi="Times New Roman" w:cs="Times New Roman"/>
          <w:sz w:val="24"/>
          <w:szCs w:val="24"/>
        </w:rPr>
        <w:fldChar w:fldCharType="separate"/>
      </w:r>
      <w:r w:rsidR="00113180">
        <w:rPr>
          <w:rFonts w:ascii="Times New Roman" w:eastAsia="Times New Roman" w:hAnsi="Times New Roman" w:cs="Times New Roman"/>
          <w:noProof/>
          <w:sz w:val="24"/>
          <w:szCs w:val="24"/>
        </w:rPr>
        <w:t>(50)</w:t>
      </w:r>
      <w:r w:rsidR="00C36E6A">
        <w:rPr>
          <w:rFonts w:ascii="Times New Roman" w:eastAsia="Times New Roman" w:hAnsi="Times New Roman" w:cs="Times New Roman"/>
          <w:sz w:val="24"/>
          <w:szCs w:val="24"/>
        </w:rPr>
        <w:fldChar w:fldCharType="end"/>
      </w:r>
      <w:r w:rsidR="00C36E6A">
        <w:rPr>
          <w:rFonts w:ascii="Times New Roman" w:eastAsia="Times New Roman" w:hAnsi="Times New Roman" w:cs="Times New Roman"/>
          <w:sz w:val="24"/>
          <w:szCs w:val="24"/>
        </w:rPr>
        <w:t xml:space="preserve"> and found that expansions or bikeway network improvements accelerated during the pandemic, with a focus on protected bike lanes, traffic calming, slow streets and car-free streets.</w:t>
      </w:r>
    </w:p>
    <w:p w14:paraId="64C41C60" w14:textId="19E3477E" w:rsidR="00C36E6A" w:rsidRDefault="006F7BF7" w:rsidP="00A34892">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Calgary’s infrastructure implementation </w:t>
      </w:r>
      <w:r w:rsidR="00077E1E">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peaked</w:t>
      </w:r>
      <w:r w:rsidR="00C36E6A">
        <w:rPr>
          <w:rFonts w:ascii="Times New Roman" w:eastAsia="Times New Roman" w:hAnsi="Times New Roman" w:cs="Times New Roman"/>
          <w:sz w:val="24"/>
          <w:szCs w:val="24"/>
        </w:rPr>
        <w:t xml:space="preserve"> after the start of pandemic</w:t>
      </w:r>
      <w:r>
        <w:rPr>
          <w:rFonts w:ascii="Times New Roman" w:eastAsia="Times New Roman" w:hAnsi="Times New Roman" w:cs="Times New Roman"/>
          <w:sz w:val="24"/>
          <w:szCs w:val="24"/>
        </w:rPr>
        <w:t xml:space="preserve"> in 2021</w:t>
      </w:r>
      <w:r w:rsidR="00027C4B">
        <w:rPr>
          <w:rFonts w:ascii="Times New Roman" w:eastAsia="Times New Roman" w:hAnsi="Times New Roman" w:cs="Times New Roman"/>
          <w:sz w:val="24"/>
          <w:szCs w:val="24"/>
        </w:rPr>
        <w:t xml:space="preserve">, with a </w:t>
      </w:r>
      <w:r w:rsidR="008662FA">
        <w:rPr>
          <w:rFonts w:ascii="Times New Roman" w:eastAsia="Times New Roman" w:hAnsi="Times New Roman" w:cs="Times New Roman"/>
          <w:sz w:val="24"/>
          <w:szCs w:val="24"/>
        </w:rPr>
        <w:t>notable</w:t>
      </w:r>
      <w:r w:rsidR="00027C4B">
        <w:rPr>
          <w:rFonts w:ascii="Times New Roman" w:eastAsia="Times New Roman" w:hAnsi="Times New Roman" w:cs="Times New Roman"/>
          <w:sz w:val="24"/>
          <w:szCs w:val="24"/>
        </w:rPr>
        <w:t xml:space="preserve"> increase in separated infrastructure</w:t>
      </w:r>
      <w:r w:rsidR="001437B0">
        <w:rPr>
          <w:rFonts w:ascii="Times New Roman" w:eastAsia="Times New Roman" w:hAnsi="Times New Roman" w:cs="Times New Roman"/>
          <w:sz w:val="24"/>
          <w:szCs w:val="24"/>
        </w:rPr>
        <w:t xml:space="preserve"> </w:t>
      </w:r>
      <w:r w:rsidR="001437B0">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{"citationID":"RkIvubP4","properties":{"formattedCitation":"(51)","plainCitation":"(51)","noteIndex":0},"citationItems":[{"id":3149,"uris":["http://zotero.org/users/6749620/items/CWIAEMRC"],"itemData":{"id":3149,"type":"post-weblog","abstract":"As 2021 comes to a close, we want to reflect on some of the progress that has been made in Calgary towards safer and more convenient cycling routes. This will be somewhat of a longer blog post, so …","container-title":"Bike Calgary","language":"en-CA","title":"Calgary cycling infrastructure – 2021 year in review","URL":"https://bikecalgary.org/calgary-cycling-infrastructure-2021-year-in-review/","author":[{"literal":"Bike Calgary"}],"accessed":{"date-parts":[["2024",10,28]]},"issued":{"date-parts":[["2022",1,2]]},"citation-key":"bikecalgaryCalgaryCyclingInfrastructure2022"}}],"schema":"https://github.com/citation-style-language/schema/raw/master/csl-citation.json"} </w:instrText>
      </w:r>
      <w:r w:rsidR="001437B0">
        <w:rPr>
          <w:rFonts w:ascii="Times New Roman" w:eastAsia="Times New Roman" w:hAnsi="Times New Roman" w:cs="Times New Roman"/>
          <w:sz w:val="24"/>
          <w:szCs w:val="24"/>
        </w:rPr>
        <w:fldChar w:fldCharType="separate"/>
      </w:r>
      <w:r w:rsidR="001437B0">
        <w:rPr>
          <w:rFonts w:ascii="Times New Roman" w:eastAsia="Times New Roman" w:hAnsi="Times New Roman" w:cs="Times New Roman"/>
          <w:noProof/>
          <w:sz w:val="24"/>
          <w:szCs w:val="24"/>
        </w:rPr>
        <w:t>(51)</w:t>
      </w:r>
      <w:r w:rsidR="001437B0">
        <w:rPr>
          <w:rFonts w:ascii="Times New Roman" w:eastAsia="Times New Roman" w:hAnsi="Times New Roman" w:cs="Times New Roman"/>
          <w:sz w:val="24"/>
          <w:szCs w:val="24"/>
        </w:rPr>
        <w:fldChar w:fldCharType="end"/>
      </w:r>
      <w:r w:rsidR="00027C4B">
        <w:rPr>
          <w:rFonts w:ascii="Times New Roman" w:eastAsia="Times New Roman" w:hAnsi="Times New Roman" w:cs="Times New Roman"/>
          <w:sz w:val="24"/>
          <w:szCs w:val="24"/>
        </w:rPr>
        <w:t>.</w:t>
      </w:r>
      <w:r w:rsidR="001437B0">
        <w:rPr>
          <w:rFonts w:ascii="Times New Roman" w:eastAsia="Times New Roman" w:hAnsi="Times New Roman" w:cs="Times New Roman"/>
          <w:sz w:val="24"/>
          <w:szCs w:val="24"/>
        </w:rPr>
        <w:t xml:space="preserve"> </w:t>
      </w:r>
      <w:r w:rsidR="00027C4B">
        <w:rPr>
          <w:rFonts w:ascii="Times New Roman" w:eastAsia="Times New Roman" w:hAnsi="Times New Roman" w:cs="Times New Roman"/>
          <w:sz w:val="24"/>
          <w:szCs w:val="24"/>
        </w:rPr>
        <w:t>In 2021, two major policy changes occurred in Calgary that may have contributed to</w:t>
      </w:r>
      <w:r w:rsidR="001B1A55" w:rsidRPr="001B1A55">
        <w:rPr>
          <w:rFonts w:ascii="Times New Roman" w:eastAsia="Times New Roman" w:hAnsi="Times New Roman" w:cs="Times New Roman"/>
          <w:sz w:val="24"/>
          <w:szCs w:val="24"/>
        </w:rPr>
        <w:t xml:space="preserve"> the city’s focus on safe active transportation, influenced by heightened awareness during the pandemic</w:t>
      </w:r>
      <w:r w:rsidR="00A34892">
        <w:rPr>
          <w:rFonts w:ascii="Times New Roman" w:eastAsia="Times New Roman" w:hAnsi="Times New Roman" w:cs="Times New Roman"/>
          <w:sz w:val="24"/>
          <w:szCs w:val="24"/>
        </w:rPr>
        <w:t>. T</w:t>
      </w:r>
      <w:r w:rsidR="00027C4B">
        <w:rPr>
          <w:rFonts w:ascii="Times New Roman" w:eastAsia="Times New Roman" w:hAnsi="Times New Roman" w:cs="Times New Roman"/>
          <w:sz w:val="24"/>
          <w:szCs w:val="24"/>
        </w:rPr>
        <w:t xml:space="preserve">he Calgary Transportation Plan was adapted to include </w:t>
      </w:r>
      <w:r w:rsidR="00F02E84">
        <w:rPr>
          <w:rFonts w:ascii="Times New Roman" w:eastAsia="Times New Roman" w:hAnsi="Times New Roman" w:cs="Times New Roman"/>
          <w:sz w:val="24"/>
          <w:szCs w:val="24"/>
        </w:rPr>
        <w:t>n</w:t>
      </w:r>
      <w:r w:rsidR="00027C4B">
        <w:rPr>
          <w:rFonts w:ascii="Times New Roman" w:eastAsia="Times New Roman" w:hAnsi="Times New Roman" w:cs="Times New Roman"/>
          <w:sz w:val="24"/>
          <w:szCs w:val="24"/>
        </w:rPr>
        <w:t>etwork maps and network principles for safe and comfortable walking and wheeling</w:t>
      </w:r>
      <w:r w:rsidR="001437B0">
        <w:rPr>
          <w:rFonts w:ascii="Times New Roman" w:eastAsia="Times New Roman" w:hAnsi="Times New Roman" w:cs="Times New Roman"/>
          <w:sz w:val="24"/>
          <w:szCs w:val="24"/>
        </w:rPr>
        <w:t xml:space="preserve"> </w:t>
      </w:r>
      <w:r w:rsidR="001437B0">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{"citationID":"sQxD0zDy","properties":{"formattedCitation":"(51)","plainCitation":"(51)","noteIndex":0},"citationItems":[{"id":3149,"uris":["http://zotero.org/users/6749620/items/CWIAEMRC"],"itemData":{"id":3149,"type":"post-weblog","abstract":"As 2021 comes to a close, we want to reflect on some of the progress that has been made in Calgary towards safer and more convenient cycling routes. This will be somewhat of a longer blog post, so …","container-title":"Bike Calgary","language":"en-CA","title":"Calgary cycling infrastructure – 2021 year in review","URL":"https://bikecalgary.org/calgary-cycling-infrastructure-2021-year-in-review/","author":[{"literal":"Bike Calgary"}],"accessed":{"date-parts":[["2024",10,28]]},"issued":{"date-parts":[["2022",1,2]]},"citation-key":"bikecalgaryCalgaryCyclingInfrastructure2022"}}],"schema":"https://github.com/citation-style-language/schema/raw/master/csl-citation.json"} </w:instrText>
      </w:r>
      <w:r w:rsidR="001437B0">
        <w:rPr>
          <w:rFonts w:ascii="Times New Roman" w:eastAsia="Times New Roman" w:hAnsi="Times New Roman" w:cs="Times New Roman"/>
          <w:sz w:val="24"/>
          <w:szCs w:val="24"/>
        </w:rPr>
        <w:fldChar w:fldCharType="separate"/>
      </w:r>
      <w:r w:rsidR="001437B0">
        <w:rPr>
          <w:rFonts w:ascii="Times New Roman" w:eastAsia="Times New Roman" w:hAnsi="Times New Roman" w:cs="Times New Roman"/>
          <w:noProof/>
          <w:sz w:val="24"/>
          <w:szCs w:val="24"/>
        </w:rPr>
        <w:t>(51)</w:t>
      </w:r>
      <w:r w:rsidR="001437B0">
        <w:rPr>
          <w:rFonts w:ascii="Times New Roman" w:eastAsia="Times New Roman" w:hAnsi="Times New Roman" w:cs="Times New Roman"/>
          <w:sz w:val="24"/>
          <w:szCs w:val="24"/>
        </w:rPr>
        <w:fldChar w:fldCharType="end"/>
      </w:r>
      <w:r w:rsidR="00027C4B">
        <w:rPr>
          <w:rFonts w:ascii="Times New Roman" w:eastAsia="Times New Roman" w:hAnsi="Times New Roman" w:cs="Times New Roman"/>
          <w:sz w:val="24"/>
          <w:szCs w:val="24"/>
        </w:rPr>
        <w:t xml:space="preserve">.  In addition, the City of Calgary adopted 40 km/h residential speed limits, </w:t>
      </w:r>
      <w:r w:rsidR="00C63D20" w:rsidRPr="00C63D20">
        <w:rPr>
          <w:rFonts w:ascii="Times New Roman" w:eastAsia="Times New Roman" w:hAnsi="Times New Roman" w:cs="Times New Roman"/>
          <w:sz w:val="24"/>
          <w:szCs w:val="24"/>
        </w:rPr>
        <w:t>accompanied by roadway design updates</w:t>
      </w:r>
      <w:r w:rsidR="00027C4B">
        <w:rPr>
          <w:rFonts w:ascii="Times New Roman" w:eastAsia="Times New Roman" w:hAnsi="Times New Roman" w:cs="Times New Roman"/>
          <w:sz w:val="24"/>
          <w:szCs w:val="24"/>
        </w:rPr>
        <w:t xml:space="preserve"> to </w:t>
      </w:r>
      <w:r w:rsidR="00C36E6A">
        <w:rPr>
          <w:rFonts w:ascii="Times New Roman" w:eastAsia="Times New Roman" w:hAnsi="Times New Roman" w:cs="Times New Roman"/>
          <w:sz w:val="24"/>
          <w:szCs w:val="24"/>
        </w:rPr>
        <w:t>achieve safer active transportation</w:t>
      </w:r>
      <w:r w:rsidR="001437B0">
        <w:rPr>
          <w:rFonts w:ascii="Times New Roman" w:eastAsia="Times New Roman" w:hAnsi="Times New Roman" w:cs="Times New Roman"/>
          <w:sz w:val="24"/>
          <w:szCs w:val="24"/>
        </w:rPr>
        <w:t xml:space="preserve"> </w:t>
      </w:r>
      <w:r w:rsidR="001437B0">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{"citationID":"9Fk7SQcP","properties":{"formattedCitation":"(51)","plainCitation":"(51)","noteIndex":0},"citationItems":[{"id":3149,"uris":["http://zotero.org/users/6749620/items/CWIAEMRC"],"itemData":{"id":3149,"type":"post-weblog","abstract":"As 2021 comes to a close, we want to reflect on some of the progress that has been made in Calgary towards safer and more convenient cycling routes. This will be somewhat of a longer blog post, so …","container-title":"Bike Calgary","language":"en-CA","title":"Calgary cycling infrastructure – 2021 year in review","URL":"https://bikecalgary.org/calgary-cycling-infrastructure-2021-year-in-review/","author":[{"literal":"Bike Calgary"}],"accessed":{"date-parts":[["2024",10,28]]},"issued":{"date-parts":[["2022",1,2]]},"citation-key":"bikecalgaryCalgaryCyclingInfrastructure2022"}}],"schema":"https://github.com/citation-style-language/schema/raw/master/csl-citation.json"} </w:instrText>
      </w:r>
      <w:r w:rsidR="001437B0">
        <w:rPr>
          <w:rFonts w:ascii="Times New Roman" w:eastAsia="Times New Roman" w:hAnsi="Times New Roman" w:cs="Times New Roman"/>
          <w:sz w:val="24"/>
          <w:szCs w:val="24"/>
        </w:rPr>
        <w:fldChar w:fldCharType="separate"/>
      </w:r>
      <w:r w:rsidR="001437B0">
        <w:rPr>
          <w:rFonts w:ascii="Times New Roman" w:eastAsia="Times New Roman" w:hAnsi="Times New Roman" w:cs="Times New Roman"/>
          <w:noProof/>
          <w:sz w:val="24"/>
          <w:szCs w:val="24"/>
        </w:rPr>
        <w:t>(51)</w:t>
      </w:r>
      <w:r w:rsidR="001437B0">
        <w:rPr>
          <w:rFonts w:ascii="Times New Roman" w:eastAsia="Times New Roman" w:hAnsi="Times New Roman" w:cs="Times New Roman"/>
          <w:sz w:val="24"/>
          <w:szCs w:val="24"/>
        </w:rPr>
        <w:fldChar w:fldCharType="end"/>
      </w:r>
      <w:r w:rsidR="00027C4B">
        <w:rPr>
          <w:rFonts w:ascii="Times New Roman" w:eastAsia="Times New Roman" w:hAnsi="Times New Roman" w:cs="Times New Roman"/>
          <w:sz w:val="24"/>
          <w:szCs w:val="24"/>
        </w:rPr>
        <w:t xml:space="preserve">. </w:t>
      </w:r>
      <w:r w:rsidR="0092064F">
        <w:rPr>
          <w:rFonts w:ascii="Times New Roman" w:eastAsia="Times New Roman" w:hAnsi="Times New Roman" w:cs="Times New Roman"/>
          <w:sz w:val="24"/>
          <w:szCs w:val="24"/>
        </w:rPr>
        <w:t xml:space="preserve">In </w:t>
      </w:r>
      <w:r>
        <w:rPr>
          <w:rFonts w:ascii="Times New Roman" w:eastAsia="Times New Roman" w:hAnsi="Times New Roman" w:cs="Times New Roman"/>
          <w:sz w:val="24"/>
          <w:szCs w:val="24"/>
        </w:rPr>
        <w:t>Vancouver</w:t>
      </w:r>
      <w:r w:rsidR="00C75E71">
        <w:rPr>
          <w:rFonts w:ascii="Times New Roman" w:eastAsia="Times New Roman" w:hAnsi="Times New Roman" w:cs="Times New Roman"/>
          <w:sz w:val="24"/>
          <w:szCs w:val="24"/>
        </w:rPr>
        <w:t xml:space="preserve">, </w:t>
      </w:r>
      <w:r w:rsidR="00B904A4" w:rsidRPr="00B904A4">
        <w:rPr>
          <w:rFonts w:ascii="Times New Roman" w:eastAsia="Times New Roman" w:hAnsi="Times New Roman" w:cs="Times New Roman"/>
          <w:sz w:val="24"/>
          <w:szCs w:val="24"/>
        </w:rPr>
        <w:t>though cycle track installations rose slightly post-pandemic, the most significant increase occurred between 2012 and 2013 following the Transportation 2040 plan, which prioritized walking and cycling as top transportation goals</w:t>
      </w:r>
      <w:r w:rsidR="00AA62C6">
        <w:rPr>
          <w:rFonts w:ascii="Times New Roman" w:eastAsia="Times New Roman" w:hAnsi="Times New Roman" w:cs="Times New Roman"/>
          <w:sz w:val="24"/>
          <w:szCs w:val="24"/>
        </w:rPr>
        <w:t xml:space="preserve"> </w:t>
      </w:r>
      <w:r w:rsidR="00813394">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{"citationID":"ChtRghnO","properties":{"formattedCitation":"(52,53)","plainCitation":"(52,53)","noteIndex":0},"citationItems":[{"id":3154,"uris":["http://zotero.org/users/6749620/items/TAI9DJP8"],"itemData":{"id":3154,"type":"report","title":"Transportation 2040","URL":"https://vancouver.ca/files/cov/Transportation_2040_Plan_as_adopted_by_Council.pdf","author":[{"literal":"City of Vancouver"}],"accessed":{"date-parts":[["2024",10,28]]},"issued":{"date-parts":[["2012"]]},"citation-key":"cityofvancouverTransportation20402012"}},{"id":3156,"uris":["http://zotero.org/users/6749620/items/F3EJLWJJ"],"itemData":{"id":3156,"type":"report","title":"Transportation 2040 - 2013 active transportation corridor implementation","URL":"https://council.vancouver.ca/20130612/documents/cfsc2.pdf","author":[{"literal":"City of Vancouver"}],"accessed":{"date-parts":[["2024",10,28]]},"issued":{"date-parts":[["2013",5,30]]},"citation-key":"cityofvancouverTransportation20402013Active2013"}}],"schema":"https://github.com/citation-style-language/schema/raw/master/csl-citation.json"} </w:instrText>
      </w:r>
      <w:r w:rsidR="00813394">
        <w:rPr>
          <w:rFonts w:ascii="Times New Roman" w:eastAsia="Times New Roman" w:hAnsi="Times New Roman" w:cs="Times New Roman"/>
          <w:sz w:val="24"/>
          <w:szCs w:val="24"/>
        </w:rPr>
        <w:fldChar w:fldCharType="separate"/>
      </w:r>
      <w:r w:rsidR="00443192">
        <w:rPr>
          <w:rFonts w:ascii="Times New Roman" w:eastAsia="Times New Roman" w:hAnsi="Times New Roman" w:cs="Times New Roman"/>
          <w:noProof/>
          <w:sz w:val="24"/>
          <w:szCs w:val="24"/>
        </w:rPr>
        <w:t>(52,53)</w:t>
      </w:r>
      <w:r w:rsidR="00813394">
        <w:rPr>
          <w:rFonts w:ascii="Times New Roman" w:eastAsia="Times New Roman" w:hAnsi="Times New Roman" w:cs="Times New Roman"/>
          <w:sz w:val="24"/>
          <w:szCs w:val="24"/>
        </w:rPr>
        <w:fldChar w:fldCharType="end"/>
      </w:r>
      <w:r w:rsidR="00C75E71">
        <w:rPr>
          <w:rFonts w:ascii="Times New Roman" w:eastAsia="Times New Roman" w:hAnsi="Times New Roman" w:cs="Times New Roman"/>
          <w:sz w:val="24"/>
          <w:szCs w:val="24"/>
        </w:rPr>
        <w:t>.</w:t>
      </w:r>
    </w:p>
    <w:p w14:paraId="6F6998A7" w14:textId="44974C07" w:rsidR="008B7735" w:rsidRPr="00AB78AF" w:rsidRDefault="0038583D">
      <w:pPr>
        <w:spacing w:after="0" w:line="480" w:lineRule="auto"/>
        <w:ind w:firstLine="720"/>
        <w:rPr>
          <w:ins w:id="83" w:author="Brice Kuimi" w:date="2024-10-29T12:40:00Z"/>
          <w:rFonts w:ascii="Times New Roman" w:eastAsia="Times New Roman" w:hAnsi="Times New Roman" w:cs="Times New Roman"/>
          <w:sz w:val="24"/>
          <w:szCs w:val="24"/>
        </w:rPr>
      </w:pPr>
      <w:r w:rsidRPr="00AB78AF">
        <w:rPr>
          <w:rFonts w:ascii="Times New Roman" w:eastAsia="Times New Roman" w:hAnsi="Times New Roman" w:cs="Times New Roman"/>
          <w:sz w:val="24"/>
          <w:szCs w:val="24"/>
        </w:rPr>
        <w:t xml:space="preserve">The connectivity of the cycling network is essential to encourage cycling. </w:t>
      </w:r>
      <w:r w:rsidR="00077E1E" w:rsidRPr="00AB78AF">
        <w:rPr>
          <w:rFonts w:ascii="Times New Roman" w:eastAsia="Times New Roman" w:hAnsi="Times New Roman" w:cs="Times New Roman"/>
          <w:sz w:val="24"/>
          <w:szCs w:val="24"/>
        </w:rPr>
        <w:t>T</w:t>
      </w:r>
      <w:r w:rsidR="00AA62C6" w:rsidRPr="00AB78AF">
        <w:rPr>
          <w:rFonts w:ascii="Times New Roman" w:eastAsia="Times New Roman" w:hAnsi="Times New Roman" w:cs="Times New Roman"/>
          <w:sz w:val="24"/>
          <w:szCs w:val="24"/>
        </w:rPr>
        <w:t xml:space="preserve">o achieve </w:t>
      </w:r>
      <w:r w:rsidR="00AA62C6" w:rsidRPr="00AB78AF">
        <w:rPr>
          <w:rStyle w:val="cf01"/>
          <w:rFonts w:ascii="Times New Roman" w:hAnsi="Times New Roman" w:cs="Times New Roman"/>
          <w:sz w:val="24"/>
          <w:szCs w:val="24"/>
        </w:rPr>
        <w:t>a balanced and functional cycling environment</w:t>
      </w:r>
      <w:r w:rsidR="00AA62C6" w:rsidRPr="00AB78AF">
        <w:rPr>
          <w:rFonts w:ascii="Times New Roman" w:eastAsia="Times New Roman" w:hAnsi="Times New Roman" w:cs="Times New Roman"/>
          <w:sz w:val="24"/>
          <w:szCs w:val="24"/>
        </w:rPr>
        <w:t xml:space="preserve">, </w:t>
      </w:r>
      <w:r w:rsidR="00077E1E" w:rsidRPr="00AB78AF">
        <w:rPr>
          <w:rFonts w:ascii="Times New Roman" w:eastAsia="Times New Roman" w:hAnsi="Times New Roman" w:cs="Times New Roman"/>
          <w:sz w:val="24"/>
          <w:szCs w:val="24"/>
        </w:rPr>
        <w:t>it is crucial to connect people’s homes with key destinations such as workplaces, recreational areas, commercial zones, and schools, ensuring equitable access</w:t>
      </w:r>
      <w:r w:rsidR="00AA62C6" w:rsidRPr="00AB78AF">
        <w:rPr>
          <w:rFonts w:ascii="Times New Roman" w:eastAsia="Times New Roman" w:hAnsi="Times New Roman" w:cs="Times New Roman"/>
          <w:sz w:val="24"/>
          <w:szCs w:val="24"/>
        </w:rPr>
        <w:t>.</w:t>
      </w:r>
      <w:r w:rsidR="00AA62C6" w:rsidRPr="00AB78AF">
        <w:rPr>
          <w:rStyle w:val="cf01"/>
          <w:rFonts w:ascii="Times New Roman" w:hAnsi="Times New Roman" w:cs="Times New Roman"/>
          <w:sz w:val="24"/>
          <w:szCs w:val="24"/>
        </w:rPr>
        <w:t xml:space="preserve"> </w:t>
      </w:r>
      <w:commentRangeStart w:id="84"/>
      <w:commentRangeStart w:id="85"/>
      <w:r w:rsidR="008B7735" w:rsidRPr="00AB78AF">
        <w:rPr>
          <w:rFonts w:ascii="Times New Roman" w:eastAsia="Times New Roman" w:hAnsi="Times New Roman" w:cs="Times New Roman"/>
          <w:sz w:val="24"/>
          <w:szCs w:val="24"/>
        </w:rPr>
        <w:t>The</w:t>
      </w:r>
      <w:commentRangeEnd w:id="84"/>
      <w:r w:rsidR="0022045A">
        <w:rPr>
          <w:rStyle w:val="CommentReference"/>
        </w:rPr>
        <w:commentReference w:id="84"/>
      </w:r>
      <w:commentRangeEnd w:id="85"/>
      <w:r w:rsidR="00491862">
        <w:rPr>
          <w:rStyle w:val="CommentReference"/>
        </w:rPr>
        <w:commentReference w:id="85"/>
      </w:r>
      <w:r w:rsidR="008B7735" w:rsidRPr="00AB78AF">
        <w:rPr>
          <w:rFonts w:ascii="Times New Roman" w:eastAsia="Times New Roman" w:hAnsi="Times New Roman" w:cs="Times New Roman"/>
          <w:sz w:val="24"/>
          <w:szCs w:val="24"/>
        </w:rPr>
        <w:t xml:space="preserve"> Toronto City Council recently adopted </w:t>
      </w:r>
      <w:r w:rsidR="00AB78AF" w:rsidRPr="00AB78AF">
        <w:rPr>
          <w:rFonts w:ascii="Times New Roman" w:eastAsia="Times New Roman" w:hAnsi="Times New Roman" w:cs="Times New Roman"/>
          <w:sz w:val="24"/>
          <w:szCs w:val="24"/>
        </w:rPr>
        <w:t xml:space="preserve">the </w:t>
      </w:r>
      <w:r w:rsidR="008B7735" w:rsidRPr="00AB78AF">
        <w:rPr>
          <w:rFonts w:ascii="Times New Roman" w:eastAsia="Times New Roman" w:hAnsi="Times New Roman" w:cs="Times New Roman"/>
          <w:sz w:val="24"/>
          <w:szCs w:val="24"/>
        </w:rPr>
        <w:t xml:space="preserve">Cycling Network 2025-27 </w:t>
      </w:r>
      <w:commentRangeStart w:id="86"/>
      <w:commentRangeStart w:id="87"/>
      <w:r w:rsidR="008B7735" w:rsidRPr="00AB78AF">
        <w:rPr>
          <w:rFonts w:ascii="Times New Roman" w:eastAsia="Times New Roman" w:hAnsi="Times New Roman" w:cs="Times New Roman"/>
          <w:sz w:val="24"/>
          <w:szCs w:val="24"/>
        </w:rPr>
        <w:t>Plan</w:t>
      </w:r>
      <w:commentRangeEnd w:id="86"/>
      <w:r w:rsidR="008B7735" w:rsidRPr="00AB78AF">
        <w:rPr>
          <w:rStyle w:val="CommentReference"/>
        </w:rPr>
        <w:commentReference w:id="86"/>
      </w:r>
      <w:commentRangeEnd w:id="87"/>
      <w:r w:rsidR="00DD4C71">
        <w:rPr>
          <w:rStyle w:val="CommentReference"/>
        </w:rPr>
        <w:commentReference w:id="87"/>
      </w:r>
      <w:r w:rsidR="008B7735" w:rsidRPr="00AB78AF">
        <w:rPr>
          <w:rFonts w:ascii="Times New Roman" w:eastAsia="Times New Roman" w:hAnsi="Times New Roman" w:cs="Times New Roman"/>
          <w:sz w:val="24"/>
          <w:szCs w:val="24"/>
        </w:rPr>
        <w:t xml:space="preserve"> </w:t>
      </w:r>
      <w:r w:rsidR="00AB78AF" w:rsidRPr="00AB78AF">
        <w:rPr>
          <w:rFonts w:ascii="Times New Roman" w:eastAsia="Times New Roman" w:hAnsi="Times New Roman" w:cs="Times New Roman"/>
          <w:sz w:val="24"/>
          <w:szCs w:val="24"/>
        </w:rPr>
        <w:t xml:space="preserve">which </w:t>
      </w:r>
      <w:r w:rsidR="008B7735" w:rsidRPr="00AB78AF">
        <w:rPr>
          <w:rFonts w:ascii="Times New Roman" w:eastAsia="Times New Roman" w:hAnsi="Times New Roman" w:cs="Times New Roman"/>
          <w:sz w:val="24"/>
          <w:szCs w:val="24"/>
        </w:rPr>
        <w:t>emphasizes that arterial streets, which connect numerous destinations and transit options, bring greater value to the cycling network compared to routes that primarily serve local neighbourhood</w:t>
      </w:r>
      <w:del w:id="88" w:author="Richard Wen" w:date="2024-10-29T19:07:00Z" w16du:dateUtc="2024-10-29T23:07:00Z">
        <w:r w:rsidR="00AB78AF" w:rsidRPr="00AB78AF" w:rsidDel="003A19AB">
          <w:rPr>
            <w:rFonts w:ascii="Times New Roman" w:eastAsia="Times New Roman" w:hAnsi="Times New Roman" w:cs="Times New Roman"/>
            <w:sz w:val="24"/>
            <w:szCs w:val="24"/>
          </w:rPr>
          <w:delText>s</w:delText>
        </w:r>
      </w:del>
      <w:commentRangeStart w:id="89"/>
      <w:commentRangeStart w:id="90"/>
      <w:commentRangeStart w:id="91"/>
      <w:r w:rsidR="008B7735" w:rsidRPr="00AB78AF">
        <w:rPr>
          <w:rFonts w:ascii="Times New Roman" w:eastAsia="Times New Roman" w:hAnsi="Times New Roman" w:cs="Times New Roman"/>
          <w:sz w:val="24"/>
          <w:szCs w:val="24"/>
        </w:rPr>
        <w:t>s</w:t>
      </w:r>
      <w:commentRangeEnd w:id="89"/>
      <w:ins w:id="92" w:author="Richard Wen" w:date="2024-10-29T19:07:00Z" w16du:dateUtc="2024-10-29T23:07:00Z">
        <w:r w:rsidR="003A19AB">
          <w:rPr>
            <w:rFonts w:ascii="Times New Roman" w:eastAsia="Times New Roman" w:hAnsi="Times New Roman" w:cs="Times New Roman"/>
            <w:sz w:val="24"/>
            <w:szCs w:val="24"/>
          </w:rPr>
          <w:t xml:space="preserve"> </w:t>
        </w:r>
      </w:ins>
      <w:r w:rsidR="003A19AB">
        <w:rPr>
          <w:rFonts w:ascii="Times New Roman" w:eastAsia="Times New Roman" w:hAnsi="Times New Roman" w:cs="Times New Roman"/>
          <w:sz w:val="24"/>
          <w:szCs w:val="24"/>
        </w:rPr>
        <w:fldChar w:fldCharType="begin"/>
      </w:r>
      <w:r w:rsidR="00DD4C71">
        <w:rPr>
          <w:rFonts w:ascii="Times New Roman" w:eastAsia="Times New Roman" w:hAnsi="Times New Roman" w:cs="Times New Roman"/>
          <w:sz w:val="24"/>
          <w:szCs w:val="24"/>
        </w:rPr>
        <w:instrText xml:space="preserve"> ADDIN ZOTERO_ITEM CSL_CITATION {"citationID":"3JDXrFKh","properties":{"formattedCitation":"(54\\uc0\\u8211{}56)","plainCitation":"(54–56)","noteIndex":0},"citationItems":[{"id":3063,"uris":["http://zotero.org/users/6749620/items/6U5CYHSS"],"itemData":{"id":3063,"type":"webpage","abstract":"The Cycling Network 2025-2027 Implementation Program was adopted by Toronto City Council on June 26, 2024. Learn more about the analyses and recommended bikeway projects under the tabs below, and about the public input.    The City is working to make travel by bike safer and more inviting, which helps ease congestion, creates a cleaner […]","container-title":"City of Toronto","language":"en-CA","license":"Copyright: City of Toronto","note":"archive_location: Toronto, Ontario, Canada\npublisher: City of Toronto\nScroll: yes","title":"Cycling Network Plan","URL":"https://www.toronto.ca/services-payments/streets-parking-transportation/cycling-in-toronto/cycling-pedestrian-projects/cycling-network-plan/","author":[{"literal":"City of Toronto"}],"accessed":{"date-parts":[["2024",7,29]]},"issued":{"date-parts":[["2024"]]},"citation-key":"cityoftorontoCyclingNetworkPlan2024"}},{"id":3157,"uris":["http://zotero.org/users/6749620/items/UBBBVKNB"],"itemData":{"id":3157,"type":"article-journal","abstract":"Cycling is affordable, healthy, and sustainable, but access to destinations on low-stress safe cycling routes in most cities is both limited and unevenly distributed. Many cities are expanding cycling networks to improve safety, increase cycling mode share, and increase diversity in access to cycling, however resources remain limited which requires prioritization of infrastructure. When proposed infrastructure locations are optimized to provide the highest average access to opportunities using a utilitarian definition of accessibility, marginalized groups and locations may be further left behind. This occurs since the greatest gains to network connectivity, using a utility definition, come from expansions inside or directly adjacent to the densest network areas. We compare utilitarian and equity-driven planning strategies for cycling network expansion and explore tradeoffs in spatial coverage, equity, and efficiency, using Toronto, Canada as a case study. We find that optimizing accessibility in several small regions instead of city-wide leads to an infrastructure plan that is more spatially dispersed. Further, we show that an optimization model targeting low-access areas produces an infrastructure plan with more regions meeting a minimum threshold of accessibility but with lower average accessibility gains, indicating the presence of an equity-efficiency tradeoff. We also find that infrastructure projects that maximize a region's accessibility to jobs are often located outside that region, challenging political perceptions of \"local\" infrastructure and benefits. These results inform planning, advocacy, design, and policy, and shed light on spatial and socio-demographic equity tradeoffs in deciding where to add cycling infrastructure.","container-title":"Journal of Transport Geography","DOI":"10.1016/j.jtrangeo.2024.104010","ISSN":"0966-6923","journalAbbreviation":"Journal of Transport Geography","page":"104010","source":"ScienceDirect","title":"Exploring the geographical equity-efficiency tradeoff in cycling infrastructure planning","volume":"121","author":[{"family":"Bonsma-Fisher","given":"Madeleine"},{"family":"Lin","given":"Bo"},{"family":"Chan","given":"Timothy C. Y."},{"family":"Saxe","given":"Shoshanna"}],"issued":{"date-parts":[["2024",12,1]]},"citation-key":"bonsma-fisherExploringGeographicalEquityefficiency2024"}},{"id":3163,"uris":["http://zotero.org/users/6749620/items/V8XC9EEV"],"itemData":{"id":3163,"type":"article-journal","abstract":"When streets with high traffic stress—on which the mainstream population is unwilling to ride a bike—are removed, the remaining network of streets and paths can be fragmented and poorly connected. This paper describes the development of methods to visualize and to analyze the lack of connectivity in a low-stress bicycling network. A proposed measure to evaluate bicycling networks is the fraction of origin–destination pairs, which are connected without the use of high stress, without excessive detour, and with the origin–destination pairs weighted by travel demand. A new method is proposed to classify segments and crossings into four levels of traffic stress (LTS) on the basis of Roger Geller’s classification of the cyclist population and Dutch design standards, which are known to attract the mainstream population. As a case study, every street in San Jose, California, was classified by LTS value. Maps that showed only lower stress links revealed a city divided into islands within which low-stress bicycling was possible, but these islands were separated from one another by barriers that could be crossed only with the use of high-stress links. The fraction was 4.7% of home-to-work trips up to 6 mi long that were connected at a low LTS value. The figure would almost triple if a modest slate of improvements were implemented to connect low-stress streets and paths with each other.","container-title":"Transportation Research Record","DOI":"10.3141/2587-06","ISSN":"0361-1981, 2169-4052","issue":"1","journalAbbreviation":"Transportation Research Record","language":"en","page":"41-49","source":"DOI.org (Crossref)","title":"Network Connectivity for Low-Stress Bicycling","volume":"2587","author":[{"family":"Furth","given":"Peter G."},{"family":"Mekuria","given":"Maaza C."},{"family":"Nixon","given":"Hilary"}],"issued":{"date-parts":[["2016",1]]},"citation-key":"furthNetworkConnectivityLowStress2016"}}],"schema":"https://github.com/citation-style-language/schema/raw/master/csl-citation.json"} </w:instrText>
      </w:r>
      <w:r w:rsidR="003A19AB">
        <w:rPr>
          <w:rFonts w:ascii="Times New Roman" w:eastAsia="Times New Roman" w:hAnsi="Times New Roman" w:cs="Times New Roman"/>
          <w:sz w:val="24"/>
          <w:szCs w:val="24"/>
        </w:rPr>
        <w:fldChar w:fldCharType="separate"/>
      </w:r>
      <w:r w:rsidR="00DD4C71" w:rsidRPr="00DD4C71">
        <w:rPr>
          <w:rFonts w:ascii="Times New Roman" w:hAnsi="Times New Roman" w:cs="Times New Roman"/>
          <w:sz w:val="24"/>
          <w:lang w:val="en-US"/>
        </w:rPr>
        <w:t>(54–56)</w:t>
      </w:r>
      <w:r w:rsidR="003A19AB">
        <w:rPr>
          <w:rFonts w:ascii="Times New Roman" w:eastAsia="Times New Roman" w:hAnsi="Times New Roman" w:cs="Times New Roman"/>
          <w:sz w:val="24"/>
          <w:szCs w:val="24"/>
        </w:rPr>
        <w:fldChar w:fldCharType="end"/>
      </w:r>
      <w:r w:rsidR="008B7735" w:rsidRPr="00AB78AF">
        <w:rPr>
          <w:rStyle w:val="CommentReference"/>
        </w:rPr>
        <w:commentReference w:id="89"/>
      </w:r>
      <w:commentRangeEnd w:id="90"/>
      <w:r w:rsidR="00DA34EC" w:rsidRPr="00AB78AF">
        <w:rPr>
          <w:rStyle w:val="CommentReference"/>
        </w:rPr>
        <w:commentReference w:id="90"/>
      </w:r>
      <w:commentRangeEnd w:id="91"/>
      <w:r w:rsidR="00DD4C71">
        <w:rPr>
          <w:rStyle w:val="CommentReference"/>
        </w:rPr>
        <w:commentReference w:id="91"/>
      </w:r>
      <w:r w:rsidR="008B7735" w:rsidRPr="00AB78AF">
        <w:rPr>
          <w:rFonts w:ascii="Times New Roman" w:eastAsia="Times New Roman" w:hAnsi="Times New Roman" w:cs="Times New Roman"/>
          <w:sz w:val="24"/>
          <w:szCs w:val="24"/>
        </w:rPr>
        <w:t xml:space="preserve">. </w:t>
      </w:r>
      <w:ins w:id="93" w:author="Richard Wen" w:date="2024-10-29T19:19:00Z" w16du:dateUtc="2024-10-29T23:19:00Z">
        <w:r w:rsidR="00DD4C71">
          <w:rPr>
            <w:rFonts w:ascii="Times New Roman" w:eastAsia="Times New Roman" w:hAnsi="Times New Roman" w:cs="Times New Roman"/>
            <w:sz w:val="24"/>
            <w:szCs w:val="24"/>
          </w:rPr>
          <w:t xml:space="preserve">Removing </w:t>
        </w:r>
      </w:ins>
      <w:del w:id="94" w:author="Richard Wen" w:date="2024-10-29T19:19:00Z" w16du:dateUtc="2024-10-29T23:19:00Z">
        <w:r w:rsidR="003A19AB" w:rsidDel="00DD4C71">
          <w:rPr>
            <w:rFonts w:ascii="Times New Roman" w:eastAsia="Times New Roman" w:hAnsi="Times New Roman" w:cs="Times New Roman"/>
            <w:sz w:val="24"/>
            <w:szCs w:val="24"/>
          </w:rPr>
          <w:fldChar w:fldCharType="begin"/>
        </w:r>
        <w:r w:rsidR="00DD4C71" w:rsidDel="00DD4C71">
          <w:rPr>
            <w:rFonts w:ascii="Times New Roman" w:eastAsia="Times New Roman" w:hAnsi="Times New Roman" w:cs="Times New Roman"/>
            <w:sz w:val="24"/>
            <w:szCs w:val="24"/>
          </w:rPr>
          <w:delInstrText xml:space="preserve"> ADDIN ZOTERO_ITEM CSL_CITATION {"citationID":"GA4KbWze","properties":{"formattedCitation":"(Furth (55))","plainCitation":"(Furth (55))","noteIndex":0},"citationItems":[{"id":3163,"uris":["http://zotero.org/users/6749620/items/V8XC9EEV"],"itemData":{"id":3163,"type":"article-journal","abstract":"When streets with high traffic stress—on which the mainstream population is unwilling to ride a bike—are removed, the remaining network of streets and paths can be fragmented and poorly connected. This paper describes the development of methods to visualize and to analyze the lack of connectivity in a low-stress bicycling network. A proposed measure to evaluate bicycling networks is the fraction of origin–destination pairs, which are connected without the use of high stress, without excessive detour, and with the origin–destination pairs weighted by travel demand. A new method is proposed to classify segments and crossings into four levels of traffic stress (LTS) on the basis of Roger Geller’s classification of the cyclist population and Dutch design standards, which are known to attract the mainstream population. As a case study, every street in San Jose, California, was classified by LTS value. Maps that showed only lower stress links revealed a city divided into islands within which low-stress bicycling was possible, but these islands were separated from one another by barriers that could be crossed only with the use of high-stress links. The fraction was 4.7% of home-to-work trips up to 6 mi long that were connected at a low LTS value. The figure would almost triple if a modest slate of improvements were implemented to connect low-stress streets and paths with each other.","container-title":"Transportation Research Record","DOI":"10.3141/2587-06","ISSN":"0361-1981, 2169-4052","issue":"1","journalAbbreviation":"Transportation Research Record","language":"en","page":"41-49","source":"DOI.org (Crossref)","title":"Network Connectivity for Low-Stress Bicycling","volume":"2587","author":[{"family":"Furth","given":"Peter G."},{"family":"Mekuria","given":"Maaza C."},{"family":"Nixon","given":"Hilary"}],"issued":{"date-parts":[["2016",1]]},"citation-key":"furthNetworkConnectivityLowStress2016"},"label":"page","suppress-author":true,"prefix":"Furth (","suffix":")"}],"schema":"https://github.com/citation-style-language/schema/raw/master/csl-citation.json"} </w:delInstrText>
        </w:r>
        <w:r w:rsidR="003A19AB" w:rsidDel="00DD4C71">
          <w:rPr>
            <w:rFonts w:ascii="Times New Roman" w:eastAsia="Times New Roman" w:hAnsi="Times New Roman" w:cs="Times New Roman"/>
            <w:sz w:val="24"/>
            <w:szCs w:val="24"/>
          </w:rPr>
          <w:fldChar w:fldCharType="separate"/>
        </w:r>
        <w:r w:rsidR="00DD4C71" w:rsidDel="00DD4C71">
          <w:rPr>
            <w:rFonts w:ascii="Times New Roman" w:eastAsia="Times New Roman" w:hAnsi="Times New Roman" w:cs="Times New Roman"/>
            <w:noProof/>
            <w:sz w:val="24"/>
            <w:szCs w:val="24"/>
          </w:rPr>
          <w:delText>(Furth (55))</w:delText>
        </w:r>
        <w:r w:rsidR="003A19AB" w:rsidDel="00DD4C71">
          <w:rPr>
            <w:rFonts w:ascii="Times New Roman" w:eastAsia="Times New Roman" w:hAnsi="Times New Roman" w:cs="Times New Roman"/>
            <w:sz w:val="24"/>
            <w:szCs w:val="24"/>
          </w:rPr>
          <w:fldChar w:fldCharType="end"/>
        </w:r>
      </w:del>
      <w:commentRangeStart w:id="95"/>
      <w:commentRangeStart w:id="96"/>
      <w:commentRangeStart w:id="97"/>
      <w:del w:id="98" w:author="Richard Wen" w:date="2024-10-29T19:11:00Z" w16du:dateUtc="2024-10-29T23:11:00Z">
        <w:r w:rsidR="008B7735" w:rsidRPr="00AB78AF" w:rsidDel="003A19AB">
          <w:rPr>
            <w:rFonts w:ascii="Times New Roman" w:eastAsia="Times New Roman" w:hAnsi="Times New Roman" w:cs="Times New Roman"/>
            <w:sz w:val="24"/>
            <w:szCs w:val="24"/>
          </w:rPr>
          <w:delText>Furth et al,</w:delText>
        </w:r>
      </w:del>
      <w:del w:id="99" w:author="Richard Wen" w:date="2024-10-29T19:19:00Z" w16du:dateUtc="2024-10-29T23:19:00Z">
        <w:r w:rsidR="008B7735" w:rsidRPr="00AB78AF" w:rsidDel="00DD4C71">
          <w:rPr>
            <w:rFonts w:ascii="Times New Roman" w:eastAsia="Times New Roman" w:hAnsi="Times New Roman" w:cs="Times New Roman"/>
            <w:sz w:val="24"/>
            <w:szCs w:val="24"/>
          </w:rPr>
          <w:delText xml:space="preserve"> highlight that removing </w:delText>
        </w:r>
      </w:del>
      <w:r w:rsidR="008B7735" w:rsidRPr="00AB78AF">
        <w:rPr>
          <w:rFonts w:ascii="Times New Roman" w:eastAsia="Times New Roman" w:hAnsi="Times New Roman" w:cs="Times New Roman"/>
          <w:sz w:val="24"/>
          <w:szCs w:val="24"/>
        </w:rPr>
        <w:t>streets with high traffic stress (i.e. arterial roadways) from the network can result in a fragmented and poorly connected system</w:t>
      </w:r>
      <w:commentRangeStart w:id="100"/>
      <w:commentRangeStart w:id="101"/>
      <w:commentRangeEnd w:id="100"/>
      <w:r w:rsidR="00DA34EC" w:rsidRPr="00AB78AF">
        <w:rPr>
          <w:rStyle w:val="CommentReference"/>
        </w:rPr>
        <w:commentReference w:id="100"/>
      </w:r>
      <w:commentRangeEnd w:id="101"/>
      <w:r w:rsidR="00D93884">
        <w:rPr>
          <w:rStyle w:val="CommentReference"/>
        </w:rPr>
        <w:commentReference w:id="101"/>
      </w:r>
      <w:ins w:id="102" w:author="Richard Wen" w:date="2024-10-29T19:19:00Z" w16du:dateUtc="2024-10-29T23:19:00Z">
        <w:r w:rsidR="00DD4C71">
          <w:rPr>
            <w:rFonts w:ascii="Times New Roman" w:eastAsia="Times New Roman" w:hAnsi="Times New Roman" w:cs="Times New Roman"/>
            <w:sz w:val="24"/>
            <w:szCs w:val="24"/>
          </w:rPr>
          <w:t xml:space="preserve"> </w:t>
        </w:r>
      </w:ins>
      <w:r w:rsidR="00DD4C71">
        <w:rPr>
          <w:rFonts w:ascii="Times New Roman" w:eastAsia="Times New Roman" w:hAnsi="Times New Roman" w:cs="Times New Roman"/>
          <w:sz w:val="24"/>
          <w:szCs w:val="24"/>
        </w:rPr>
        <w:fldChar w:fldCharType="begin"/>
      </w:r>
      <w:r w:rsidR="00DD4C71">
        <w:rPr>
          <w:rFonts w:ascii="Times New Roman" w:eastAsia="Times New Roman" w:hAnsi="Times New Roman" w:cs="Times New Roman"/>
          <w:sz w:val="24"/>
          <w:szCs w:val="24"/>
        </w:rPr>
        <w:instrText xml:space="preserve"> ADDIN ZOTERO_ITEM CSL_CITATION {"citationID":"EeA1Qnvp","properties":{"formattedCitation":"(56,57)","plainCitation":"(56,57)","noteIndex":0},"citationItems":[{"id":3163,"uris":["http://zotero.org/users/6749620/items/V8XC9EEV"],"itemData":{"id":3163,"type":"article-journal","abstract":"When streets with high traffic stress—on which the mainstream population is unwilling to ride a bike—are removed, the remaining network of streets and paths can be fragmented and poorly connected. This paper describes the development of methods to visualize and to analyze the lack of connectivity in a low-stress bicycling network. A proposed measure to evaluate bicycling networks is the fraction of origin–destination pairs, which are connected without the use of high stress, without excessive detour, and with the origin–destination pairs weighted by travel demand. A new method is proposed to classify segments and crossings into four levels of traffic stress (LTS) on the basis of Roger Geller’s classification of the cyclist population and Dutch design standards, which are known to attract the mainstream population. As a case study, every street in San Jose, California, was classified by LTS value. Maps that showed only lower stress links revealed a city divided into islands within which low-stress bicycling was possible, but these islands were separated from one another by barriers that could be crossed only with the use of high-stress links. The fraction was 4.7% of home-to-work trips up to 6 mi long that were connected at a low LTS value. The figure would almost triple if a modest slate of improvements were implemented to connect low-stress streets and paths with each other.","container-title":"Transportation Research Record","DOI":"10.3141/2587-06","ISSN":"0361-1981, 2169-4052","issue":"1","journalAbbreviation":"Transportation Research Record","language":"en","page":"41-49","source":"DOI.org (Crossref)","title":"Network Connectivity for Low-Stress Bicycling","volume":"2587","author":[{"family":"Furth","given":"Peter G."},{"family":"Mekuria","given":"Maaza C."},{"family":"Nixon","given":"Hilary"}],"issued":{"date-parts":[["2016",1]]},"citation-key":"furthNetworkConnectivityLowStress2016"}},{"id":3166,"uris":["http://zotero.org/users/6749620/items/2TCRY2B9"],"itemData":{"id":3166,"type":"article-journal","abstract":"Cycling stress assessment, which quantifies cyclists' perceived stress imposed by the built environment and motor traffics, increasingly informs cycling infrastructure planning and cycling route recommendation. However, currently calculating cycling stress is slow and data-intensive, which hinders its broader application. In this paper, We propose a deep learning framework to support accurate, fast, and large-scale cycling stress assessments for urban road networks based on street-view images. Our framework features i) a contrastive learning approach that leverages the ordinal relationship among cycling stress labels, and ii) a post-processing technique that enforces spatial smoothness into our predictions. On a dataset of 39,153 road segments collected in Toronto, Canada, our results demonstrate the effectiveness of our deep learning framework and the value of using image data for cycling stress assessment in the absence of high-quality road geometry and motor traffic data.","container-title":"Proceedings of the AAAI Conference on Artificial Intelligence","DOI":"10.1609/aaai.v38i20.30227","ISSN":"2374-3468","issue":"20","language":"en","license":"Copyright (c) 2024 Association for the Advancement of Artificial Intelligence","note":"number: 20","page":"22222-22230","source":"ojs.aaai.org","title":"AutoLTS: Automating Cycling Stress Assessment via Contrastive Learning and Spatial Post-processing","title-short":"AutoLTS","volume":"38","author":[{"family":"Lin","given":"Bo"},{"family":"Saxe","given":"Shoshanna"},{"family":"Chan","given":"Timothy C. Y."}],"issued":{"date-parts":[["2024",3,24]]},"citation-key":"linAutoLTSAutomatingCycling2024"}}],"schema":"https://github.com/citation-style-language/schema/raw/master/csl-citation.json"} </w:instrText>
      </w:r>
      <w:r w:rsidR="00DD4C71">
        <w:rPr>
          <w:rFonts w:ascii="Times New Roman" w:eastAsia="Times New Roman" w:hAnsi="Times New Roman" w:cs="Times New Roman"/>
          <w:sz w:val="24"/>
          <w:szCs w:val="24"/>
        </w:rPr>
        <w:fldChar w:fldCharType="separate"/>
      </w:r>
      <w:r w:rsidR="00DD4C71">
        <w:rPr>
          <w:rFonts w:ascii="Times New Roman" w:eastAsia="Times New Roman" w:hAnsi="Times New Roman" w:cs="Times New Roman"/>
          <w:noProof/>
          <w:sz w:val="24"/>
          <w:szCs w:val="24"/>
        </w:rPr>
        <w:t>(56,57)</w:t>
      </w:r>
      <w:r w:rsidR="00DD4C71">
        <w:rPr>
          <w:rFonts w:ascii="Times New Roman" w:eastAsia="Times New Roman" w:hAnsi="Times New Roman" w:cs="Times New Roman"/>
          <w:sz w:val="24"/>
          <w:szCs w:val="24"/>
        </w:rPr>
        <w:fldChar w:fldCharType="end"/>
      </w:r>
      <w:r w:rsidR="008B7735" w:rsidRPr="00AB78AF">
        <w:rPr>
          <w:rFonts w:ascii="Times New Roman" w:eastAsia="Times New Roman" w:hAnsi="Times New Roman" w:cs="Times New Roman"/>
          <w:sz w:val="24"/>
          <w:szCs w:val="24"/>
        </w:rPr>
        <w:t>.</w:t>
      </w:r>
      <w:commentRangeEnd w:id="95"/>
      <w:r w:rsidR="008B7735" w:rsidRPr="00AB78AF">
        <w:rPr>
          <w:rStyle w:val="CommentReference"/>
        </w:rPr>
        <w:commentReference w:id="95"/>
      </w:r>
      <w:commentRangeEnd w:id="96"/>
      <w:r w:rsidR="00AB78AF" w:rsidRPr="00AB78AF">
        <w:rPr>
          <w:rStyle w:val="CommentReference"/>
        </w:rPr>
        <w:commentReference w:id="96"/>
      </w:r>
      <w:commentRangeEnd w:id="97"/>
      <w:r w:rsidR="00DD4C71">
        <w:rPr>
          <w:rStyle w:val="CommentReference"/>
        </w:rPr>
        <w:commentReference w:id="97"/>
      </w:r>
      <w:ins w:id="103" w:author="Brice Kuimi" w:date="2024-10-29T12:56:00Z">
        <w:r w:rsidR="00DA34EC" w:rsidRPr="00AB78AF">
          <w:rPr>
            <w:rFonts w:ascii="Times New Roman" w:eastAsia="Times New Roman" w:hAnsi="Times New Roman" w:cs="Times New Roman"/>
            <w:sz w:val="24"/>
            <w:szCs w:val="24"/>
          </w:rPr>
          <w:t xml:space="preserve"> </w:t>
        </w:r>
      </w:ins>
    </w:p>
    <w:p w14:paraId="10D9DB86" w14:textId="3497E6CC" w:rsidR="008B7735" w:rsidRPr="00AB78AF" w:rsidRDefault="008B7735">
      <w:pPr>
        <w:spacing w:after="0" w:line="480" w:lineRule="auto"/>
        <w:ind w:firstLine="720"/>
        <w:rPr>
          <w:rFonts w:ascii="Times New Roman" w:eastAsia="Times New Roman" w:hAnsi="Times New Roman" w:cs="Times New Roman"/>
          <w:sz w:val="24"/>
          <w:szCs w:val="24"/>
        </w:rPr>
      </w:pPr>
      <w:r w:rsidRPr="00AB78AF">
        <w:rPr>
          <w:rFonts w:ascii="Times New Roman" w:eastAsia="Times New Roman" w:hAnsi="Times New Roman" w:cs="Times New Roman"/>
          <w:sz w:val="24"/>
          <w:szCs w:val="24"/>
        </w:rPr>
        <w:t>Cities have unique approaches to cycling infrastructure based on their specific characteristics and needs.</w:t>
      </w:r>
      <w:r w:rsidRPr="00AB78AF">
        <w:rPr>
          <w:rFonts w:ascii="Times New Roman" w:hAnsi="Times New Roman" w:cs="Times New Roman"/>
          <w:sz w:val="24"/>
          <w:szCs w:val="24"/>
        </w:rPr>
        <w:t xml:space="preserve"> F</w:t>
      </w:r>
      <w:r w:rsidRPr="00AB78AF">
        <w:rPr>
          <w:rFonts w:ascii="Times New Roman" w:eastAsia="Times New Roman" w:hAnsi="Times New Roman" w:cs="Times New Roman"/>
          <w:sz w:val="24"/>
          <w:szCs w:val="24"/>
        </w:rPr>
        <w:t xml:space="preserve">or </w:t>
      </w:r>
      <w:proofErr w:type="spellStart"/>
      <w:proofErr w:type="gramStart"/>
      <w:r w:rsidRPr="00AB78AF">
        <w:rPr>
          <w:rFonts w:ascii="Times New Roman" w:eastAsia="Times New Roman" w:hAnsi="Times New Roman" w:cs="Times New Roman"/>
          <w:sz w:val="24"/>
          <w:szCs w:val="24"/>
        </w:rPr>
        <w:t>instance,</w:t>
      </w:r>
      <w:r w:rsidR="00AB78AF" w:rsidRPr="00AB78AF">
        <w:rPr>
          <w:rStyle w:val="cf01"/>
          <w:rFonts w:ascii="Times New Roman" w:hAnsi="Times New Roman" w:cs="Times New Roman"/>
          <w:sz w:val="24"/>
          <w:szCs w:val="24"/>
        </w:rPr>
        <w:t>we</w:t>
      </w:r>
      <w:proofErr w:type="spellEnd"/>
      <w:proofErr w:type="gramEnd"/>
      <w:r w:rsidR="00AB78AF" w:rsidRPr="00AB78AF">
        <w:rPr>
          <w:rStyle w:val="cf01"/>
          <w:rFonts w:ascii="Times New Roman" w:hAnsi="Times New Roman" w:cs="Times New Roman"/>
          <w:sz w:val="24"/>
          <w:szCs w:val="24"/>
        </w:rPr>
        <w:t xml:space="preserve"> found that </w:t>
      </w:r>
      <w:r w:rsidRPr="00AB78AF">
        <w:rPr>
          <w:rStyle w:val="cf01"/>
          <w:rFonts w:ascii="Times New Roman" w:hAnsi="Times New Roman" w:cs="Times New Roman"/>
          <w:sz w:val="24"/>
          <w:szCs w:val="24"/>
        </w:rPr>
        <w:t xml:space="preserve">Vancouver predominantly places its cycling </w:t>
      </w:r>
      <w:r w:rsidRPr="00AB78AF">
        <w:rPr>
          <w:rStyle w:val="cf01"/>
          <w:rFonts w:ascii="Times New Roman" w:hAnsi="Times New Roman" w:cs="Times New Roman"/>
          <w:sz w:val="24"/>
          <w:szCs w:val="24"/>
        </w:rPr>
        <w:lastRenderedPageBreak/>
        <w:t>infrastructure on local roads, primarily on local street bikeways. In contrast, Calgary’s infrastructure is more evenly distributed across arterial, collector, and local roads. Toronto, however, focu</w:t>
      </w:r>
      <w:r w:rsidR="00CB695C" w:rsidRPr="00AB78AF">
        <w:rPr>
          <w:rStyle w:val="cf01"/>
          <w:rFonts w:ascii="Times New Roman" w:hAnsi="Times New Roman" w:cs="Times New Roman"/>
          <w:sz w:val="24"/>
          <w:szCs w:val="24"/>
        </w:rPr>
        <w:t>s</w:t>
      </w:r>
      <w:r w:rsidRPr="00AB78AF">
        <w:rPr>
          <w:rStyle w:val="cf01"/>
          <w:rFonts w:ascii="Times New Roman" w:hAnsi="Times New Roman" w:cs="Times New Roman"/>
          <w:sz w:val="24"/>
          <w:szCs w:val="24"/>
        </w:rPr>
        <w:t>es</w:t>
      </w:r>
      <w:r w:rsidR="00CB695C" w:rsidRPr="00AB78AF">
        <w:rPr>
          <w:rStyle w:val="cf01"/>
          <w:rFonts w:ascii="Times New Roman" w:hAnsi="Times New Roman" w:cs="Times New Roman"/>
          <w:sz w:val="24"/>
          <w:szCs w:val="24"/>
        </w:rPr>
        <w:t xml:space="preserve"> most of its cycling infrastructure on arterial roadways.</w:t>
      </w:r>
      <w:r w:rsidR="00CB695C" w:rsidRPr="00AB78AF">
        <w:rPr>
          <w:rFonts w:ascii="Times New Roman" w:hAnsi="Times New Roman" w:cs="Times New Roman"/>
          <w:sz w:val="24"/>
          <w:szCs w:val="24"/>
        </w:rPr>
        <w:t xml:space="preserve"> </w:t>
      </w:r>
      <w:r w:rsidR="00CB695C" w:rsidRPr="00AB78AF">
        <w:rPr>
          <w:rStyle w:val="cf01"/>
          <w:rFonts w:ascii="Times New Roman" w:hAnsi="Times New Roman" w:cs="Times New Roman"/>
          <w:sz w:val="24"/>
          <w:szCs w:val="24"/>
        </w:rPr>
        <w:t>Due to limited resources, cities often need to prioritize</w:t>
      </w:r>
      <w:r w:rsidR="00AB78AF" w:rsidRPr="00AB78AF">
        <w:rPr>
          <w:rStyle w:val="cf01"/>
          <w:rFonts w:ascii="Times New Roman" w:hAnsi="Times New Roman" w:cs="Times New Roman"/>
          <w:sz w:val="24"/>
          <w:szCs w:val="24"/>
        </w:rPr>
        <w:t xml:space="preserve"> the location of their </w:t>
      </w:r>
      <w:r w:rsidR="00CB695C" w:rsidRPr="00AB78AF">
        <w:rPr>
          <w:rStyle w:val="cf01"/>
          <w:rFonts w:ascii="Times New Roman" w:hAnsi="Times New Roman" w:cs="Times New Roman"/>
          <w:sz w:val="24"/>
          <w:szCs w:val="24"/>
        </w:rPr>
        <w:t>infrastructure. The variation in infrastructure location observe</w:t>
      </w:r>
      <w:r w:rsidR="00DA34EC" w:rsidRPr="00AB78AF">
        <w:rPr>
          <w:rStyle w:val="cf01"/>
          <w:rFonts w:ascii="Times New Roman" w:hAnsi="Times New Roman" w:cs="Times New Roman"/>
          <w:sz w:val="24"/>
          <w:szCs w:val="24"/>
        </w:rPr>
        <w:t>d across cities</w:t>
      </w:r>
      <w:r w:rsidR="00CB695C" w:rsidRPr="00AB78AF">
        <w:rPr>
          <w:rStyle w:val="cf01"/>
          <w:rFonts w:ascii="Times New Roman" w:hAnsi="Times New Roman" w:cs="Times New Roman"/>
          <w:sz w:val="24"/>
          <w:szCs w:val="24"/>
        </w:rPr>
        <w:t xml:space="preserve"> underscores the importance </w:t>
      </w:r>
      <w:r w:rsidR="00DA34EC" w:rsidRPr="00AB78AF">
        <w:rPr>
          <w:rStyle w:val="cf01"/>
          <w:rFonts w:ascii="Times New Roman" w:hAnsi="Times New Roman" w:cs="Times New Roman"/>
          <w:sz w:val="24"/>
          <w:szCs w:val="24"/>
        </w:rPr>
        <w:t xml:space="preserve">for city planners to have clear goals. </w:t>
      </w:r>
      <w:commentRangeStart w:id="104"/>
      <w:commentRangeStart w:id="105"/>
      <w:r w:rsidR="00DA34EC" w:rsidRPr="00AB78AF">
        <w:rPr>
          <w:rStyle w:val="cf01"/>
          <w:rFonts w:ascii="Times New Roman" w:hAnsi="Times New Roman" w:cs="Times New Roman"/>
          <w:sz w:val="24"/>
          <w:szCs w:val="24"/>
        </w:rPr>
        <w:t xml:space="preserve">This will guide in the consideration </w:t>
      </w:r>
      <w:r w:rsidR="00CB695C" w:rsidRPr="00AB78AF">
        <w:rPr>
          <w:rStyle w:val="cf01"/>
          <w:rFonts w:ascii="Times New Roman" w:hAnsi="Times New Roman" w:cs="Times New Roman"/>
          <w:sz w:val="24"/>
          <w:szCs w:val="24"/>
        </w:rPr>
        <w:t>of the mix of arterial versus local roadways with infrastructure</w:t>
      </w:r>
      <w:r w:rsidR="00407842" w:rsidRPr="00AB78AF">
        <w:rPr>
          <w:rStyle w:val="cf01"/>
          <w:rFonts w:ascii="Times New Roman" w:hAnsi="Times New Roman" w:cs="Times New Roman"/>
          <w:sz w:val="24"/>
          <w:szCs w:val="24"/>
        </w:rPr>
        <w:t xml:space="preserve"> when making the </w:t>
      </w:r>
      <w:proofErr w:type="spellStart"/>
      <w:r w:rsidR="00407842" w:rsidRPr="00AB78AF">
        <w:rPr>
          <w:rStyle w:val="cf01"/>
          <w:rFonts w:ascii="Times New Roman" w:hAnsi="Times New Roman" w:cs="Times New Roman"/>
          <w:sz w:val="24"/>
          <w:szCs w:val="24"/>
        </w:rPr>
        <w:t>tradeoff</w:t>
      </w:r>
      <w:proofErr w:type="spellEnd"/>
      <w:r w:rsidR="00407842" w:rsidRPr="00AB78AF">
        <w:rPr>
          <w:rStyle w:val="cf01"/>
          <w:rFonts w:ascii="Times New Roman" w:hAnsi="Times New Roman" w:cs="Times New Roman"/>
          <w:sz w:val="24"/>
          <w:szCs w:val="24"/>
        </w:rPr>
        <w:t xml:space="preserve"> between </w:t>
      </w:r>
      <w:r w:rsidR="00407842" w:rsidRPr="00AB78AF">
        <w:rPr>
          <w:rFonts w:ascii="Times New Roman" w:hAnsi="Times New Roman" w:cs="Times New Roman"/>
          <w:sz w:val="24"/>
          <w:szCs w:val="24"/>
        </w:rPr>
        <w:t>equity and efficiency in cycling infrastructure</w:t>
      </w:r>
      <w:commentRangeEnd w:id="104"/>
      <w:r w:rsidR="00407842" w:rsidRPr="00AB78AF">
        <w:rPr>
          <w:rStyle w:val="CommentReference"/>
        </w:rPr>
        <w:commentReference w:id="104"/>
      </w:r>
      <w:commentRangeEnd w:id="105"/>
      <w:r w:rsidR="006D2BA5">
        <w:rPr>
          <w:rStyle w:val="CommentReference"/>
        </w:rPr>
        <w:commentReference w:id="105"/>
      </w:r>
      <w:ins w:id="106" w:author="Richard Wen" w:date="2024-10-29T18:36:00Z" w16du:dateUtc="2024-10-29T22:36:00Z">
        <w:r w:rsidR="006D2BA5">
          <w:rPr>
            <w:rFonts w:ascii="Times New Roman" w:hAnsi="Times New Roman" w:cs="Times New Roman"/>
            <w:sz w:val="24"/>
            <w:szCs w:val="24"/>
          </w:rPr>
          <w:t xml:space="preserve"> </w:t>
        </w:r>
      </w:ins>
      <w:r w:rsidR="006D2BA5">
        <w:rPr>
          <w:rFonts w:ascii="Times New Roman" w:hAnsi="Times New Roman" w:cs="Times New Roman"/>
          <w:sz w:val="24"/>
          <w:szCs w:val="24"/>
        </w:rPr>
        <w:fldChar w:fldCharType="begin"/>
      </w:r>
      <w:r w:rsidR="00DD4C71">
        <w:rPr>
          <w:rFonts w:ascii="Times New Roman" w:hAnsi="Times New Roman" w:cs="Times New Roman"/>
          <w:sz w:val="24"/>
          <w:szCs w:val="24"/>
        </w:rPr>
        <w:instrText xml:space="preserve"> ADDIN ZOTERO_ITEM CSL_CITATION {"citationID":"WKSOvRPc","properties":{"formattedCitation":"(55)","plainCitation":"(55)","noteIndex":0},"citationItems":[{"id":3157,"uris":["http://zotero.org/users/6749620/items/UBBBVKNB"],"itemData":{"id":3157,"type":"article-journal","abstract":"Cycling is affordable, healthy, and sustainable, but access to destinations on low-stress safe cycling routes in most cities is both limited and unevenly distributed. Many cities are expanding cycling networks to improve safety, increase cycling mode share, and increase diversity in access to cycling, however resources remain limited which requires prioritization of infrastructure. When proposed infrastructure locations are optimized to provide the highest average access to opportunities using a utilitarian definition of accessibility, marginalized groups and locations may be further left behind. This occurs since the greatest gains to network connectivity, using a utility definition, come from expansions inside or directly adjacent to the densest network areas. We compare utilitarian and equity-driven planning strategies for cycling network expansion and explore tradeoffs in spatial coverage, equity, and efficiency, using Toronto, Canada as a case study. We find that optimizing accessibility in several small regions instead of city-wide leads to an infrastructure plan that is more spatially dispersed. Further, we show that an optimization model targeting low-access areas produces an infrastructure plan with more regions meeting a minimum threshold of accessibility but with lower average accessibility gains, indicating the presence of an equity-efficiency tradeoff. We also find that infrastructure projects that maximize a region's accessibility to jobs are often located outside that region, challenging political perceptions of \"local\" infrastructure and benefits. These results inform planning, advocacy, design, and policy, and shed light on spatial and socio-demographic equity tradeoffs in deciding where to add cycling infrastructure.","container-title":"Journal of Transport Geography","DOI":"10.1016/j.jtrangeo.2024.104010","ISSN":"0966-6923","journalAbbreviation":"Journal of Transport Geography","page":"104010","source":"ScienceDirect","title":"Exploring the geographical equity-efficiency tradeoff in cycling infrastructure planning","volume":"121","author":[{"family":"Bonsma-Fisher","given":"Madeleine"},{"family":"Lin","given":"Bo"},{"family":"Chan","given":"Timothy C. Y."},{"family":"Saxe","given":"Shoshanna"}],"issued":{"date-parts":[["2024",12,1]]},"citation-key":"bonsma-fisherExploringGeographicalEquityefficiency2024"}}],"schema":"https://github.com/citation-style-language/schema/raw/master/csl-citation.json"} </w:instrText>
      </w:r>
      <w:r w:rsidR="006D2BA5">
        <w:rPr>
          <w:rFonts w:ascii="Times New Roman" w:hAnsi="Times New Roman" w:cs="Times New Roman"/>
          <w:sz w:val="24"/>
          <w:szCs w:val="24"/>
        </w:rPr>
        <w:fldChar w:fldCharType="separate"/>
      </w:r>
      <w:r w:rsidR="00DD4C71">
        <w:rPr>
          <w:rFonts w:ascii="Times New Roman" w:hAnsi="Times New Roman" w:cs="Times New Roman"/>
          <w:noProof/>
          <w:sz w:val="24"/>
          <w:szCs w:val="24"/>
        </w:rPr>
        <w:t>(55)</w:t>
      </w:r>
      <w:r w:rsidR="006D2BA5">
        <w:rPr>
          <w:rFonts w:ascii="Times New Roman" w:hAnsi="Times New Roman" w:cs="Times New Roman"/>
          <w:sz w:val="24"/>
          <w:szCs w:val="24"/>
        </w:rPr>
        <w:fldChar w:fldCharType="end"/>
      </w:r>
      <w:r w:rsidR="00CB695C" w:rsidRPr="00AB78AF">
        <w:rPr>
          <w:rStyle w:val="cf01"/>
          <w:rFonts w:ascii="Times New Roman" w:hAnsi="Times New Roman" w:cs="Times New Roman"/>
          <w:sz w:val="24"/>
          <w:szCs w:val="24"/>
        </w:rPr>
        <w:t>.</w:t>
      </w:r>
      <w:del w:id="107" w:author="Richard Wen" w:date="2024-10-29T18:35:00Z" w16du:dateUtc="2024-10-29T22:35:00Z">
        <w:r w:rsidR="00CB695C" w:rsidRPr="00AB78AF" w:rsidDel="006D2BA5">
          <w:rPr>
            <w:rStyle w:val="cf01"/>
            <w:rFonts w:ascii="Times New Roman" w:hAnsi="Times New Roman" w:cs="Times New Roman"/>
            <w:sz w:val="24"/>
            <w:szCs w:val="24"/>
          </w:rPr>
          <w:delText xml:space="preserve"> </w:delText>
        </w:r>
      </w:del>
    </w:p>
    <w:p w14:paraId="000000B5" w14:textId="68612F36" w:rsidR="003B416B" w:rsidRDefault="00D8161D" w:rsidP="00E459C3">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158D3">
        <w:rPr>
          <w:rFonts w:ascii="Times New Roman" w:eastAsia="Times New Roman" w:hAnsi="Times New Roman" w:cs="Times New Roman"/>
          <w:sz w:val="24"/>
          <w:szCs w:val="24"/>
        </w:rPr>
        <w:t>Our</w:t>
      </w:r>
      <w:r w:rsidR="00D21AEC">
        <w:rPr>
          <w:rFonts w:ascii="Times New Roman" w:eastAsia="Times New Roman" w:hAnsi="Times New Roman" w:cs="Times New Roman"/>
          <w:sz w:val="24"/>
          <w:szCs w:val="24"/>
        </w:rPr>
        <w:t xml:space="preserve"> study</w:t>
      </w:r>
      <w:r w:rsidR="006070AB">
        <w:rPr>
          <w:rFonts w:ascii="Times New Roman" w:eastAsia="Times New Roman" w:hAnsi="Times New Roman" w:cs="Times New Roman"/>
          <w:sz w:val="24"/>
          <w:szCs w:val="24"/>
        </w:rPr>
        <w:t xml:space="preserve">, </w:t>
      </w:r>
      <w:r w:rsidR="00407842" w:rsidRPr="00407842">
        <w:rPr>
          <w:rFonts w:ascii="Times New Roman" w:eastAsia="Times New Roman" w:hAnsi="Times New Roman" w:cs="Times New Roman"/>
          <w:sz w:val="24"/>
          <w:szCs w:val="24"/>
        </w:rPr>
        <w:t>conducted within</w:t>
      </w:r>
      <w:r w:rsidR="00407842">
        <w:rPr>
          <w:rFonts w:ascii="Times New Roman" w:eastAsia="Times New Roman" w:hAnsi="Times New Roman" w:cs="Times New Roman"/>
          <w:sz w:val="24"/>
          <w:szCs w:val="24"/>
        </w:rPr>
        <w:t xml:space="preserve"> </w:t>
      </w:r>
      <w:r w:rsidR="004158D3">
        <w:rPr>
          <w:rFonts w:ascii="Times New Roman" w:eastAsia="Times New Roman" w:hAnsi="Times New Roman" w:cs="Times New Roman"/>
          <w:sz w:val="24"/>
          <w:szCs w:val="24"/>
        </w:rPr>
        <w:t>the Canadian context</w:t>
      </w:r>
      <w:r w:rsidR="006070AB">
        <w:rPr>
          <w:rFonts w:ascii="Times New Roman" w:eastAsia="Times New Roman" w:hAnsi="Times New Roman" w:cs="Times New Roman"/>
          <w:sz w:val="24"/>
          <w:szCs w:val="24"/>
        </w:rPr>
        <w:t xml:space="preserve">, </w:t>
      </w:r>
      <w:r w:rsidR="00D21AEC">
        <w:rPr>
          <w:rFonts w:ascii="Times New Roman" w:eastAsia="Times New Roman" w:hAnsi="Times New Roman" w:cs="Times New Roman"/>
          <w:sz w:val="24"/>
          <w:szCs w:val="24"/>
        </w:rPr>
        <w:t>offers valuable insights into cycling infrastructure implementation</w:t>
      </w:r>
      <w:r w:rsidR="00407842">
        <w:rPr>
          <w:rFonts w:ascii="Times New Roman" w:eastAsia="Times New Roman" w:hAnsi="Times New Roman" w:cs="Times New Roman"/>
          <w:sz w:val="24"/>
          <w:szCs w:val="24"/>
        </w:rPr>
        <w:t>. K</w:t>
      </w:r>
      <w:r w:rsidR="00D21AEC">
        <w:rPr>
          <w:rFonts w:ascii="Times New Roman" w:eastAsia="Times New Roman" w:hAnsi="Times New Roman" w:cs="Times New Roman"/>
          <w:sz w:val="24"/>
          <w:szCs w:val="24"/>
        </w:rPr>
        <w:t xml:space="preserve">ey strengths </w:t>
      </w:r>
      <w:r w:rsidR="00407842" w:rsidRPr="00407842">
        <w:rPr>
          <w:rFonts w:ascii="Times New Roman" w:eastAsia="Times New Roman" w:hAnsi="Times New Roman" w:cs="Times New Roman"/>
          <w:sz w:val="24"/>
          <w:szCs w:val="24"/>
        </w:rPr>
        <w:t>of our research</w:t>
      </w:r>
      <w:r w:rsidR="00407842">
        <w:rPr>
          <w:rFonts w:ascii="Times New Roman" w:eastAsia="Times New Roman" w:hAnsi="Times New Roman" w:cs="Times New Roman"/>
          <w:sz w:val="24"/>
          <w:szCs w:val="24"/>
        </w:rPr>
        <w:t xml:space="preserve"> </w:t>
      </w:r>
      <w:r w:rsidR="00D21AEC">
        <w:rPr>
          <w:rFonts w:ascii="Times New Roman" w:eastAsia="Times New Roman" w:hAnsi="Times New Roman" w:cs="Times New Roman"/>
          <w:sz w:val="24"/>
          <w:szCs w:val="24"/>
        </w:rPr>
        <w:t>includ</w:t>
      </w:r>
      <w:r w:rsidR="00407842">
        <w:rPr>
          <w:rFonts w:ascii="Times New Roman" w:eastAsia="Times New Roman" w:hAnsi="Times New Roman" w:cs="Times New Roman"/>
          <w:sz w:val="24"/>
          <w:szCs w:val="24"/>
        </w:rPr>
        <w:t>e</w:t>
      </w:r>
      <w:r w:rsidR="00D21AEC">
        <w:rPr>
          <w:rFonts w:ascii="Times New Roman" w:eastAsia="Times New Roman" w:hAnsi="Times New Roman" w:cs="Times New Roman"/>
          <w:sz w:val="24"/>
          <w:szCs w:val="24"/>
        </w:rPr>
        <w:t xml:space="preserve"> the use of standardized criteria for classifying infrastructure and an innovative visual approach to confirm changes over time, </w:t>
      </w:r>
      <w:r w:rsidR="00407842" w:rsidRPr="00407842">
        <w:rPr>
          <w:rFonts w:ascii="Times New Roman" w:eastAsia="Times New Roman" w:hAnsi="Times New Roman" w:cs="Times New Roman"/>
          <w:sz w:val="24"/>
          <w:szCs w:val="24"/>
        </w:rPr>
        <w:t>rather than</w:t>
      </w:r>
      <w:r w:rsidR="00407842">
        <w:rPr>
          <w:rFonts w:ascii="Times New Roman" w:eastAsia="Times New Roman" w:hAnsi="Times New Roman" w:cs="Times New Roman"/>
          <w:sz w:val="24"/>
          <w:szCs w:val="24"/>
        </w:rPr>
        <w:t xml:space="preserve"> </w:t>
      </w:r>
      <w:r w:rsidR="00D21AEC">
        <w:rPr>
          <w:rFonts w:ascii="Times New Roman" w:eastAsia="Times New Roman" w:hAnsi="Times New Roman" w:cs="Times New Roman"/>
          <w:sz w:val="24"/>
          <w:szCs w:val="24"/>
        </w:rPr>
        <w:t xml:space="preserve">relying </w:t>
      </w:r>
      <w:r w:rsidR="00407842">
        <w:rPr>
          <w:rFonts w:ascii="Times New Roman" w:eastAsia="Times New Roman" w:hAnsi="Times New Roman" w:cs="Times New Roman"/>
          <w:sz w:val="24"/>
          <w:szCs w:val="24"/>
        </w:rPr>
        <w:t xml:space="preserve">solely </w:t>
      </w:r>
      <w:r w:rsidR="00D21AEC">
        <w:rPr>
          <w:rFonts w:ascii="Times New Roman" w:eastAsia="Times New Roman" w:hAnsi="Times New Roman" w:cs="Times New Roman"/>
          <w:sz w:val="24"/>
          <w:szCs w:val="24"/>
        </w:rPr>
        <w:t xml:space="preserve">on municipal reports. </w:t>
      </w:r>
      <w:r w:rsidR="004158D3">
        <w:rPr>
          <w:rFonts w:ascii="Times New Roman" w:eastAsia="Times New Roman" w:hAnsi="Times New Roman" w:cs="Times New Roman"/>
          <w:sz w:val="24"/>
          <w:szCs w:val="24"/>
        </w:rPr>
        <w:t>Limitations</w:t>
      </w:r>
      <w:r w:rsidR="00D21AEC">
        <w:rPr>
          <w:rFonts w:ascii="Times New Roman" w:eastAsia="Times New Roman" w:hAnsi="Times New Roman" w:cs="Times New Roman"/>
          <w:sz w:val="24"/>
          <w:szCs w:val="24"/>
        </w:rPr>
        <w:t xml:space="preserve"> </w:t>
      </w:r>
      <w:r w:rsidR="004158D3">
        <w:rPr>
          <w:rFonts w:ascii="Times New Roman" w:eastAsia="Times New Roman" w:hAnsi="Times New Roman" w:cs="Times New Roman"/>
          <w:sz w:val="24"/>
          <w:szCs w:val="24"/>
        </w:rPr>
        <w:t>of our study</w:t>
      </w:r>
      <w:r w:rsidR="00D21AEC">
        <w:rPr>
          <w:rFonts w:ascii="Times New Roman" w:eastAsia="Times New Roman" w:hAnsi="Times New Roman" w:cs="Times New Roman"/>
          <w:sz w:val="24"/>
          <w:szCs w:val="24"/>
        </w:rPr>
        <w:t xml:space="preserve"> related to the classification of infrastructure </w:t>
      </w:r>
      <w:r w:rsidR="004158D3">
        <w:rPr>
          <w:rFonts w:ascii="Times New Roman" w:eastAsia="Times New Roman" w:hAnsi="Times New Roman" w:cs="Times New Roman"/>
          <w:sz w:val="24"/>
          <w:szCs w:val="24"/>
        </w:rPr>
        <w:t>and</w:t>
      </w:r>
      <w:r w:rsidR="00D21AEC">
        <w:rPr>
          <w:rFonts w:ascii="Times New Roman" w:eastAsia="Times New Roman" w:hAnsi="Times New Roman" w:cs="Times New Roman"/>
          <w:sz w:val="24"/>
          <w:szCs w:val="24"/>
        </w:rPr>
        <w:t xml:space="preserve"> data availability. By defining infrastructure based on the most protective infrastructure, some finer details regarding infrastructure modifications may have been overlooked. Additionally, the exclusion of temporary infrastructure could have obscured some spatial patterns</w:t>
      </w:r>
      <w:r w:rsidR="00407842">
        <w:rPr>
          <w:rFonts w:ascii="Times New Roman" w:eastAsia="Times New Roman" w:hAnsi="Times New Roman" w:cs="Times New Roman"/>
          <w:sz w:val="24"/>
          <w:szCs w:val="24"/>
        </w:rPr>
        <w:t>,</w:t>
      </w:r>
      <w:r w:rsidR="00D21AEC">
        <w:rPr>
          <w:rFonts w:ascii="Times New Roman" w:eastAsia="Times New Roman" w:hAnsi="Times New Roman" w:cs="Times New Roman"/>
          <w:sz w:val="24"/>
          <w:szCs w:val="24"/>
        </w:rPr>
        <w:t xml:space="preserve"> </w:t>
      </w:r>
      <w:r w:rsidR="00407842" w:rsidRPr="00407842">
        <w:rPr>
          <w:rFonts w:ascii="Times New Roman" w:eastAsia="Times New Roman" w:hAnsi="Times New Roman" w:cs="Times New Roman"/>
          <w:sz w:val="24"/>
          <w:szCs w:val="24"/>
        </w:rPr>
        <w:t>particularly in distinguishing areas with temporary versus permanent infrastructure. This limitation may have affected our ability to fully capture how municipalities promoted active transportation, especially during the pandemic</w:t>
      </w:r>
      <w:r w:rsidR="00D21AEC">
        <w:rPr>
          <w:rFonts w:ascii="Times New Roman" w:eastAsia="Times New Roman" w:hAnsi="Times New Roman" w:cs="Times New Roman"/>
          <w:sz w:val="24"/>
          <w:szCs w:val="24"/>
        </w:rPr>
        <w:t xml:space="preserve">. However, this study </w:t>
      </w:r>
      <w:r w:rsidR="004158D3">
        <w:rPr>
          <w:rFonts w:ascii="Times New Roman" w:eastAsia="Times New Roman" w:hAnsi="Times New Roman" w:cs="Times New Roman"/>
          <w:sz w:val="24"/>
          <w:szCs w:val="24"/>
        </w:rPr>
        <w:t xml:space="preserve">accurately </w:t>
      </w:r>
      <w:r w:rsidR="00D21AEC">
        <w:rPr>
          <w:rFonts w:ascii="Times New Roman" w:eastAsia="Times New Roman" w:hAnsi="Times New Roman" w:cs="Times New Roman"/>
          <w:sz w:val="24"/>
          <w:szCs w:val="24"/>
        </w:rPr>
        <w:t xml:space="preserve">reflects the permanent infrastructure </w:t>
      </w:r>
      <w:r w:rsidR="00407842">
        <w:rPr>
          <w:rFonts w:ascii="Times New Roman" w:eastAsia="Times New Roman" w:hAnsi="Times New Roman" w:cs="Times New Roman"/>
          <w:sz w:val="24"/>
          <w:szCs w:val="24"/>
        </w:rPr>
        <w:t xml:space="preserve">installed by </w:t>
      </w:r>
      <w:r w:rsidR="00D21AEC">
        <w:rPr>
          <w:rFonts w:ascii="Times New Roman" w:eastAsia="Times New Roman" w:hAnsi="Times New Roman" w:cs="Times New Roman"/>
          <w:sz w:val="24"/>
          <w:szCs w:val="24"/>
        </w:rPr>
        <w:t xml:space="preserve">each city to promote </w:t>
      </w:r>
      <w:r w:rsidR="0040668C">
        <w:rPr>
          <w:rFonts w:ascii="Times New Roman" w:eastAsia="Times New Roman" w:hAnsi="Times New Roman" w:cs="Times New Roman"/>
          <w:sz w:val="24"/>
          <w:szCs w:val="24"/>
        </w:rPr>
        <w:t>long-</w:t>
      </w:r>
      <w:r w:rsidR="00D21AEC">
        <w:rPr>
          <w:rFonts w:ascii="Times New Roman" w:eastAsia="Times New Roman" w:hAnsi="Times New Roman" w:cs="Times New Roman"/>
          <w:sz w:val="24"/>
          <w:szCs w:val="24"/>
        </w:rPr>
        <w:t>term cycling</w:t>
      </w:r>
      <w:r w:rsidR="0040668C">
        <w:rPr>
          <w:rFonts w:ascii="Times New Roman" w:eastAsia="Times New Roman" w:hAnsi="Times New Roman" w:cs="Times New Roman"/>
          <w:sz w:val="24"/>
          <w:szCs w:val="24"/>
        </w:rPr>
        <w:t xml:space="preserve"> post-p</w:t>
      </w:r>
      <w:r w:rsidR="00D21AEC">
        <w:rPr>
          <w:rFonts w:ascii="Times New Roman" w:eastAsia="Times New Roman" w:hAnsi="Times New Roman" w:cs="Times New Roman"/>
          <w:sz w:val="24"/>
          <w:szCs w:val="24"/>
        </w:rPr>
        <w:t xml:space="preserve">andemic. Finally, </w:t>
      </w:r>
      <w:r w:rsidR="004158D3">
        <w:rPr>
          <w:rFonts w:ascii="Times New Roman" w:eastAsia="Times New Roman" w:hAnsi="Times New Roman" w:cs="Times New Roman"/>
          <w:sz w:val="24"/>
          <w:szCs w:val="24"/>
        </w:rPr>
        <w:t xml:space="preserve">given that </w:t>
      </w:r>
      <w:r w:rsidR="00D21AEC">
        <w:rPr>
          <w:rFonts w:ascii="Times New Roman" w:eastAsia="Times New Roman" w:hAnsi="Times New Roman" w:cs="Times New Roman"/>
          <w:sz w:val="24"/>
          <w:szCs w:val="24"/>
        </w:rPr>
        <w:t xml:space="preserve">each city updates </w:t>
      </w:r>
      <w:r w:rsidR="0040668C">
        <w:rPr>
          <w:rFonts w:ascii="Times New Roman" w:eastAsia="Times New Roman" w:hAnsi="Times New Roman" w:cs="Times New Roman"/>
          <w:sz w:val="24"/>
          <w:szCs w:val="24"/>
        </w:rPr>
        <w:t xml:space="preserve">its </w:t>
      </w:r>
      <w:r w:rsidR="00D21AEC">
        <w:rPr>
          <w:rFonts w:ascii="Times New Roman" w:eastAsia="Times New Roman" w:hAnsi="Times New Roman" w:cs="Times New Roman"/>
          <w:sz w:val="24"/>
          <w:szCs w:val="24"/>
        </w:rPr>
        <w:t xml:space="preserve">data at different </w:t>
      </w:r>
      <w:r w:rsidR="004158D3">
        <w:rPr>
          <w:rFonts w:ascii="Times New Roman" w:eastAsia="Times New Roman" w:hAnsi="Times New Roman" w:cs="Times New Roman"/>
          <w:sz w:val="24"/>
          <w:szCs w:val="24"/>
        </w:rPr>
        <w:t>times,</w:t>
      </w:r>
      <w:r w:rsidR="00D21AEC">
        <w:rPr>
          <w:rFonts w:ascii="Times New Roman" w:eastAsia="Times New Roman" w:hAnsi="Times New Roman" w:cs="Times New Roman"/>
          <w:sz w:val="24"/>
          <w:szCs w:val="24"/>
        </w:rPr>
        <w:t xml:space="preserve"> </w:t>
      </w:r>
      <w:r w:rsidR="004158D3">
        <w:rPr>
          <w:rFonts w:ascii="Times New Roman" w:eastAsia="Times New Roman" w:hAnsi="Times New Roman" w:cs="Times New Roman"/>
          <w:sz w:val="24"/>
          <w:szCs w:val="24"/>
        </w:rPr>
        <w:t xml:space="preserve">some relevant </w:t>
      </w:r>
      <w:r w:rsidR="0040668C">
        <w:rPr>
          <w:rFonts w:ascii="Times New Roman" w:eastAsia="Times New Roman" w:hAnsi="Times New Roman" w:cs="Times New Roman"/>
          <w:sz w:val="24"/>
          <w:szCs w:val="24"/>
        </w:rPr>
        <w:t xml:space="preserve">details </w:t>
      </w:r>
      <w:r w:rsidR="00D21AEC">
        <w:rPr>
          <w:rFonts w:ascii="Times New Roman" w:eastAsia="Times New Roman" w:hAnsi="Times New Roman" w:cs="Times New Roman"/>
          <w:sz w:val="24"/>
          <w:szCs w:val="24"/>
        </w:rPr>
        <w:t xml:space="preserve">may not </w:t>
      </w:r>
      <w:r w:rsidR="004158D3">
        <w:rPr>
          <w:rFonts w:ascii="Times New Roman" w:eastAsia="Times New Roman" w:hAnsi="Times New Roman" w:cs="Times New Roman"/>
          <w:sz w:val="24"/>
          <w:szCs w:val="24"/>
        </w:rPr>
        <w:t xml:space="preserve">have </w:t>
      </w:r>
      <w:r w:rsidR="00D21AEC">
        <w:rPr>
          <w:rFonts w:ascii="Times New Roman" w:eastAsia="Times New Roman" w:hAnsi="Times New Roman" w:cs="Times New Roman"/>
          <w:sz w:val="24"/>
          <w:szCs w:val="24"/>
        </w:rPr>
        <w:t>been captured at the time of data acquisition in January and May of 2023</w:t>
      </w:r>
      <w:r w:rsidR="0040668C">
        <w:rPr>
          <w:rFonts w:ascii="Times New Roman" w:eastAsia="Times New Roman" w:hAnsi="Times New Roman" w:cs="Times New Roman"/>
          <w:sz w:val="24"/>
          <w:szCs w:val="24"/>
        </w:rPr>
        <w:t>. Consequently</w:t>
      </w:r>
      <w:r w:rsidR="00D21AEC">
        <w:rPr>
          <w:rFonts w:ascii="Times New Roman" w:eastAsia="Times New Roman" w:hAnsi="Times New Roman" w:cs="Times New Roman"/>
          <w:sz w:val="24"/>
          <w:szCs w:val="24"/>
        </w:rPr>
        <w:t xml:space="preserve">, there </w:t>
      </w:r>
      <w:r w:rsidR="004158D3">
        <w:rPr>
          <w:rFonts w:ascii="Times New Roman" w:eastAsia="Times New Roman" w:hAnsi="Times New Roman" w:cs="Times New Roman"/>
          <w:sz w:val="24"/>
          <w:szCs w:val="24"/>
        </w:rPr>
        <w:t xml:space="preserve">is </w:t>
      </w:r>
      <w:r w:rsidR="00D21AEC">
        <w:rPr>
          <w:rFonts w:ascii="Times New Roman" w:eastAsia="Times New Roman" w:hAnsi="Times New Roman" w:cs="Times New Roman"/>
          <w:sz w:val="24"/>
          <w:szCs w:val="24"/>
        </w:rPr>
        <w:t xml:space="preserve">a possibility that </w:t>
      </w:r>
      <w:r w:rsidR="004158D3">
        <w:rPr>
          <w:rFonts w:ascii="Times New Roman" w:eastAsia="Times New Roman" w:hAnsi="Times New Roman" w:cs="Times New Roman"/>
          <w:sz w:val="24"/>
          <w:szCs w:val="24"/>
        </w:rPr>
        <w:t>we</w:t>
      </w:r>
      <w:r w:rsidR="00D21AEC">
        <w:rPr>
          <w:rFonts w:ascii="Times New Roman" w:eastAsia="Times New Roman" w:hAnsi="Times New Roman" w:cs="Times New Roman"/>
          <w:sz w:val="24"/>
          <w:szCs w:val="24"/>
        </w:rPr>
        <w:t xml:space="preserve"> did not fully capture all infrastructure </w:t>
      </w:r>
      <w:r w:rsidR="0040668C">
        <w:rPr>
          <w:rFonts w:ascii="Times New Roman" w:eastAsia="Times New Roman" w:hAnsi="Times New Roman" w:cs="Times New Roman"/>
          <w:sz w:val="24"/>
          <w:szCs w:val="24"/>
        </w:rPr>
        <w:t>in</w:t>
      </w:r>
      <w:r w:rsidR="00D21AEC">
        <w:rPr>
          <w:rFonts w:ascii="Times New Roman" w:eastAsia="Times New Roman" w:hAnsi="Times New Roman" w:cs="Times New Roman"/>
          <w:sz w:val="24"/>
          <w:szCs w:val="24"/>
        </w:rPr>
        <w:t xml:space="preserve"> 2022</w:t>
      </w:r>
      <w:r w:rsidR="0040668C">
        <w:rPr>
          <w:rFonts w:ascii="Times New Roman" w:eastAsia="Times New Roman" w:hAnsi="Times New Roman" w:cs="Times New Roman"/>
          <w:sz w:val="24"/>
          <w:szCs w:val="24"/>
        </w:rPr>
        <w:t xml:space="preserve">, which </w:t>
      </w:r>
      <w:r w:rsidR="00D21AEC">
        <w:rPr>
          <w:rFonts w:ascii="Times New Roman" w:eastAsia="Times New Roman" w:hAnsi="Times New Roman" w:cs="Times New Roman"/>
          <w:sz w:val="24"/>
          <w:szCs w:val="24"/>
        </w:rPr>
        <w:t xml:space="preserve">may </w:t>
      </w:r>
      <w:r w:rsidR="004158D3">
        <w:rPr>
          <w:rFonts w:ascii="Times New Roman" w:eastAsia="Times New Roman" w:hAnsi="Times New Roman" w:cs="Times New Roman"/>
          <w:sz w:val="24"/>
          <w:szCs w:val="24"/>
        </w:rPr>
        <w:t>explain</w:t>
      </w:r>
      <w:r w:rsidR="00D21AEC">
        <w:rPr>
          <w:rFonts w:ascii="Times New Roman" w:eastAsia="Times New Roman" w:hAnsi="Times New Roman" w:cs="Times New Roman"/>
          <w:sz w:val="24"/>
          <w:szCs w:val="24"/>
        </w:rPr>
        <w:t xml:space="preserve"> the small changes in infrastructure from 2021 to 2022. </w:t>
      </w:r>
    </w:p>
    <w:p w14:paraId="000000B7" w14:textId="3C0BF34F" w:rsidR="003B416B" w:rsidRDefault="005C376D">
      <w:pPr>
        <w:spacing w:after="0" w:line="480" w:lineRule="auto"/>
        <w:ind w:firstLine="720"/>
        <w:rPr>
          <w:rFonts w:ascii="Times New Roman" w:eastAsia="Times New Roman" w:hAnsi="Times New Roman" w:cs="Times New Roman"/>
          <w:sz w:val="24"/>
          <w:szCs w:val="24"/>
        </w:rPr>
      </w:pPr>
      <w:r w:rsidRPr="005C376D">
        <w:rPr>
          <w:rFonts w:ascii="Times New Roman" w:eastAsia="Times New Roman" w:hAnsi="Times New Roman" w:cs="Times New Roman"/>
          <w:sz w:val="24"/>
          <w:szCs w:val="24"/>
        </w:rPr>
        <w:lastRenderedPageBreak/>
        <w:t xml:space="preserve">Overall, the expansion of on-street cycling infrastructure over the past decade </w:t>
      </w:r>
      <w:r w:rsidR="00D21AEC" w:rsidRPr="005C376D">
        <w:rPr>
          <w:rFonts w:ascii="Times New Roman" w:eastAsia="Times New Roman" w:hAnsi="Times New Roman" w:cs="Times New Roman"/>
          <w:sz w:val="24"/>
          <w:szCs w:val="24"/>
        </w:rPr>
        <w:t>reflects</w:t>
      </w:r>
      <w:r w:rsidRPr="005C376D">
        <w:rPr>
          <w:rFonts w:ascii="Times New Roman" w:eastAsia="Times New Roman" w:hAnsi="Times New Roman" w:cs="Times New Roman"/>
          <w:sz w:val="24"/>
          <w:szCs w:val="24"/>
        </w:rPr>
        <w:t xml:space="preserve"> the growing popularity of cycling as a mode of transportation (44), and investments in infrastructure having played a key role in supporting this upward trend (45).</w:t>
      </w:r>
      <w:r>
        <w:rPr>
          <w:rFonts w:ascii="Times New Roman" w:eastAsia="Times New Roman" w:hAnsi="Times New Roman" w:cs="Times New Roman"/>
          <w:sz w:val="24"/>
          <w:szCs w:val="24"/>
        </w:rPr>
        <w:t xml:space="preserve"> The insights from this study also set the stage for more in-depth research into cycling infrastructure trends, particularly as they relate to road safety and equity. Identifying how municipalities have responded to existing gaps in cycling networks, particularly in relation to factors such as population density and neighbourhood marginalization, is important to promote healthy and equitable mobility for all. This detailed exploration </w:t>
      </w:r>
      <w:r w:rsidR="00913F11">
        <w:rPr>
          <w:rFonts w:ascii="Times New Roman" w:eastAsia="Times New Roman" w:hAnsi="Times New Roman" w:cs="Times New Roman"/>
          <w:sz w:val="24"/>
          <w:szCs w:val="24"/>
        </w:rPr>
        <w:t xml:space="preserve">helps </w:t>
      </w:r>
      <w:r>
        <w:rPr>
          <w:rFonts w:ascii="Times New Roman" w:eastAsia="Times New Roman" w:hAnsi="Times New Roman" w:cs="Times New Roman"/>
          <w:sz w:val="24"/>
          <w:szCs w:val="24"/>
        </w:rPr>
        <w:t xml:space="preserve">shed light on these factors in urban planning and </w:t>
      </w:r>
      <w:r w:rsidR="00913F11">
        <w:rPr>
          <w:rFonts w:ascii="Times New Roman" w:eastAsia="Times New Roman" w:hAnsi="Times New Roman" w:cs="Times New Roman"/>
          <w:sz w:val="24"/>
          <w:szCs w:val="24"/>
        </w:rPr>
        <w:t xml:space="preserve">may </w:t>
      </w:r>
      <w:r>
        <w:rPr>
          <w:rFonts w:ascii="Times New Roman" w:eastAsia="Times New Roman" w:hAnsi="Times New Roman" w:cs="Times New Roman"/>
          <w:sz w:val="24"/>
          <w:szCs w:val="24"/>
        </w:rPr>
        <w:t xml:space="preserve">contribute to a better understanding of how cycling infrastructure is </w:t>
      </w:r>
      <w:r w:rsidR="00913F11">
        <w:rPr>
          <w:rFonts w:ascii="Times New Roman" w:eastAsia="Times New Roman" w:hAnsi="Times New Roman" w:cs="Times New Roman"/>
          <w:sz w:val="24"/>
          <w:szCs w:val="24"/>
        </w:rPr>
        <w:t xml:space="preserve">prioritized and </w:t>
      </w:r>
      <w:r>
        <w:rPr>
          <w:rFonts w:ascii="Times New Roman" w:eastAsia="Times New Roman" w:hAnsi="Times New Roman" w:cs="Times New Roman"/>
          <w:sz w:val="24"/>
          <w:szCs w:val="24"/>
        </w:rPr>
        <w:t>implemented across municipalities.</w:t>
      </w:r>
    </w:p>
    <w:p w14:paraId="1FE621ED" w14:textId="77777777" w:rsidR="0005576B" w:rsidRDefault="0005576B">
      <w:pPr>
        <w:spacing w:after="0" w:line="480" w:lineRule="auto"/>
        <w:ind w:firstLine="720"/>
        <w:rPr>
          <w:rFonts w:ascii="Times New Roman" w:eastAsia="Times New Roman" w:hAnsi="Times New Roman" w:cs="Times New Roman"/>
          <w:sz w:val="24"/>
          <w:szCs w:val="24"/>
        </w:rPr>
      </w:pPr>
    </w:p>
    <w:p w14:paraId="000000B8" w14:textId="77777777" w:rsidR="003B416B" w:rsidRDefault="00D21AEC">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CONCLUSIONS</w:t>
      </w:r>
    </w:p>
    <w:p w14:paraId="000000BA" w14:textId="09F7E9F0" w:rsidR="003B416B" w:rsidRDefault="00D21AEC" w:rsidP="00926C8E">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summary, this </w:t>
      </w:r>
      <w:r w:rsidR="00913F11">
        <w:rPr>
          <w:rFonts w:ascii="Times New Roman" w:eastAsia="Times New Roman" w:hAnsi="Times New Roman" w:cs="Times New Roman"/>
          <w:sz w:val="24"/>
          <w:szCs w:val="24"/>
        </w:rPr>
        <w:t xml:space="preserve">comprehensive </w:t>
      </w:r>
      <w:r>
        <w:rPr>
          <w:rFonts w:ascii="Times New Roman" w:eastAsia="Times New Roman" w:hAnsi="Times New Roman" w:cs="Times New Roman"/>
          <w:sz w:val="24"/>
          <w:szCs w:val="24"/>
        </w:rPr>
        <w:t xml:space="preserve">evaluation of on-street cycling infrastructure trends in Vancouver, Calgary, and Toronto from 2009 to 2022 provides insight into how municipalities have responded to an increased </w:t>
      </w:r>
      <w:r w:rsidR="00913F11">
        <w:rPr>
          <w:rFonts w:ascii="Times New Roman" w:eastAsia="Times New Roman" w:hAnsi="Times New Roman" w:cs="Times New Roman"/>
          <w:sz w:val="24"/>
          <w:szCs w:val="24"/>
        </w:rPr>
        <w:t xml:space="preserve">demand </w:t>
      </w:r>
      <w:r>
        <w:rPr>
          <w:rFonts w:ascii="Times New Roman" w:eastAsia="Times New Roman" w:hAnsi="Times New Roman" w:cs="Times New Roman"/>
          <w:sz w:val="24"/>
          <w:szCs w:val="24"/>
        </w:rPr>
        <w:t xml:space="preserve">for </w:t>
      </w:r>
      <w:r w:rsidR="00913F11">
        <w:rPr>
          <w:rFonts w:ascii="Times New Roman" w:eastAsia="Times New Roman" w:hAnsi="Times New Roman" w:cs="Times New Roman"/>
          <w:sz w:val="24"/>
          <w:szCs w:val="24"/>
        </w:rPr>
        <w:t>permanent and safe</w:t>
      </w:r>
      <w:r>
        <w:rPr>
          <w:rFonts w:ascii="Times New Roman" w:eastAsia="Times New Roman" w:hAnsi="Times New Roman" w:cs="Times New Roman"/>
          <w:sz w:val="24"/>
          <w:szCs w:val="24"/>
        </w:rPr>
        <w:t xml:space="preserve"> cycling infrastructure. The study </w:t>
      </w:r>
      <w:r w:rsidR="00913F11">
        <w:rPr>
          <w:rFonts w:ascii="Times New Roman" w:eastAsia="Times New Roman" w:hAnsi="Times New Roman" w:cs="Times New Roman"/>
          <w:sz w:val="24"/>
          <w:szCs w:val="24"/>
        </w:rPr>
        <w:t xml:space="preserve">shows </w:t>
      </w:r>
      <w:r>
        <w:rPr>
          <w:rFonts w:ascii="Times New Roman" w:eastAsia="Times New Roman" w:hAnsi="Times New Roman" w:cs="Times New Roman"/>
          <w:sz w:val="24"/>
          <w:szCs w:val="24"/>
        </w:rPr>
        <w:t xml:space="preserve">an expansion in dedicated cycling networks, particularly in the form of cycle tracks, reflecting a conscious shift toward safer and more </w:t>
      </w:r>
      <w:r w:rsidR="0050619D">
        <w:rPr>
          <w:rFonts w:ascii="Times New Roman" w:eastAsia="Times New Roman" w:hAnsi="Times New Roman" w:cs="Times New Roman"/>
          <w:sz w:val="24"/>
          <w:szCs w:val="24"/>
        </w:rPr>
        <w:t>“comfortable”</w:t>
      </w:r>
      <w:r w:rsidR="003549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cycling facilities. The COVID-19 pandemic has notably spurred an upward trend in infrastructure development in response to changing mobility patterns and evolving public health needs</w:t>
      </w:r>
      <w:r w:rsidR="00913F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trends may </w:t>
      </w:r>
      <w:r w:rsidR="00913F11">
        <w:rPr>
          <w:rFonts w:ascii="Times New Roman" w:eastAsia="Times New Roman" w:hAnsi="Times New Roman" w:cs="Times New Roman"/>
          <w:sz w:val="24"/>
          <w:szCs w:val="24"/>
        </w:rPr>
        <w:t>indicate a</w:t>
      </w:r>
      <w:r>
        <w:rPr>
          <w:rFonts w:ascii="Times New Roman" w:eastAsia="Times New Roman" w:hAnsi="Times New Roman" w:cs="Times New Roman"/>
          <w:sz w:val="24"/>
          <w:szCs w:val="24"/>
        </w:rPr>
        <w:t xml:space="preserve"> larger paradigm shift, reflecting efforts to embrace active transportation and to rethink the design of urban centers </w:t>
      </w:r>
      <w:r w:rsidR="0074284E">
        <w:rPr>
          <w:rFonts w:ascii="Times New Roman" w:eastAsia="Times New Roman" w:hAnsi="Times New Roman" w:cs="Times New Roman"/>
          <w:sz w:val="24"/>
          <w:szCs w:val="24"/>
        </w:rPr>
        <w:fldChar w:fldCharType="begin"/>
      </w:r>
      <w:r w:rsidR="00DD4C71">
        <w:rPr>
          <w:rFonts w:ascii="Times New Roman" w:eastAsia="Times New Roman" w:hAnsi="Times New Roman" w:cs="Times New Roman"/>
          <w:sz w:val="24"/>
          <w:szCs w:val="24"/>
        </w:rPr>
        <w:instrText xml:space="preserve"> ADDIN ZOTERO_ITEM CSL_CITATION {"citationID":"cQwJa6Qn","properties":{"formattedCitation":"(58)","plainCitation":"(58)","noteIndex":0},"citationItems":[{"id":3102,"uris":["http://zotero.org/users/6749620/items/9XD4C9V9"],"itemData":{"id":3102,"type":"article-journal","container-title":"Sustainability","issue":"9","note":"publisher: MDPI","page":"4620","source":"Google Scholar","title":"Cycling in the era of COVID-19: lessons learnt and best practice policy recommendations for a more bike-centric future","title-short":"Cycling in the era of COVID-19","volume":"13","author":[{"family":"Nikitas","given":"Alexandros"},{"family":"Tsigdinos","given":"Stefanos"},{"family":"Karolemeas","given":"Christos"},{"family":"Kourmpa","given":"Efthymia"},{"family":"Bakogiannis","given":"Efthimios"}],"issued":{"date-parts":[["2021"]]},"citation-key":"nikitasCyclingEraCOVID192021"}}],"schema":"https://github.com/citation-style-language/schema/raw/master/csl-citation.json"} </w:instrText>
      </w:r>
      <w:r w:rsidR="0074284E">
        <w:rPr>
          <w:rFonts w:ascii="Times New Roman" w:eastAsia="Times New Roman" w:hAnsi="Times New Roman" w:cs="Times New Roman"/>
          <w:sz w:val="24"/>
          <w:szCs w:val="24"/>
        </w:rPr>
        <w:fldChar w:fldCharType="separate"/>
      </w:r>
      <w:r w:rsidR="00DD4C71">
        <w:rPr>
          <w:rFonts w:ascii="Times New Roman" w:eastAsia="Times New Roman" w:hAnsi="Times New Roman" w:cs="Times New Roman"/>
          <w:noProof/>
          <w:sz w:val="24"/>
          <w:szCs w:val="24"/>
        </w:rPr>
        <w:t>(58)</w:t>
      </w:r>
      <w:r w:rsidR="0074284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Discrepancies and misclassifications within municipal cycling network data and the poor reliability of infrastructure implementation dates points to the fact that these data </w:t>
      </w:r>
      <w:r w:rsidR="00913F11">
        <w:rPr>
          <w:rFonts w:ascii="Times New Roman" w:eastAsia="Times New Roman" w:hAnsi="Times New Roman" w:cs="Times New Roman"/>
          <w:sz w:val="24"/>
          <w:szCs w:val="24"/>
        </w:rPr>
        <w:t xml:space="preserve">are </w:t>
      </w:r>
      <w:r>
        <w:rPr>
          <w:rFonts w:ascii="Times New Roman" w:eastAsia="Times New Roman" w:hAnsi="Times New Roman" w:cs="Times New Roman"/>
          <w:sz w:val="24"/>
          <w:szCs w:val="24"/>
        </w:rPr>
        <w:t xml:space="preserve">not collected for the purpose of evaluation or research.  This underscores the need for </w:t>
      </w:r>
      <w:r>
        <w:rPr>
          <w:rFonts w:ascii="Times New Roman" w:eastAsia="Times New Roman" w:hAnsi="Times New Roman" w:cs="Times New Roman"/>
          <w:sz w:val="24"/>
          <w:szCs w:val="24"/>
        </w:rPr>
        <w:lastRenderedPageBreak/>
        <w:t xml:space="preserve">standardized classifications for infrastructure and accurate implementation data to facilitate effective urban planning and policymaking. Despite some progress, the findings also point to a need for continued investment to address disconnected cycling networks, particularly as protected facilities were often less </w:t>
      </w:r>
      <w:r w:rsidR="00913F11">
        <w:rPr>
          <w:rFonts w:ascii="Times New Roman" w:eastAsia="Times New Roman" w:hAnsi="Times New Roman" w:cs="Times New Roman"/>
          <w:sz w:val="24"/>
          <w:szCs w:val="24"/>
        </w:rPr>
        <w:t xml:space="preserve">common </w:t>
      </w:r>
      <w:r>
        <w:rPr>
          <w:rFonts w:ascii="Times New Roman" w:eastAsia="Times New Roman" w:hAnsi="Times New Roman" w:cs="Times New Roman"/>
          <w:sz w:val="24"/>
          <w:szCs w:val="24"/>
        </w:rPr>
        <w:t>along medium-traffic collector roads. By investing in more inclusive and connected cycling networks that align with the Vision Zero road safety plan, municipalities can foster safer, more sustainable, and resilient mobility in cities.</w:t>
      </w:r>
    </w:p>
    <w:p w14:paraId="000000BB" w14:textId="0119A187" w:rsidR="003B416B" w:rsidRPr="00094840"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commentRangeStart w:id="108"/>
    <w:p w14:paraId="3BD2A0FD" w14:textId="77777777" w:rsidR="00094840" w:rsidRPr="00094840" w:rsidRDefault="00502065" w:rsidP="00094840">
      <w:pPr>
        <w:pStyle w:val="Bibliography"/>
        <w:rPr>
          <w:ins w:id="109" w:author="Richard Wen" w:date="2024-10-29T19:28:00Z" w16du:dateUtc="2024-10-29T23:28:00Z"/>
          <w:rFonts w:ascii="Times New Roman" w:hAnsi="Times New Roman" w:cs="Times New Roman"/>
          <w:sz w:val="24"/>
          <w:szCs w:val="24"/>
          <w:lang w:val="en-US"/>
          <w:rPrChange w:id="110" w:author="Richard Wen" w:date="2024-10-29T19:28:00Z" w16du:dateUtc="2024-10-29T23:28:00Z">
            <w:rPr>
              <w:ins w:id="111" w:author="Richard Wen" w:date="2024-10-29T19:28:00Z" w16du:dateUtc="2024-10-29T23:28:00Z"/>
              <w:rFonts w:ascii="Times New Roman" w:hAnsi="Times New Roman" w:cs="Times New Roman"/>
              <w:lang w:val="en-US"/>
            </w:rPr>
          </w:rPrChange>
        </w:rPr>
        <w:pPrChange w:id="112" w:author="Richard Wen" w:date="2024-10-29T19:28:00Z" w16du:dateUtc="2024-10-29T23:28:00Z">
          <w:pPr>
            <w:widowControl w:val="0"/>
            <w:autoSpaceDE w:val="0"/>
            <w:autoSpaceDN w:val="0"/>
            <w:adjustRightInd w:val="0"/>
            <w:spacing w:after="0" w:line="240" w:lineRule="auto"/>
          </w:pPr>
        </w:pPrChange>
      </w:pPr>
      <w:r w:rsidRPr="00094840">
        <w:rPr>
          <w:rFonts w:ascii="Times New Roman" w:hAnsi="Times New Roman" w:cs="Times New Roman"/>
          <w:sz w:val="24"/>
          <w:szCs w:val="24"/>
          <w:rPrChange w:id="113" w:author="Richard Wen" w:date="2024-10-29T19:28:00Z" w16du:dateUtc="2024-10-29T23:28:00Z">
            <w:rPr/>
          </w:rPrChange>
        </w:rPr>
        <w:fldChar w:fldCharType="begin"/>
      </w:r>
      <w:ins w:id="114" w:author="Richard Wen" w:date="2024-10-29T19:28:00Z" w16du:dateUtc="2024-10-29T23:28:00Z">
        <w:r w:rsidR="00094840" w:rsidRPr="00094840">
          <w:rPr>
            <w:rFonts w:ascii="Times New Roman" w:hAnsi="Times New Roman" w:cs="Times New Roman"/>
            <w:sz w:val="24"/>
            <w:szCs w:val="24"/>
            <w:rPrChange w:id="115" w:author="Richard Wen" w:date="2024-10-29T19:28:00Z" w16du:dateUtc="2024-10-29T23:28:00Z">
              <w:rPr/>
            </w:rPrChange>
          </w:rPr>
          <w:instrText xml:space="preserve"> ADDIN ZOTERO_BIBL {"uncited":[],"omitted":[],"custom":[]} CSL_BIBLIOGRAPHY </w:instrText>
        </w:r>
      </w:ins>
      <w:del w:id="116" w:author="Richard Wen" w:date="2024-10-29T19:28:00Z" w16du:dateUtc="2024-10-29T23:28:00Z">
        <w:r w:rsidR="00AA0FD3" w:rsidRPr="00094840" w:rsidDel="00094840">
          <w:rPr>
            <w:rFonts w:ascii="Times New Roman" w:hAnsi="Times New Roman" w:cs="Times New Roman"/>
            <w:sz w:val="24"/>
            <w:szCs w:val="24"/>
            <w:rPrChange w:id="117" w:author="Richard Wen" w:date="2024-10-29T19:28:00Z" w16du:dateUtc="2024-10-29T23:28:00Z">
              <w:rPr/>
            </w:rPrChange>
          </w:rPr>
          <w:delInstrText xml:space="preserve"> ADDIN ZOTERO_BIBL {"uncited":[],"omitted":[],"custom":[]} CSL_BIBLIOGRAPHY </w:delInstrText>
        </w:r>
      </w:del>
      <w:r w:rsidRPr="00094840">
        <w:rPr>
          <w:rFonts w:ascii="Times New Roman" w:hAnsi="Times New Roman" w:cs="Times New Roman"/>
          <w:sz w:val="24"/>
          <w:szCs w:val="24"/>
          <w:rPrChange w:id="118" w:author="Richard Wen" w:date="2024-10-29T19:28:00Z" w16du:dateUtc="2024-10-29T23:28:00Z">
            <w:rPr/>
          </w:rPrChange>
        </w:rPr>
        <w:fldChar w:fldCharType="separate"/>
      </w:r>
      <w:ins w:id="119" w:author="Richard Wen" w:date="2024-10-29T19:28:00Z" w16du:dateUtc="2024-10-29T23:28:00Z">
        <w:r w:rsidR="00094840" w:rsidRPr="00094840">
          <w:rPr>
            <w:rFonts w:ascii="Times New Roman" w:hAnsi="Times New Roman" w:cs="Times New Roman"/>
            <w:sz w:val="24"/>
            <w:szCs w:val="24"/>
            <w:lang w:val="en-US"/>
            <w:rPrChange w:id="120" w:author="Richard Wen" w:date="2024-10-29T19:28:00Z" w16du:dateUtc="2024-10-29T23:28:00Z">
              <w:rPr>
                <w:rFonts w:ascii="Times New Roman" w:hAnsi="Times New Roman" w:cs="Times New Roman"/>
                <w:lang w:val="en-US"/>
              </w:rPr>
            </w:rPrChange>
          </w:rPr>
          <w:t xml:space="preserve">1. </w:t>
        </w:r>
        <w:r w:rsidR="00094840" w:rsidRPr="00094840">
          <w:rPr>
            <w:rFonts w:ascii="Times New Roman" w:hAnsi="Times New Roman" w:cs="Times New Roman"/>
            <w:sz w:val="24"/>
            <w:szCs w:val="24"/>
            <w:lang w:val="en-US"/>
            <w:rPrChange w:id="121" w:author="Richard Wen" w:date="2024-10-29T19:28:00Z" w16du:dateUtc="2024-10-29T23:28:00Z">
              <w:rPr>
                <w:rFonts w:ascii="Times New Roman" w:hAnsi="Times New Roman" w:cs="Times New Roman"/>
                <w:lang w:val="en-US"/>
              </w:rPr>
            </w:rPrChange>
          </w:rPr>
          <w:tab/>
          <w:t xml:space="preserve">Gordon C. Economic benefits of active transportation. In: </w:t>
        </w:r>
        <w:r w:rsidR="00094840" w:rsidRPr="00094840">
          <w:rPr>
            <w:rFonts w:ascii="Times New Roman" w:hAnsi="Times New Roman" w:cs="Times New Roman"/>
            <w:i/>
            <w:iCs/>
            <w:sz w:val="24"/>
            <w:szCs w:val="24"/>
            <w:lang w:val="en-US"/>
            <w:rPrChange w:id="122" w:author="Richard Wen" w:date="2024-10-29T19:28:00Z" w16du:dateUtc="2024-10-29T23:28:00Z">
              <w:rPr>
                <w:rFonts w:ascii="Times New Roman" w:hAnsi="Times New Roman" w:cs="Times New Roman"/>
                <w:i/>
                <w:iCs/>
                <w:lang w:val="en-US"/>
              </w:rPr>
            </w:rPrChange>
          </w:rPr>
          <w:t>Children’s Active Transportation</w:t>
        </w:r>
        <w:r w:rsidR="00094840" w:rsidRPr="00094840">
          <w:rPr>
            <w:rFonts w:ascii="Times New Roman" w:hAnsi="Times New Roman" w:cs="Times New Roman"/>
            <w:sz w:val="24"/>
            <w:szCs w:val="24"/>
            <w:lang w:val="en-US"/>
            <w:rPrChange w:id="123" w:author="Richard Wen" w:date="2024-10-29T19:28:00Z" w16du:dateUtc="2024-10-29T23:28:00Z">
              <w:rPr>
                <w:rFonts w:ascii="Times New Roman" w:hAnsi="Times New Roman" w:cs="Times New Roman"/>
                <w:lang w:val="en-US"/>
              </w:rPr>
            </w:rPrChange>
          </w:rPr>
          <w:t>. Elsevier; 2018 (Accessed September 17, 2024):39–</w:t>
        </w:r>
        <w:proofErr w:type="gramStart"/>
        <w:r w:rsidR="00094840" w:rsidRPr="00094840">
          <w:rPr>
            <w:rFonts w:ascii="Times New Roman" w:hAnsi="Times New Roman" w:cs="Times New Roman"/>
            <w:sz w:val="24"/>
            <w:szCs w:val="24"/>
            <w:lang w:val="en-US"/>
            <w:rPrChange w:id="124" w:author="Richard Wen" w:date="2024-10-29T19:28:00Z" w16du:dateUtc="2024-10-29T23:28:00Z">
              <w:rPr>
                <w:rFonts w:ascii="Times New Roman" w:hAnsi="Times New Roman" w:cs="Times New Roman"/>
                <w:lang w:val="en-US"/>
              </w:rPr>
            </w:rPrChange>
          </w:rPr>
          <w:t>52.(</w:t>
        </w:r>
        <w:proofErr w:type="gramEnd"/>
        <w:r w:rsidR="00094840" w:rsidRPr="00094840">
          <w:rPr>
            <w:rFonts w:ascii="Times New Roman" w:hAnsi="Times New Roman" w:cs="Times New Roman"/>
            <w:sz w:val="24"/>
            <w:szCs w:val="24"/>
            <w:lang w:val="en-US"/>
            <w:rPrChange w:id="125" w:author="Richard Wen" w:date="2024-10-29T19:28:00Z" w16du:dateUtc="2024-10-29T23:28:00Z">
              <w:rPr>
                <w:rFonts w:ascii="Times New Roman" w:hAnsi="Times New Roman" w:cs="Times New Roman"/>
                <w:lang w:val="en-US"/>
              </w:rPr>
            </w:rPrChange>
          </w:rPr>
          <w:t>https://www.sciencedirect.com/science/article/pii/B978012811931000003X). (Accessed September 17, 2024)</w:t>
        </w:r>
      </w:ins>
    </w:p>
    <w:p w14:paraId="1A76D0DF" w14:textId="77777777" w:rsidR="00094840" w:rsidRPr="00094840" w:rsidRDefault="00094840" w:rsidP="00094840">
      <w:pPr>
        <w:pStyle w:val="Bibliography"/>
        <w:rPr>
          <w:ins w:id="126" w:author="Richard Wen" w:date="2024-10-29T19:28:00Z" w16du:dateUtc="2024-10-29T23:28:00Z"/>
          <w:rFonts w:ascii="Times New Roman" w:hAnsi="Times New Roman" w:cs="Times New Roman"/>
          <w:sz w:val="24"/>
          <w:szCs w:val="24"/>
          <w:lang w:val="en-US"/>
          <w:rPrChange w:id="127" w:author="Richard Wen" w:date="2024-10-29T19:28:00Z" w16du:dateUtc="2024-10-29T23:28:00Z">
            <w:rPr>
              <w:ins w:id="128" w:author="Richard Wen" w:date="2024-10-29T19:28:00Z" w16du:dateUtc="2024-10-29T23:28:00Z"/>
              <w:rFonts w:ascii="Times New Roman" w:hAnsi="Times New Roman" w:cs="Times New Roman"/>
              <w:lang w:val="en-US"/>
            </w:rPr>
          </w:rPrChange>
        </w:rPr>
        <w:pPrChange w:id="129" w:author="Richard Wen" w:date="2024-10-29T19:28:00Z" w16du:dateUtc="2024-10-29T23:28:00Z">
          <w:pPr>
            <w:widowControl w:val="0"/>
            <w:autoSpaceDE w:val="0"/>
            <w:autoSpaceDN w:val="0"/>
            <w:adjustRightInd w:val="0"/>
            <w:spacing w:after="0" w:line="240" w:lineRule="auto"/>
          </w:pPr>
        </w:pPrChange>
      </w:pPr>
      <w:ins w:id="130" w:author="Richard Wen" w:date="2024-10-29T19:28:00Z" w16du:dateUtc="2024-10-29T23:28:00Z">
        <w:r w:rsidRPr="00094840">
          <w:rPr>
            <w:rFonts w:ascii="Times New Roman" w:hAnsi="Times New Roman" w:cs="Times New Roman"/>
            <w:sz w:val="24"/>
            <w:szCs w:val="24"/>
            <w:lang w:val="en-US"/>
            <w:rPrChange w:id="131" w:author="Richard Wen" w:date="2024-10-29T19:28:00Z" w16du:dateUtc="2024-10-29T23:28:00Z">
              <w:rPr>
                <w:rFonts w:ascii="Times New Roman" w:hAnsi="Times New Roman" w:cs="Times New Roman"/>
                <w:lang w:val="en-US"/>
              </w:rPr>
            </w:rPrChange>
          </w:rPr>
          <w:t xml:space="preserve">2. </w:t>
        </w:r>
        <w:r w:rsidRPr="00094840">
          <w:rPr>
            <w:rFonts w:ascii="Times New Roman" w:hAnsi="Times New Roman" w:cs="Times New Roman"/>
            <w:sz w:val="24"/>
            <w:szCs w:val="24"/>
            <w:lang w:val="en-US"/>
            <w:rPrChange w:id="132" w:author="Richard Wen" w:date="2024-10-29T19:28:00Z" w16du:dateUtc="2024-10-29T23:28:00Z">
              <w:rPr>
                <w:rFonts w:ascii="Times New Roman" w:hAnsi="Times New Roman" w:cs="Times New Roman"/>
                <w:lang w:val="en-US"/>
              </w:rPr>
            </w:rPrChange>
          </w:rPr>
          <w:tab/>
        </w:r>
        <w:proofErr w:type="spellStart"/>
        <w:r w:rsidRPr="00094840">
          <w:rPr>
            <w:rFonts w:ascii="Times New Roman" w:hAnsi="Times New Roman" w:cs="Times New Roman"/>
            <w:sz w:val="24"/>
            <w:szCs w:val="24"/>
            <w:lang w:val="en-US"/>
            <w:rPrChange w:id="133" w:author="Richard Wen" w:date="2024-10-29T19:28:00Z" w16du:dateUtc="2024-10-29T23:28:00Z">
              <w:rPr>
                <w:rFonts w:ascii="Times New Roman" w:hAnsi="Times New Roman" w:cs="Times New Roman"/>
                <w:lang w:val="en-US"/>
              </w:rPr>
            </w:rPrChange>
          </w:rPr>
          <w:t>Pucher</w:t>
        </w:r>
        <w:proofErr w:type="spellEnd"/>
        <w:r w:rsidRPr="00094840">
          <w:rPr>
            <w:rFonts w:ascii="Times New Roman" w:hAnsi="Times New Roman" w:cs="Times New Roman"/>
            <w:sz w:val="24"/>
            <w:szCs w:val="24"/>
            <w:lang w:val="en-US"/>
            <w:rPrChange w:id="134" w:author="Richard Wen" w:date="2024-10-29T19:28:00Z" w16du:dateUtc="2024-10-29T23:28:00Z">
              <w:rPr>
                <w:rFonts w:ascii="Times New Roman" w:hAnsi="Times New Roman" w:cs="Times New Roman"/>
                <w:lang w:val="en-US"/>
              </w:rPr>
            </w:rPrChange>
          </w:rPr>
          <w:t xml:space="preserve"> J, Buehler R. Cycling towards a more sustainable transport future. </w:t>
        </w:r>
        <w:r w:rsidRPr="00094840">
          <w:rPr>
            <w:rFonts w:ascii="Times New Roman" w:hAnsi="Times New Roman" w:cs="Times New Roman"/>
            <w:i/>
            <w:iCs/>
            <w:sz w:val="24"/>
            <w:szCs w:val="24"/>
            <w:lang w:val="en-US"/>
            <w:rPrChange w:id="135" w:author="Richard Wen" w:date="2024-10-29T19:28:00Z" w16du:dateUtc="2024-10-29T23:28:00Z">
              <w:rPr>
                <w:rFonts w:ascii="Times New Roman" w:hAnsi="Times New Roman" w:cs="Times New Roman"/>
                <w:i/>
                <w:iCs/>
                <w:lang w:val="en-US"/>
              </w:rPr>
            </w:rPrChange>
          </w:rPr>
          <w:t>Transport Reviews</w:t>
        </w:r>
        <w:r w:rsidRPr="00094840">
          <w:rPr>
            <w:rFonts w:ascii="Times New Roman" w:hAnsi="Times New Roman" w:cs="Times New Roman"/>
            <w:sz w:val="24"/>
            <w:szCs w:val="24"/>
            <w:lang w:val="en-US"/>
            <w:rPrChange w:id="136" w:author="Richard Wen" w:date="2024-10-29T19:28:00Z" w16du:dateUtc="2024-10-29T23:28:00Z">
              <w:rPr>
                <w:rFonts w:ascii="Times New Roman" w:hAnsi="Times New Roman" w:cs="Times New Roman"/>
                <w:lang w:val="en-US"/>
              </w:rPr>
            </w:rPrChange>
          </w:rPr>
          <w:t xml:space="preserve">. 2017;37(6):689–694. </w:t>
        </w:r>
      </w:ins>
    </w:p>
    <w:p w14:paraId="5B37AF03" w14:textId="77777777" w:rsidR="00094840" w:rsidRPr="00094840" w:rsidRDefault="00094840" w:rsidP="00094840">
      <w:pPr>
        <w:pStyle w:val="Bibliography"/>
        <w:rPr>
          <w:ins w:id="137" w:author="Richard Wen" w:date="2024-10-29T19:28:00Z" w16du:dateUtc="2024-10-29T23:28:00Z"/>
          <w:rFonts w:ascii="Times New Roman" w:hAnsi="Times New Roman" w:cs="Times New Roman"/>
          <w:sz w:val="24"/>
          <w:szCs w:val="24"/>
          <w:lang w:val="en-US"/>
          <w:rPrChange w:id="138" w:author="Richard Wen" w:date="2024-10-29T19:28:00Z" w16du:dateUtc="2024-10-29T23:28:00Z">
            <w:rPr>
              <w:ins w:id="139" w:author="Richard Wen" w:date="2024-10-29T19:28:00Z" w16du:dateUtc="2024-10-29T23:28:00Z"/>
              <w:rFonts w:ascii="Times New Roman" w:hAnsi="Times New Roman" w:cs="Times New Roman"/>
              <w:lang w:val="en-US"/>
            </w:rPr>
          </w:rPrChange>
        </w:rPr>
        <w:pPrChange w:id="140" w:author="Richard Wen" w:date="2024-10-29T19:28:00Z" w16du:dateUtc="2024-10-29T23:28:00Z">
          <w:pPr>
            <w:widowControl w:val="0"/>
            <w:autoSpaceDE w:val="0"/>
            <w:autoSpaceDN w:val="0"/>
            <w:adjustRightInd w:val="0"/>
            <w:spacing w:after="0" w:line="240" w:lineRule="auto"/>
          </w:pPr>
        </w:pPrChange>
      </w:pPr>
      <w:ins w:id="141" w:author="Richard Wen" w:date="2024-10-29T19:28:00Z" w16du:dateUtc="2024-10-29T23:28:00Z">
        <w:r w:rsidRPr="00094840">
          <w:rPr>
            <w:rFonts w:ascii="Times New Roman" w:hAnsi="Times New Roman" w:cs="Times New Roman"/>
            <w:sz w:val="24"/>
            <w:szCs w:val="24"/>
            <w:lang w:val="en-US"/>
            <w:rPrChange w:id="142" w:author="Richard Wen" w:date="2024-10-29T19:28:00Z" w16du:dateUtc="2024-10-29T23:28:00Z">
              <w:rPr>
                <w:rFonts w:ascii="Times New Roman" w:hAnsi="Times New Roman" w:cs="Times New Roman"/>
                <w:lang w:val="en-US"/>
              </w:rPr>
            </w:rPrChange>
          </w:rPr>
          <w:t xml:space="preserve">3. </w:t>
        </w:r>
        <w:r w:rsidRPr="00094840">
          <w:rPr>
            <w:rFonts w:ascii="Times New Roman" w:hAnsi="Times New Roman" w:cs="Times New Roman"/>
            <w:sz w:val="24"/>
            <w:szCs w:val="24"/>
            <w:lang w:val="en-US"/>
            <w:rPrChange w:id="143" w:author="Richard Wen" w:date="2024-10-29T19:28:00Z" w16du:dateUtc="2024-10-29T23:28:00Z">
              <w:rPr>
                <w:rFonts w:ascii="Times New Roman" w:hAnsi="Times New Roman" w:cs="Times New Roman"/>
                <w:lang w:val="en-US"/>
              </w:rPr>
            </w:rPrChange>
          </w:rPr>
          <w:tab/>
          <w:t>Brand C, Dons E, Anaya-</w:t>
        </w:r>
        <w:proofErr w:type="spellStart"/>
        <w:r w:rsidRPr="00094840">
          <w:rPr>
            <w:rFonts w:ascii="Times New Roman" w:hAnsi="Times New Roman" w:cs="Times New Roman"/>
            <w:sz w:val="24"/>
            <w:szCs w:val="24"/>
            <w:lang w:val="en-US"/>
            <w:rPrChange w:id="144" w:author="Richard Wen" w:date="2024-10-29T19:28:00Z" w16du:dateUtc="2024-10-29T23:28:00Z">
              <w:rPr>
                <w:rFonts w:ascii="Times New Roman" w:hAnsi="Times New Roman" w:cs="Times New Roman"/>
                <w:lang w:val="en-US"/>
              </w:rPr>
            </w:rPrChange>
          </w:rPr>
          <w:t>Boig</w:t>
        </w:r>
        <w:proofErr w:type="spellEnd"/>
        <w:r w:rsidRPr="00094840">
          <w:rPr>
            <w:rFonts w:ascii="Times New Roman" w:hAnsi="Times New Roman" w:cs="Times New Roman"/>
            <w:sz w:val="24"/>
            <w:szCs w:val="24"/>
            <w:lang w:val="en-US"/>
            <w:rPrChange w:id="145" w:author="Richard Wen" w:date="2024-10-29T19:28:00Z" w16du:dateUtc="2024-10-29T23:28:00Z">
              <w:rPr>
                <w:rFonts w:ascii="Times New Roman" w:hAnsi="Times New Roman" w:cs="Times New Roman"/>
                <w:lang w:val="en-US"/>
              </w:rPr>
            </w:rPrChange>
          </w:rPr>
          <w:t xml:space="preserve"> E, et al. The climate change mitigation effects of daily active travel in cities. </w:t>
        </w:r>
        <w:r w:rsidRPr="00094840">
          <w:rPr>
            <w:rFonts w:ascii="Times New Roman" w:hAnsi="Times New Roman" w:cs="Times New Roman"/>
            <w:i/>
            <w:iCs/>
            <w:sz w:val="24"/>
            <w:szCs w:val="24"/>
            <w:lang w:val="en-US"/>
            <w:rPrChange w:id="146" w:author="Richard Wen" w:date="2024-10-29T19:28:00Z" w16du:dateUtc="2024-10-29T23:28:00Z">
              <w:rPr>
                <w:rFonts w:ascii="Times New Roman" w:hAnsi="Times New Roman" w:cs="Times New Roman"/>
                <w:i/>
                <w:iCs/>
                <w:lang w:val="en-US"/>
              </w:rPr>
            </w:rPrChange>
          </w:rPr>
          <w:t>Transportation Research Part D: Transport and Environment</w:t>
        </w:r>
        <w:r w:rsidRPr="00094840">
          <w:rPr>
            <w:rFonts w:ascii="Times New Roman" w:hAnsi="Times New Roman" w:cs="Times New Roman"/>
            <w:sz w:val="24"/>
            <w:szCs w:val="24"/>
            <w:lang w:val="en-US"/>
            <w:rPrChange w:id="147" w:author="Richard Wen" w:date="2024-10-29T19:28:00Z" w16du:dateUtc="2024-10-29T23:28:00Z">
              <w:rPr>
                <w:rFonts w:ascii="Times New Roman" w:hAnsi="Times New Roman" w:cs="Times New Roman"/>
                <w:lang w:val="en-US"/>
              </w:rPr>
            </w:rPrChange>
          </w:rPr>
          <w:t xml:space="preserve">. </w:t>
        </w:r>
        <w:proofErr w:type="gramStart"/>
        <w:r w:rsidRPr="00094840">
          <w:rPr>
            <w:rFonts w:ascii="Times New Roman" w:hAnsi="Times New Roman" w:cs="Times New Roman"/>
            <w:sz w:val="24"/>
            <w:szCs w:val="24"/>
            <w:lang w:val="en-US"/>
            <w:rPrChange w:id="148" w:author="Richard Wen" w:date="2024-10-29T19:28:00Z" w16du:dateUtc="2024-10-29T23:28:00Z">
              <w:rPr>
                <w:rFonts w:ascii="Times New Roman" w:hAnsi="Times New Roman" w:cs="Times New Roman"/>
                <w:lang w:val="en-US"/>
              </w:rPr>
            </w:rPrChange>
          </w:rPr>
          <w:t>2021;93:102764</w:t>
        </w:r>
        <w:proofErr w:type="gramEnd"/>
        <w:r w:rsidRPr="00094840">
          <w:rPr>
            <w:rFonts w:ascii="Times New Roman" w:hAnsi="Times New Roman" w:cs="Times New Roman"/>
            <w:sz w:val="24"/>
            <w:szCs w:val="24"/>
            <w:lang w:val="en-US"/>
            <w:rPrChange w:id="149" w:author="Richard Wen" w:date="2024-10-29T19:28:00Z" w16du:dateUtc="2024-10-29T23:28:00Z">
              <w:rPr>
                <w:rFonts w:ascii="Times New Roman" w:hAnsi="Times New Roman" w:cs="Times New Roman"/>
                <w:lang w:val="en-US"/>
              </w:rPr>
            </w:rPrChange>
          </w:rPr>
          <w:t xml:space="preserve">. </w:t>
        </w:r>
      </w:ins>
    </w:p>
    <w:p w14:paraId="0241E22E" w14:textId="77777777" w:rsidR="00094840" w:rsidRPr="00094840" w:rsidRDefault="00094840" w:rsidP="00094840">
      <w:pPr>
        <w:pStyle w:val="Bibliography"/>
        <w:rPr>
          <w:ins w:id="150" w:author="Richard Wen" w:date="2024-10-29T19:28:00Z" w16du:dateUtc="2024-10-29T23:28:00Z"/>
          <w:rFonts w:ascii="Times New Roman" w:hAnsi="Times New Roman" w:cs="Times New Roman"/>
          <w:sz w:val="24"/>
          <w:szCs w:val="24"/>
          <w:lang w:val="en-US"/>
          <w:rPrChange w:id="151" w:author="Richard Wen" w:date="2024-10-29T19:28:00Z" w16du:dateUtc="2024-10-29T23:28:00Z">
            <w:rPr>
              <w:ins w:id="152" w:author="Richard Wen" w:date="2024-10-29T19:28:00Z" w16du:dateUtc="2024-10-29T23:28:00Z"/>
              <w:rFonts w:ascii="Times New Roman" w:hAnsi="Times New Roman" w:cs="Times New Roman"/>
              <w:lang w:val="en-US"/>
            </w:rPr>
          </w:rPrChange>
        </w:rPr>
        <w:pPrChange w:id="153" w:author="Richard Wen" w:date="2024-10-29T19:28:00Z" w16du:dateUtc="2024-10-29T23:28:00Z">
          <w:pPr>
            <w:widowControl w:val="0"/>
            <w:autoSpaceDE w:val="0"/>
            <w:autoSpaceDN w:val="0"/>
            <w:adjustRightInd w:val="0"/>
            <w:spacing w:after="0" w:line="240" w:lineRule="auto"/>
          </w:pPr>
        </w:pPrChange>
      </w:pPr>
      <w:ins w:id="154" w:author="Richard Wen" w:date="2024-10-29T19:28:00Z" w16du:dateUtc="2024-10-29T23:28:00Z">
        <w:r w:rsidRPr="00094840">
          <w:rPr>
            <w:rFonts w:ascii="Times New Roman" w:hAnsi="Times New Roman" w:cs="Times New Roman"/>
            <w:sz w:val="24"/>
            <w:szCs w:val="24"/>
            <w:lang w:val="en-US"/>
            <w:rPrChange w:id="155" w:author="Richard Wen" w:date="2024-10-29T19:28:00Z" w16du:dateUtc="2024-10-29T23:28:00Z">
              <w:rPr>
                <w:rFonts w:ascii="Times New Roman" w:hAnsi="Times New Roman" w:cs="Times New Roman"/>
                <w:lang w:val="en-US"/>
              </w:rPr>
            </w:rPrChange>
          </w:rPr>
          <w:t xml:space="preserve">4. </w:t>
        </w:r>
        <w:r w:rsidRPr="00094840">
          <w:rPr>
            <w:rFonts w:ascii="Times New Roman" w:hAnsi="Times New Roman" w:cs="Times New Roman"/>
            <w:sz w:val="24"/>
            <w:szCs w:val="24"/>
            <w:lang w:val="en-US"/>
            <w:rPrChange w:id="156" w:author="Richard Wen" w:date="2024-10-29T19:28:00Z" w16du:dateUtc="2024-10-29T23:28:00Z">
              <w:rPr>
                <w:rFonts w:ascii="Times New Roman" w:hAnsi="Times New Roman" w:cs="Times New Roman"/>
                <w:lang w:val="en-US"/>
              </w:rPr>
            </w:rPrChange>
          </w:rPr>
          <w:tab/>
        </w:r>
        <w:proofErr w:type="spellStart"/>
        <w:r w:rsidRPr="00094840">
          <w:rPr>
            <w:rFonts w:ascii="Times New Roman" w:hAnsi="Times New Roman" w:cs="Times New Roman"/>
            <w:sz w:val="24"/>
            <w:szCs w:val="24"/>
            <w:lang w:val="en-US"/>
            <w:rPrChange w:id="157" w:author="Richard Wen" w:date="2024-10-29T19:28:00Z" w16du:dateUtc="2024-10-29T23:28:00Z">
              <w:rPr>
                <w:rFonts w:ascii="Times New Roman" w:hAnsi="Times New Roman" w:cs="Times New Roman"/>
                <w:lang w:val="en-US"/>
              </w:rPr>
            </w:rPrChange>
          </w:rPr>
          <w:t>Pucher</w:t>
        </w:r>
        <w:proofErr w:type="spellEnd"/>
        <w:r w:rsidRPr="00094840">
          <w:rPr>
            <w:rFonts w:ascii="Times New Roman" w:hAnsi="Times New Roman" w:cs="Times New Roman"/>
            <w:sz w:val="24"/>
            <w:szCs w:val="24"/>
            <w:lang w:val="en-US"/>
            <w:rPrChange w:id="158" w:author="Richard Wen" w:date="2024-10-29T19:28:00Z" w16du:dateUtc="2024-10-29T23:28:00Z">
              <w:rPr>
                <w:rFonts w:ascii="Times New Roman" w:hAnsi="Times New Roman" w:cs="Times New Roman"/>
                <w:lang w:val="en-US"/>
              </w:rPr>
            </w:rPrChange>
          </w:rPr>
          <w:t xml:space="preserve"> J, Dill J, Handy S. Infrastructure, programs, and policies to increase bicycling: an international review. </w:t>
        </w:r>
        <w:r w:rsidRPr="00094840">
          <w:rPr>
            <w:rFonts w:ascii="Times New Roman" w:hAnsi="Times New Roman" w:cs="Times New Roman"/>
            <w:i/>
            <w:iCs/>
            <w:sz w:val="24"/>
            <w:szCs w:val="24"/>
            <w:lang w:val="en-US"/>
            <w:rPrChange w:id="159" w:author="Richard Wen" w:date="2024-10-29T19:28:00Z" w16du:dateUtc="2024-10-29T23:28:00Z">
              <w:rPr>
                <w:rFonts w:ascii="Times New Roman" w:hAnsi="Times New Roman" w:cs="Times New Roman"/>
                <w:i/>
                <w:iCs/>
                <w:lang w:val="en-US"/>
              </w:rPr>
            </w:rPrChange>
          </w:rPr>
          <w:t>Preventive Medicine</w:t>
        </w:r>
        <w:r w:rsidRPr="00094840">
          <w:rPr>
            <w:rFonts w:ascii="Times New Roman" w:hAnsi="Times New Roman" w:cs="Times New Roman"/>
            <w:sz w:val="24"/>
            <w:szCs w:val="24"/>
            <w:lang w:val="en-US"/>
            <w:rPrChange w:id="160" w:author="Richard Wen" w:date="2024-10-29T19:28:00Z" w16du:dateUtc="2024-10-29T23:28:00Z">
              <w:rPr>
                <w:rFonts w:ascii="Times New Roman" w:hAnsi="Times New Roman" w:cs="Times New Roman"/>
                <w:lang w:val="en-US"/>
              </w:rPr>
            </w:rPrChange>
          </w:rPr>
          <w:t>. 2010;</w:t>
        </w:r>
        <w:proofErr w:type="gramStart"/>
        <w:r w:rsidRPr="00094840">
          <w:rPr>
            <w:rFonts w:ascii="Times New Roman" w:hAnsi="Times New Roman" w:cs="Times New Roman"/>
            <w:sz w:val="24"/>
            <w:szCs w:val="24"/>
            <w:lang w:val="en-US"/>
            <w:rPrChange w:id="161" w:author="Richard Wen" w:date="2024-10-29T19:28:00Z" w16du:dateUtc="2024-10-29T23:28:00Z">
              <w:rPr>
                <w:rFonts w:ascii="Times New Roman" w:hAnsi="Times New Roman" w:cs="Times New Roman"/>
                <w:lang w:val="en-US"/>
              </w:rPr>
            </w:rPrChange>
          </w:rPr>
          <w:t>50:S</w:t>
        </w:r>
        <w:proofErr w:type="gramEnd"/>
        <w:r w:rsidRPr="00094840">
          <w:rPr>
            <w:rFonts w:ascii="Times New Roman" w:hAnsi="Times New Roman" w:cs="Times New Roman"/>
            <w:sz w:val="24"/>
            <w:szCs w:val="24"/>
            <w:lang w:val="en-US"/>
            <w:rPrChange w:id="162" w:author="Richard Wen" w:date="2024-10-29T19:28:00Z" w16du:dateUtc="2024-10-29T23:28:00Z">
              <w:rPr>
                <w:rFonts w:ascii="Times New Roman" w:hAnsi="Times New Roman" w:cs="Times New Roman"/>
                <w:lang w:val="en-US"/>
              </w:rPr>
            </w:rPrChange>
          </w:rPr>
          <w:t xml:space="preserve">106–S125. </w:t>
        </w:r>
      </w:ins>
    </w:p>
    <w:p w14:paraId="348EBB41" w14:textId="77777777" w:rsidR="00094840" w:rsidRPr="00094840" w:rsidRDefault="00094840" w:rsidP="00094840">
      <w:pPr>
        <w:pStyle w:val="Bibliography"/>
        <w:rPr>
          <w:ins w:id="163" w:author="Richard Wen" w:date="2024-10-29T19:28:00Z" w16du:dateUtc="2024-10-29T23:28:00Z"/>
          <w:rFonts w:ascii="Times New Roman" w:hAnsi="Times New Roman" w:cs="Times New Roman"/>
          <w:sz w:val="24"/>
          <w:szCs w:val="24"/>
          <w:lang w:val="en-US"/>
          <w:rPrChange w:id="164" w:author="Richard Wen" w:date="2024-10-29T19:28:00Z" w16du:dateUtc="2024-10-29T23:28:00Z">
            <w:rPr>
              <w:ins w:id="165" w:author="Richard Wen" w:date="2024-10-29T19:28:00Z" w16du:dateUtc="2024-10-29T23:28:00Z"/>
              <w:rFonts w:ascii="Times New Roman" w:hAnsi="Times New Roman" w:cs="Times New Roman"/>
              <w:lang w:val="en-US"/>
            </w:rPr>
          </w:rPrChange>
        </w:rPr>
        <w:pPrChange w:id="166" w:author="Richard Wen" w:date="2024-10-29T19:28:00Z" w16du:dateUtc="2024-10-29T23:28:00Z">
          <w:pPr>
            <w:widowControl w:val="0"/>
            <w:autoSpaceDE w:val="0"/>
            <w:autoSpaceDN w:val="0"/>
            <w:adjustRightInd w:val="0"/>
            <w:spacing w:after="0" w:line="240" w:lineRule="auto"/>
          </w:pPr>
        </w:pPrChange>
      </w:pPr>
      <w:ins w:id="167" w:author="Richard Wen" w:date="2024-10-29T19:28:00Z" w16du:dateUtc="2024-10-29T23:28:00Z">
        <w:r w:rsidRPr="00094840">
          <w:rPr>
            <w:rFonts w:ascii="Times New Roman" w:hAnsi="Times New Roman" w:cs="Times New Roman"/>
            <w:sz w:val="24"/>
            <w:szCs w:val="24"/>
            <w:lang w:val="en-US"/>
            <w:rPrChange w:id="168" w:author="Richard Wen" w:date="2024-10-29T19:28:00Z" w16du:dateUtc="2024-10-29T23:28:00Z">
              <w:rPr>
                <w:rFonts w:ascii="Times New Roman" w:hAnsi="Times New Roman" w:cs="Times New Roman"/>
                <w:lang w:val="en-US"/>
              </w:rPr>
            </w:rPrChange>
          </w:rPr>
          <w:t xml:space="preserve">5. </w:t>
        </w:r>
        <w:r w:rsidRPr="00094840">
          <w:rPr>
            <w:rFonts w:ascii="Times New Roman" w:hAnsi="Times New Roman" w:cs="Times New Roman"/>
            <w:sz w:val="24"/>
            <w:szCs w:val="24"/>
            <w:lang w:val="en-US"/>
            <w:rPrChange w:id="169" w:author="Richard Wen" w:date="2024-10-29T19:28:00Z" w16du:dateUtc="2024-10-29T23:28:00Z">
              <w:rPr>
                <w:rFonts w:ascii="Times New Roman" w:hAnsi="Times New Roman" w:cs="Times New Roman"/>
                <w:lang w:val="en-US"/>
              </w:rPr>
            </w:rPrChange>
          </w:rPr>
          <w:tab/>
        </w:r>
        <w:proofErr w:type="spellStart"/>
        <w:r w:rsidRPr="00094840">
          <w:rPr>
            <w:rFonts w:ascii="Times New Roman" w:hAnsi="Times New Roman" w:cs="Times New Roman"/>
            <w:sz w:val="24"/>
            <w:szCs w:val="24"/>
            <w:lang w:val="en-US"/>
            <w:rPrChange w:id="170" w:author="Richard Wen" w:date="2024-10-29T19:28:00Z" w16du:dateUtc="2024-10-29T23:28:00Z">
              <w:rPr>
                <w:rFonts w:ascii="Times New Roman" w:hAnsi="Times New Roman" w:cs="Times New Roman"/>
                <w:lang w:val="en-US"/>
              </w:rPr>
            </w:rPrChange>
          </w:rPr>
          <w:t>Pucher</w:t>
        </w:r>
        <w:proofErr w:type="spellEnd"/>
        <w:r w:rsidRPr="00094840">
          <w:rPr>
            <w:rFonts w:ascii="Times New Roman" w:hAnsi="Times New Roman" w:cs="Times New Roman"/>
            <w:sz w:val="24"/>
            <w:szCs w:val="24"/>
            <w:lang w:val="en-US"/>
            <w:rPrChange w:id="171" w:author="Richard Wen" w:date="2024-10-29T19:28:00Z" w16du:dateUtc="2024-10-29T23:28:00Z">
              <w:rPr>
                <w:rFonts w:ascii="Times New Roman" w:hAnsi="Times New Roman" w:cs="Times New Roman"/>
                <w:lang w:val="en-US"/>
              </w:rPr>
            </w:rPrChange>
          </w:rPr>
          <w:t xml:space="preserve"> J, Buehler R. Sustainable transport in Canadian cities: cycling trends and policies. </w:t>
        </w:r>
        <w:r w:rsidRPr="00094840">
          <w:rPr>
            <w:rFonts w:ascii="Times New Roman" w:hAnsi="Times New Roman" w:cs="Times New Roman"/>
            <w:i/>
            <w:iCs/>
            <w:sz w:val="24"/>
            <w:szCs w:val="24"/>
            <w:lang w:val="en-US"/>
            <w:rPrChange w:id="172" w:author="Richard Wen" w:date="2024-10-29T19:28:00Z" w16du:dateUtc="2024-10-29T23:28:00Z">
              <w:rPr>
                <w:rFonts w:ascii="Times New Roman" w:hAnsi="Times New Roman" w:cs="Times New Roman"/>
                <w:i/>
                <w:iCs/>
                <w:lang w:val="en-US"/>
              </w:rPr>
            </w:rPrChange>
          </w:rPr>
          <w:t>Berkeley Planning Journal</w:t>
        </w:r>
        <w:r w:rsidRPr="00094840">
          <w:rPr>
            <w:rFonts w:ascii="Times New Roman" w:hAnsi="Times New Roman" w:cs="Times New Roman"/>
            <w:sz w:val="24"/>
            <w:szCs w:val="24"/>
            <w:lang w:val="en-US"/>
            <w:rPrChange w:id="173" w:author="Richard Wen" w:date="2024-10-29T19:28:00Z" w16du:dateUtc="2024-10-29T23:28:00Z">
              <w:rPr>
                <w:rFonts w:ascii="Times New Roman" w:hAnsi="Times New Roman" w:cs="Times New Roman"/>
                <w:lang w:val="en-US"/>
              </w:rPr>
            </w:rPrChange>
          </w:rPr>
          <w:t xml:space="preserve"> [electronic article]. 2006;19(1). (https://escholarship.org/uc/item/0rr0t06s). (Accessed May 26, 2024)</w:t>
        </w:r>
      </w:ins>
    </w:p>
    <w:p w14:paraId="62B27D76" w14:textId="77777777" w:rsidR="00094840" w:rsidRPr="00094840" w:rsidRDefault="00094840" w:rsidP="00094840">
      <w:pPr>
        <w:pStyle w:val="Bibliography"/>
        <w:rPr>
          <w:ins w:id="174" w:author="Richard Wen" w:date="2024-10-29T19:28:00Z" w16du:dateUtc="2024-10-29T23:28:00Z"/>
          <w:rFonts w:ascii="Times New Roman" w:hAnsi="Times New Roman" w:cs="Times New Roman"/>
          <w:sz w:val="24"/>
          <w:szCs w:val="24"/>
          <w:lang w:val="en-US"/>
          <w:rPrChange w:id="175" w:author="Richard Wen" w:date="2024-10-29T19:28:00Z" w16du:dateUtc="2024-10-29T23:28:00Z">
            <w:rPr>
              <w:ins w:id="176" w:author="Richard Wen" w:date="2024-10-29T19:28:00Z" w16du:dateUtc="2024-10-29T23:28:00Z"/>
              <w:rFonts w:ascii="Times New Roman" w:hAnsi="Times New Roman" w:cs="Times New Roman"/>
              <w:lang w:val="en-US"/>
            </w:rPr>
          </w:rPrChange>
        </w:rPr>
        <w:pPrChange w:id="177" w:author="Richard Wen" w:date="2024-10-29T19:28:00Z" w16du:dateUtc="2024-10-29T23:28:00Z">
          <w:pPr>
            <w:widowControl w:val="0"/>
            <w:autoSpaceDE w:val="0"/>
            <w:autoSpaceDN w:val="0"/>
            <w:adjustRightInd w:val="0"/>
            <w:spacing w:after="0" w:line="240" w:lineRule="auto"/>
          </w:pPr>
        </w:pPrChange>
      </w:pPr>
      <w:ins w:id="178" w:author="Richard Wen" w:date="2024-10-29T19:28:00Z" w16du:dateUtc="2024-10-29T23:28:00Z">
        <w:r w:rsidRPr="00094840">
          <w:rPr>
            <w:rFonts w:ascii="Times New Roman" w:hAnsi="Times New Roman" w:cs="Times New Roman"/>
            <w:sz w:val="24"/>
            <w:szCs w:val="24"/>
            <w:lang w:val="en-US"/>
            <w:rPrChange w:id="179" w:author="Richard Wen" w:date="2024-10-29T19:28:00Z" w16du:dateUtc="2024-10-29T23:28:00Z">
              <w:rPr>
                <w:rFonts w:ascii="Times New Roman" w:hAnsi="Times New Roman" w:cs="Times New Roman"/>
                <w:lang w:val="en-US"/>
              </w:rPr>
            </w:rPrChange>
          </w:rPr>
          <w:t xml:space="preserve">6. </w:t>
        </w:r>
        <w:r w:rsidRPr="00094840">
          <w:rPr>
            <w:rFonts w:ascii="Times New Roman" w:hAnsi="Times New Roman" w:cs="Times New Roman"/>
            <w:sz w:val="24"/>
            <w:szCs w:val="24"/>
            <w:lang w:val="en-US"/>
            <w:rPrChange w:id="180" w:author="Richard Wen" w:date="2024-10-29T19:28:00Z" w16du:dateUtc="2024-10-29T23:28:00Z">
              <w:rPr>
                <w:rFonts w:ascii="Times New Roman" w:hAnsi="Times New Roman" w:cs="Times New Roman"/>
                <w:lang w:val="en-US"/>
              </w:rPr>
            </w:rPrChange>
          </w:rPr>
          <w:tab/>
        </w:r>
        <w:proofErr w:type="spellStart"/>
        <w:r w:rsidRPr="00094840">
          <w:rPr>
            <w:rFonts w:ascii="Times New Roman" w:hAnsi="Times New Roman" w:cs="Times New Roman"/>
            <w:sz w:val="24"/>
            <w:szCs w:val="24"/>
            <w:lang w:val="en-US"/>
            <w:rPrChange w:id="181" w:author="Richard Wen" w:date="2024-10-29T19:28:00Z" w16du:dateUtc="2024-10-29T23:28:00Z">
              <w:rPr>
                <w:rFonts w:ascii="Times New Roman" w:hAnsi="Times New Roman" w:cs="Times New Roman"/>
                <w:lang w:val="en-US"/>
              </w:rPr>
            </w:rPrChange>
          </w:rPr>
          <w:t>Cowle</w:t>
        </w:r>
        <w:proofErr w:type="spellEnd"/>
        <w:r w:rsidRPr="00094840">
          <w:rPr>
            <w:rFonts w:ascii="Times New Roman" w:hAnsi="Times New Roman" w:cs="Times New Roman"/>
            <w:sz w:val="24"/>
            <w:szCs w:val="24"/>
            <w:lang w:val="en-US"/>
            <w:rPrChange w:id="182" w:author="Richard Wen" w:date="2024-10-29T19:28:00Z" w16du:dateUtc="2024-10-29T23:28:00Z">
              <w:rPr>
                <w:rFonts w:ascii="Times New Roman" w:hAnsi="Times New Roman" w:cs="Times New Roman"/>
                <w:lang w:val="en-US"/>
              </w:rPr>
            </w:rPrChange>
          </w:rPr>
          <w:t xml:space="preserve"> S, </w:t>
        </w:r>
        <w:proofErr w:type="spellStart"/>
        <w:r w:rsidRPr="00094840">
          <w:rPr>
            <w:rFonts w:ascii="Times New Roman" w:hAnsi="Times New Roman" w:cs="Times New Roman"/>
            <w:sz w:val="24"/>
            <w:szCs w:val="24"/>
            <w:lang w:val="en-US"/>
            <w:rPrChange w:id="183" w:author="Richard Wen" w:date="2024-10-29T19:28:00Z" w16du:dateUtc="2024-10-29T23:28:00Z">
              <w:rPr>
                <w:rFonts w:ascii="Times New Roman" w:hAnsi="Times New Roman" w:cs="Times New Roman"/>
                <w:lang w:val="en-US"/>
              </w:rPr>
            </w:rPrChange>
          </w:rPr>
          <w:t>Fuselli</w:t>
        </w:r>
        <w:proofErr w:type="spellEnd"/>
        <w:r w:rsidRPr="00094840">
          <w:rPr>
            <w:rFonts w:ascii="Times New Roman" w:hAnsi="Times New Roman" w:cs="Times New Roman"/>
            <w:sz w:val="24"/>
            <w:szCs w:val="24"/>
            <w:lang w:val="en-US"/>
            <w:rPrChange w:id="184" w:author="Richard Wen" w:date="2024-10-29T19:28:00Z" w16du:dateUtc="2024-10-29T23:28:00Z">
              <w:rPr>
                <w:rFonts w:ascii="Times New Roman" w:hAnsi="Times New Roman" w:cs="Times New Roman"/>
                <w:lang w:val="en-US"/>
              </w:rPr>
            </w:rPrChange>
          </w:rPr>
          <w:t xml:space="preserve"> P, </w:t>
        </w:r>
        <w:proofErr w:type="spellStart"/>
        <w:r w:rsidRPr="00094840">
          <w:rPr>
            <w:rFonts w:ascii="Times New Roman" w:hAnsi="Times New Roman" w:cs="Times New Roman"/>
            <w:sz w:val="24"/>
            <w:szCs w:val="24"/>
            <w:lang w:val="en-US"/>
            <w:rPrChange w:id="185" w:author="Richard Wen" w:date="2024-10-29T19:28:00Z" w16du:dateUtc="2024-10-29T23:28:00Z">
              <w:rPr>
                <w:rFonts w:ascii="Times New Roman" w:hAnsi="Times New Roman" w:cs="Times New Roman"/>
                <w:lang w:val="en-US"/>
              </w:rPr>
            </w:rPrChange>
          </w:rPr>
          <w:t>Rajabali</w:t>
        </w:r>
        <w:proofErr w:type="spellEnd"/>
        <w:r w:rsidRPr="00094840">
          <w:rPr>
            <w:rFonts w:ascii="Times New Roman" w:hAnsi="Times New Roman" w:cs="Times New Roman"/>
            <w:sz w:val="24"/>
            <w:szCs w:val="24"/>
            <w:lang w:val="en-US"/>
            <w:rPrChange w:id="186" w:author="Richard Wen" w:date="2024-10-29T19:28:00Z" w16du:dateUtc="2024-10-29T23:28:00Z">
              <w:rPr>
                <w:rFonts w:ascii="Times New Roman" w:hAnsi="Times New Roman" w:cs="Times New Roman"/>
                <w:lang w:val="en-US"/>
              </w:rPr>
            </w:rPrChange>
          </w:rPr>
          <w:t xml:space="preserve"> F, et al. The cost of transport injuries in Canada. Sudbury, Ontario: The Canadian Association of Road Safety Professionals; 2022 (Accessed September 17, 2024):1–</w:t>
        </w:r>
        <w:proofErr w:type="gramStart"/>
        <w:r w:rsidRPr="00094840">
          <w:rPr>
            <w:rFonts w:ascii="Times New Roman" w:hAnsi="Times New Roman" w:cs="Times New Roman"/>
            <w:sz w:val="24"/>
            <w:szCs w:val="24"/>
            <w:lang w:val="en-US"/>
            <w:rPrChange w:id="187" w:author="Richard Wen" w:date="2024-10-29T19:28:00Z" w16du:dateUtc="2024-10-29T23:28:00Z">
              <w:rPr>
                <w:rFonts w:ascii="Times New Roman" w:hAnsi="Times New Roman" w:cs="Times New Roman"/>
                <w:lang w:val="en-US"/>
              </w:rPr>
            </w:rPrChange>
          </w:rPr>
          <w:t>7.(</w:t>
        </w:r>
        <w:proofErr w:type="gramEnd"/>
        <w:r w:rsidRPr="00094840">
          <w:rPr>
            <w:rFonts w:ascii="Times New Roman" w:hAnsi="Times New Roman" w:cs="Times New Roman"/>
            <w:sz w:val="24"/>
            <w:szCs w:val="24"/>
            <w:lang w:val="en-US"/>
            <w:rPrChange w:id="188" w:author="Richard Wen" w:date="2024-10-29T19:28:00Z" w16du:dateUtc="2024-10-29T23:28:00Z">
              <w:rPr>
                <w:rFonts w:ascii="Times New Roman" w:hAnsi="Times New Roman" w:cs="Times New Roman"/>
                <w:lang w:val="en-US"/>
              </w:rPr>
            </w:rPrChange>
          </w:rPr>
          <w:t>https://carsp.ca/en/presentations-and-papers/carsp-hybrid-conference-sudbury-2022/the-cost-of-transport-injuries-in-canada-2/). (Accessed September 17, 2024)</w:t>
        </w:r>
      </w:ins>
    </w:p>
    <w:p w14:paraId="74840855" w14:textId="77777777" w:rsidR="00094840" w:rsidRPr="00094840" w:rsidRDefault="00094840" w:rsidP="00094840">
      <w:pPr>
        <w:pStyle w:val="Bibliography"/>
        <w:rPr>
          <w:ins w:id="189" w:author="Richard Wen" w:date="2024-10-29T19:28:00Z" w16du:dateUtc="2024-10-29T23:28:00Z"/>
          <w:rFonts w:ascii="Times New Roman" w:hAnsi="Times New Roman" w:cs="Times New Roman"/>
          <w:sz w:val="24"/>
          <w:szCs w:val="24"/>
          <w:lang w:val="en-US"/>
          <w:rPrChange w:id="190" w:author="Richard Wen" w:date="2024-10-29T19:28:00Z" w16du:dateUtc="2024-10-29T23:28:00Z">
            <w:rPr>
              <w:ins w:id="191" w:author="Richard Wen" w:date="2024-10-29T19:28:00Z" w16du:dateUtc="2024-10-29T23:28:00Z"/>
              <w:rFonts w:ascii="Times New Roman" w:hAnsi="Times New Roman" w:cs="Times New Roman"/>
              <w:lang w:val="en-US"/>
            </w:rPr>
          </w:rPrChange>
        </w:rPr>
        <w:pPrChange w:id="192" w:author="Richard Wen" w:date="2024-10-29T19:28:00Z" w16du:dateUtc="2024-10-29T23:28:00Z">
          <w:pPr>
            <w:widowControl w:val="0"/>
            <w:autoSpaceDE w:val="0"/>
            <w:autoSpaceDN w:val="0"/>
            <w:adjustRightInd w:val="0"/>
            <w:spacing w:after="0" w:line="240" w:lineRule="auto"/>
          </w:pPr>
        </w:pPrChange>
      </w:pPr>
      <w:ins w:id="193" w:author="Richard Wen" w:date="2024-10-29T19:28:00Z" w16du:dateUtc="2024-10-29T23:28:00Z">
        <w:r w:rsidRPr="00094840">
          <w:rPr>
            <w:rFonts w:ascii="Times New Roman" w:hAnsi="Times New Roman" w:cs="Times New Roman"/>
            <w:sz w:val="24"/>
            <w:szCs w:val="24"/>
            <w:lang w:val="en-US"/>
            <w:rPrChange w:id="194" w:author="Richard Wen" w:date="2024-10-29T19:28:00Z" w16du:dateUtc="2024-10-29T23:28:00Z">
              <w:rPr>
                <w:rFonts w:ascii="Times New Roman" w:hAnsi="Times New Roman" w:cs="Times New Roman"/>
                <w:lang w:val="en-US"/>
              </w:rPr>
            </w:rPrChange>
          </w:rPr>
          <w:t xml:space="preserve">7. </w:t>
        </w:r>
        <w:r w:rsidRPr="00094840">
          <w:rPr>
            <w:rFonts w:ascii="Times New Roman" w:hAnsi="Times New Roman" w:cs="Times New Roman"/>
            <w:sz w:val="24"/>
            <w:szCs w:val="24"/>
            <w:lang w:val="en-US"/>
            <w:rPrChange w:id="195" w:author="Richard Wen" w:date="2024-10-29T19:28:00Z" w16du:dateUtc="2024-10-29T23:28:00Z">
              <w:rPr>
                <w:rFonts w:ascii="Times New Roman" w:hAnsi="Times New Roman" w:cs="Times New Roman"/>
                <w:lang w:val="en-US"/>
              </w:rPr>
            </w:rPrChange>
          </w:rPr>
          <w:tab/>
          <w:t>Toronto Police Service. Cyclists KSI collisions. 2023;(https://data.torontopolice.on.ca/pages/cyclists). (Accessed May 26, 2024)</w:t>
        </w:r>
      </w:ins>
    </w:p>
    <w:p w14:paraId="08409760" w14:textId="77777777" w:rsidR="00094840" w:rsidRPr="00094840" w:rsidRDefault="00094840" w:rsidP="00094840">
      <w:pPr>
        <w:pStyle w:val="Bibliography"/>
        <w:rPr>
          <w:ins w:id="196" w:author="Richard Wen" w:date="2024-10-29T19:28:00Z" w16du:dateUtc="2024-10-29T23:28:00Z"/>
          <w:rFonts w:ascii="Times New Roman" w:hAnsi="Times New Roman" w:cs="Times New Roman"/>
          <w:sz w:val="24"/>
          <w:szCs w:val="24"/>
          <w:lang w:val="en-US"/>
          <w:rPrChange w:id="197" w:author="Richard Wen" w:date="2024-10-29T19:28:00Z" w16du:dateUtc="2024-10-29T23:28:00Z">
            <w:rPr>
              <w:ins w:id="198" w:author="Richard Wen" w:date="2024-10-29T19:28:00Z" w16du:dateUtc="2024-10-29T23:28:00Z"/>
              <w:rFonts w:ascii="Times New Roman" w:hAnsi="Times New Roman" w:cs="Times New Roman"/>
              <w:lang w:val="en-US"/>
            </w:rPr>
          </w:rPrChange>
        </w:rPr>
        <w:pPrChange w:id="199" w:author="Richard Wen" w:date="2024-10-29T19:28:00Z" w16du:dateUtc="2024-10-29T23:28:00Z">
          <w:pPr>
            <w:widowControl w:val="0"/>
            <w:autoSpaceDE w:val="0"/>
            <w:autoSpaceDN w:val="0"/>
            <w:adjustRightInd w:val="0"/>
            <w:spacing w:after="0" w:line="240" w:lineRule="auto"/>
          </w:pPr>
        </w:pPrChange>
      </w:pPr>
      <w:ins w:id="200" w:author="Richard Wen" w:date="2024-10-29T19:28:00Z" w16du:dateUtc="2024-10-29T23:28:00Z">
        <w:r w:rsidRPr="00094840">
          <w:rPr>
            <w:rFonts w:ascii="Times New Roman" w:hAnsi="Times New Roman" w:cs="Times New Roman"/>
            <w:sz w:val="24"/>
            <w:szCs w:val="24"/>
            <w:lang w:val="en-US"/>
            <w:rPrChange w:id="201" w:author="Richard Wen" w:date="2024-10-29T19:28:00Z" w16du:dateUtc="2024-10-29T23:28:00Z">
              <w:rPr>
                <w:rFonts w:ascii="Times New Roman" w:hAnsi="Times New Roman" w:cs="Times New Roman"/>
                <w:lang w:val="en-US"/>
              </w:rPr>
            </w:rPrChange>
          </w:rPr>
          <w:t xml:space="preserve">8. </w:t>
        </w:r>
        <w:r w:rsidRPr="00094840">
          <w:rPr>
            <w:rFonts w:ascii="Times New Roman" w:hAnsi="Times New Roman" w:cs="Times New Roman"/>
            <w:sz w:val="24"/>
            <w:szCs w:val="24"/>
            <w:lang w:val="en-US"/>
            <w:rPrChange w:id="202" w:author="Richard Wen" w:date="2024-10-29T19:28:00Z" w16du:dateUtc="2024-10-29T23:28:00Z">
              <w:rPr>
                <w:rFonts w:ascii="Times New Roman" w:hAnsi="Times New Roman" w:cs="Times New Roman"/>
                <w:lang w:val="en-US"/>
              </w:rPr>
            </w:rPrChange>
          </w:rPr>
          <w:tab/>
          <w:t>Toronto Public Health. Road to health: improving walking and cycling in Toronto. 2012.</w:t>
        </w:r>
      </w:ins>
    </w:p>
    <w:p w14:paraId="30FBDFF8" w14:textId="77777777" w:rsidR="00094840" w:rsidRPr="00094840" w:rsidRDefault="00094840" w:rsidP="00094840">
      <w:pPr>
        <w:pStyle w:val="Bibliography"/>
        <w:rPr>
          <w:ins w:id="203" w:author="Richard Wen" w:date="2024-10-29T19:28:00Z" w16du:dateUtc="2024-10-29T23:28:00Z"/>
          <w:rFonts w:ascii="Times New Roman" w:hAnsi="Times New Roman" w:cs="Times New Roman"/>
          <w:sz w:val="24"/>
          <w:szCs w:val="24"/>
          <w:lang w:val="en-US"/>
          <w:rPrChange w:id="204" w:author="Richard Wen" w:date="2024-10-29T19:28:00Z" w16du:dateUtc="2024-10-29T23:28:00Z">
            <w:rPr>
              <w:ins w:id="205" w:author="Richard Wen" w:date="2024-10-29T19:28:00Z" w16du:dateUtc="2024-10-29T23:28:00Z"/>
              <w:rFonts w:ascii="Times New Roman" w:hAnsi="Times New Roman" w:cs="Times New Roman"/>
              <w:lang w:val="en-US"/>
            </w:rPr>
          </w:rPrChange>
        </w:rPr>
        <w:pPrChange w:id="206" w:author="Richard Wen" w:date="2024-10-29T19:28:00Z" w16du:dateUtc="2024-10-29T23:28:00Z">
          <w:pPr>
            <w:widowControl w:val="0"/>
            <w:autoSpaceDE w:val="0"/>
            <w:autoSpaceDN w:val="0"/>
            <w:adjustRightInd w:val="0"/>
            <w:spacing w:after="0" w:line="240" w:lineRule="auto"/>
          </w:pPr>
        </w:pPrChange>
      </w:pPr>
      <w:ins w:id="207" w:author="Richard Wen" w:date="2024-10-29T19:28:00Z" w16du:dateUtc="2024-10-29T23:28:00Z">
        <w:r w:rsidRPr="00094840">
          <w:rPr>
            <w:rFonts w:ascii="Times New Roman" w:hAnsi="Times New Roman" w:cs="Times New Roman"/>
            <w:sz w:val="24"/>
            <w:szCs w:val="24"/>
            <w:lang w:val="en-US"/>
            <w:rPrChange w:id="208" w:author="Richard Wen" w:date="2024-10-29T19:28:00Z" w16du:dateUtc="2024-10-29T23:28:00Z">
              <w:rPr>
                <w:rFonts w:ascii="Times New Roman" w:hAnsi="Times New Roman" w:cs="Times New Roman"/>
                <w:lang w:val="en-US"/>
              </w:rPr>
            </w:rPrChange>
          </w:rPr>
          <w:t xml:space="preserve">9. </w:t>
        </w:r>
        <w:r w:rsidRPr="00094840">
          <w:rPr>
            <w:rFonts w:ascii="Times New Roman" w:hAnsi="Times New Roman" w:cs="Times New Roman"/>
            <w:sz w:val="24"/>
            <w:szCs w:val="24"/>
            <w:lang w:val="en-US"/>
            <w:rPrChange w:id="209" w:author="Richard Wen" w:date="2024-10-29T19:28:00Z" w16du:dateUtc="2024-10-29T23:28:00Z">
              <w:rPr>
                <w:rFonts w:ascii="Times New Roman" w:hAnsi="Times New Roman" w:cs="Times New Roman"/>
                <w:lang w:val="en-US"/>
              </w:rPr>
            </w:rPrChange>
          </w:rPr>
          <w:tab/>
          <w:t xml:space="preserve">Parachute. Cost of injury in </w:t>
        </w:r>
        <w:proofErr w:type="spellStart"/>
        <w:r w:rsidRPr="00094840">
          <w:rPr>
            <w:rFonts w:ascii="Times New Roman" w:hAnsi="Times New Roman" w:cs="Times New Roman"/>
            <w:sz w:val="24"/>
            <w:szCs w:val="24"/>
            <w:lang w:val="en-US"/>
            <w:rPrChange w:id="210" w:author="Richard Wen" w:date="2024-10-29T19:28:00Z" w16du:dateUtc="2024-10-29T23:28:00Z">
              <w:rPr>
                <w:rFonts w:ascii="Times New Roman" w:hAnsi="Times New Roman" w:cs="Times New Roman"/>
                <w:lang w:val="en-US"/>
              </w:rPr>
            </w:rPrChange>
          </w:rPr>
          <w:t>canada</w:t>
        </w:r>
        <w:proofErr w:type="spellEnd"/>
        <w:r w:rsidRPr="00094840">
          <w:rPr>
            <w:rFonts w:ascii="Times New Roman" w:hAnsi="Times New Roman" w:cs="Times New Roman"/>
            <w:sz w:val="24"/>
            <w:szCs w:val="24"/>
            <w:lang w:val="en-US"/>
            <w:rPrChange w:id="211" w:author="Richard Wen" w:date="2024-10-29T19:28:00Z" w16du:dateUtc="2024-10-29T23:28:00Z">
              <w:rPr>
                <w:rFonts w:ascii="Times New Roman" w:hAnsi="Times New Roman" w:cs="Times New Roman"/>
                <w:lang w:val="en-US"/>
              </w:rPr>
            </w:rPrChange>
          </w:rPr>
          <w:t xml:space="preserve"> the highest </w:t>
        </w:r>
        <w:proofErr w:type="gramStart"/>
        <w:r w:rsidRPr="00094840">
          <w:rPr>
            <w:rFonts w:ascii="Times New Roman" w:hAnsi="Times New Roman" w:cs="Times New Roman"/>
            <w:sz w:val="24"/>
            <w:szCs w:val="24"/>
            <w:lang w:val="en-US"/>
            <w:rPrChange w:id="212" w:author="Richard Wen" w:date="2024-10-29T19:28:00Z" w16du:dateUtc="2024-10-29T23:28:00Z">
              <w:rPr>
                <w:rFonts w:ascii="Times New Roman" w:hAnsi="Times New Roman" w:cs="Times New Roman"/>
                <w:lang w:val="en-US"/>
              </w:rPr>
            </w:rPrChange>
          </w:rPr>
          <w:t>costs:</w:t>
        </w:r>
        <w:proofErr w:type="gramEnd"/>
        <w:r w:rsidRPr="00094840">
          <w:rPr>
            <w:rFonts w:ascii="Times New Roman" w:hAnsi="Times New Roman" w:cs="Times New Roman"/>
            <w:sz w:val="24"/>
            <w:szCs w:val="24"/>
            <w:lang w:val="en-US"/>
            <w:rPrChange w:id="213" w:author="Richard Wen" w:date="2024-10-29T19:28:00Z" w16du:dateUtc="2024-10-29T23:28:00Z">
              <w:rPr>
                <w:rFonts w:ascii="Times New Roman" w:hAnsi="Times New Roman" w:cs="Times New Roman"/>
                <w:lang w:val="en-US"/>
              </w:rPr>
            </w:rPrChange>
          </w:rPr>
          <w:t xml:space="preserve"> falls and transport. </w:t>
        </w:r>
        <w:r w:rsidRPr="00094840">
          <w:rPr>
            <w:rFonts w:ascii="Times New Roman" w:hAnsi="Times New Roman" w:cs="Times New Roman"/>
            <w:i/>
            <w:iCs/>
            <w:sz w:val="24"/>
            <w:szCs w:val="24"/>
            <w:lang w:val="en-US"/>
            <w:rPrChange w:id="214" w:author="Richard Wen" w:date="2024-10-29T19:28:00Z" w16du:dateUtc="2024-10-29T23:28:00Z">
              <w:rPr>
                <w:rFonts w:ascii="Times New Roman" w:hAnsi="Times New Roman" w:cs="Times New Roman"/>
                <w:i/>
                <w:iCs/>
                <w:lang w:val="en-US"/>
              </w:rPr>
            </w:rPrChange>
          </w:rPr>
          <w:t>Parachute</w:t>
        </w:r>
        <w:r w:rsidRPr="00094840">
          <w:rPr>
            <w:rFonts w:ascii="Times New Roman" w:hAnsi="Times New Roman" w:cs="Times New Roman"/>
            <w:sz w:val="24"/>
            <w:szCs w:val="24"/>
            <w:lang w:val="en-US"/>
            <w:rPrChange w:id="215" w:author="Richard Wen" w:date="2024-10-29T19:28:00Z" w16du:dateUtc="2024-10-29T23:28:00Z">
              <w:rPr>
                <w:rFonts w:ascii="Times New Roman" w:hAnsi="Times New Roman" w:cs="Times New Roman"/>
                <w:lang w:val="en-US"/>
              </w:rPr>
            </w:rPrChange>
          </w:rPr>
          <w:t>. 2022;(https://parachute.ca/the-highest-costs-falls-and-transport/)</w:t>
        </w:r>
      </w:ins>
    </w:p>
    <w:p w14:paraId="49CBF95F" w14:textId="77777777" w:rsidR="00094840" w:rsidRPr="00094840" w:rsidRDefault="00094840" w:rsidP="00094840">
      <w:pPr>
        <w:pStyle w:val="Bibliography"/>
        <w:rPr>
          <w:ins w:id="216" w:author="Richard Wen" w:date="2024-10-29T19:28:00Z" w16du:dateUtc="2024-10-29T23:28:00Z"/>
          <w:rFonts w:ascii="Times New Roman" w:hAnsi="Times New Roman" w:cs="Times New Roman"/>
          <w:sz w:val="24"/>
          <w:szCs w:val="24"/>
          <w:lang w:val="en-US"/>
          <w:rPrChange w:id="217" w:author="Richard Wen" w:date="2024-10-29T19:28:00Z" w16du:dateUtc="2024-10-29T23:28:00Z">
            <w:rPr>
              <w:ins w:id="218" w:author="Richard Wen" w:date="2024-10-29T19:28:00Z" w16du:dateUtc="2024-10-29T23:28:00Z"/>
              <w:rFonts w:ascii="Times New Roman" w:hAnsi="Times New Roman" w:cs="Times New Roman"/>
              <w:lang w:val="en-US"/>
            </w:rPr>
          </w:rPrChange>
        </w:rPr>
        <w:pPrChange w:id="219" w:author="Richard Wen" w:date="2024-10-29T19:28:00Z" w16du:dateUtc="2024-10-29T23:28:00Z">
          <w:pPr>
            <w:widowControl w:val="0"/>
            <w:autoSpaceDE w:val="0"/>
            <w:autoSpaceDN w:val="0"/>
            <w:adjustRightInd w:val="0"/>
            <w:spacing w:after="0" w:line="240" w:lineRule="auto"/>
          </w:pPr>
        </w:pPrChange>
      </w:pPr>
      <w:ins w:id="220" w:author="Richard Wen" w:date="2024-10-29T19:28:00Z" w16du:dateUtc="2024-10-29T23:28:00Z">
        <w:r w:rsidRPr="00094840">
          <w:rPr>
            <w:rFonts w:ascii="Times New Roman" w:hAnsi="Times New Roman" w:cs="Times New Roman"/>
            <w:sz w:val="24"/>
            <w:szCs w:val="24"/>
            <w:lang w:val="en-US"/>
            <w:rPrChange w:id="221" w:author="Richard Wen" w:date="2024-10-29T19:28:00Z" w16du:dateUtc="2024-10-29T23:28:00Z">
              <w:rPr>
                <w:rFonts w:ascii="Times New Roman" w:hAnsi="Times New Roman" w:cs="Times New Roman"/>
                <w:lang w:val="en-US"/>
              </w:rPr>
            </w:rPrChange>
          </w:rPr>
          <w:t xml:space="preserve">10. </w:t>
        </w:r>
        <w:r w:rsidRPr="00094840">
          <w:rPr>
            <w:rFonts w:ascii="Times New Roman" w:hAnsi="Times New Roman" w:cs="Times New Roman"/>
            <w:sz w:val="24"/>
            <w:szCs w:val="24"/>
            <w:lang w:val="en-US"/>
            <w:rPrChange w:id="222" w:author="Richard Wen" w:date="2024-10-29T19:28:00Z" w16du:dateUtc="2024-10-29T23:28:00Z">
              <w:rPr>
                <w:rFonts w:ascii="Times New Roman" w:hAnsi="Times New Roman" w:cs="Times New Roman"/>
                <w:lang w:val="en-US"/>
              </w:rPr>
            </w:rPrChange>
          </w:rPr>
          <w:tab/>
        </w:r>
        <w:proofErr w:type="spellStart"/>
        <w:r w:rsidRPr="00094840">
          <w:rPr>
            <w:rFonts w:ascii="Times New Roman" w:hAnsi="Times New Roman" w:cs="Times New Roman"/>
            <w:sz w:val="24"/>
            <w:szCs w:val="24"/>
            <w:lang w:val="en-US"/>
            <w:rPrChange w:id="223" w:author="Richard Wen" w:date="2024-10-29T19:28:00Z" w16du:dateUtc="2024-10-29T23:28:00Z">
              <w:rPr>
                <w:rFonts w:ascii="Times New Roman" w:hAnsi="Times New Roman" w:cs="Times New Roman"/>
                <w:lang w:val="en-US"/>
              </w:rPr>
            </w:rPrChange>
          </w:rPr>
          <w:t>Aboelata</w:t>
        </w:r>
        <w:proofErr w:type="spellEnd"/>
        <w:r w:rsidRPr="00094840">
          <w:rPr>
            <w:rFonts w:ascii="Times New Roman" w:hAnsi="Times New Roman" w:cs="Times New Roman"/>
            <w:sz w:val="24"/>
            <w:szCs w:val="24"/>
            <w:lang w:val="en-US"/>
            <w:rPrChange w:id="224" w:author="Richard Wen" w:date="2024-10-29T19:28:00Z" w16du:dateUtc="2024-10-29T23:28:00Z">
              <w:rPr>
                <w:rFonts w:ascii="Times New Roman" w:hAnsi="Times New Roman" w:cs="Times New Roman"/>
                <w:lang w:val="en-US"/>
              </w:rPr>
            </w:rPrChange>
          </w:rPr>
          <w:t xml:space="preserve"> M, Yanez E, Kharrazi R. Vision Zero: a health equity road map for getting to zero in every community. </w:t>
        </w:r>
        <w:r w:rsidRPr="00094840">
          <w:rPr>
            <w:rFonts w:ascii="Times New Roman" w:hAnsi="Times New Roman" w:cs="Times New Roman"/>
            <w:i/>
            <w:iCs/>
            <w:sz w:val="24"/>
            <w:szCs w:val="24"/>
            <w:lang w:val="en-US"/>
            <w:rPrChange w:id="225" w:author="Richard Wen" w:date="2024-10-29T19:28:00Z" w16du:dateUtc="2024-10-29T23:28:00Z">
              <w:rPr>
                <w:rFonts w:ascii="Times New Roman" w:hAnsi="Times New Roman" w:cs="Times New Roman"/>
                <w:i/>
                <w:iCs/>
                <w:lang w:val="en-US"/>
              </w:rPr>
            </w:rPrChange>
          </w:rPr>
          <w:t>Prevention Institute</w:t>
        </w:r>
        <w:r w:rsidRPr="00094840">
          <w:rPr>
            <w:rFonts w:ascii="Times New Roman" w:hAnsi="Times New Roman" w:cs="Times New Roman"/>
            <w:sz w:val="24"/>
            <w:szCs w:val="24"/>
            <w:lang w:val="en-US"/>
            <w:rPrChange w:id="226" w:author="Richard Wen" w:date="2024-10-29T19:28:00Z" w16du:dateUtc="2024-10-29T23:28:00Z">
              <w:rPr>
                <w:rFonts w:ascii="Times New Roman" w:hAnsi="Times New Roman" w:cs="Times New Roman"/>
                <w:lang w:val="en-US"/>
              </w:rPr>
            </w:rPrChange>
          </w:rPr>
          <w:t xml:space="preserve">. 2017;1–11. </w:t>
        </w:r>
      </w:ins>
    </w:p>
    <w:p w14:paraId="312A87E8" w14:textId="77777777" w:rsidR="00094840" w:rsidRPr="00094840" w:rsidRDefault="00094840" w:rsidP="00094840">
      <w:pPr>
        <w:pStyle w:val="Bibliography"/>
        <w:rPr>
          <w:ins w:id="227" w:author="Richard Wen" w:date="2024-10-29T19:28:00Z" w16du:dateUtc="2024-10-29T23:28:00Z"/>
          <w:rFonts w:ascii="Times New Roman" w:hAnsi="Times New Roman" w:cs="Times New Roman"/>
          <w:sz w:val="24"/>
          <w:szCs w:val="24"/>
          <w:lang w:val="en-US"/>
          <w:rPrChange w:id="228" w:author="Richard Wen" w:date="2024-10-29T19:28:00Z" w16du:dateUtc="2024-10-29T23:28:00Z">
            <w:rPr>
              <w:ins w:id="229" w:author="Richard Wen" w:date="2024-10-29T19:28:00Z" w16du:dateUtc="2024-10-29T23:28:00Z"/>
              <w:rFonts w:ascii="Times New Roman" w:hAnsi="Times New Roman" w:cs="Times New Roman"/>
              <w:lang w:val="en-US"/>
            </w:rPr>
          </w:rPrChange>
        </w:rPr>
        <w:pPrChange w:id="230" w:author="Richard Wen" w:date="2024-10-29T19:28:00Z" w16du:dateUtc="2024-10-29T23:28:00Z">
          <w:pPr>
            <w:widowControl w:val="0"/>
            <w:autoSpaceDE w:val="0"/>
            <w:autoSpaceDN w:val="0"/>
            <w:adjustRightInd w:val="0"/>
            <w:spacing w:after="0" w:line="240" w:lineRule="auto"/>
          </w:pPr>
        </w:pPrChange>
      </w:pPr>
      <w:ins w:id="231" w:author="Richard Wen" w:date="2024-10-29T19:28:00Z" w16du:dateUtc="2024-10-29T23:28:00Z">
        <w:r w:rsidRPr="00094840">
          <w:rPr>
            <w:rFonts w:ascii="Times New Roman" w:hAnsi="Times New Roman" w:cs="Times New Roman"/>
            <w:sz w:val="24"/>
            <w:szCs w:val="24"/>
            <w:lang w:val="en-US"/>
            <w:rPrChange w:id="232" w:author="Richard Wen" w:date="2024-10-29T19:28:00Z" w16du:dateUtc="2024-10-29T23:28:00Z">
              <w:rPr>
                <w:rFonts w:ascii="Times New Roman" w:hAnsi="Times New Roman" w:cs="Times New Roman"/>
                <w:lang w:val="en-US"/>
              </w:rPr>
            </w:rPrChange>
          </w:rPr>
          <w:lastRenderedPageBreak/>
          <w:t xml:space="preserve">11. </w:t>
        </w:r>
        <w:r w:rsidRPr="00094840">
          <w:rPr>
            <w:rFonts w:ascii="Times New Roman" w:hAnsi="Times New Roman" w:cs="Times New Roman"/>
            <w:sz w:val="24"/>
            <w:szCs w:val="24"/>
            <w:lang w:val="en-US"/>
            <w:rPrChange w:id="233" w:author="Richard Wen" w:date="2024-10-29T19:28:00Z" w16du:dateUtc="2024-10-29T23:28:00Z">
              <w:rPr>
                <w:rFonts w:ascii="Times New Roman" w:hAnsi="Times New Roman" w:cs="Times New Roman"/>
                <w:lang w:val="en-US"/>
              </w:rPr>
            </w:rPrChange>
          </w:rPr>
          <w:tab/>
          <w:t>Parachute. Vision Zero map. 2023;(https://parachute.ca/en/program/vision-zero/vision-zero-map/). (Accessed July 22, 2024)</w:t>
        </w:r>
      </w:ins>
    </w:p>
    <w:p w14:paraId="47AC9351" w14:textId="77777777" w:rsidR="00094840" w:rsidRPr="00094840" w:rsidRDefault="00094840" w:rsidP="00094840">
      <w:pPr>
        <w:pStyle w:val="Bibliography"/>
        <w:rPr>
          <w:ins w:id="234" w:author="Richard Wen" w:date="2024-10-29T19:28:00Z" w16du:dateUtc="2024-10-29T23:28:00Z"/>
          <w:rFonts w:ascii="Times New Roman" w:hAnsi="Times New Roman" w:cs="Times New Roman"/>
          <w:sz w:val="24"/>
          <w:szCs w:val="24"/>
          <w:lang w:val="en-US"/>
          <w:rPrChange w:id="235" w:author="Richard Wen" w:date="2024-10-29T19:28:00Z" w16du:dateUtc="2024-10-29T23:28:00Z">
            <w:rPr>
              <w:ins w:id="236" w:author="Richard Wen" w:date="2024-10-29T19:28:00Z" w16du:dateUtc="2024-10-29T23:28:00Z"/>
              <w:rFonts w:ascii="Times New Roman" w:hAnsi="Times New Roman" w:cs="Times New Roman"/>
              <w:lang w:val="en-US"/>
            </w:rPr>
          </w:rPrChange>
        </w:rPr>
        <w:pPrChange w:id="237" w:author="Richard Wen" w:date="2024-10-29T19:28:00Z" w16du:dateUtc="2024-10-29T23:28:00Z">
          <w:pPr>
            <w:widowControl w:val="0"/>
            <w:autoSpaceDE w:val="0"/>
            <w:autoSpaceDN w:val="0"/>
            <w:adjustRightInd w:val="0"/>
            <w:spacing w:after="0" w:line="240" w:lineRule="auto"/>
          </w:pPr>
        </w:pPrChange>
      </w:pPr>
      <w:ins w:id="238" w:author="Richard Wen" w:date="2024-10-29T19:28:00Z" w16du:dateUtc="2024-10-29T23:28:00Z">
        <w:r w:rsidRPr="00094840">
          <w:rPr>
            <w:rFonts w:ascii="Times New Roman" w:hAnsi="Times New Roman" w:cs="Times New Roman"/>
            <w:sz w:val="24"/>
            <w:szCs w:val="24"/>
            <w:lang w:val="en-US"/>
            <w:rPrChange w:id="239" w:author="Richard Wen" w:date="2024-10-29T19:28:00Z" w16du:dateUtc="2024-10-29T23:28:00Z">
              <w:rPr>
                <w:rFonts w:ascii="Times New Roman" w:hAnsi="Times New Roman" w:cs="Times New Roman"/>
                <w:lang w:val="en-US"/>
              </w:rPr>
            </w:rPrChange>
          </w:rPr>
          <w:t xml:space="preserve">12. </w:t>
        </w:r>
        <w:r w:rsidRPr="00094840">
          <w:rPr>
            <w:rFonts w:ascii="Times New Roman" w:hAnsi="Times New Roman" w:cs="Times New Roman"/>
            <w:sz w:val="24"/>
            <w:szCs w:val="24"/>
            <w:lang w:val="en-US"/>
            <w:rPrChange w:id="240" w:author="Richard Wen" w:date="2024-10-29T19:28:00Z" w16du:dateUtc="2024-10-29T23:28:00Z">
              <w:rPr>
                <w:rFonts w:ascii="Times New Roman" w:hAnsi="Times New Roman" w:cs="Times New Roman"/>
                <w:lang w:val="en-US"/>
              </w:rPr>
            </w:rPrChange>
          </w:rPr>
          <w:tab/>
          <w:t xml:space="preserve">Belin M-Å, </w:t>
        </w:r>
        <w:proofErr w:type="spellStart"/>
        <w:r w:rsidRPr="00094840">
          <w:rPr>
            <w:rFonts w:ascii="Times New Roman" w:hAnsi="Times New Roman" w:cs="Times New Roman"/>
            <w:sz w:val="24"/>
            <w:szCs w:val="24"/>
            <w:lang w:val="en-US"/>
            <w:rPrChange w:id="241" w:author="Richard Wen" w:date="2024-10-29T19:28:00Z" w16du:dateUtc="2024-10-29T23:28:00Z">
              <w:rPr>
                <w:rFonts w:ascii="Times New Roman" w:hAnsi="Times New Roman" w:cs="Times New Roman"/>
                <w:lang w:val="en-US"/>
              </w:rPr>
            </w:rPrChange>
          </w:rPr>
          <w:t>Tillgren</w:t>
        </w:r>
        <w:proofErr w:type="spellEnd"/>
        <w:r w:rsidRPr="00094840">
          <w:rPr>
            <w:rFonts w:ascii="Times New Roman" w:hAnsi="Times New Roman" w:cs="Times New Roman"/>
            <w:sz w:val="24"/>
            <w:szCs w:val="24"/>
            <w:lang w:val="en-US"/>
            <w:rPrChange w:id="242" w:author="Richard Wen" w:date="2024-10-29T19:28:00Z" w16du:dateUtc="2024-10-29T23:28:00Z">
              <w:rPr>
                <w:rFonts w:ascii="Times New Roman" w:hAnsi="Times New Roman" w:cs="Times New Roman"/>
                <w:lang w:val="en-US"/>
              </w:rPr>
            </w:rPrChange>
          </w:rPr>
          <w:t xml:space="preserve"> P, </w:t>
        </w:r>
        <w:proofErr w:type="spellStart"/>
        <w:r w:rsidRPr="00094840">
          <w:rPr>
            <w:rFonts w:ascii="Times New Roman" w:hAnsi="Times New Roman" w:cs="Times New Roman"/>
            <w:sz w:val="24"/>
            <w:szCs w:val="24"/>
            <w:lang w:val="en-US"/>
            <w:rPrChange w:id="243" w:author="Richard Wen" w:date="2024-10-29T19:28:00Z" w16du:dateUtc="2024-10-29T23:28:00Z">
              <w:rPr>
                <w:rFonts w:ascii="Times New Roman" w:hAnsi="Times New Roman" w:cs="Times New Roman"/>
                <w:lang w:val="en-US"/>
              </w:rPr>
            </w:rPrChange>
          </w:rPr>
          <w:t>Vedung</w:t>
        </w:r>
        <w:proofErr w:type="spellEnd"/>
        <w:r w:rsidRPr="00094840">
          <w:rPr>
            <w:rFonts w:ascii="Times New Roman" w:hAnsi="Times New Roman" w:cs="Times New Roman"/>
            <w:sz w:val="24"/>
            <w:szCs w:val="24"/>
            <w:lang w:val="en-US"/>
            <w:rPrChange w:id="244" w:author="Richard Wen" w:date="2024-10-29T19:28:00Z" w16du:dateUtc="2024-10-29T23:28:00Z">
              <w:rPr>
                <w:rFonts w:ascii="Times New Roman" w:hAnsi="Times New Roman" w:cs="Times New Roman"/>
                <w:lang w:val="en-US"/>
              </w:rPr>
            </w:rPrChange>
          </w:rPr>
          <w:t xml:space="preserve"> E. Vision Zero – a road safety policy innovation. </w:t>
        </w:r>
        <w:r w:rsidRPr="00094840">
          <w:rPr>
            <w:rFonts w:ascii="Times New Roman" w:hAnsi="Times New Roman" w:cs="Times New Roman"/>
            <w:i/>
            <w:iCs/>
            <w:sz w:val="24"/>
            <w:szCs w:val="24"/>
            <w:lang w:val="en-US"/>
            <w:rPrChange w:id="245" w:author="Richard Wen" w:date="2024-10-29T19:28:00Z" w16du:dateUtc="2024-10-29T23:28:00Z">
              <w:rPr>
                <w:rFonts w:ascii="Times New Roman" w:hAnsi="Times New Roman" w:cs="Times New Roman"/>
                <w:i/>
                <w:iCs/>
                <w:lang w:val="en-US"/>
              </w:rPr>
            </w:rPrChange>
          </w:rPr>
          <w:t>International Journal of Injury Control and Safety Promotion</w:t>
        </w:r>
        <w:r w:rsidRPr="00094840">
          <w:rPr>
            <w:rFonts w:ascii="Times New Roman" w:hAnsi="Times New Roman" w:cs="Times New Roman"/>
            <w:sz w:val="24"/>
            <w:szCs w:val="24"/>
            <w:lang w:val="en-US"/>
            <w:rPrChange w:id="246" w:author="Richard Wen" w:date="2024-10-29T19:28:00Z" w16du:dateUtc="2024-10-29T23:28:00Z">
              <w:rPr>
                <w:rFonts w:ascii="Times New Roman" w:hAnsi="Times New Roman" w:cs="Times New Roman"/>
                <w:lang w:val="en-US"/>
              </w:rPr>
            </w:rPrChange>
          </w:rPr>
          <w:t xml:space="preserve">. 2012;19(2):171–179. </w:t>
        </w:r>
      </w:ins>
    </w:p>
    <w:p w14:paraId="429C6191" w14:textId="77777777" w:rsidR="00094840" w:rsidRPr="00094840" w:rsidRDefault="00094840" w:rsidP="00094840">
      <w:pPr>
        <w:pStyle w:val="Bibliography"/>
        <w:rPr>
          <w:ins w:id="247" w:author="Richard Wen" w:date="2024-10-29T19:28:00Z" w16du:dateUtc="2024-10-29T23:28:00Z"/>
          <w:rFonts w:ascii="Times New Roman" w:hAnsi="Times New Roman" w:cs="Times New Roman"/>
          <w:sz w:val="24"/>
          <w:szCs w:val="24"/>
          <w:lang w:val="en-US"/>
          <w:rPrChange w:id="248" w:author="Richard Wen" w:date="2024-10-29T19:28:00Z" w16du:dateUtc="2024-10-29T23:28:00Z">
            <w:rPr>
              <w:ins w:id="249" w:author="Richard Wen" w:date="2024-10-29T19:28:00Z" w16du:dateUtc="2024-10-29T23:28:00Z"/>
              <w:rFonts w:ascii="Times New Roman" w:hAnsi="Times New Roman" w:cs="Times New Roman"/>
              <w:lang w:val="en-US"/>
            </w:rPr>
          </w:rPrChange>
        </w:rPr>
        <w:pPrChange w:id="250" w:author="Richard Wen" w:date="2024-10-29T19:28:00Z" w16du:dateUtc="2024-10-29T23:28:00Z">
          <w:pPr>
            <w:widowControl w:val="0"/>
            <w:autoSpaceDE w:val="0"/>
            <w:autoSpaceDN w:val="0"/>
            <w:adjustRightInd w:val="0"/>
            <w:spacing w:after="0" w:line="240" w:lineRule="auto"/>
          </w:pPr>
        </w:pPrChange>
      </w:pPr>
      <w:ins w:id="251" w:author="Richard Wen" w:date="2024-10-29T19:28:00Z" w16du:dateUtc="2024-10-29T23:28:00Z">
        <w:r w:rsidRPr="00094840">
          <w:rPr>
            <w:rFonts w:ascii="Times New Roman" w:hAnsi="Times New Roman" w:cs="Times New Roman"/>
            <w:sz w:val="24"/>
            <w:szCs w:val="24"/>
            <w:lang w:val="en-US"/>
            <w:rPrChange w:id="252" w:author="Richard Wen" w:date="2024-10-29T19:28:00Z" w16du:dateUtc="2024-10-29T23:28:00Z">
              <w:rPr>
                <w:rFonts w:ascii="Times New Roman" w:hAnsi="Times New Roman" w:cs="Times New Roman"/>
                <w:lang w:val="en-US"/>
              </w:rPr>
            </w:rPrChange>
          </w:rPr>
          <w:t xml:space="preserve">13. </w:t>
        </w:r>
        <w:r w:rsidRPr="00094840">
          <w:rPr>
            <w:rFonts w:ascii="Times New Roman" w:hAnsi="Times New Roman" w:cs="Times New Roman"/>
            <w:sz w:val="24"/>
            <w:szCs w:val="24"/>
            <w:lang w:val="en-US"/>
            <w:rPrChange w:id="253" w:author="Richard Wen" w:date="2024-10-29T19:28:00Z" w16du:dateUtc="2024-10-29T23:28:00Z">
              <w:rPr>
                <w:rFonts w:ascii="Times New Roman" w:hAnsi="Times New Roman" w:cs="Times New Roman"/>
                <w:lang w:val="en-US"/>
              </w:rPr>
            </w:rPrChange>
          </w:rPr>
          <w:tab/>
          <w:t xml:space="preserve">City of Toronto. Vision Zero emphasis areas. </w:t>
        </w:r>
        <w:r w:rsidRPr="00094840">
          <w:rPr>
            <w:rFonts w:ascii="Times New Roman" w:hAnsi="Times New Roman" w:cs="Times New Roman"/>
            <w:i/>
            <w:iCs/>
            <w:sz w:val="24"/>
            <w:szCs w:val="24"/>
            <w:lang w:val="en-US"/>
            <w:rPrChange w:id="254" w:author="Richard Wen" w:date="2024-10-29T19:28:00Z" w16du:dateUtc="2024-10-29T23:28:00Z">
              <w:rPr>
                <w:rFonts w:ascii="Times New Roman" w:hAnsi="Times New Roman" w:cs="Times New Roman"/>
                <w:i/>
                <w:iCs/>
                <w:lang w:val="en-US"/>
              </w:rPr>
            </w:rPrChange>
          </w:rPr>
          <w:t>City of Toronto</w:t>
        </w:r>
        <w:r w:rsidRPr="00094840">
          <w:rPr>
            <w:rFonts w:ascii="Times New Roman" w:hAnsi="Times New Roman" w:cs="Times New Roman"/>
            <w:sz w:val="24"/>
            <w:szCs w:val="24"/>
            <w:lang w:val="en-US"/>
            <w:rPrChange w:id="255" w:author="Richard Wen" w:date="2024-10-29T19:28:00Z" w16du:dateUtc="2024-10-29T23:28:00Z">
              <w:rPr>
                <w:rFonts w:ascii="Times New Roman" w:hAnsi="Times New Roman" w:cs="Times New Roman"/>
                <w:lang w:val="en-US"/>
              </w:rPr>
            </w:rPrChange>
          </w:rPr>
          <w:t>. 2017;(https://www.toronto.ca/services-payments/streets-parking-transportation/road-safety/vision-zero/emphasis-areas/). (Accessed October 27, 2024)</w:t>
        </w:r>
      </w:ins>
    </w:p>
    <w:p w14:paraId="0457DB09" w14:textId="77777777" w:rsidR="00094840" w:rsidRPr="00094840" w:rsidRDefault="00094840" w:rsidP="00094840">
      <w:pPr>
        <w:pStyle w:val="Bibliography"/>
        <w:rPr>
          <w:ins w:id="256" w:author="Richard Wen" w:date="2024-10-29T19:28:00Z" w16du:dateUtc="2024-10-29T23:28:00Z"/>
          <w:rFonts w:ascii="Times New Roman" w:hAnsi="Times New Roman" w:cs="Times New Roman"/>
          <w:sz w:val="24"/>
          <w:szCs w:val="24"/>
          <w:lang w:val="en-US"/>
          <w:rPrChange w:id="257" w:author="Richard Wen" w:date="2024-10-29T19:28:00Z" w16du:dateUtc="2024-10-29T23:28:00Z">
            <w:rPr>
              <w:ins w:id="258" w:author="Richard Wen" w:date="2024-10-29T19:28:00Z" w16du:dateUtc="2024-10-29T23:28:00Z"/>
              <w:rFonts w:ascii="Times New Roman" w:hAnsi="Times New Roman" w:cs="Times New Roman"/>
              <w:lang w:val="en-US"/>
            </w:rPr>
          </w:rPrChange>
        </w:rPr>
        <w:pPrChange w:id="259" w:author="Richard Wen" w:date="2024-10-29T19:28:00Z" w16du:dateUtc="2024-10-29T23:28:00Z">
          <w:pPr>
            <w:widowControl w:val="0"/>
            <w:autoSpaceDE w:val="0"/>
            <w:autoSpaceDN w:val="0"/>
            <w:adjustRightInd w:val="0"/>
            <w:spacing w:after="0" w:line="240" w:lineRule="auto"/>
          </w:pPr>
        </w:pPrChange>
      </w:pPr>
      <w:ins w:id="260" w:author="Richard Wen" w:date="2024-10-29T19:28:00Z" w16du:dateUtc="2024-10-29T23:28:00Z">
        <w:r w:rsidRPr="00094840">
          <w:rPr>
            <w:rFonts w:ascii="Times New Roman" w:hAnsi="Times New Roman" w:cs="Times New Roman"/>
            <w:sz w:val="24"/>
            <w:szCs w:val="24"/>
            <w:lang w:val="en-US"/>
            <w:rPrChange w:id="261" w:author="Richard Wen" w:date="2024-10-29T19:28:00Z" w16du:dateUtc="2024-10-29T23:28:00Z">
              <w:rPr>
                <w:rFonts w:ascii="Times New Roman" w:hAnsi="Times New Roman" w:cs="Times New Roman"/>
                <w:lang w:val="en-US"/>
              </w:rPr>
            </w:rPrChange>
          </w:rPr>
          <w:t xml:space="preserve">14. </w:t>
        </w:r>
        <w:r w:rsidRPr="00094840">
          <w:rPr>
            <w:rFonts w:ascii="Times New Roman" w:hAnsi="Times New Roman" w:cs="Times New Roman"/>
            <w:sz w:val="24"/>
            <w:szCs w:val="24"/>
            <w:lang w:val="en-US"/>
            <w:rPrChange w:id="262" w:author="Richard Wen" w:date="2024-10-29T19:28:00Z" w16du:dateUtc="2024-10-29T23:28:00Z">
              <w:rPr>
                <w:rFonts w:ascii="Times New Roman" w:hAnsi="Times New Roman" w:cs="Times New Roman"/>
                <w:lang w:val="en-US"/>
              </w:rPr>
            </w:rPrChange>
          </w:rPr>
          <w:tab/>
          <w:t>City of Vancouver. Transportation design guidelines: all ages and abilities cycling routes. 2017;(https://vancouver.ca/files/cov/design-guidelines-for-all-ages-and-abilities-cycling-routes.pdf)</w:t>
        </w:r>
      </w:ins>
    </w:p>
    <w:p w14:paraId="397A9634" w14:textId="77777777" w:rsidR="00094840" w:rsidRPr="00094840" w:rsidRDefault="00094840" w:rsidP="00094840">
      <w:pPr>
        <w:pStyle w:val="Bibliography"/>
        <w:rPr>
          <w:ins w:id="263" w:author="Richard Wen" w:date="2024-10-29T19:28:00Z" w16du:dateUtc="2024-10-29T23:28:00Z"/>
          <w:rFonts w:ascii="Times New Roman" w:hAnsi="Times New Roman" w:cs="Times New Roman"/>
          <w:sz w:val="24"/>
          <w:szCs w:val="24"/>
          <w:lang w:val="en-US"/>
          <w:rPrChange w:id="264" w:author="Richard Wen" w:date="2024-10-29T19:28:00Z" w16du:dateUtc="2024-10-29T23:28:00Z">
            <w:rPr>
              <w:ins w:id="265" w:author="Richard Wen" w:date="2024-10-29T19:28:00Z" w16du:dateUtc="2024-10-29T23:28:00Z"/>
              <w:rFonts w:ascii="Times New Roman" w:hAnsi="Times New Roman" w:cs="Times New Roman"/>
              <w:lang w:val="en-US"/>
            </w:rPr>
          </w:rPrChange>
        </w:rPr>
        <w:pPrChange w:id="266" w:author="Richard Wen" w:date="2024-10-29T19:28:00Z" w16du:dateUtc="2024-10-29T23:28:00Z">
          <w:pPr>
            <w:widowControl w:val="0"/>
            <w:autoSpaceDE w:val="0"/>
            <w:autoSpaceDN w:val="0"/>
            <w:adjustRightInd w:val="0"/>
            <w:spacing w:after="0" w:line="240" w:lineRule="auto"/>
          </w:pPr>
        </w:pPrChange>
      </w:pPr>
      <w:ins w:id="267" w:author="Richard Wen" w:date="2024-10-29T19:28:00Z" w16du:dateUtc="2024-10-29T23:28:00Z">
        <w:r w:rsidRPr="00094840">
          <w:rPr>
            <w:rFonts w:ascii="Times New Roman" w:hAnsi="Times New Roman" w:cs="Times New Roman"/>
            <w:sz w:val="24"/>
            <w:szCs w:val="24"/>
            <w:lang w:val="en-US"/>
            <w:rPrChange w:id="268" w:author="Richard Wen" w:date="2024-10-29T19:28:00Z" w16du:dateUtc="2024-10-29T23:28:00Z">
              <w:rPr>
                <w:rFonts w:ascii="Times New Roman" w:hAnsi="Times New Roman" w:cs="Times New Roman"/>
                <w:lang w:val="en-US"/>
              </w:rPr>
            </w:rPrChange>
          </w:rPr>
          <w:t xml:space="preserve">15. </w:t>
        </w:r>
        <w:r w:rsidRPr="00094840">
          <w:rPr>
            <w:rFonts w:ascii="Times New Roman" w:hAnsi="Times New Roman" w:cs="Times New Roman"/>
            <w:sz w:val="24"/>
            <w:szCs w:val="24"/>
            <w:lang w:val="en-US"/>
            <w:rPrChange w:id="269" w:author="Richard Wen" w:date="2024-10-29T19:28:00Z" w16du:dateUtc="2024-10-29T23:28:00Z">
              <w:rPr>
                <w:rFonts w:ascii="Times New Roman" w:hAnsi="Times New Roman" w:cs="Times New Roman"/>
                <w:lang w:val="en-US"/>
              </w:rPr>
            </w:rPrChange>
          </w:rPr>
          <w:tab/>
          <w:t>Transportation Association of Canada. Geometric design guide for Canadian roads: chapter 5 – bicycle integrated design (2017). 2017 (Accessed September 20, 2024</w:t>
        </w:r>
        <w:proofErr w:type="gramStart"/>
        <w:r w:rsidRPr="00094840">
          <w:rPr>
            <w:rFonts w:ascii="Times New Roman" w:hAnsi="Times New Roman" w:cs="Times New Roman"/>
            <w:sz w:val="24"/>
            <w:szCs w:val="24"/>
            <w:lang w:val="en-US"/>
            <w:rPrChange w:id="270" w:author="Richard Wen" w:date="2024-10-29T19:28:00Z" w16du:dateUtc="2024-10-29T23:28:00Z">
              <w:rPr>
                <w:rFonts w:ascii="Times New Roman" w:hAnsi="Times New Roman" w:cs="Times New Roman"/>
                <w:lang w:val="en-US"/>
              </w:rPr>
            </w:rPrChange>
          </w:rPr>
          <w:t>).(</w:t>
        </w:r>
        <w:proofErr w:type="gramEnd"/>
        <w:r w:rsidRPr="00094840">
          <w:rPr>
            <w:rFonts w:ascii="Times New Roman" w:hAnsi="Times New Roman" w:cs="Times New Roman"/>
            <w:sz w:val="24"/>
            <w:szCs w:val="24"/>
            <w:lang w:val="en-US"/>
            <w:rPrChange w:id="271" w:author="Richard Wen" w:date="2024-10-29T19:28:00Z" w16du:dateUtc="2024-10-29T23:28:00Z">
              <w:rPr>
                <w:rFonts w:ascii="Times New Roman" w:hAnsi="Times New Roman" w:cs="Times New Roman"/>
                <w:lang w:val="en-US"/>
              </w:rPr>
            </w:rPrChange>
          </w:rPr>
          <w:t>https://www.tac-atc.ca/en/knowledge-centre/technical-resources-search/publications/ptm-geodes5-e/). (Accessed September 20, 2024)</w:t>
        </w:r>
      </w:ins>
    </w:p>
    <w:p w14:paraId="2EE109A1" w14:textId="77777777" w:rsidR="00094840" w:rsidRPr="00094840" w:rsidRDefault="00094840" w:rsidP="00094840">
      <w:pPr>
        <w:pStyle w:val="Bibliography"/>
        <w:rPr>
          <w:ins w:id="272" w:author="Richard Wen" w:date="2024-10-29T19:28:00Z" w16du:dateUtc="2024-10-29T23:28:00Z"/>
          <w:rFonts w:ascii="Times New Roman" w:hAnsi="Times New Roman" w:cs="Times New Roman"/>
          <w:sz w:val="24"/>
          <w:szCs w:val="24"/>
          <w:lang w:val="en-US"/>
          <w:rPrChange w:id="273" w:author="Richard Wen" w:date="2024-10-29T19:28:00Z" w16du:dateUtc="2024-10-29T23:28:00Z">
            <w:rPr>
              <w:ins w:id="274" w:author="Richard Wen" w:date="2024-10-29T19:28:00Z" w16du:dateUtc="2024-10-29T23:28:00Z"/>
              <w:rFonts w:ascii="Times New Roman" w:hAnsi="Times New Roman" w:cs="Times New Roman"/>
              <w:lang w:val="en-US"/>
            </w:rPr>
          </w:rPrChange>
        </w:rPr>
        <w:pPrChange w:id="275" w:author="Richard Wen" w:date="2024-10-29T19:28:00Z" w16du:dateUtc="2024-10-29T23:28:00Z">
          <w:pPr>
            <w:widowControl w:val="0"/>
            <w:autoSpaceDE w:val="0"/>
            <w:autoSpaceDN w:val="0"/>
            <w:adjustRightInd w:val="0"/>
            <w:spacing w:after="0" w:line="240" w:lineRule="auto"/>
          </w:pPr>
        </w:pPrChange>
      </w:pPr>
      <w:ins w:id="276" w:author="Richard Wen" w:date="2024-10-29T19:28:00Z" w16du:dateUtc="2024-10-29T23:28:00Z">
        <w:r w:rsidRPr="00094840">
          <w:rPr>
            <w:rFonts w:ascii="Times New Roman" w:hAnsi="Times New Roman" w:cs="Times New Roman"/>
            <w:sz w:val="24"/>
            <w:szCs w:val="24"/>
            <w:lang w:val="en-US"/>
            <w:rPrChange w:id="277" w:author="Richard Wen" w:date="2024-10-29T19:28:00Z" w16du:dateUtc="2024-10-29T23:28:00Z">
              <w:rPr>
                <w:rFonts w:ascii="Times New Roman" w:hAnsi="Times New Roman" w:cs="Times New Roman"/>
                <w:lang w:val="en-US"/>
              </w:rPr>
            </w:rPrChange>
          </w:rPr>
          <w:t xml:space="preserve">16. </w:t>
        </w:r>
        <w:r w:rsidRPr="00094840">
          <w:rPr>
            <w:rFonts w:ascii="Times New Roman" w:hAnsi="Times New Roman" w:cs="Times New Roman"/>
            <w:sz w:val="24"/>
            <w:szCs w:val="24"/>
            <w:lang w:val="en-US"/>
            <w:rPrChange w:id="278" w:author="Richard Wen" w:date="2024-10-29T19:28:00Z" w16du:dateUtc="2024-10-29T23:28:00Z">
              <w:rPr>
                <w:rFonts w:ascii="Times New Roman" w:hAnsi="Times New Roman" w:cs="Times New Roman"/>
                <w:lang w:val="en-US"/>
              </w:rPr>
            </w:rPrChange>
          </w:rPr>
          <w:tab/>
          <w:t>Ministry of Transportation and Infrastructure. Active transportation design guide - province of British Columbia. Province of British Columbia; 2019 (Accessed September 20, 2024</w:t>
        </w:r>
        <w:proofErr w:type="gramStart"/>
        <w:r w:rsidRPr="00094840">
          <w:rPr>
            <w:rFonts w:ascii="Times New Roman" w:hAnsi="Times New Roman" w:cs="Times New Roman"/>
            <w:sz w:val="24"/>
            <w:szCs w:val="24"/>
            <w:lang w:val="en-US"/>
            <w:rPrChange w:id="279" w:author="Richard Wen" w:date="2024-10-29T19:28:00Z" w16du:dateUtc="2024-10-29T23:28:00Z">
              <w:rPr>
                <w:rFonts w:ascii="Times New Roman" w:hAnsi="Times New Roman" w:cs="Times New Roman"/>
                <w:lang w:val="en-US"/>
              </w:rPr>
            </w:rPrChange>
          </w:rPr>
          <w:t>).(</w:t>
        </w:r>
        <w:proofErr w:type="gramEnd"/>
        <w:r w:rsidRPr="00094840">
          <w:rPr>
            <w:rFonts w:ascii="Times New Roman" w:hAnsi="Times New Roman" w:cs="Times New Roman"/>
            <w:sz w:val="24"/>
            <w:szCs w:val="24"/>
            <w:lang w:val="en-US"/>
            <w:rPrChange w:id="280" w:author="Richard Wen" w:date="2024-10-29T19:28:00Z" w16du:dateUtc="2024-10-29T23:28:00Z">
              <w:rPr>
                <w:rFonts w:ascii="Times New Roman" w:hAnsi="Times New Roman" w:cs="Times New Roman"/>
                <w:lang w:val="en-US"/>
              </w:rPr>
            </w:rPrChange>
          </w:rPr>
          <w:t>https://www2.gov.bc.ca/gov/content/transportation/transportation-infrastructure/engineering-standards-guidelines/traffic-engineering-safety/active-transportation-design-guide). (Accessed September 20, 2024)</w:t>
        </w:r>
      </w:ins>
    </w:p>
    <w:p w14:paraId="0A3B3CEF" w14:textId="77777777" w:rsidR="00094840" w:rsidRPr="00094840" w:rsidRDefault="00094840" w:rsidP="00094840">
      <w:pPr>
        <w:pStyle w:val="Bibliography"/>
        <w:rPr>
          <w:ins w:id="281" w:author="Richard Wen" w:date="2024-10-29T19:28:00Z" w16du:dateUtc="2024-10-29T23:28:00Z"/>
          <w:rFonts w:ascii="Times New Roman" w:hAnsi="Times New Roman" w:cs="Times New Roman"/>
          <w:sz w:val="24"/>
          <w:szCs w:val="24"/>
          <w:lang w:val="en-US"/>
          <w:rPrChange w:id="282" w:author="Richard Wen" w:date="2024-10-29T19:28:00Z" w16du:dateUtc="2024-10-29T23:28:00Z">
            <w:rPr>
              <w:ins w:id="283" w:author="Richard Wen" w:date="2024-10-29T19:28:00Z" w16du:dateUtc="2024-10-29T23:28:00Z"/>
              <w:rFonts w:ascii="Times New Roman" w:hAnsi="Times New Roman" w:cs="Times New Roman"/>
              <w:lang w:val="en-US"/>
            </w:rPr>
          </w:rPrChange>
        </w:rPr>
        <w:pPrChange w:id="284" w:author="Richard Wen" w:date="2024-10-29T19:28:00Z" w16du:dateUtc="2024-10-29T23:28:00Z">
          <w:pPr>
            <w:widowControl w:val="0"/>
            <w:autoSpaceDE w:val="0"/>
            <w:autoSpaceDN w:val="0"/>
            <w:adjustRightInd w:val="0"/>
            <w:spacing w:after="0" w:line="240" w:lineRule="auto"/>
          </w:pPr>
        </w:pPrChange>
      </w:pPr>
      <w:ins w:id="285" w:author="Richard Wen" w:date="2024-10-29T19:28:00Z" w16du:dateUtc="2024-10-29T23:28:00Z">
        <w:r w:rsidRPr="00094840">
          <w:rPr>
            <w:rFonts w:ascii="Times New Roman" w:hAnsi="Times New Roman" w:cs="Times New Roman"/>
            <w:sz w:val="24"/>
            <w:szCs w:val="24"/>
            <w:lang w:val="en-US"/>
            <w:rPrChange w:id="286" w:author="Richard Wen" w:date="2024-10-29T19:28:00Z" w16du:dateUtc="2024-10-29T23:28:00Z">
              <w:rPr>
                <w:rFonts w:ascii="Times New Roman" w:hAnsi="Times New Roman" w:cs="Times New Roman"/>
                <w:lang w:val="en-US"/>
              </w:rPr>
            </w:rPrChange>
          </w:rPr>
          <w:t xml:space="preserve">17. </w:t>
        </w:r>
        <w:r w:rsidRPr="00094840">
          <w:rPr>
            <w:rFonts w:ascii="Times New Roman" w:hAnsi="Times New Roman" w:cs="Times New Roman"/>
            <w:sz w:val="24"/>
            <w:szCs w:val="24"/>
            <w:lang w:val="en-US"/>
            <w:rPrChange w:id="287" w:author="Richard Wen" w:date="2024-10-29T19:28:00Z" w16du:dateUtc="2024-10-29T23:28:00Z">
              <w:rPr>
                <w:rFonts w:ascii="Times New Roman" w:hAnsi="Times New Roman" w:cs="Times New Roman"/>
                <w:lang w:val="en-US"/>
              </w:rPr>
            </w:rPrChange>
          </w:rPr>
          <w:tab/>
          <w:t xml:space="preserve">Winters M, </w:t>
        </w:r>
        <w:proofErr w:type="spellStart"/>
        <w:r w:rsidRPr="00094840">
          <w:rPr>
            <w:rFonts w:ascii="Times New Roman" w:hAnsi="Times New Roman" w:cs="Times New Roman"/>
            <w:sz w:val="24"/>
            <w:szCs w:val="24"/>
            <w:lang w:val="en-US"/>
            <w:rPrChange w:id="288" w:author="Richard Wen" w:date="2024-10-29T19:28:00Z" w16du:dateUtc="2024-10-29T23:28:00Z">
              <w:rPr>
                <w:rFonts w:ascii="Times New Roman" w:hAnsi="Times New Roman" w:cs="Times New Roman"/>
                <w:lang w:val="en-US"/>
              </w:rPr>
            </w:rPrChange>
          </w:rPr>
          <w:t>Zanotto</w:t>
        </w:r>
        <w:proofErr w:type="spellEnd"/>
        <w:r w:rsidRPr="00094840">
          <w:rPr>
            <w:rFonts w:ascii="Times New Roman" w:hAnsi="Times New Roman" w:cs="Times New Roman"/>
            <w:sz w:val="24"/>
            <w:szCs w:val="24"/>
            <w:lang w:val="en-US"/>
            <w:rPrChange w:id="289" w:author="Richard Wen" w:date="2024-10-29T19:28:00Z" w16du:dateUtc="2024-10-29T23:28:00Z">
              <w:rPr>
                <w:rFonts w:ascii="Times New Roman" w:hAnsi="Times New Roman" w:cs="Times New Roman"/>
                <w:lang w:val="en-US"/>
              </w:rPr>
            </w:rPrChange>
          </w:rPr>
          <w:t xml:space="preserve"> M, Butler G. At-a-glance-the Canadian bikeway comfort and safety (CAN-BICS) classification system: a common naming convention for cycling infrastructure. </w:t>
        </w:r>
        <w:r w:rsidRPr="00094840">
          <w:rPr>
            <w:rFonts w:ascii="Times New Roman" w:hAnsi="Times New Roman" w:cs="Times New Roman"/>
            <w:i/>
            <w:iCs/>
            <w:sz w:val="24"/>
            <w:szCs w:val="24"/>
            <w:lang w:val="en-US"/>
            <w:rPrChange w:id="290" w:author="Richard Wen" w:date="2024-10-29T19:28:00Z" w16du:dateUtc="2024-10-29T23:28:00Z">
              <w:rPr>
                <w:rFonts w:ascii="Times New Roman" w:hAnsi="Times New Roman" w:cs="Times New Roman"/>
                <w:i/>
                <w:iCs/>
                <w:lang w:val="en-US"/>
              </w:rPr>
            </w:rPrChange>
          </w:rPr>
          <w:t>Health Promotion and Chronic Disease Prevention in Canada: Research, Policy and Practice</w:t>
        </w:r>
        <w:r w:rsidRPr="00094840">
          <w:rPr>
            <w:rFonts w:ascii="Times New Roman" w:hAnsi="Times New Roman" w:cs="Times New Roman"/>
            <w:sz w:val="24"/>
            <w:szCs w:val="24"/>
            <w:lang w:val="en-US"/>
            <w:rPrChange w:id="291" w:author="Richard Wen" w:date="2024-10-29T19:28:00Z" w16du:dateUtc="2024-10-29T23:28:00Z">
              <w:rPr>
                <w:rFonts w:ascii="Times New Roman" w:hAnsi="Times New Roman" w:cs="Times New Roman"/>
                <w:lang w:val="en-US"/>
              </w:rPr>
            </w:rPrChange>
          </w:rPr>
          <w:t xml:space="preserve">. 2020;40(9):288. </w:t>
        </w:r>
      </w:ins>
    </w:p>
    <w:p w14:paraId="1D9D4F54" w14:textId="77777777" w:rsidR="00094840" w:rsidRPr="00094840" w:rsidRDefault="00094840" w:rsidP="00094840">
      <w:pPr>
        <w:pStyle w:val="Bibliography"/>
        <w:rPr>
          <w:ins w:id="292" w:author="Richard Wen" w:date="2024-10-29T19:28:00Z" w16du:dateUtc="2024-10-29T23:28:00Z"/>
          <w:rFonts w:ascii="Times New Roman" w:hAnsi="Times New Roman" w:cs="Times New Roman"/>
          <w:sz w:val="24"/>
          <w:szCs w:val="24"/>
          <w:lang w:val="en-US"/>
          <w:rPrChange w:id="293" w:author="Richard Wen" w:date="2024-10-29T19:28:00Z" w16du:dateUtc="2024-10-29T23:28:00Z">
            <w:rPr>
              <w:ins w:id="294" w:author="Richard Wen" w:date="2024-10-29T19:28:00Z" w16du:dateUtc="2024-10-29T23:28:00Z"/>
              <w:rFonts w:ascii="Times New Roman" w:hAnsi="Times New Roman" w:cs="Times New Roman"/>
              <w:lang w:val="en-US"/>
            </w:rPr>
          </w:rPrChange>
        </w:rPr>
        <w:pPrChange w:id="295" w:author="Richard Wen" w:date="2024-10-29T19:28:00Z" w16du:dateUtc="2024-10-29T23:28:00Z">
          <w:pPr>
            <w:widowControl w:val="0"/>
            <w:autoSpaceDE w:val="0"/>
            <w:autoSpaceDN w:val="0"/>
            <w:adjustRightInd w:val="0"/>
            <w:spacing w:after="0" w:line="240" w:lineRule="auto"/>
          </w:pPr>
        </w:pPrChange>
      </w:pPr>
      <w:ins w:id="296" w:author="Richard Wen" w:date="2024-10-29T19:28:00Z" w16du:dateUtc="2024-10-29T23:28:00Z">
        <w:r w:rsidRPr="00094840">
          <w:rPr>
            <w:rFonts w:ascii="Times New Roman" w:hAnsi="Times New Roman" w:cs="Times New Roman"/>
            <w:sz w:val="24"/>
            <w:szCs w:val="24"/>
            <w:lang w:val="en-US"/>
            <w:rPrChange w:id="297" w:author="Richard Wen" w:date="2024-10-29T19:28:00Z" w16du:dateUtc="2024-10-29T23:28:00Z">
              <w:rPr>
                <w:rFonts w:ascii="Times New Roman" w:hAnsi="Times New Roman" w:cs="Times New Roman"/>
                <w:lang w:val="en-US"/>
              </w:rPr>
            </w:rPrChange>
          </w:rPr>
          <w:t xml:space="preserve">18. </w:t>
        </w:r>
        <w:r w:rsidRPr="00094840">
          <w:rPr>
            <w:rFonts w:ascii="Times New Roman" w:hAnsi="Times New Roman" w:cs="Times New Roman"/>
            <w:sz w:val="24"/>
            <w:szCs w:val="24"/>
            <w:lang w:val="en-US"/>
            <w:rPrChange w:id="298" w:author="Richard Wen" w:date="2024-10-29T19:28:00Z" w16du:dateUtc="2024-10-29T23:28:00Z">
              <w:rPr>
                <w:rFonts w:ascii="Times New Roman" w:hAnsi="Times New Roman" w:cs="Times New Roman"/>
                <w:lang w:val="en-US"/>
              </w:rPr>
            </w:rPrChange>
          </w:rPr>
          <w:tab/>
        </w:r>
        <w:proofErr w:type="spellStart"/>
        <w:r w:rsidRPr="00094840">
          <w:rPr>
            <w:rFonts w:ascii="Times New Roman" w:hAnsi="Times New Roman" w:cs="Times New Roman"/>
            <w:sz w:val="24"/>
            <w:szCs w:val="24"/>
            <w:lang w:val="en-US"/>
            <w:rPrChange w:id="299" w:author="Richard Wen" w:date="2024-10-29T19:28:00Z" w16du:dateUtc="2024-10-29T23:28:00Z">
              <w:rPr>
                <w:rFonts w:ascii="Times New Roman" w:hAnsi="Times New Roman" w:cs="Times New Roman"/>
                <w:lang w:val="en-US"/>
              </w:rPr>
            </w:rPrChange>
          </w:rPr>
          <w:t>Gössling</w:t>
        </w:r>
        <w:proofErr w:type="spellEnd"/>
        <w:r w:rsidRPr="00094840">
          <w:rPr>
            <w:rFonts w:ascii="Times New Roman" w:hAnsi="Times New Roman" w:cs="Times New Roman"/>
            <w:sz w:val="24"/>
            <w:szCs w:val="24"/>
            <w:lang w:val="en-US"/>
            <w:rPrChange w:id="300" w:author="Richard Wen" w:date="2024-10-29T19:28:00Z" w16du:dateUtc="2024-10-29T23:28:00Z">
              <w:rPr>
                <w:rFonts w:ascii="Times New Roman" w:hAnsi="Times New Roman" w:cs="Times New Roman"/>
                <w:lang w:val="en-US"/>
              </w:rPr>
            </w:rPrChange>
          </w:rPr>
          <w:t xml:space="preserve"> S, McRae S. Subjectively safe cycling infrastructure: new insights for urban designs. </w:t>
        </w:r>
        <w:r w:rsidRPr="00094840">
          <w:rPr>
            <w:rFonts w:ascii="Times New Roman" w:hAnsi="Times New Roman" w:cs="Times New Roman"/>
            <w:i/>
            <w:iCs/>
            <w:sz w:val="24"/>
            <w:szCs w:val="24"/>
            <w:lang w:val="en-US"/>
            <w:rPrChange w:id="301" w:author="Richard Wen" w:date="2024-10-29T19:28:00Z" w16du:dateUtc="2024-10-29T23:28:00Z">
              <w:rPr>
                <w:rFonts w:ascii="Times New Roman" w:hAnsi="Times New Roman" w:cs="Times New Roman"/>
                <w:i/>
                <w:iCs/>
                <w:lang w:val="en-US"/>
              </w:rPr>
            </w:rPrChange>
          </w:rPr>
          <w:t>Journal of Transport Geography</w:t>
        </w:r>
        <w:r w:rsidRPr="00094840">
          <w:rPr>
            <w:rFonts w:ascii="Times New Roman" w:hAnsi="Times New Roman" w:cs="Times New Roman"/>
            <w:sz w:val="24"/>
            <w:szCs w:val="24"/>
            <w:lang w:val="en-US"/>
            <w:rPrChange w:id="302" w:author="Richard Wen" w:date="2024-10-29T19:28:00Z" w16du:dateUtc="2024-10-29T23:28:00Z">
              <w:rPr>
                <w:rFonts w:ascii="Times New Roman" w:hAnsi="Times New Roman" w:cs="Times New Roman"/>
                <w:lang w:val="en-US"/>
              </w:rPr>
            </w:rPrChange>
          </w:rPr>
          <w:t xml:space="preserve">. </w:t>
        </w:r>
        <w:proofErr w:type="gramStart"/>
        <w:r w:rsidRPr="00094840">
          <w:rPr>
            <w:rFonts w:ascii="Times New Roman" w:hAnsi="Times New Roman" w:cs="Times New Roman"/>
            <w:sz w:val="24"/>
            <w:szCs w:val="24"/>
            <w:lang w:val="en-US"/>
            <w:rPrChange w:id="303" w:author="Richard Wen" w:date="2024-10-29T19:28:00Z" w16du:dateUtc="2024-10-29T23:28:00Z">
              <w:rPr>
                <w:rFonts w:ascii="Times New Roman" w:hAnsi="Times New Roman" w:cs="Times New Roman"/>
                <w:lang w:val="en-US"/>
              </w:rPr>
            </w:rPrChange>
          </w:rPr>
          <w:t>2022;101:103340</w:t>
        </w:r>
        <w:proofErr w:type="gramEnd"/>
        <w:r w:rsidRPr="00094840">
          <w:rPr>
            <w:rFonts w:ascii="Times New Roman" w:hAnsi="Times New Roman" w:cs="Times New Roman"/>
            <w:sz w:val="24"/>
            <w:szCs w:val="24"/>
            <w:lang w:val="en-US"/>
            <w:rPrChange w:id="304" w:author="Richard Wen" w:date="2024-10-29T19:28:00Z" w16du:dateUtc="2024-10-29T23:28:00Z">
              <w:rPr>
                <w:rFonts w:ascii="Times New Roman" w:hAnsi="Times New Roman" w:cs="Times New Roman"/>
                <w:lang w:val="en-US"/>
              </w:rPr>
            </w:rPrChange>
          </w:rPr>
          <w:t xml:space="preserve">. </w:t>
        </w:r>
      </w:ins>
    </w:p>
    <w:p w14:paraId="36F90D54" w14:textId="77777777" w:rsidR="00094840" w:rsidRPr="00094840" w:rsidRDefault="00094840" w:rsidP="00094840">
      <w:pPr>
        <w:pStyle w:val="Bibliography"/>
        <w:rPr>
          <w:ins w:id="305" w:author="Richard Wen" w:date="2024-10-29T19:28:00Z" w16du:dateUtc="2024-10-29T23:28:00Z"/>
          <w:rFonts w:ascii="Times New Roman" w:hAnsi="Times New Roman" w:cs="Times New Roman"/>
          <w:sz w:val="24"/>
          <w:szCs w:val="24"/>
          <w:lang w:val="en-US"/>
          <w:rPrChange w:id="306" w:author="Richard Wen" w:date="2024-10-29T19:28:00Z" w16du:dateUtc="2024-10-29T23:28:00Z">
            <w:rPr>
              <w:ins w:id="307" w:author="Richard Wen" w:date="2024-10-29T19:28:00Z" w16du:dateUtc="2024-10-29T23:28:00Z"/>
              <w:rFonts w:ascii="Times New Roman" w:hAnsi="Times New Roman" w:cs="Times New Roman"/>
              <w:lang w:val="en-US"/>
            </w:rPr>
          </w:rPrChange>
        </w:rPr>
        <w:pPrChange w:id="308" w:author="Richard Wen" w:date="2024-10-29T19:28:00Z" w16du:dateUtc="2024-10-29T23:28:00Z">
          <w:pPr>
            <w:widowControl w:val="0"/>
            <w:autoSpaceDE w:val="0"/>
            <w:autoSpaceDN w:val="0"/>
            <w:adjustRightInd w:val="0"/>
            <w:spacing w:after="0" w:line="240" w:lineRule="auto"/>
          </w:pPr>
        </w:pPrChange>
      </w:pPr>
      <w:ins w:id="309" w:author="Richard Wen" w:date="2024-10-29T19:28:00Z" w16du:dateUtc="2024-10-29T23:28:00Z">
        <w:r w:rsidRPr="00094840">
          <w:rPr>
            <w:rFonts w:ascii="Times New Roman" w:hAnsi="Times New Roman" w:cs="Times New Roman"/>
            <w:sz w:val="24"/>
            <w:szCs w:val="24"/>
            <w:lang w:val="en-US"/>
            <w:rPrChange w:id="310" w:author="Richard Wen" w:date="2024-10-29T19:28:00Z" w16du:dateUtc="2024-10-29T23:28:00Z">
              <w:rPr>
                <w:rFonts w:ascii="Times New Roman" w:hAnsi="Times New Roman" w:cs="Times New Roman"/>
                <w:lang w:val="en-US"/>
              </w:rPr>
            </w:rPrChange>
          </w:rPr>
          <w:t xml:space="preserve">19. </w:t>
        </w:r>
        <w:r w:rsidRPr="00094840">
          <w:rPr>
            <w:rFonts w:ascii="Times New Roman" w:hAnsi="Times New Roman" w:cs="Times New Roman"/>
            <w:sz w:val="24"/>
            <w:szCs w:val="24"/>
            <w:lang w:val="en-US"/>
            <w:rPrChange w:id="311" w:author="Richard Wen" w:date="2024-10-29T19:28:00Z" w16du:dateUtc="2024-10-29T23:28:00Z">
              <w:rPr>
                <w:rFonts w:ascii="Times New Roman" w:hAnsi="Times New Roman" w:cs="Times New Roman"/>
                <w:lang w:val="en-US"/>
              </w:rPr>
            </w:rPrChange>
          </w:rPr>
          <w:tab/>
          <w:t xml:space="preserve">Fischer J, Winters M. COVID-19 street reallocation in mid-sized Canadian cities: socio-spatial equity patterns. </w:t>
        </w:r>
        <w:r w:rsidRPr="00094840">
          <w:rPr>
            <w:rFonts w:ascii="Times New Roman" w:hAnsi="Times New Roman" w:cs="Times New Roman"/>
            <w:i/>
            <w:iCs/>
            <w:sz w:val="24"/>
            <w:szCs w:val="24"/>
            <w:lang w:val="en-US"/>
            <w:rPrChange w:id="312" w:author="Richard Wen" w:date="2024-10-29T19:28:00Z" w16du:dateUtc="2024-10-29T23:28:00Z">
              <w:rPr>
                <w:rFonts w:ascii="Times New Roman" w:hAnsi="Times New Roman" w:cs="Times New Roman"/>
                <w:i/>
                <w:iCs/>
                <w:lang w:val="en-US"/>
              </w:rPr>
            </w:rPrChange>
          </w:rPr>
          <w:t>Can J Public Health</w:t>
        </w:r>
        <w:r w:rsidRPr="00094840">
          <w:rPr>
            <w:rFonts w:ascii="Times New Roman" w:hAnsi="Times New Roman" w:cs="Times New Roman"/>
            <w:sz w:val="24"/>
            <w:szCs w:val="24"/>
            <w:lang w:val="en-US"/>
            <w:rPrChange w:id="313" w:author="Richard Wen" w:date="2024-10-29T19:28:00Z" w16du:dateUtc="2024-10-29T23:28:00Z">
              <w:rPr>
                <w:rFonts w:ascii="Times New Roman" w:hAnsi="Times New Roman" w:cs="Times New Roman"/>
                <w:lang w:val="en-US"/>
              </w:rPr>
            </w:rPrChange>
          </w:rPr>
          <w:t xml:space="preserve">. 2021;112(3):376–390. </w:t>
        </w:r>
      </w:ins>
    </w:p>
    <w:p w14:paraId="0B8111C1" w14:textId="77777777" w:rsidR="00094840" w:rsidRPr="00094840" w:rsidRDefault="00094840" w:rsidP="00094840">
      <w:pPr>
        <w:pStyle w:val="Bibliography"/>
        <w:rPr>
          <w:ins w:id="314" w:author="Richard Wen" w:date="2024-10-29T19:28:00Z" w16du:dateUtc="2024-10-29T23:28:00Z"/>
          <w:rFonts w:ascii="Times New Roman" w:hAnsi="Times New Roman" w:cs="Times New Roman"/>
          <w:sz w:val="24"/>
          <w:szCs w:val="24"/>
          <w:lang w:val="en-US"/>
          <w:rPrChange w:id="315" w:author="Richard Wen" w:date="2024-10-29T19:28:00Z" w16du:dateUtc="2024-10-29T23:28:00Z">
            <w:rPr>
              <w:ins w:id="316" w:author="Richard Wen" w:date="2024-10-29T19:28:00Z" w16du:dateUtc="2024-10-29T23:28:00Z"/>
              <w:rFonts w:ascii="Times New Roman" w:hAnsi="Times New Roman" w:cs="Times New Roman"/>
              <w:lang w:val="en-US"/>
            </w:rPr>
          </w:rPrChange>
        </w:rPr>
        <w:pPrChange w:id="317" w:author="Richard Wen" w:date="2024-10-29T19:28:00Z" w16du:dateUtc="2024-10-29T23:28:00Z">
          <w:pPr>
            <w:widowControl w:val="0"/>
            <w:autoSpaceDE w:val="0"/>
            <w:autoSpaceDN w:val="0"/>
            <w:adjustRightInd w:val="0"/>
            <w:spacing w:after="0" w:line="240" w:lineRule="auto"/>
          </w:pPr>
        </w:pPrChange>
      </w:pPr>
      <w:ins w:id="318" w:author="Richard Wen" w:date="2024-10-29T19:28:00Z" w16du:dateUtc="2024-10-29T23:28:00Z">
        <w:r w:rsidRPr="00094840">
          <w:rPr>
            <w:rFonts w:ascii="Times New Roman" w:hAnsi="Times New Roman" w:cs="Times New Roman"/>
            <w:sz w:val="24"/>
            <w:szCs w:val="24"/>
            <w:lang w:val="en-US"/>
            <w:rPrChange w:id="319" w:author="Richard Wen" w:date="2024-10-29T19:28:00Z" w16du:dateUtc="2024-10-29T23:28:00Z">
              <w:rPr>
                <w:rFonts w:ascii="Times New Roman" w:hAnsi="Times New Roman" w:cs="Times New Roman"/>
                <w:lang w:val="en-US"/>
              </w:rPr>
            </w:rPrChange>
          </w:rPr>
          <w:t xml:space="preserve">20. </w:t>
        </w:r>
        <w:r w:rsidRPr="00094840">
          <w:rPr>
            <w:rFonts w:ascii="Times New Roman" w:hAnsi="Times New Roman" w:cs="Times New Roman"/>
            <w:sz w:val="24"/>
            <w:szCs w:val="24"/>
            <w:lang w:val="en-US"/>
            <w:rPrChange w:id="320" w:author="Richard Wen" w:date="2024-10-29T19:28:00Z" w16du:dateUtc="2024-10-29T23:28:00Z">
              <w:rPr>
                <w:rFonts w:ascii="Times New Roman" w:hAnsi="Times New Roman" w:cs="Times New Roman"/>
                <w:lang w:val="en-US"/>
              </w:rPr>
            </w:rPrChange>
          </w:rPr>
          <w:tab/>
          <w:t>Canadian Institute for Health Information. Injury and trauma emergency department and hospitalization statistics, 2020–2021. 2022;(https://www.cihi.ca/sites/default/files/document/injury-trauma-emergency-dept-hospitalizations-2020-2021-data-tables-en.xlsx). (Accessed April 26, 2023)</w:t>
        </w:r>
      </w:ins>
    </w:p>
    <w:p w14:paraId="7192E277" w14:textId="77777777" w:rsidR="00094840" w:rsidRPr="00094840" w:rsidRDefault="00094840" w:rsidP="00094840">
      <w:pPr>
        <w:pStyle w:val="Bibliography"/>
        <w:rPr>
          <w:ins w:id="321" w:author="Richard Wen" w:date="2024-10-29T19:28:00Z" w16du:dateUtc="2024-10-29T23:28:00Z"/>
          <w:rFonts w:ascii="Times New Roman" w:hAnsi="Times New Roman" w:cs="Times New Roman"/>
          <w:sz w:val="24"/>
          <w:szCs w:val="24"/>
          <w:lang w:val="en-US"/>
          <w:rPrChange w:id="322" w:author="Richard Wen" w:date="2024-10-29T19:28:00Z" w16du:dateUtc="2024-10-29T23:28:00Z">
            <w:rPr>
              <w:ins w:id="323" w:author="Richard Wen" w:date="2024-10-29T19:28:00Z" w16du:dateUtc="2024-10-29T23:28:00Z"/>
              <w:rFonts w:ascii="Times New Roman" w:hAnsi="Times New Roman" w:cs="Times New Roman"/>
              <w:lang w:val="en-US"/>
            </w:rPr>
          </w:rPrChange>
        </w:rPr>
        <w:pPrChange w:id="324" w:author="Richard Wen" w:date="2024-10-29T19:28:00Z" w16du:dateUtc="2024-10-29T23:28:00Z">
          <w:pPr>
            <w:widowControl w:val="0"/>
            <w:autoSpaceDE w:val="0"/>
            <w:autoSpaceDN w:val="0"/>
            <w:adjustRightInd w:val="0"/>
            <w:spacing w:after="0" w:line="240" w:lineRule="auto"/>
          </w:pPr>
        </w:pPrChange>
      </w:pPr>
      <w:ins w:id="325" w:author="Richard Wen" w:date="2024-10-29T19:28:00Z" w16du:dateUtc="2024-10-29T23:28:00Z">
        <w:r w:rsidRPr="00094840">
          <w:rPr>
            <w:rFonts w:ascii="Times New Roman" w:hAnsi="Times New Roman" w:cs="Times New Roman"/>
            <w:sz w:val="24"/>
            <w:szCs w:val="24"/>
            <w:lang w:val="en-US"/>
            <w:rPrChange w:id="326" w:author="Richard Wen" w:date="2024-10-29T19:28:00Z" w16du:dateUtc="2024-10-29T23:28:00Z">
              <w:rPr>
                <w:rFonts w:ascii="Times New Roman" w:hAnsi="Times New Roman" w:cs="Times New Roman"/>
                <w:lang w:val="en-US"/>
              </w:rPr>
            </w:rPrChange>
          </w:rPr>
          <w:t xml:space="preserve">21. </w:t>
        </w:r>
        <w:r w:rsidRPr="00094840">
          <w:rPr>
            <w:rFonts w:ascii="Times New Roman" w:hAnsi="Times New Roman" w:cs="Times New Roman"/>
            <w:sz w:val="24"/>
            <w:szCs w:val="24"/>
            <w:lang w:val="en-US"/>
            <w:rPrChange w:id="327" w:author="Richard Wen" w:date="2024-10-29T19:28:00Z" w16du:dateUtc="2024-10-29T23:28:00Z">
              <w:rPr>
                <w:rFonts w:ascii="Times New Roman" w:hAnsi="Times New Roman" w:cs="Times New Roman"/>
                <w:lang w:val="en-US"/>
              </w:rPr>
            </w:rPrChange>
          </w:rPr>
          <w:tab/>
          <w:t>Canadian Institute for Health Information. National ambulatory care reporting system metadata (NACRS). 2023;(www.cihi.ca/en/national-ambulatory-care-reporting-system-metadata-nacrs). (Accessed April 27, 2023)</w:t>
        </w:r>
      </w:ins>
    </w:p>
    <w:p w14:paraId="2B06E8C4" w14:textId="77777777" w:rsidR="00094840" w:rsidRPr="00094840" w:rsidRDefault="00094840" w:rsidP="00094840">
      <w:pPr>
        <w:pStyle w:val="Bibliography"/>
        <w:rPr>
          <w:ins w:id="328" w:author="Richard Wen" w:date="2024-10-29T19:28:00Z" w16du:dateUtc="2024-10-29T23:28:00Z"/>
          <w:rFonts w:ascii="Times New Roman" w:hAnsi="Times New Roman" w:cs="Times New Roman"/>
          <w:sz w:val="24"/>
          <w:szCs w:val="24"/>
          <w:lang w:val="en-US"/>
          <w:rPrChange w:id="329" w:author="Richard Wen" w:date="2024-10-29T19:28:00Z" w16du:dateUtc="2024-10-29T23:28:00Z">
            <w:rPr>
              <w:ins w:id="330" w:author="Richard Wen" w:date="2024-10-29T19:28:00Z" w16du:dateUtc="2024-10-29T23:28:00Z"/>
              <w:rFonts w:ascii="Times New Roman" w:hAnsi="Times New Roman" w:cs="Times New Roman"/>
              <w:lang w:val="en-US"/>
            </w:rPr>
          </w:rPrChange>
        </w:rPr>
        <w:pPrChange w:id="331" w:author="Richard Wen" w:date="2024-10-29T19:28:00Z" w16du:dateUtc="2024-10-29T23:28:00Z">
          <w:pPr>
            <w:widowControl w:val="0"/>
            <w:autoSpaceDE w:val="0"/>
            <w:autoSpaceDN w:val="0"/>
            <w:adjustRightInd w:val="0"/>
            <w:spacing w:after="0" w:line="240" w:lineRule="auto"/>
          </w:pPr>
        </w:pPrChange>
      </w:pPr>
      <w:ins w:id="332" w:author="Richard Wen" w:date="2024-10-29T19:28:00Z" w16du:dateUtc="2024-10-29T23:28:00Z">
        <w:r w:rsidRPr="00094840">
          <w:rPr>
            <w:rFonts w:ascii="Times New Roman" w:hAnsi="Times New Roman" w:cs="Times New Roman"/>
            <w:sz w:val="24"/>
            <w:szCs w:val="24"/>
            <w:lang w:val="en-US"/>
            <w:rPrChange w:id="333" w:author="Richard Wen" w:date="2024-10-29T19:28:00Z" w16du:dateUtc="2024-10-29T23:28:00Z">
              <w:rPr>
                <w:rFonts w:ascii="Times New Roman" w:hAnsi="Times New Roman" w:cs="Times New Roman"/>
                <w:lang w:val="en-US"/>
              </w:rPr>
            </w:rPrChange>
          </w:rPr>
          <w:t xml:space="preserve">22. </w:t>
        </w:r>
        <w:r w:rsidRPr="00094840">
          <w:rPr>
            <w:rFonts w:ascii="Times New Roman" w:hAnsi="Times New Roman" w:cs="Times New Roman"/>
            <w:sz w:val="24"/>
            <w:szCs w:val="24"/>
            <w:lang w:val="en-US"/>
            <w:rPrChange w:id="334" w:author="Richard Wen" w:date="2024-10-29T19:28:00Z" w16du:dateUtc="2024-10-29T23:28:00Z">
              <w:rPr>
                <w:rFonts w:ascii="Times New Roman" w:hAnsi="Times New Roman" w:cs="Times New Roman"/>
                <w:lang w:val="en-US"/>
              </w:rPr>
            </w:rPrChange>
          </w:rPr>
          <w:tab/>
        </w:r>
        <w:proofErr w:type="spellStart"/>
        <w:r w:rsidRPr="00094840">
          <w:rPr>
            <w:rFonts w:ascii="Times New Roman" w:hAnsi="Times New Roman" w:cs="Times New Roman"/>
            <w:sz w:val="24"/>
            <w:szCs w:val="24"/>
            <w:lang w:val="en-US"/>
            <w:rPrChange w:id="335" w:author="Richard Wen" w:date="2024-10-29T19:28:00Z" w16du:dateUtc="2024-10-29T23:28:00Z">
              <w:rPr>
                <w:rFonts w:ascii="Times New Roman" w:hAnsi="Times New Roman" w:cs="Times New Roman"/>
                <w:lang w:val="en-US"/>
              </w:rPr>
            </w:rPrChange>
          </w:rPr>
          <w:t>Batomen</w:t>
        </w:r>
        <w:proofErr w:type="spellEnd"/>
        <w:r w:rsidRPr="00094840">
          <w:rPr>
            <w:rFonts w:ascii="Times New Roman" w:hAnsi="Times New Roman" w:cs="Times New Roman"/>
            <w:sz w:val="24"/>
            <w:szCs w:val="24"/>
            <w:lang w:val="en-US"/>
            <w:rPrChange w:id="336" w:author="Richard Wen" w:date="2024-10-29T19:28:00Z" w16du:dateUtc="2024-10-29T23:28:00Z">
              <w:rPr>
                <w:rFonts w:ascii="Times New Roman" w:hAnsi="Times New Roman" w:cs="Times New Roman"/>
                <w:lang w:val="en-US"/>
              </w:rPr>
            </w:rPrChange>
          </w:rPr>
          <w:t xml:space="preserve"> B, Macpherson A, Lewis J, et al. </w:t>
        </w:r>
        <w:proofErr w:type="gramStart"/>
        <w:r w:rsidRPr="00094840">
          <w:rPr>
            <w:rFonts w:ascii="Times New Roman" w:hAnsi="Times New Roman" w:cs="Times New Roman"/>
            <w:sz w:val="24"/>
            <w:szCs w:val="24"/>
            <w:lang w:val="en-US"/>
            <w:rPrChange w:id="337" w:author="Richard Wen" w:date="2024-10-29T19:28:00Z" w16du:dateUtc="2024-10-29T23:28:00Z">
              <w:rPr>
                <w:rFonts w:ascii="Times New Roman" w:hAnsi="Times New Roman" w:cs="Times New Roman"/>
                <w:lang w:val="en-US"/>
              </w:rPr>
            </w:rPrChange>
          </w:rPr>
          <w:t>Vulnerable road</w:t>
        </w:r>
        <w:proofErr w:type="gramEnd"/>
        <w:r w:rsidRPr="00094840">
          <w:rPr>
            <w:rFonts w:ascii="Times New Roman" w:hAnsi="Times New Roman" w:cs="Times New Roman"/>
            <w:sz w:val="24"/>
            <w:szCs w:val="24"/>
            <w:lang w:val="en-US"/>
            <w:rPrChange w:id="338" w:author="Richard Wen" w:date="2024-10-29T19:28:00Z" w16du:dateUtc="2024-10-29T23:28:00Z">
              <w:rPr>
                <w:rFonts w:ascii="Times New Roman" w:hAnsi="Times New Roman" w:cs="Times New Roman"/>
                <w:lang w:val="en-US"/>
              </w:rPr>
            </w:rPrChange>
          </w:rPr>
          <w:t xml:space="preserve"> user injury trends following the COVID-19 pandemic in Toronto, Canada: an interrupted time series analysis. </w:t>
        </w:r>
        <w:r w:rsidRPr="00094840">
          <w:rPr>
            <w:rFonts w:ascii="Times New Roman" w:hAnsi="Times New Roman" w:cs="Times New Roman"/>
            <w:i/>
            <w:iCs/>
            <w:sz w:val="24"/>
            <w:szCs w:val="24"/>
            <w:lang w:val="en-US"/>
            <w:rPrChange w:id="339" w:author="Richard Wen" w:date="2024-10-29T19:28:00Z" w16du:dateUtc="2024-10-29T23:28:00Z">
              <w:rPr>
                <w:rFonts w:ascii="Times New Roman" w:hAnsi="Times New Roman" w:cs="Times New Roman"/>
                <w:i/>
                <w:iCs/>
                <w:lang w:val="en-US"/>
              </w:rPr>
            </w:rPrChange>
          </w:rPr>
          <w:t>Journal of Safety Research</w:t>
        </w:r>
        <w:r w:rsidRPr="00094840">
          <w:rPr>
            <w:rFonts w:ascii="Times New Roman" w:hAnsi="Times New Roman" w:cs="Times New Roman"/>
            <w:sz w:val="24"/>
            <w:szCs w:val="24"/>
            <w:lang w:val="en-US"/>
            <w:rPrChange w:id="340" w:author="Richard Wen" w:date="2024-10-29T19:28:00Z" w16du:dateUtc="2024-10-29T23:28:00Z">
              <w:rPr>
                <w:rFonts w:ascii="Times New Roman" w:hAnsi="Times New Roman" w:cs="Times New Roman"/>
                <w:lang w:val="en-US"/>
              </w:rPr>
            </w:rPrChange>
          </w:rPr>
          <w:t xml:space="preserve">. </w:t>
        </w:r>
        <w:proofErr w:type="gramStart"/>
        <w:r w:rsidRPr="00094840">
          <w:rPr>
            <w:rFonts w:ascii="Times New Roman" w:hAnsi="Times New Roman" w:cs="Times New Roman"/>
            <w:sz w:val="24"/>
            <w:szCs w:val="24"/>
            <w:lang w:val="en-US"/>
            <w:rPrChange w:id="341" w:author="Richard Wen" w:date="2024-10-29T19:28:00Z" w16du:dateUtc="2024-10-29T23:28:00Z">
              <w:rPr>
                <w:rFonts w:ascii="Times New Roman" w:hAnsi="Times New Roman" w:cs="Times New Roman"/>
                <w:lang w:val="en-US"/>
              </w:rPr>
            </w:rPrChange>
          </w:rPr>
          <w:t>2024;89:152</w:t>
        </w:r>
        <w:proofErr w:type="gramEnd"/>
        <w:r w:rsidRPr="00094840">
          <w:rPr>
            <w:rFonts w:ascii="Times New Roman" w:hAnsi="Times New Roman" w:cs="Times New Roman"/>
            <w:sz w:val="24"/>
            <w:szCs w:val="24"/>
            <w:lang w:val="en-US"/>
            <w:rPrChange w:id="342" w:author="Richard Wen" w:date="2024-10-29T19:28:00Z" w16du:dateUtc="2024-10-29T23:28:00Z">
              <w:rPr>
                <w:rFonts w:ascii="Times New Roman" w:hAnsi="Times New Roman" w:cs="Times New Roman"/>
                <w:lang w:val="en-US"/>
              </w:rPr>
            </w:rPrChange>
          </w:rPr>
          <w:t xml:space="preserve">–159. </w:t>
        </w:r>
      </w:ins>
    </w:p>
    <w:p w14:paraId="431C7282" w14:textId="77777777" w:rsidR="00094840" w:rsidRPr="00094840" w:rsidRDefault="00094840" w:rsidP="00094840">
      <w:pPr>
        <w:pStyle w:val="Bibliography"/>
        <w:rPr>
          <w:ins w:id="343" w:author="Richard Wen" w:date="2024-10-29T19:28:00Z" w16du:dateUtc="2024-10-29T23:28:00Z"/>
          <w:rFonts w:ascii="Times New Roman" w:hAnsi="Times New Roman" w:cs="Times New Roman"/>
          <w:sz w:val="24"/>
          <w:szCs w:val="24"/>
          <w:lang w:val="en-US"/>
          <w:rPrChange w:id="344" w:author="Richard Wen" w:date="2024-10-29T19:28:00Z" w16du:dateUtc="2024-10-29T23:28:00Z">
            <w:rPr>
              <w:ins w:id="345" w:author="Richard Wen" w:date="2024-10-29T19:28:00Z" w16du:dateUtc="2024-10-29T23:28:00Z"/>
              <w:rFonts w:ascii="Times New Roman" w:hAnsi="Times New Roman" w:cs="Times New Roman"/>
              <w:lang w:val="en-US"/>
            </w:rPr>
          </w:rPrChange>
        </w:rPr>
        <w:pPrChange w:id="346" w:author="Richard Wen" w:date="2024-10-29T19:28:00Z" w16du:dateUtc="2024-10-29T23:28:00Z">
          <w:pPr>
            <w:widowControl w:val="0"/>
            <w:autoSpaceDE w:val="0"/>
            <w:autoSpaceDN w:val="0"/>
            <w:adjustRightInd w:val="0"/>
            <w:spacing w:after="0" w:line="240" w:lineRule="auto"/>
          </w:pPr>
        </w:pPrChange>
      </w:pPr>
      <w:ins w:id="347" w:author="Richard Wen" w:date="2024-10-29T19:28:00Z" w16du:dateUtc="2024-10-29T23:28:00Z">
        <w:r w:rsidRPr="00094840">
          <w:rPr>
            <w:rFonts w:ascii="Times New Roman" w:hAnsi="Times New Roman" w:cs="Times New Roman"/>
            <w:sz w:val="24"/>
            <w:szCs w:val="24"/>
            <w:lang w:val="en-US"/>
            <w:rPrChange w:id="348" w:author="Richard Wen" w:date="2024-10-29T19:28:00Z" w16du:dateUtc="2024-10-29T23:28:00Z">
              <w:rPr>
                <w:rFonts w:ascii="Times New Roman" w:hAnsi="Times New Roman" w:cs="Times New Roman"/>
                <w:lang w:val="en-US"/>
              </w:rPr>
            </w:rPrChange>
          </w:rPr>
          <w:lastRenderedPageBreak/>
          <w:t xml:space="preserve">23. </w:t>
        </w:r>
        <w:r w:rsidRPr="00094840">
          <w:rPr>
            <w:rFonts w:ascii="Times New Roman" w:hAnsi="Times New Roman" w:cs="Times New Roman"/>
            <w:sz w:val="24"/>
            <w:szCs w:val="24"/>
            <w:lang w:val="en-US"/>
            <w:rPrChange w:id="349" w:author="Richard Wen" w:date="2024-10-29T19:28:00Z" w16du:dateUtc="2024-10-29T23:28:00Z">
              <w:rPr>
                <w:rFonts w:ascii="Times New Roman" w:hAnsi="Times New Roman" w:cs="Times New Roman"/>
                <w:lang w:val="en-US"/>
              </w:rPr>
            </w:rPrChange>
          </w:rPr>
          <w:tab/>
        </w:r>
        <w:proofErr w:type="spellStart"/>
        <w:r w:rsidRPr="00094840">
          <w:rPr>
            <w:rFonts w:ascii="Times New Roman" w:hAnsi="Times New Roman" w:cs="Times New Roman"/>
            <w:sz w:val="24"/>
            <w:szCs w:val="24"/>
            <w:lang w:val="en-US"/>
            <w:rPrChange w:id="350" w:author="Richard Wen" w:date="2024-10-29T19:28:00Z" w16du:dateUtc="2024-10-29T23:28:00Z">
              <w:rPr>
                <w:rFonts w:ascii="Times New Roman" w:hAnsi="Times New Roman" w:cs="Times New Roman"/>
                <w:lang w:val="en-US"/>
              </w:rPr>
            </w:rPrChange>
          </w:rPr>
          <w:t>Batomen</w:t>
        </w:r>
        <w:proofErr w:type="spellEnd"/>
        <w:r w:rsidRPr="00094840">
          <w:rPr>
            <w:rFonts w:ascii="Times New Roman" w:hAnsi="Times New Roman" w:cs="Times New Roman"/>
            <w:sz w:val="24"/>
            <w:szCs w:val="24"/>
            <w:lang w:val="en-US"/>
            <w:rPrChange w:id="351" w:author="Richard Wen" w:date="2024-10-29T19:28:00Z" w16du:dateUtc="2024-10-29T23:28:00Z">
              <w:rPr>
                <w:rFonts w:ascii="Times New Roman" w:hAnsi="Times New Roman" w:cs="Times New Roman"/>
                <w:lang w:val="en-US"/>
              </w:rPr>
            </w:rPrChange>
          </w:rPr>
          <w:t xml:space="preserve"> B, Cloutier M-S, Palm M, et al. Frequent public transit </w:t>
        </w:r>
        <w:proofErr w:type="gramStart"/>
        <w:r w:rsidRPr="00094840">
          <w:rPr>
            <w:rFonts w:ascii="Times New Roman" w:hAnsi="Times New Roman" w:cs="Times New Roman"/>
            <w:sz w:val="24"/>
            <w:szCs w:val="24"/>
            <w:lang w:val="en-US"/>
            <w:rPrChange w:id="352" w:author="Richard Wen" w:date="2024-10-29T19:28:00Z" w16du:dateUtc="2024-10-29T23:28:00Z">
              <w:rPr>
                <w:rFonts w:ascii="Times New Roman" w:hAnsi="Times New Roman" w:cs="Times New Roman"/>
                <w:lang w:val="en-US"/>
              </w:rPr>
            </w:rPrChange>
          </w:rPr>
          <w:t>users</w:t>
        </w:r>
        <w:proofErr w:type="gramEnd"/>
        <w:r w:rsidRPr="00094840">
          <w:rPr>
            <w:rFonts w:ascii="Times New Roman" w:hAnsi="Times New Roman" w:cs="Times New Roman"/>
            <w:sz w:val="24"/>
            <w:szCs w:val="24"/>
            <w:lang w:val="en-US"/>
            <w:rPrChange w:id="353" w:author="Richard Wen" w:date="2024-10-29T19:28:00Z" w16du:dateUtc="2024-10-29T23:28:00Z">
              <w:rPr>
                <w:rFonts w:ascii="Times New Roman" w:hAnsi="Times New Roman" w:cs="Times New Roman"/>
                <w:lang w:val="en-US"/>
              </w:rPr>
            </w:rPrChange>
          </w:rPr>
          <w:t xml:space="preserve"> views and attitudes toward cycling in Canada in the context of the COVID-19 pandemic. </w:t>
        </w:r>
        <w:r w:rsidRPr="00094840">
          <w:rPr>
            <w:rFonts w:ascii="Times New Roman" w:hAnsi="Times New Roman" w:cs="Times New Roman"/>
            <w:i/>
            <w:iCs/>
            <w:sz w:val="24"/>
            <w:szCs w:val="24"/>
            <w:lang w:val="en-US"/>
            <w:rPrChange w:id="354" w:author="Richard Wen" w:date="2024-10-29T19:28:00Z" w16du:dateUtc="2024-10-29T23:28:00Z">
              <w:rPr>
                <w:rFonts w:ascii="Times New Roman" w:hAnsi="Times New Roman" w:cs="Times New Roman"/>
                <w:i/>
                <w:iCs/>
                <w:lang w:val="en-US"/>
              </w:rPr>
            </w:rPrChange>
          </w:rPr>
          <w:t>Multimodal Transportation</w:t>
        </w:r>
        <w:r w:rsidRPr="00094840">
          <w:rPr>
            <w:rFonts w:ascii="Times New Roman" w:hAnsi="Times New Roman" w:cs="Times New Roman"/>
            <w:sz w:val="24"/>
            <w:szCs w:val="24"/>
            <w:lang w:val="en-US"/>
            <w:rPrChange w:id="355" w:author="Richard Wen" w:date="2024-10-29T19:28:00Z" w16du:dateUtc="2024-10-29T23:28:00Z">
              <w:rPr>
                <w:rFonts w:ascii="Times New Roman" w:hAnsi="Times New Roman" w:cs="Times New Roman"/>
                <w:lang w:val="en-US"/>
              </w:rPr>
            </w:rPrChange>
          </w:rPr>
          <w:t xml:space="preserve">. 2023;2(2):100067. </w:t>
        </w:r>
      </w:ins>
    </w:p>
    <w:p w14:paraId="3561ADC2" w14:textId="77777777" w:rsidR="00094840" w:rsidRPr="00094840" w:rsidRDefault="00094840" w:rsidP="00094840">
      <w:pPr>
        <w:pStyle w:val="Bibliography"/>
        <w:rPr>
          <w:ins w:id="356" w:author="Richard Wen" w:date="2024-10-29T19:28:00Z" w16du:dateUtc="2024-10-29T23:28:00Z"/>
          <w:rFonts w:ascii="Times New Roman" w:hAnsi="Times New Roman" w:cs="Times New Roman"/>
          <w:sz w:val="24"/>
          <w:szCs w:val="24"/>
          <w:lang w:val="en-US"/>
          <w:rPrChange w:id="357" w:author="Richard Wen" w:date="2024-10-29T19:28:00Z" w16du:dateUtc="2024-10-29T23:28:00Z">
            <w:rPr>
              <w:ins w:id="358" w:author="Richard Wen" w:date="2024-10-29T19:28:00Z" w16du:dateUtc="2024-10-29T23:28:00Z"/>
              <w:rFonts w:ascii="Times New Roman" w:hAnsi="Times New Roman" w:cs="Times New Roman"/>
              <w:lang w:val="en-US"/>
            </w:rPr>
          </w:rPrChange>
        </w:rPr>
        <w:pPrChange w:id="359" w:author="Richard Wen" w:date="2024-10-29T19:28:00Z" w16du:dateUtc="2024-10-29T23:28:00Z">
          <w:pPr>
            <w:widowControl w:val="0"/>
            <w:autoSpaceDE w:val="0"/>
            <w:autoSpaceDN w:val="0"/>
            <w:adjustRightInd w:val="0"/>
            <w:spacing w:after="0" w:line="240" w:lineRule="auto"/>
          </w:pPr>
        </w:pPrChange>
      </w:pPr>
      <w:ins w:id="360" w:author="Richard Wen" w:date="2024-10-29T19:28:00Z" w16du:dateUtc="2024-10-29T23:28:00Z">
        <w:r w:rsidRPr="00094840">
          <w:rPr>
            <w:rFonts w:ascii="Times New Roman" w:hAnsi="Times New Roman" w:cs="Times New Roman"/>
            <w:sz w:val="24"/>
            <w:szCs w:val="24"/>
            <w:lang w:val="en-US"/>
            <w:rPrChange w:id="361" w:author="Richard Wen" w:date="2024-10-29T19:28:00Z" w16du:dateUtc="2024-10-29T23:28:00Z">
              <w:rPr>
                <w:rFonts w:ascii="Times New Roman" w:hAnsi="Times New Roman" w:cs="Times New Roman"/>
                <w:lang w:val="en-US"/>
              </w:rPr>
            </w:rPrChange>
          </w:rPr>
          <w:t xml:space="preserve">24. </w:t>
        </w:r>
        <w:r w:rsidRPr="00094840">
          <w:rPr>
            <w:rFonts w:ascii="Times New Roman" w:hAnsi="Times New Roman" w:cs="Times New Roman"/>
            <w:sz w:val="24"/>
            <w:szCs w:val="24"/>
            <w:lang w:val="en-US"/>
            <w:rPrChange w:id="362" w:author="Richard Wen" w:date="2024-10-29T19:28:00Z" w16du:dateUtc="2024-10-29T23:28:00Z">
              <w:rPr>
                <w:rFonts w:ascii="Times New Roman" w:hAnsi="Times New Roman" w:cs="Times New Roman"/>
                <w:lang w:val="en-US"/>
              </w:rPr>
            </w:rPrChange>
          </w:rPr>
          <w:tab/>
        </w:r>
        <w:proofErr w:type="spellStart"/>
        <w:r w:rsidRPr="00094840">
          <w:rPr>
            <w:rFonts w:ascii="Times New Roman" w:hAnsi="Times New Roman" w:cs="Times New Roman"/>
            <w:sz w:val="24"/>
            <w:szCs w:val="24"/>
            <w:lang w:val="en-US"/>
            <w:rPrChange w:id="363" w:author="Richard Wen" w:date="2024-10-29T19:28:00Z" w16du:dateUtc="2024-10-29T23:28:00Z">
              <w:rPr>
                <w:rFonts w:ascii="Times New Roman" w:hAnsi="Times New Roman" w:cs="Times New Roman"/>
                <w:lang w:val="en-US"/>
              </w:rPr>
            </w:rPrChange>
          </w:rPr>
          <w:t>Ferster</w:t>
        </w:r>
        <w:proofErr w:type="spellEnd"/>
        <w:r w:rsidRPr="00094840">
          <w:rPr>
            <w:rFonts w:ascii="Times New Roman" w:hAnsi="Times New Roman" w:cs="Times New Roman"/>
            <w:sz w:val="24"/>
            <w:szCs w:val="24"/>
            <w:lang w:val="en-US"/>
            <w:rPrChange w:id="364" w:author="Richard Wen" w:date="2024-10-29T19:28:00Z" w16du:dateUtc="2024-10-29T23:28:00Z">
              <w:rPr>
                <w:rFonts w:ascii="Times New Roman" w:hAnsi="Times New Roman" w:cs="Times New Roman"/>
                <w:lang w:val="en-US"/>
              </w:rPr>
            </w:rPrChange>
          </w:rPr>
          <w:t xml:space="preserve"> C, Fischer J, </w:t>
        </w:r>
        <w:proofErr w:type="spellStart"/>
        <w:r w:rsidRPr="00094840">
          <w:rPr>
            <w:rFonts w:ascii="Times New Roman" w:hAnsi="Times New Roman" w:cs="Times New Roman"/>
            <w:sz w:val="24"/>
            <w:szCs w:val="24"/>
            <w:lang w:val="en-US"/>
            <w:rPrChange w:id="365" w:author="Richard Wen" w:date="2024-10-29T19:28:00Z" w16du:dateUtc="2024-10-29T23:28:00Z">
              <w:rPr>
                <w:rFonts w:ascii="Times New Roman" w:hAnsi="Times New Roman" w:cs="Times New Roman"/>
                <w:lang w:val="en-US"/>
              </w:rPr>
            </w:rPrChange>
          </w:rPr>
          <w:t>Manaugh</w:t>
        </w:r>
        <w:proofErr w:type="spellEnd"/>
        <w:r w:rsidRPr="00094840">
          <w:rPr>
            <w:rFonts w:ascii="Times New Roman" w:hAnsi="Times New Roman" w:cs="Times New Roman"/>
            <w:sz w:val="24"/>
            <w:szCs w:val="24"/>
            <w:lang w:val="en-US"/>
            <w:rPrChange w:id="366" w:author="Richard Wen" w:date="2024-10-29T19:28:00Z" w16du:dateUtc="2024-10-29T23:28:00Z">
              <w:rPr>
                <w:rFonts w:ascii="Times New Roman" w:hAnsi="Times New Roman" w:cs="Times New Roman"/>
                <w:lang w:val="en-US"/>
              </w:rPr>
            </w:rPrChange>
          </w:rPr>
          <w:t xml:space="preserve"> K, et al. Using OpenStreetMap to inventory bicycle infrastructure: A comparison with open data from cities. </w:t>
        </w:r>
        <w:r w:rsidRPr="00094840">
          <w:rPr>
            <w:rFonts w:ascii="Times New Roman" w:hAnsi="Times New Roman" w:cs="Times New Roman"/>
            <w:i/>
            <w:iCs/>
            <w:sz w:val="24"/>
            <w:szCs w:val="24"/>
            <w:lang w:val="en-US"/>
            <w:rPrChange w:id="367" w:author="Richard Wen" w:date="2024-10-29T19:28:00Z" w16du:dateUtc="2024-10-29T23:28:00Z">
              <w:rPr>
                <w:rFonts w:ascii="Times New Roman" w:hAnsi="Times New Roman" w:cs="Times New Roman"/>
                <w:i/>
                <w:iCs/>
                <w:lang w:val="en-US"/>
              </w:rPr>
            </w:rPrChange>
          </w:rPr>
          <w:t>International Journal of Sustainable Transportation</w:t>
        </w:r>
        <w:r w:rsidRPr="00094840">
          <w:rPr>
            <w:rFonts w:ascii="Times New Roman" w:hAnsi="Times New Roman" w:cs="Times New Roman"/>
            <w:sz w:val="24"/>
            <w:szCs w:val="24"/>
            <w:lang w:val="en-US"/>
            <w:rPrChange w:id="368" w:author="Richard Wen" w:date="2024-10-29T19:28:00Z" w16du:dateUtc="2024-10-29T23:28:00Z">
              <w:rPr>
                <w:rFonts w:ascii="Times New Roman" w:hAnsi="Times New Roman" w:cs="Times New Roman"/>
                <w:lang w:val="en-US"/>
              </w:rPr>
            </w:rPrChange>
          </w:rPr>
          <w:t xml:space="preserve">. 2020;14(1):64–73. </w:t>
        </w:r>
      </w:ins>
    </w:p>
    <w:p w14:paraId="7F53BEB8" w14:textId="77777777" w:rsidR="00094840" w:rsidRPr="00094840" w:rsidRDefault="00094840" w:rsidP="00094840">
      <w:pPr>
        <w:pStyle w:val="Bibliography"/>
        <w:rPr>
          <w:ins w:id="369" w:author="Richard Wen" w:date="2024-10-29T19:28:00Z" w16du:dateUtc="2024-10-29T23:28:00Z"/>
          <w:rFonts w:ascii="Times New Roman" w:hAnsi="Times New Roman" w:cs="Times New Roman"/>
          <w:sz w:val="24"/>
          <w:szCs w:val="24"/>
          <w:lang w:val="en-US"/>
          <w:rPrChange w:id="370" w:author="Richard Wen" w:date="2024-10-29T19:28:00Z" w16du:dateUtc="2024-10-29T23:28:00Z">
            <w:rPr>
              <w:ins w:id="371" w:author="Richard Wen" w:date="2024-10-29T19:28:00Z" w16du:dateUtc="2024-10-29T23:28:00Z"/>
              <w:rFonts w:ascii="Times New Roman" w:hAnsi="Times New Roman" w:cs="Times New Roman"/>
              <w:lang w:val="en-US"/>
            </w:rPr>
          </w:rPrChange>
        </w:rPr>
        <w:pPrChange w:id="372" w:author="Richard Wen" w:date="2024-10-29T19:28:00Z" w16du:dateUtc="2024-10-29T23:28:00Z">
          <w:pPr>
            <w:widowControl w:val="0"/>
            <w:autoSpaceDE w:val="0"/>
            <w:autoSpaceDN w:val="0"/>
            <w:adjustRightInd w:val="0"/>
            <w:spacing w:after="0" w:line="240" w:lineRule="auto"/>
          </w:pPr>
        </w:pPrChange>
      </w:pPr>
      <w:ins w:id="373" w:author="Richard Wen" w:date="2024-10-29T19:28:00Z" w16du:dateUtc="2024-10-29T23:28:00Z">
        <w:r w:rsidRPr="00094840">
          <w:rPr>
            <w:rFonts w:ascii="Times New Roman" w:hAnsi="Times New Roman" w:cs="Times New Roman"/>
            <w:sz w:val="24"/>
            <w:szCs w:val="24"/>
            <w:lang w:val="en-US"/>
            <w:rPrChange w:id="374" w:author="Richard Wen" w:date="2024-10-29T19:28:00Z" w16du:dateUtc="2024-10-29T23:28:00Z">
              <w:rPr>
                <w:rFonts w:ascii="Times New Roman" w:hAnsi="Times New Roman" w:cs="Times New Roman"/>
                <w:lang w:val="en-US"/>
              </w:rPr>
            </w:rPrChange>
          </w:rPr>
          <w:t xml:space="preserve">25. </w:t>
        </w:r>
        <w:r w:rsidRPr="00094840">
          <w:rPr>
            <w:rFonts w:ascii="Times New Roman" w:hAnsi="Times New Roman" w:cs="Times New Roman"/>
            <w:sz w:val="24"/>
            <w:szCs w:val="24"/>
            <w:lang w:val="en-US"/>
            <w:rPrChange w:id="375" w:author="Richard Wen" w:date="2024-10-29T19:28:00Z" w16du:dateUtc="2024-10-29T23:28:00Z">
              <w:rPr>
                <w:rFonts w:ascii="Times New Roman" w:hAnsi="Times New Roman" w:cs="Times New Roman"/>
                <w:lang w:val="en-US"/>
              </w:rPr>
            </w:rPrChange>
          </w:rPr>
          <w:tab/>
        </w:r>
        <w:proofErr w:type="spellStart"/>
        <w:r w:rsidRPr="00094840">
          <w:rPr>
            <w:rFonts w:ascii="Times New Roman" w:hAnsi="Times New Roman" w:cs="Times New Roman"/>
            <w:sz w:val="24"/>
            <w:szCs w:val="24"/>
            <w:lang w:val="en-US"/>
            <w:rPrChange w:id="376" w:author="Richard Wen" w:date="2024-10-29T19:28:00Z" w16du:dateUtc="2024-10-29T23:28:00Z">
              <w:rPr>
                <w:rFonts w:ascii="Times New Roman" w:hAnsi="Times New Roman" w:cs="Times New Roman"/>
                <w:lang w:val="en-US"/>
              </w:rPr>
            </w:rPrChange>
          </w:rPr>
          <w:t>Ferster</w:t>
        </w:r>
        <w:proofErr w:type="spellEnd"/>
        <w:r w:rsidRPr="00094840">
          <w:rPr>
            <w:rFonts w:ascii="Times New Roman" w:hAnsi="Times New Roman" w:cs="Times New Roman"/>
            <w:sz w:val="24"/>
            <w:szCs w:val="24"/>
            <w:lang w:val="en-US"/>
            <w:rPrChange w:id="377" w:author="Richard Wen" w:date="2024-10-29T19:28:00Z" w16du:dateUtc="2024-10-29T23:28:00Z">
              <w:rPr>
                <w:rFonts w:ascii="Times New Roman" w:hAnsi="Times New Roman" w:cs="Times New Roman"/>
                <w:lang w:val="en-US"/>
              </w:rPr>
            </w:rPrChange>
          </w:rPr>
          <w:t xml:space="preserve"> C, Nelson T, </w:t>
        </w:r>
        <w:proofErr w:type="spellStart"/>
        <w:r w:rsidRPr="00094840">
          <w:rPr>
            <w:rFonts w:ascii="Times New Roman" w:hAnsi="Times New Roman" w:cs="Times New Roman"/>
            <w:sz w:val="24"/>
            <w:szCs w:val="24"/>
            <w:lang w:val="en-US"/>
            <w:rPrChange w:id="378" w:author="Richard Wen" w:date="2024-10-29T19:28:00Z" w16du:dateUtc="2024-10-29T23:28:00Z">
              <w:rPr>
                <w:rFonts w:ascii="Times New Roman" w:hAnsi="Times New Roman" w:cs="Times New Roman"/>
                <w:lang w:val="en-US"/>
              </w:rPr>
            </w:rPrChange>
          </w:rPr>
          <w:t>Manaugh</w:t>
        </w:r>
        <w:proofErr w:type="spellEnd"/>
        <w:r w:rsidRPr="00094840">
          <w:rPr>
            <w:rFonts w:ascii="Times New Roman" w:hAnsi="Times New Roman" w:cs="Times New Roman"/>
            <w:sz w:val="24"/>
            <w:szCs w:val="24"/>
            <w:lang w:val="en-US"/>
            <w:rPrChange w:id="379" w:author="Richard Wen" w:date="2024-10-29T19:28:00Z" w16du:dateUtc="2024-10-29T23:28:00Z">
              <w:rPr>
                <w:rFonts w:ascii="Times New Roman" w:hAnsi="Times New Roman" w:cs="Times New Roman"/>
                <w:lang w:val="en-US"/>
              </w:rPr>
            </w:rPrChange>
          </w:rPr>
          <w:t xml:space="preserve"> K, et al. Developing a national dataset of bicycle infrastructure for Canada using open data sources. </w:t>
        </w:r>
        <w:r w:rsidRPr="00094840">
          <w:rPr>
            <w:rFonts w:ascii="Times New Roman" w:hAnsi="Times New Roman" w:cs="Times New Roman"/>
            <w:i/>
            <w:iCs/>
            <w:sz w:val="24"/>
            <w:szCs w:val="24"/>
            <w:lang w:val="en-US"/>
            <w:rPrChange w:id="380" w:author="Richard Wen" w:date="2024-10-29T19:28:00Z" w16du:dateUtc="2024-10-29T23:28:00Z">
              <w:rPr>
                <w:rFonts w:ascii="Times New Roman" w:hAnsi="Times New Roman" w:cs="Times New Roman"/>
                <w:i/>
                <w:iCs/>
                <w:lang w:val="en-US"/>
              </w:rPr>
            </w:rPrChange>
          </w:rPr>
          <w:t>Environment and Planning B: Urban Analytics and City Science</w:t>
        </w:r>
        <w:r w:rsidRPr="00094840">
          <w:rPr>
            <w:rFonts w:ascii="Times New Roman" w:hAnsi="Times New Roman" w:cs="Times New Roman"/>
            <w:sz w:val="24"/>
            <w:szCs w:val="24"/>
            <w:lang w:val="en-US"/>
            <w:rPrChange w:id="381" w:author="Richard Wen" w:date="2024-10-29T19:28:00Z" w16du:dateUtc="2024-10-29T23:28:00Z">
              <w:rPr>
                <w:rFonts w:ascii="Times New Roman" w:hAnsi="Times New Roman" w:cs="Times New Roman"/>
                <w:lang w:val="en-US"/>
              </w:rPr>
            </w:rPrChange>
          </w:rPr>
          <w:t xml:space="preserve">. 2023;50(9):2543–2559. </w:t>
        </w:r>
      </w:ins>
    </w:p>
    <w:p w14:paraId="4AC8917A" w14:textId="77777777" w:rsidR="00094840" w:rsidRPr="00094840" w:rsidRDefault="00094840" w:rsidP="00094840">
      <w:pPr>
        <w:pStyle w:val="Bibliography"/>
        <w:rPr>
          <w:ins w:id="382" w:author="Richard Wen" w:date="2024-10-29T19:28:00Z" w16du:dateUtc="2024-10-29T23:28:00Z"/>
          <w:rFonts w:ascii="Times New Roman" w:hAnsi="Times New Roman" w:cs="Times New Roman"/>
          <w:sz w:val="24"/>
          <w:szCs w:val="24"/>
          <w:lang w:val="en-US"/>
          <w:rPrChange w:id="383" w:author="Richard Wen" w:date="2024-10-29T19:28:00Z" w16du:dateUtc="2024-10-29T23:28:00Z">
            <w:rPr>
              <w:ins w:id="384" w:author="Richard Wen" w:date="2024-10-29T19:28:00Z" w16du:dateUtc="2024-10-29T23:28:00Z"/>
              <w:rFonts w:ascii="Times New Roman" w:hAnsi="Times New Roman" w:cs="Times New Roman"/>
              <w:lang w:val="en-US"/>
            </w:rPr>
          </w:rPrChange>
        </w:rPr>
        <w:pPrChange w:id="385" w:author="Richard Wen" w:date="2024-10-29T19:28:00Z" w16du:dateUtc="2024-10-29T23:28:00Z">
          <w:pPr>
            <w:widowControl w:val="0"/>
            <w:autoSpaceDE w:val="0"/>
            <w:autoSpaceDN w:val="0"/>
            <w:adjustRightInd w:val="0"/>
            <w:spacing w:after="0" w:line="240" w:lineRule="auto"/>
          </w:pPr>
        </w:pPrChange>
      </w:pPr>
      <w:ins w:id="386" w:author="Richard Wen" w:date="2024-10-29T19:28:00Z" w16du:dateUtc="2024-10-29T23:28:00Z">
        <w:r w:rsidRPr="00094840">
          <w:rPr>
            <w:rFonts w:ascii="Times New Roman" w:hAnsi="Times New Roman" w:cs="Times New Roman"/>
            <w:sz w:val="24"/>
            <w:szCs w:val="24"/>
            <w:lang w:val="en-US"/>
            <w:rPrChange w:id="387" w:author="Richard Wen" w:date="2024-10-29T19:28:00Z" w16du:dateUtc="2024-10-29T23:28:00Z">
              <w:rPr>
                <w:rFonts w:ascii="Times New Roman" w:hAnsi="Times New Roman" w:cs="Times New Roman"/>
                <w:lang w:val="en-US"/>
              </w:rPr>
            </w:rPrChange>
          </w:rPr>
          <w:t xml:space="preserve">26. </w:t>
        </w:r>
        <w:r w:rsidRPr="00094840">
          <w:rPr>
            <w:rFonts w:ascii="Times New Roman" w:hAnsi="Times New Roman" w:cs="Times New Roman"/>
            <w:sz w:val="24"/>
            <w:szCs w:val="24"/>
            <w:lang w:val="en-US"/>
            <w:rPrChange w:id="388" w:author="Richard Wen" w:date="2024-10-29T19:28:00Z" w16du:dateUtc="2024-10-29T23:28:00Z">
              <w:rPr>
                <w:rFonts w:ascii="Times New Roman" w:hAnsi="Times New Roman" w:cs="Times New Roman"/>
                <w:lang w:val="en-US"/>
              </w:rPr>
            </w:rPrChange>
          </w:rPr>
          <w:tab/>
          <w:t xml:space="preserve">Winters M, </w:t>
        </w:r>
        <w:proofErr w:type="spellStart"/>
        <w:r w:rsidRPr="00094840">
          <w:rPr>
            <w:rFonts w:ascii="Times New Roman" w:hAnsi="Times New Roman" w:cs="Times New Roman"/>
            <w:sz w:val="24"/>
            <w:szCs w:val="24"/>
            <w:lang w:val="en-US"/>
            <w:rPrChange w:id="389" w:author="Richard Wen" w:date="2024-10-29T19:28:00Z" w16du:dateUtc="2024-10-29T23:28:00Z">
              <w:rPr>
                <w:rFonts w:ascii="Times New Roman" w:hAnsi="Times New Roman" w:cs="Times New Roman"/>
                <w:lang w:val="en-US"/>
              </w:rPr>
            </w:rPrChange>
          </w:rPr>
          <w:t>Beairsto</w:t>
        </w:r>
        <w:proofErr w:type="spellEnd"/>
        <w:r w:rsidRPr="00094840">
          <w:rPr>
            <w:rFonts w:ascii="Times New Roman" w:hAnsi="Times New Roman" w:cs="Times New Roman"/>
            <w:sz w:val="24"/>
            <w:szCs w:val="24"/>
            <w:lang w:val="en-US"/>
            <w:rPrChange w:id="390" w:author="Richard Wen" w:date="2024-10-29T19:28:00Z" w16du:dateUtc="2024-10-29T23:28:00Z">
              <w:rPr>
                <w:rFonts w:ascii="Times New Roman" w:hAnsi="Times New Roman" w:cs="Times New Roman"/>
                <w:lang w:val="en-US"/>
              </w:rPr>
            </w:rPrChange>
          </w:rPr>
          <w:t xml:space="preserve"> J, </w:t>
        </w:r>
        <w:proofErr w:type="spellStart"/>
        <w:r w:rsidRPr="00094840">
          <w:rPr>
            <w:rFonts w:ascii="Times New Roman" w:hAnsi="Times New Roman" w:cs="Times New Roman"/>
            <w:sz w:val="24"/>
            <w:szCs w:val="24"/>
            <w:lang w:val="en-US"/>
            <w:rPrChange w:id="391" w:author="Richard Wen" w:date="2024-10-29T19:28:00Z" w16du:dateUtc="2024-10-29T23:28:00Z">
              <w:rPr>
                <w:rFonts w:ascii="Times New Roman" w:hAnsi="Times New Roman" w:cs="Times New Roman"/>
                <w:lang w:val="en-US"/>
              </w:rPr>
            </w:rPrChange>
          </w:rPr>
          <w:t>Ferster</w:t>
        </w:r>
        <w:proofErr w:type="spellEnd"/>
        <w:r w:rsidRPr="00094840">
          <w:rPr>
            <w:rFonts w:ascii="Times New Roman" w:hAnsi="Times New Roman" w:cs="Times New Roman"/>
            <w:sz w:val="24"/>
            <w:szCs w:val="24"/>
            <w:lang w:val="en-US"/>
            <w:rPrChange w:id="392" w:author="Richard Wen" w:date="2024-10-29T19:28:00Z" w16du:dateUtc="2024-10-29T23:28:00Z">
              <w:rPr>
                <w:rFonts w:ascii="Times New Roman" w:hAnsi="Times New Roman" w:cs="Times New Roman"/>
                <w:lang w:val="en-US"/>
              </w:rPr>
            </w:rPrChange>
          </w:rPr>
          <w:t xml:space="preserve"> C, et al. The Canadian bikeway comfort and safety metrics (CAN-BICS): national measures of the bicycling environment for use in research and policy. </w:t>
        </w:r>
        <w:r w:rsidRPr="00094840">
          <w:rPr>
            <w:rFonts w:ascii="Times New Roman" w:hAnsi="Times New Roman" w:cs="Times New Roman"/>
            <w:i/>
            <w:iCs/>
            <w:sz w:val="24"/>
            <w:szCs w:val="24"/>
            <w:lang w:val="en-US"/>
            <w:rPrChange w:id="393" w:author="Richard Wen" w:date="2024-10-29T19:28:00Z" w16du:dateUtc="2024-10-29T23:28:00Z">
              <w:rPr>
                <w:rFonts w:ascii="Times New Roman" w:hAnsi="Times New Roman" w:cs="Times New Roman"/>
                <w:i/>
                <w:iCs/>
                <w:lang w:val="en-US"/>
              </w:rPr>
            </w:rPrChange>
          </w:rPr>
          <w:t>Health Reports</w:t>
        </w:r>
        <w:r w:rsidRPr="00094840">
          <w:rPr>
            <w:rFonts w:ascii="Times New Roman" w:hAnsi="Times New Roman" w:cs="Times New Roman"/>
            <w:sz w:val="24"/>
            <w:szCs w:val="24"/>
            <w:lang w:val="en-US"/>
            <w:rPrChange w:id="394" w:author="Richard Wen" w:date="2024-10-29T19:28:00Z" w16du:dateUtc="2024-10-29T23:28:00Z">
              <w:rPr>
                <w:rFonts w:ascii="Times New Roman" w:hAnsi="Times New Roman" w:cs="Times New Roman"/>
                <w:lang w:val="en-US"/>
              </w:rPr>
            </w:rPrChange>
          </w:rPr>
          <w:t xml:space="preserve">. 2022;33(10):3–13. </w:t>
        </w:r>
      </w:ins>
    </w:p>
    <w:p w14:paraId="0B81E019" w14:textId="77777777" w:rsidR="00094840" w:rsidRPr="00094840" w:rsidRDefault="00094840" w:rsidP="00094840">
      <w:pPr>
        <w:pStyle w:val="Bibliography"/>
        <w:rPr>
          <w:ins w:id="395" w:author="Richard Wen" w:date="2024-10-29T19:28:00Z" w16du:dateUtc="2024-10-29T23:28:00Z"/>
          <w:rFonts w:ascii="Times New Roman" w:hAnsi="Times New Roman" w:cs="Times New Roman"/>
          <w:sz w:val="24"/>
          <w:szCs w:val="24"/>
          <w:lang w:val="en-US"/>
          <w:rPrChange w:id="396" w:author="Richard Wen" w:date="2024-10-29T19:28:00Z" w16du:dateUtc="2024-10-29T23:28:00Z">
            <w:rPr>
              <w:ins w:id="397" w:author="Richard Wen" w:date="2024-10-29T19:28:00Z" w16du:dateUtc="2024-10-29T23:28:00Z"/>
              <w:rFonts w:ascii="Times New Roman" w:hAnsi="Times New Roman" w:cs="Times New Roman"/>
              <w:lang w:val="en-US"/>
            </w:rPr>
          </w:rPrChange>
        </w:rPr>
        <w:pPrChange w:id="398" w:author="Richard Wen" w:date="2024-10-29T19:28:00Z" w16du:dateUtc="2024-10-29T23:28:00Z">
          <w:pPr>
            <w:widowControl w:val="0"/>
            <w:autoSpaceDE w:val="0"/>
            <w:autoSpaceDN w:val="0"/>
            <w:adjustRightInd w:val="0"/>
            <w:spacing w:after="0" w:line="240" w:lineRule="auto"/>
          </w:pPr>
        </w:pPrChange>
      </w:pPr>
      <w:ins w:id="399" w:author="Richard Wen" w:date="2024-10-29T19:28:00Z" w16du:dateUtc="2024-10-29T23:28:00Z">
        <w:r w:rsidRPr="00094840">
          <w:rPr>
            <w:rFonts w:ascii="Times New Roman" w:hAnsi="Times New Roman" w:cs="Times New Roman"/>
            <w:sz w:val="24"/>
            <w:szCs w:val="24"/>
            <w:lang w:val="en-US"/>
            <w:rPrChange w:id="400" w:author="Richard Wen" w:date="2024-10-29T19:28:00Z" w16du:dateUtc="2024-10-29T23:28:00Z">
              <w:rPr>
                <w:rFonts w:ascii="Times New Roman" w:hAnsi="Times New Roman" w:cs="Times New Roman"/>
                <w:lang w:val="en-US"/>
              </w:rPr>
            </w:rPrChange>
          </w:rPr>
          <w:t xml:space="preserve">27. </w:t>
        </w:r>
        <w:r w:rsidRPr="00094840">
          <w:rPr>
            <w:rFonts w:ascii="Times New Roman" w:hAnsi="Times New Roman" w:cs="Times New Roman"/>
            <w:sz w:val="24"/>
            <w:szCs w:val="24"/>
            <w:lang w:val="en-US"/>
            <w:rPrChange w:id="401" w:author="Richard Wen" w:date="2024-10-29T19:28:00Z" w16du:dateUtc="2024-10-29T23:28:00Z">
              <w:rPr>
                <w:rFonts w:ascii="Times New Roman" w:hAnsi="Times New Roman" w:cs="Times New Roman"/>
                <w:lang w:val="en-US"/>
              </w:rPr>
            </w:rPrChange>
          </w:rPr>
          <w:tab/>
          <w:t xml:space="preserve">Nelson T, </w:t>
        </w:r>
        <w:proofErr w:type="spellStart"/>
        <w:r w:rsidRPr="00094840">
          <w:rPr>
            <w:rFonts w:ascii="Times New Roman" w:hAnsi="Times New Roman" w:cs="Times New Roman"/>
            <w:sz w:val="24"/>
            <w:szCs w:val="24"/>
            <w:lang w:val="en-US"/>
            <w:rPrChange w:id="402" w:author="Richard Wen" w:date="2024-10-29T19:28:00Z" w16du:dateUtc="2024-10-29T23:28:00Z">
              <w:rPr>
                <w:rFonts w:ascii="Times New Roman" w:hAnsi="Times New Roman" w:cs="Times New Roman"/>
                <w:lang w:val="en-US"/>
              </w:rPr>
            </w:rPrChange>
          </w:rPr>
          <w:t>Ferster</w:t>
        </w:r>
        <w:proofErr w:type="spellEnd"/>
        <w:r w:rsidRPr="00094840">
          <w:rPr>
            <w:rFonts w:ascii="Times New Roman" w:hAnsi="Times New Roman" w:cs="Times New Roman"/>
            <w:sz w:val="24"/>
            <w:szCs w:val="24"/>
            <w:lang w:val="en-US"/>
            <w:rPrChange w:id="403" w:author="Richard Wen" w:date="2024-10-29T19:28:00Z" w16du:dateUtc="2024-10-29T23:28:00Z">
              <w:rPr>
                <w:rFonts w:ascii="Times New Roman" w:hAnsi="Times New Roman" w:cs="Times New Roman"/>
                <w:lang w:val="en-US"/>
              </w:rPr>
            </w:rPrChange>
          </w:rPr>
          <w:t xml:space="preserve"> C, </w:t>
        </w:r>
        <w:proofErr w:type="spellStart"/>
        <w:r w:rsidRPr="00094840">
          <w:rPr>
            <w:rFonts w:ascii="Times New Roman" w:hAnsi="Times New Roman" w:cs="Times New Roman"/>
            <w:sz w:val="24"/>
            <w:szCs w:val="24"/>
            <w:lang w:val="en-US"/>
            <w:rPrChange w:id="404" w:author="Richard Wen" w:date="2024-10-29T19:28:00Z" w16du:dateUtc="2024-10-29T23:28:00Z">
              <w:rPr>
                <w:rFonts w:ascii="Times New Roman" w:hAnsi="Times New Roman" w:cs="Times New Roman"/>
                <w:lang w:val="en-US"/>
              </w:rPr>
            </w:rPrChange>
          </w:rPr>
          <w:t>Laberee</w:t>
        </w:r>
        <w:proofErr w:type="spellEnd"/>
        <w:r w:rsidRPr="00094840">
          <w:rPr>
            <w:rFonts w:ascii="Times New Roman" w:hAnsi="Times New Roman" w:cs="Times New Roman"/>
            <w:sz w:val="24"/>
            <w:szCs w:val="24"/>
            <w:lang w:val="en-US"/>
            <w:rPrChange w:id="405" w:author="Richard Wen" w:date="2024-10-29T19:28:00Z" w16du:dateUtc="2024-10-29T23:28:00Z">
              <w:rPr>
                <w:rFonts w:ascii="Times New Roman" w:hAnsi="Times New Roman" w:cs="Times New Roman"/>
                <w:lang w:val="en-US"/>
              </w:rPr>
            </w:rPrChange>
          </w:rPr>
          <w:t xml:space="preserve"> K, et al. Crowdsourced data for bicycling research and practice. </w:t>
        </w:r>
        <w:r w:rsidRPr="00094840">
          <w:rPr>
            <w:rFonts w:ascii="Times New Roman" w:hAnsi="Times New Roman" w:cs="Times New Roman"/>
            <w:i/>
            <w:iCs/>
            <w:sz w:val="24"/>
            <w:szCs w:val="24"/>
            <w:lang w:val="en-US"/>
            <w:rPrChange w:id="406" w:author="Richard Wen" w:date="2024-10-29T19:28:00Z" w16du:dateUtc="2024-10-29T23:28:00Z">
              <w:rPr>
                <w:rFonts w:ascii="Times New Roman" w:hAnsi="Times New Roman" w:cs="Times New Roman"/>
                <w:i/>
                <w:iCs/>
                <w:lang w:val="en-US"/>
              </w:rPr>
            </w:rPrChange>
          </w:rPr>
          <w:t>Transport Reviews</w:t>
        </w:r>
        <w:r w:rsidRPr="00094840">
          <w:rPr>
            <w:rFonts w:ascii="Times New Roman" w:hAnsi="Times New Roman" w:cs="Times New Roman"/>
            <w:sz w:val="24"/>
            <w:szCs w:val="24"/>
            <w:lang w:val="en-US"/>
            <w:rPrChange w:id="407" w:author="Richard Wen" w:date="2024-10-29T19:28:00Z" w16du:dateUtc="2024-10-29T23:28:00Z">
              <w:rPr>
                <w:rFonts w:ascii="Times New Roman" w:hAnsi="Times New Roman" w:cs="Times New Roman"/>
                <w:lang w:val="en-US"/>
              </w:rPr>
            </w:rPrChange>
          </w:rPr>
          <w:t xml:space="preserve">. 2021;41(1):97–114. </w:t>
        </w:r>
      </w:ins>
    </w:p>
    <w:p w14:paraId="107ECC58" w14:textId="77777777" w:rsidR="00094840" w:rsidRPr="00094840" w:rsidRDefault="00094840" w:rsidP="00094840">
      <w:pPr>
        <w:pStyle w:val="Bibliography"/>
        <w:rPr>
          <w:ins w:id="408" w:author="Richard Wen" w:date="2024-10-29T19:28:00Z" w16du:dateUtc="2024-10-29T23:28:00Z"/>
          <w:rFonts w:ascii="Times New Roman" w:hAnsi="Times New Roman" w:cs="Times New Roman"/>
          <w:sz w:val="24"/>
          <w:szCs w:val="24"/>
          <w:lang w:val="en-US"/>
          <w:rPrChange w:id="409" w:author="Richard Wen" w:date="2024-10-29T19:28:00Z" w16du:dateUtc="2024-10-29T23:28:00Z">
            <w:rPr>
              <w:ins w:id="410" w:author="Richard Wen" w:date="2024-10-29T19:28:00Z" w16du:dateUtc="2024-10-29T23:28:00Z"/>
              <w:rFonts w:ascii="Times New Roman" w:hAnsi="Times New Roman" w:cs="Times New Roman"/>
              <w:lang w:val="en-US"/>
            </w:rPr>
          </w:rPrChange>
        </w:rPr>
        <w:pPrChange w:id="411" w:author="Richard Wen" w:date="2024-10-29T19:28:00Z" w16du:dateUtc="2024-10-29T23:28:00Z">
          <w:pPr>
            <w:widowControl w:val="0"/>
            <w:autoSpaceDE w:val="0"/>
            <w:autoSpaceDN w:val="0"/>
            <w:adjustRightInd w:val="0"/>
            <w:spacing w:after="0" w:line="240" w:lineRule="auto"/>
          </w:pPr>
        </w:pPrChange>
      </w:pPr>
      <w:ins w:id="412" w:author="Richard Wen" w:date="2024-10-29T19:28:00Z" w16du:dateUtc="2024-10-29T23:28:00Z">
        <w:r w:rsidRPr="00094840">
          <w:rPr>
            <w:rFonts w:ascii="Times New Roman" w:hAnsi="Times New Roman" w:cs="Times New Roman"/>
            <w:sz w:val="24"/>
            <w:szCs w:val="24"/>
            <w:lang w:val="en-US"/>
            <w:rPrChange w:id="413" w:author="Richard Wen" w:date="2024-10-29T19:28:00Z" w16du:dateUtc="2024-10-29T23:28:00Z">
              <w:rPr>
                <w:rFonts w:ascii="Times New Roman" w:hAnsi="Times New Roman" w:cs="Times New Roman"/>
                <w:lang w:val="en-US"/>
              </w:rPr>
            </w:rPrChange>
          </w:rPr>
          <w:t xml:space="preserve">28. </w:t>
        </w:r>
        <w:r w:rsidRPr="00094840">
          <w:rPr>
            <w:rFonts w:ascii="Times New Roman" w:hAnsi="Times New Roman" w:cs="Times New Roman"/>
            <w:sz w:val="24"/>
            <w:szCs w:val="24"/>
            <w:lang w:val="en-US"/>
            <w:rPrChange w:id="414" w:author="Richard Wen" w:date="2024-10-29T19:28:00Z" w16du:dateUtc="2024-10-29T23:28:00Z">
              <w:rPr>
                <w:rFonts w:ascii="Times New Roman" w:hAnsi="Times New Roman" w:cs="Times New Roman"/>
                <w:lang w:val="en-US"/>
              </w:rPr>
            </w:rPrChange>
          </w:rPr>
          <w:tab/>
        </w:r>
        <w:proofErr w:type="spellStart"/>
        <w:r w:rsidRPr="00094840">
          <w:rPr>
            <w:rFonts w:ascii="Times New Roman" w:hAnsi="Times New Roman" w:cs="Times New Roman"/>
            <w:sz w:val="24"/>
            <w:szCs w:val="24"/>
            <w:lang w:val="en-US"/>
            <w:rPrChange w:id="415" w:author="Richard Wen" w:date="2024-10-29T19:28:00Z" w16du:dateUtc="2024-10-29T23:28:00Z">
              <w:rPr>
                <w:rFonts w:ascii="Times New Roman" w:hAnsi="Times New Roman" w:cs="Times New Roman"/>
                <w:lang w:val="en-US"/>
              </w:rPr>
            </w:rPrChange>
          </w:rPr>
          <w:t>Teschke</w:t>
        </w:r>
        <w:proofErr w:type="spellEnd"/>
        <w:r w:rsidRPr="00094840">
          <w:rPr>
            <w:rFonts w:ascii="Times New Roman" w:hAnsi="Times New Roman" w:cs="Times New Roman"/>
            <w:sz w:val="24"/>
            <w:szCs w:val="24"/>
            <w:lang w:val="en-US"/>
            <w:rPrChange w:id="416" w:author="Richard Wen" w:date="2024-10-29T19:28:00Z" w16du:dateUtc="2024-10-29T23:28:00Z">
              <w:rPr>
                <w:rFonts w:ascii="Times New Roman" w:hAnsi="Times New Roman" w:cs="Times New Roman"/>
                <w:lang w:val="en-US"/>
              </w:rPr>
            </w:rPrChange>
          </w:rPr>
          <w:t xml:space="preserve"> K, Harris MA, Reynolds CCO, et al. Route infrastructure and the risk of injuries to bicyclists: a case-crossover study. </w:t>
        </w:r>
        <w:r w:rsidRPr="00094840">
          <w:rPr>
            <w:rFonts w:ascii="Times New Roman" w:hAnsi="Times New Roman" w:cs="Times New Roman"/>
            <w:i/>
            <w:iCs/>
            <w:sz w:val="24"/>
            <w:szCs w:val="24"/>
            <w:lang w:val="en-US"/>
            <w:rPrChange w:id="417" w:author="Richard Wen" w:date="2024-10-29T19:28:00Z" w16du:dateUtc="2024-10-29T23:28:00Z">
              <w:rPr>
                <w:rFonts w:ascii="Times New Roman" w:hAnsi="Times New Roman" w:cs="Times New Roman"/>
                <w:i/>
                <w:iCs/>
                <w:lang w:val="en-US"/>
              </w:rPr>
            </w:rPrChange>
          </w:rPr>
          <w:t>Am J Public Health</w:t>
        </w:r>
        <w:r w:rsidRPr="00094840">
          <w:rPr>
            <w:rFonts w:ascii="Times New Roman" w:hAnsi="Times New Roman" w:cs="Times New Roman"/>
            <w:sz w:val="24"/>
            <w:szCs w:val="24"/>
            <w:lang w:val="en-US"/>
            <w:rPrChange w:id="418" w:author="Richard Wen" w:date="2024-10-29T19:28:00Z" w16du:dateUtc="2024-10-29T23:28:00Z">
              <w:rPr>
                <w:rFonts w:ascii="Times New Roman" w:hAnsi="Times New Roman" w:cs="Times New Roman"/>
                <w:lang w:val="en-US"/>
              </w:rPr>
            </w:rPrChange>
          </w:rPr>
          <w:t xml:space="preserve">. 2012;102(12):2336–2343. </w:t>
        </w:r>
      </w:ins>
    </w:p>
    <w:p w14:paraId="6B71F45A" w14:textId="77777777" w:rsidR="00094840" w:rsidRPr="00094840" w:rsidRDefault="00094840" w:rsidP="00094840">
      <w:pPr>
        <w:pStyle w:val="Bibliography"/>
        <w:rPr>
          <w:ins w:id="419" w:author="Richard Wen" w:date="2024-10-29T19:28:00Z" w16du:dateUtc="2024-10-29T23:28:00Z"/>
          <w:rFonts w:ascii="Times New Roman" w:hAnsi="Times New Roman" w:cs="Times New Roman"/>
          <w:sz w:val="24"/>
          <w:szCs w:val="24"/>
          <w:lang w:val="en-US"/>
          <w:rPrChange w:id="420" w:author="Richard Wen" w:date="2024-10-29T19:28:00Z" w16du:dateUtc="2024-10-29T23:28:00Z">
            <w:rPr>
              <w:ins w:id="421" w:author="Richard Wen" w:date="2024-10-29T19:28:00Z" w16du:dateUtc="2024-10-29T23:28:00Z"/>
              <w:rFonts w:ascii="Times New Roman" w:hAnsi="Times New Roman" w:cs="Times New Roman"/>
              <w:lang w:val="en-US"/>
            </w:rPr>
          </w:rPrChange>
        </w:rPr>
        <w:pPrChange w:id="422" w:author="Richard Wen" w:date="2024-10-29T19:28:00Z" w16du:dateUtc="2024-10-29T23:28:00Z">
          <w:pPr>
            <w:widowControl w:val="0"/>
            <w:autoSpaceDE w:val="0"/>
            <w:autoSpaceDN w:val="0"/>
            <w:adjustRightInd w:val="0"/>
            <w:spacing w:after="0" w:line="240" w:lineRule="auto"/>
          </w:pPr>
        </w:pPrChange>
      </w:pPr>
      <w:ins w:id="423" w:author="Richard Wen" w:date="2024-10-29T19:28:00Z" w16du:dateUtc="2024-10-29T23:28:00Z">
        <w:r w:rsidRPr="00094840">
          <w:rPr>
            <w:rFonts w:ascii="Times New Roman" w:hAnsi="Times New Roman" w:cs="Times New Roman"/>
            <w:sz w:val="24"/>
            <w:szCs w:val="24"/>
            <w:lang w:val="en-US"/>
            <w:rPrChange w:id="424" w:author="Richard Wen" w:date="2024-10-29T19:28:00Z" w16du:dateUtc="2024-10-29T23:28:00Z">
              <w:rPr>
                <w:rFonts w:ascii="Times New Roman" w:hAnsi="Times New Roman" w:cs="Times New Roman"/>
                <w:lang w:val="en-US"/>
              </w:rPr>
            </w:rPrChange>
          </w:rPr>
          <w:t xml:space="preserve">29. </w:t>
        </w:r>
        <w:r w:rsidRPr="00094840">
          <w:rPr>
            <w:rFonts w:ascii="Times New Roman" w:hAnsi="Times New Roman" w:cs="Times New Roman"/>
            <w:sz w:val="24"/>
            <w:szCs w:val="24"/>
            <w:lang w:val="en-US"/>
            <w:rPrChange w:id="425" w:author="Richard Wen" w:date="2024-10-29T19:28:00Z" w16du:dateUtc="2024-10-29T23:28:00Z">
              <w:rPr>
                <w:rFonts w:ascii="Times New Roman" w:hAnsi="Times New Roman" w:cs="Times New Roman"/>
                <w:lang w:val="en-US"/>
              </w:rPr>
            </w:rPrChange>
          </w:rPr>
          <w:tab/>
          <w:t xml:space="preserve">Boss D, Nelson T, Winters M. Monitoring city wide patterns of cycling safety. </w:t>
        </w:r>
        <w:r w:rsidRPr="00094840">
          <w:rPr>
            <w:rFonts w:ascii="Times New Roman" w:hAnsi="Times New Roman" w:cs="Times New Roman"/>
            <w:i/>
            <w:iCs/>
            <w:sz w:val="24"/>
            <w:szCs w:val="24"/>
            <w:lang w:val="en-US"/>
            <w:rPrChange w:id="426" w:author="Richard Wen" w:date="2024-10-29T19:28:00Z" w16du:dateUtc="2024-10-29T23:28:00Z">
              <w:rPr>
                <w:rFonts w:ascii="Times New Roman" w:hAnsi="Times New Roman" w:cs="Times New Roman"/>
                <w:i/>
                <w:iCs/>
                <w:lang w:val="en-US"/>
              </w:rPr>
            </w:rPrChange>
          </w:rPr>
          <w:t>Accident Analysis &amp; Prevention</w:t>
        </w:r>
        <w:r w:rsidRPr="00094840">
          <w:rPr>
            <w:rFonts w:ascii="Times New Roman" w:hAnsi="Times New Roman" w:cs="Times New Roman"/>
            <w:sz w:val="24"/>
            <w:szCs w:val="24"/>
            <w:lang w:val="en-US"/>
            <w:rPrChange w:id="427" w:author="Richard Wen" w:date="2024-10-29T19:28:00Z" w16du:dateUtc="2024-10-29T23:28:00Z">
              <w:rPr>
                <w:rFonts w:ascii="Times New Roman" w:hAnsi="Times New Roman" w:cs="Times New Roman"/>
                <w:lang w:val="en-US"/>
              </w:rPr>
            </w:rPrChange>
          </w:rPr>
          <w:t xml:space="preserve">. </w:t>
        </w:r>
        <w:proofErr w:type="gramStart"/>
        <w:r w:rsidRPr="00094840">
          <w:rPr>
            <w:rFonts w:ascii="Times New Roman" w:hAnsi="Times New Roman" w:cs="Times New Roman"/>
            <w:sz w:val="24"/>
            <w:szCs w:val="24"/>
            <w:lang w:val="en-US"/>
            <w:rPrChange w:id="428" w:author="Richard Wen" w:date="2024-10-29T19:28:00Z" w16du:dateUtc="2024-10-29T23:28:00Z">
              <w:rPr>
                <w:rFonts w:ascii="Times New Roman" w:hAnsi="Times New Roman" w:cs="Times New Roman"/>
                <w:lang w:val="en-US"/>
              </w:rPr>
            </w:rPrChange>
          </w:rPr>
          <w:t>2018;111:101</w:t>
        </w:r>
        <w:proofErr w:type="gramEnd"/>
        <w:r w:rsidRPr="00094840">
          <w:rPr>
            <w:rFonts w:ascii="Times New Roman" w:hAnsi="Times New Roman" w:cs="Times New Roman"/>
            <w:sz w:val="24"/>
            <w:szCs w:val="24"/>
            <w:lang w:val="en-US"/>
            <w:rPrChange w:id="429" w:author="Richard Wen" w:date="2024-10-29T19:28:00Z" w16du:dateUtc="2024-10-29T23:28:00Z">
              <w:rPr>
                <w:rFonts w:ascii="Times New Roman" w:hAnsi="Times New Roman" w:cs="Times New Roman"/>
                <w:lang w:val="en-US"/>
              </w:rPr>
            </w:rPrChange>
          </w:rPr>
          <w:t xml:space="preserve">–108. </w:t>
        </w:r>
      </w:ins>
    </w:p>
    <w:p w14:paraId="0DB81D3B" w14:textId="77777777" w:rsidR="00094840" w:rsidRPr="00094840" w:rsidRDefault="00094840" w:rsidP="00094840">
      <w:pPr>
        <w:pStyle w:val="Bibliography"/>
        <w:rPr>
          <w:ins w:id="430" w:author="Richard Wen" w:date="2024-10-29T19:28:00Z" w16du:dateUtc="2024-10-29T23:28:00Z"/>
          <w:rFonts w:ascii="Times New Roman" w:hAnsi="Times New Roman" w:cs="Times New Roman"/>
          <w:sz w:val="24"/>
          <w:szCs w:val="24"/>
          <w:lang w:val="en-US"/>
          <w:rPrChange w:id="431" w:author="Richard Wen" w:date="2024-10-29T19:28:00Z" w16du:dateUtc="2024-10-29T23:28:00Z">
            <w:rPr>
              <w:ins w:id="432" w:author="Richard Wen" w:date="2024-10-29T19:28:00Z" w16du:dateUtc="2024-10-29T23:28:00Z"/>
              <w:rFonts w:ascii="Times New Roman" w:hAnsi="Times New Roman" w:cs="Times New Roman"/>
              <w:lang w:val="en-US"/>
            </w:rPr>
          </w:rPrChange>
        </w:rPr>
        <w:pPrChange w:id="433" w:author="Richard Wen" w:date="2024-10-29T19:28:00Z" w16du:dateUtc="2024-10-29T23:28:00Z">
          <w:pPr>
            <w:widowControl w:val="0"/>
            <w:autoSpaceDE w:val="0"/>
            <w:autoSpaceDN w:val="0"/>
            <w:adjustRightInd w:val="0"/>
            <w:spacing w:after="0" w:line="240" w:lineRule="auto"/>
          </w:pPr>
        </w:pPrChange>
      </w:pPr>
      <w:ins w:id="434" w:author="Richard Wen" w:date="2024-10-29T19:28:00Z" w16du:dateUtc="2024-10-29T23:28:00Z">
        <w:r w:rsidRPr="00094840">
          <w:rPr>
            <w:rFonts w:ascii="Times New Roman" w:hAnsi="Times New Roman" w:cs="Times New Roman"/>
            <w:sz w:val="24"/>
            <w:szCs w:val="24"/>
            <w:lang w:val="en-US"/>
            <w:rPrChange w:id="435" w:author="Richard Wen" w:date="2024-10-29T19:28:00Z" w16du:dateUtc="2024-10-29T23:28:00Z">
              <w:rPr>
                <w:rFonts w:ascii="Times New Roman" w:hAnsi="Times New Roman" w:cs="Times New Roman"/>
                <w:lang w:val="en-US"/>
              </w:rPr>
            </w:rPrChange>
          </w:rPr>
          <w:t xml:space="preserve">30. </w:t>
        </w:r>
        <w:r w:rsidRPr="00094840">
          <w:rPr>
            <w:rFonts w:ascii="Times New Roman" w:hAnsi="Times New Roman" w:cs="Times New Roman"/>
            <w:sz w:val="24"/>
            <w:szCs w:val="24"/>
            <w:lang w:val="en-US"/>
            <w:rPrChange w:id="436" w:author="Richard Wen" w:date="2024-10-29T19:28:00Z" w16du:dateUtc="2024-10-29T23:28:00Z">
              <w:rPr>
                <w:rFonts w:ascii="Times New Roman" w:hAnsi="Times New Roman" w:cs="Times New Roman"/>
                <w:lang w:val="en-US"/>
              </w:rPr>
            </w:rPrChange>
          </w:rPr>
          <w:tab/>
        </w:r>
        <w:proofErr w:type="spellStart"/>
        <w:r w:rsidRPr="00094840">
          <w:rPr>
            <w:rFonts w:ascii="Times New Roman" w:hAnsi="Times New Roman" w:cs="Times New Roman"/>
            <w:sz w:val="24"/>
            <w:szCs w:val="24"/>
            <w:lang w:val="en-US"/>
            <w:rPrChange w:id="437" w:author="Richard Wen" w:date="2024-10-29T19:28:00Z" w16du:dateUtc="2024-10-29T23:28:00Z">
              <w:rPr>
                <w:rFonts w:ascii="Times New Roman" w:hAnsi="Times New Roman" w:cs="Times New Roman"/>
                <w:lang w:val="en-US"/>
              </w:rPr>
            </w:rPrChange>
          </w:rPr>
          <w:t>Ravensbergen</w:t>
        </w:r>
        <w:proofErr w:type="spellEnd"/>
        <w:r w:rsidRPr="00094840">
          <w:rPr>
            <w:rFonts w:ascii="Times New Roman" w:hAnsi="Times New Roman" w:cs="Times New Roman"/>
            <w:sz w:val="24"/>
            <w:szCs w:val="24"/>
            <w:lang w:val="en-US"/>
            <w:rPrChange w:id="438" w:author="Richard Wen" w:date="2024-10-29T19:28:00Z" w16du:dateUtc="2024-10-29T23:28:00Z">
              <w:rPr>
                <w:rFonts w:ascii="Times New Roman" w:hAnsi="Times New Roman" w:cs="Times New Roman"/>
                <w:lang w:val="en-US"/>
              </w:rPr>
            </w:rPrChange>
          </w:rPr>
          <w:t xml:space="preserve"> L, </w:t>
        </w:r>
        <w:proofErr w:type="spellStart"/>
        <w:r w:rsidRPr="00094840">
          <w:rPr>
            <w:rFonts w:ascii="Times New Roman" w:hAnsi="Times New Roman" w:cs="Times New Roman"/>
            <w:sz w:val="24"/>
            <w:szCs w:val="24"/>
            <w:lang w:val="en-US"/>
            <w:rPrChange w:id="439" w:author="Richard Wen" w:date="2024-10-29T19:28:00Z" w16du:dateUtc="2024-10-29T23:28:00Z">
              <w:rPr>
                <w:rFonts w:ascii="Times New Roman" w:hAnsi="Times New Roman" w:cs="Times New Roman"/>
                <w:lang w:val="en-US"/>
              </w:rPr>
            </w:rPrChange>
          </w:rPr>
          <w:t>Buliung</w:t>
        </w:r>
        <w:proofErr w:type="spellEnd"/>
        <w:r w:rsidRPr="00094840">
          <w:rPr>
            <w:rFonts w:ascii="Times New Roman" w:hAnsi="Times New Roman" w:cs="Times New Roman"/>
            <w:sz w:val="24"/>
            <w:szCs w:val="24"/>
            <w:lang w:val="en-US"/>
            <w:rPrChange w:id="440" w:author="Richard Wen" w:date="2024-10-29T19:28:00Z" w16du:dateUtc="2024-10-29T23:28:00Z">
              <w:rPr>
                <w:rFonts w:ascii="Times New Roman" w:hAnsi="Times New Roman" w:cs="Times New Roman"/>
                <w:lang w:val="en-US"/>
              </w:rPr>
            </w:rPrChange>
          </w:rPr>
          <w:t xml:space="preserve"> R, </w:t>
        </w:r>
        <w:proofErr w:type="spellStart"/>
        <w:r w:rsidRPr="00094840">
          <w:rPr>
            <w:rFonts w:ascii="Times New Roman" w:hAnsi="Times New Roman" w:cs="Times New Roman"/>
            <w:sz w:val="24"/>
            <w:szCs w:val="24"/>
            <w:lang w:val="en-US"/>
            <w:rPrChange w:id="441" w:author="Richard Wen" w:date="2024-10-29T19:28:00Z" w16du:dateUtc="2024-10-29T23:28:00Z">
              <w:rPr>
                <w:rFonts w:ascii="Times New Roman" w:hAnsi="Times New Roman" w:cs="Times New Roman"/>
                <w:lang w:val="en-US"/>
              </w:rPr>
            </w:rPrChange>
          </w:rPr>
          <w:t>Laliberté</w:t>
        </w:r>
        <w:proofErr w:type="spellEnd"/>
        <w:r w:rsidRPr="00094840">
          <w:rPr>
            <w:rFonts w:ascii="Times New Roman" w:hAnsi="Times New Roman" w:cs="Times New Roman"/>
            <w:sz w:val="24"/>
            <w:szCs w:val="24"/>
            <w:lang w:val="en-US"/>
            <w:rPrChange w:id="442" w:author="Richard Wen" w:date="2024-10-29T19:28:00Z" w16du:dateUtc="2024-10-29T23:28:00Z">
              <w:rPr>
                <w:rFonts w:ascii="Times New Roman" w:hAnsi="Times New Roman" w:cs="Times New Roman"/>
                <w:lang w:val="en-US"/>
              </w:rPr>
            </w:rPrChange>
          </w:rPr>
          <w:t xml:space="preserve"> N. Fear of cycling: social, spatial, and temporal dimensions. </w:t>
        </w:r>
        <w:r w:rsidRPr="00094840">
          <w:rPr>
            <w:rFonts w:ascii="Times New Roman" w:hAnsi="Times New Roman" w:cs="Times New Roman"/>
            <w:i/>
            <w:iCs/>
            <w:sz w:val="24"/>
            <w:szCs w:val="24"/>
            <w:lang w:val="en-US"/>
            <w:rPrChange w:id="443" w:author="Richard Wen" w:date="2024-10-29T19:28:00Z" w16du:dateUtc="2024-10-29T23:28:00Z">
              <w:rPr>
                <w:rFonts w:ascii="Times New Roman" w:hAnsi="Times New Roman" w:cs="Times New Roman"/>
                <w:i/>
                <w:iCs/>
                <w:lang w:val="en-US"/>
              </w:rPr>
            </w:rPrChange>
          </w:rPr>
          <w:t>Journal of Transport Geography</w:t>
        </w:r>
        <w:r w:rsidRPr="00094840">
          <w:rPr>
            <w:rFonts w:ascii="Times New Roman" w:hAnsi="Times New Roman" w:cs="Times New Roman"/>
            <w:sz w:val="24"/>
            <w:szCs w:val="24"/>
            <w:lang w:val="en-US"/>
            <w:rPrChange w:id="444" w:author="Richard Wen" w:date="2024-10-29T19:28:00Z" w16du:dateUtc="2024-10-29T23:28:00Z">
              <w:rPr>
                <w:rFonts w:ascii="Times New Roman" w:hAnsi="Times New Roman" w:cs="Times New Roman"/>
                <w:lang w:val="en-US"/>
              </w:rPr>
            </w:rPrChange>
          </w:rPr>
          <w:t xml:space="preserve">. </w:t>
        </w:r>
        <w:proofErr w:type="gramStart"/>
        <w:r w:rsidRPr="00094840">
          <w:rPr>
            <w:rFonts w:ascii="Times New Roman" w:hAnsi="Times New Roman" w:cs="Times New Roman"/>
            <w:sz w:val="24"/>
            <w:szCs w:val="24"/>
            <w:lang w:val="en-US"/>
            <w:rPrChange w:id="445" w:author="Richard Wen" w:date="2024-10-29T19:28:00Z" w16du:dateUtc="2024-10-29T23:28:00Z">
              <w:rPr>
                <w:rFonts w:ascii="Times New Roman" w:hAnsi="Times New Roman" w:cs="Times New Roman"/>
                <w:lang w:val="en-US"/>
              </w:rPr>
            </w:rPrChange>
          </w:rPr>
          <w:t>2020;87:102813</w:t>
        </w:r>
        <w:proofErr w:type="gramEnd"/>
        <w:r w:rsidRPr="00094840">
          <w:rPr>
            <w:rFonts w:ascii="Times New Roman" w:hAnsi="Times New Roman" w:cs="Times New Roman"/>
            <w:sz w:val="24"/>
            <w:szCs w:val="24"/>
            <w:lang w:val="en-US"/>
            <w:rPrChange w:id="446" w:author="Richard Wen" w:date="2024-10-29T19:28:00Z" w16du:dateUtc="2024-10-29T23:28:00Z">
              <w:rPr>
                <w:rFonts w:ascii="Times New Roman" w:hAnsi="Times New Roman" w:cs="Times New Roman"/>
                <w:lang w:val="en-US"/>
              </w:rPr>
            </w:rPrChange>
          </w:rPr>
          <w:t xml:space="preserve">. </w:t>
        </w:r>
      </w:ins>
    </w:p>
    <w:p w14:paraId="6B460F90" w14:textId="77777777" w:rsidR="00094840" w:rsidRPr="00094840" w:rsidRDefault="00094840" w:rsidP="00094840">
      <w:pPr>
        <w:pStyle w:val="Bibliography"/>
        <w:rPr>
          <w:ins w:id="447" w:author="Richard Wen" w:date="2024-10-29T19:28:00Z" w16du:dateUtc="2024-10-29T23:28:00Z"/>
          <w:rFonts w:ascii="Times New Roman" w:hAnsi="Times New Roman" w:cs="Times New Roman"/>
          <w:sz w:val="24"/>
          <w:szCs w:val="24"/>
          <w:lang w:val="en-US"/>
          <w:rPrChange w:id="448" w:author="Richard Wen" w:date="2024-10-29T19:28:00Z" w16du:dateUtc="2024-10-29T23:28:00Z">
            <w:rPr>
              <w:ins w:id="449" w:author="Richard Wen" w:date="2024-10-29T19:28:00Z" w16du:dateUtc="2024-10-29T23:28:00Z"/>
              <w:rFonts w:ascii="Times New Roman" w:hAnsi="Times New Roman" w:cs="Times New Roman"/>
              <w:lang w:val="en-US"/>
            </w:rPr>
          </w:rPrChange>
        </w:rPr>
        <w:pPrChange w:id="450" w:author="Richard Wen" w:date="2024-10-29T19:28:00Z" w16du:dateUtc="2024-10-29T23:28:00Z">
          <w:pPr>
            <w:widowControl w:val="0"/>
            <w:autoSpaceDE w:val="0"/>
            <w:autoSpaceDN w:val="0"/>
            <w:adjustRightInd w:val="0"/>
            <w:spacing w:after="0" w:line="240" w:lineRule="auto"/>
          </w:pPr>
        </w:pPrChange>
      </w:pPr>
      <w:ins w:id="451" w:author="Richard Wen" w:date="2024-10-29T19:28:00Z" w16du:dateUtc="2024-10-29T23:28:00Z">
        <w:r w:rsidRPr="00094840">
          <w:rPr>
            <w:rFonts w:ascii="Times New Roman" w:hAnsi="Times New Roman" w:cs="Times New Roman"/>
            <w:sz w:val="24"/>
            <w:szCs w:val="24"/>
            <w:lang w:val="en-US"/>
            <w:rPrChange w:id="452" w:author="Richard Wen" w:date="2024-10-29T19:28:00Z" w16du:dateUtc="2024-10-29T23:28:00Z">
              <w:rPr>
                <w:rFonts w:ascii="Times New Roman" w:hAnsi="Times New Roman" w:cs="Times New Roman"/>
                <w:lang w:val="en-US"/>
              </w:rPr>
            </w:rPrChange>
          </w:rPr>
          <w:t xml:space="preserve">31. </w:t>
        </w:r>
        <w:r w:rsidRPr="00094840">
          <w:rPr>
            <w:rFonts w:ascii="Times New Roman" w:hAnsi="Times New Roman" w:cs="Times New Roman"/>
            <w:sz w:val="24"/>
            <w:szCs w:val="24"/>
            <w:lang w:val="en-US"/>
            <w:rPrChange w:id="453" w:author="Richard Wen" w:date="2024-10-29T19:28:00Z" w16du:dateUtc="2024-10-29T23:28:00Z">
              <w:rPr>
                <w:rFonts w:ascii="Times New Roman" w:hAnsi="Times New Roman" w:cs="Times New Roman"/>
                <w:lang w:val="en-US"/>
              </w:rPr>
            </w:rPrChange>
          </w:rPr>
          <w:tab/>
          <w:t xml:space="preserve">Zhao Q, Winters M, Nelson T, et al. Who has access to cycling infrastructure in Canada? A social equity analysis. </w:t>
        </w:r>
        <w:r w:rsidRPr="00094840">
          <w:rPr>
            <w:rFonts w:ascii="Times New Roman" w:hAnsi="Times New Roman" w:cs="Times New Roman"/>
            <w:i/>
            <w:iCs/>
            <w:sz w:val="24"/>
            <w:szCs w:val="24"/>
            <w:lang w:val="en-US"/>
            <w:rPrChange w:id="454" w:author="Richard Wen" w:date="2024-10-29T19:28:00Z" w16du:dateUtc="2024-10-29T23:28:00Z">
              <w:rPr>
                <w:rFonts w:ascii="Times New Roman" w:hAnsi="Times New Roman" w:cs="Times New Roman"/>
                <w:i/>
                <w:iCs/>
                <w:lang w:val="en-US"/>
              </w:rPr>
            </w:rPrChange>
          </w:rPr>
          <w:t>Computers, Environment and Urban Systems</w:t>
        </w:r>
        <w:r w:rsidRPr="00094840">
          <w:rPr>
            <w:rFonts w:ascii="Times New Roman" w:hAnsi="Times New Roman" w:cs="Times New Roman"/>
            <w:sz w:val="24"/>
            <w:szCs w:val="24"/>
            <w:lang w:val="en-US"/>
            <w:rPrChange w:id="455" w:author="Richard Wen" w:date="2024-10-29T19:28:00Z" w16du:dateUtc="2024-10-29T23:28:00Z">
              <w:rPr>
                <w:rFonts w:ascii="Times New Roman" w:hAnsi="Times New Roman" w:cs="Times New Roman"/>
                <w:lang w:val="en-US"/>
              </w:rPr>
            </w:rPrChange>
          </w:rPr>
          <w:t xml:space="preserve">. </w:t>
        </w:r>
        <w:proofErr w:type="gramStart"/>
        <w:r w:rsidRPr="00094840">
          <w:rPr>
            <w:rFonts w:ascii="Times New Roman" w:hAnsi="Times New Roman" w:cs="Times New Roman"/>
            <w:sz w:val="24"/>
            <w:szCs w:val="24"/>
            <w:lang w:val="en-US"/>
            <w:rPrChange w:id="456" w:author="Richard Wen" w:date="2024-10-29T19:28:00Z" w16du:dateUtc="2024-10-29T23:28:00Z">
              <w:rPr>
                <w:rFonts w:ascii="Times New Roman" w:hAnsi="Times New Roman" w:cs="Times New Roman"/>
                <w:lang w:val="en-US"/>
              </w:rPr>
            </w:rPrChange>
          </w:rPr>
          <w:t>2024;110:102109</w:t>
        </w:r>
        <w:proofErr w:type="gramEnd"/>
        <w:r w:rsidRPr="00094840">
          <w:rPr>
            <w:rFonts w:ascii="Times New Roman" w:hAnsi="Times New Roman" w:cs="Times New Roman"/>
            <w:sz w:val="24"/>
            <w:szCs w:val="24"/>
            <w:lang w:val="en-US"/>
            <w:rPrChange w:id="457" w:author="Richard Wen" w:date="2024-10-29T19:28:00Z" w16du:dateUtc="2024-10-29T23:28:00Z">
              <w:rPr>
                <w:rFonts w:ascii="Times New Roman" w:hAnsi="Times New Roman" w:cs="Times New Roman"/>
                <w:lang w:val="en-US"/>
              </w:rPr>
            </w:rPrChange>
          </w:rPr>
          <w:t xml:space="preserve">. </w:t>
        </w:r>
      </w:ins>
    </w:p>
    <w:p w14:paraId="79CFEAD0" w14:textId="77777777" w:rsidR="00094840" w:rsidRPr="00094840" w:rsidRDefault="00094840" w:rsidP="00094840">
      <w:pPr>
        <w:pStyle w:val="Bibliography"/>
        <w:rPr>
          <w:ins w:id="458" w:author="Richard Wen" w:date="2024-10-29T19:28:00Z" w16du:dateUtc="2024-10-29T23:28:00Z"/>
          <w:rFonts w:ascii="Times New Roman" w:hAnsi="Times New Roman" w:cs="Times New Roman"/>
          <w:sz w:val="24"/>
          <w:szCs w:val="24"/>
          <w:lang w:val="en-US"/>
          <w:rPrChange w:id="459" w:author="Richard Wen" w:date="2024-10-29T19:28:00Z" w16du:dateUtc="2024-10-29T23:28:00Z">
            <w:rPr>
              <w:ins w:id="460" w:author="Richard Wen" w:date="2024-10-29T19:28:00Z" w16du:dateUtc="2024-10-29T23:28:00Z"/>
              <w:rFonts w:ascii="Times New Roman" w:hAnsi="Times New Roman" w:cs="Times New Roman"/>
              <w:lang w:val="en-US"/>
            </w:rPr>
          </w:rPrChange>
        </w:rPr>
        <w:pPrChange w:id="461" w:author="Richard Wen" w:date="2024-10-29T19:28:00Z" w16du:dateUtc="2024-10-29T23:28:00Z">
          <w:pPr>
            <w:widowControl w:val="0"/>
            <w:autoSpaceDE w:val="0"/>
            <w:autoSpaceDN w:val="0"/>
            <w:adjustRightInd w:val="0"/>
            <w:spacing w:after="0" w:line="240" w:lineRule="auto"/>
          </w:pPr>
        </w:pPrChange>
      </w:pPr>
      <w:ins w:id="462" w:author="Richard Wen" w:date="2024-10-29T19:28:00Z" w16du:dateUtc="2024-10-29T23:28:00Z">
        <w:r w:rsidRPr="00094840">
          <w:rPr>
            <w:rFonts w:ascii="Times New Roman" w:hAnsi="Times New Roman" w:cs="Times New Roman"/>
            <w:sz w:val="24"/>
            <w:szCs w:val="24"/>
            <w:lang w:val="en-US"/>
            <w:rPrChange w:id="463" w:author="Richard Wen" w:date="2024-10-29T19:28:00Z" w16du:dateUtc="2024-10-29T23:28:00Z">
              <w:rPr>
                <w:rFonts w:ascii="Times New Roman" w:hAnsi="Times New Roman" w:cs="Times New Roman"/>
                <w:lang w:val="en-US"/>
              </w:rPr>
            </w:rPrChange>
          </w:rPr>
          <w:t xml:space="preserve">32. </w:t>
        </w:r>
        <w:r w:rsidRPr="00094840">
          <w:rPr>
            <w:rFonts w:ascii="Times New Roman" w:hAnsi="Times New Roman" w:cs="Times New Roman"/>
            <w:sz w:val="24"/>
            <w:szCs w:val="24"/>
            <w:lang w:val="en-US"/>
            <w:rPrChange w:id="464" w:author="Richard Wen" w:date="2024-10-29T19:28:00Z" w16du:dateUtc="2024-10-29T23:28:00Z">
              <w:rPr>
                <w:rFonts w:ascii="Times New Roman" w:hAnsi="Times New Roman" w:cs="Times New Roman"/>
                <w:lang w:val="en-US"/>
              </w:rPr>
            </w:rPrChange>
          </w:rPr>
          <w:tab/>
          <w:t xml:space="preserve">Winters M, </w:t>
        </w:r>
        <w:proofErr w:type="spellStart"/>
        <w:r w:rsidRPr="00094840">
          <w:rPr>
            <w:rFonts w:ascii="Times New Roman" w:hAnsi="Times New Roman" w:cs="Times New Roman"/>
            <w:sz w:val="24"/>
            <w:szCs w:val="24"/>
            <w:lang w:val="en-US"/>
            <w:rPrChange w:id="465" w:author="Richard Wen" w:date="2024-10-29T19:28:00Z" w16du:dateUtc="2024-10-29T23:28:00Z">
              <w:rPr>
                <w:rFonts w:ascii="Times New Roman" w:hAnsi="Times New Roman" w:cs="Times New Roman"/>
                <w:lang w:val="en-US"/>
              </w:rPr>
            </w:rPrChange>
          </w:rPr>
          <w:t>Branion</w:t>
        </w:r>
        <w:proofErr w:type="spellEnd"/>
        <w:r w:rsidRPr="00094840">
          <w:rPr>
            <w:rFonts w:ascii="Times New Roman" w:hAnsi="Times New Roman" w:cs="Times New Roman"/>
            <w:sz w:val="24"/>
            <w:szCs w:val="24"/>
            <w:lang w:val="en-US"/>
            <w:rPrChange w:id="466" w:author="Richard Wen" w:date="2024-10-29T19:28:00Z" w16du:dateUtc="2024-10-29T23:28:00Z">
              <w:rPr>
                <w:rFonts w:ascii="Times New Roman" w:hAnsi="Times New Roman" w:cs="Times New Roman"/>
                <w:lang w:val="en-US"/>
              </w:rPr>
            </w:rPrChange>
          </w:rPr>
          <w:t xml:space="preserve">-Calles M, Therrien S, et al. Impacts of bicycle infrastructure in mid-sized cities (IBIMS): protocol for a natural experiment study in three Canadian cities. </w:t>
        </w:r>
        <w:r w:rsidRPr="00094840">
          <w:rPr>
            <w:rFonts w:ascii="Times New Roman" w:hAnsi="Times New Roman" w:cs="Times New Roman"/>
            <w:i/>
            <w:iCs/>
            <w:sz w:val="24"/>
            <w:szCs w:val="24"/>
            <w:lang w:val="en-US"/>
            <w:rPrChange w:id="467" w:author="Richard Wen" w:date="2024-10-29T19:28:00Z" w16du:dateUtc="2024-10-29T23:28:00Z">
              <w:rPr>
                <w:rFonts w:ascii="Times New Roman" w:hAnsi="Times New Roman" w:cs="Times New Roman"/>
                <w:i/>
                <w:iCs/>
                <w:lang w:val="en-US"/>
              </w:rPr>
            </w:rPrChange>
          </w:rPr>
          <w:t>BMJ Open</w:t>
        </w:r>
        <w:r w:rsidRPr="00094840">
          <w:rPr>
            <w:rFonts w:ascii="Times New Roman" w:hAnsi="Times New Roman" w:cs="Times New Roman"/>
            <w:sz w:val="24"/>
            <w:szCs w:val="24"/>
            <w:lang w:val="en-US"/>
            <w:rPrChange w:id="468" w:author="Richard Wen" w:date="2024-10-29T19:28:00Z" w16du:dateUtc="2024-10-29T23:28:00Z">
              <w:rPr>
                <w:rFonts w:ascii="Times New Roman" w:hAnsi="Times New Roman" w:cs="Times New Roman"/>
                <w:lang w:val="en-US"/>
              </w:rPr>
            </w:rPrChange>
          </w:rPr>
          <w:t>. 2018;8(1</w:t>
        </w:r>
        <w:proofErr w:type="gramStart"/>
        <w:r w:rsidRPr="00094840">
          <w:rPr>
            <w:rFonts w:ascii="Times New Roman" w:hAnsi="Times New Roman" w:cs="Times New Roman"/>
            <w:sz w:val="24"/>
            <w:szCs w:val="24"/>
            <w:lang w:val="en-US"/>
            <w:rPrChange w:id="469" w:author="Richard Wen" w:date="2024-10-29T19:28:00Z" w16du:dateUtc="2024-10-29T23:28:00Z">
              <w:rPr>
                <w:rFonts w:ascii="Times New Roman" w:hAnsi="Times New Roman" w:cs="Times New Roman"/>
                <w:lang w:val="en-US"/>
              </w:rPr>
            </w:rPrChange>
          </w:rPr>
          <w:t>):e</w:t>
        </w:r>
        <w:proofErr w:type="gramEnd"/>
        <w:r w:rsidRPr="00094840">
          <w:rPr>
            <w:rFonts w:ascii="Times New Roman" w:hAnsi="Times New Roman" w:cs="Times New Roman"/>
            <w:sz w:val="24"/>
            <w:szCs w:val="24"/>
            <w:lang w:val="en-US"/>
            <w:rPrChange w:id="470" w:author="Richard Wen" w:date="2024-10-29T19:28:00Z" w16du:dateUtc="2024-10-29T23:28:00Z">
              <w:rPr>
                <w:rFonts w:ascii="Times New Roman" w:hAnsi="Times New Roman" w:cs="Times New Roman"/>
                <w:lang w:val="en-US"/>
              </w:rPr>
            </w:rPrChange>
          </w:rPr>
          <w:t xml:space="preserve">019130. </w:t>
        </w:r>
      </w:ins>
    </w:p>
    <w:p w14:paraId="38703628" w14:textId="77777777" w:rsidR="00094840" w:rsidRPr="00094840" w:rsidRDefault="00094840" w:rsidP="00094840">
      <w:pPr>
        <w:pStyle w:val="Bibliography"/>
        <w:rPr>
          <w:ins w:id="471" w:author="Richard Wen" w:date="2024-10-29T19:28:00Z" w16du:dateUtc="2024-10-29T23:28:00Z"/>
          <w:rFonts w:ascii="Times New Roman" w:hAnsi="Times New Roman" w:cs="Times New Roman"/>
          <w:sz w:val="24"/>
          <w:szCs w:val="24"/>
          <w:lang w:val="en-US"/>
          <w:rPrChange w:id="472" w:author="Richard Wen" w:date="2024-10-29T19:28:00Z" w16du:dateUtc="2024-10-29T23:28:00Z">
            <w:rPr>
              <w:ins w:id="473" w:author="Richard Wen" w:date="2024-10-29T19:28:00Z" w16du:dateUtc="2024-10-29T23:28:00Z"/>
              <w:rFonts w:ascii="Times New Roman" w:hAnsi="Times New Roman" w:cs="Times New Roman"/>
              <w:lang w:val="en-US"/>
            </w:rPr>
          </w:rPrChange>
        </w:rPr>
        <w:pPrChange w:id="474" w:author="Richard Wen" w:date="2024-10-29T19:28:00Z" w16du:dateUtc="2024-10-29T23:28:00Z">
          <w:pPr>
            <w:widowControl w:val="0"/>
            <w:autoSpaceDE w:val="0"/>
            <w:autoSpaceDN w:val="0"/>
            <w:adjustRightInd w:val="0"/>
            <w:spacing w:after="0" w:line="240" w:lineRule="auto"/>
          </w:pPr>
        </w:pPrChange>
      </w:pPr>
      <w:ins w:id="475" w:author="Richard Wen" w:date="2024-10-29T19:28:00Z" w16du:dateUtc="2024-10-29T23:28:00Z">
        <w:r w:rsidRPr="00094840">
          <w:rPr>
            <w:rFonts w:ascii="Times New Roman" w:hAnsi="Times New Roman" w:cs="Times New Roman"/>
            <w:sz w:val="24"/>
            <w:szCs w:val="24"/>
            <w:lang w:val="en-US"/>
            <w:rPrChange w:id="476" w:author="Richard Wen" w:date="2024-10-29T19:28:00Z" w16du:dateUtc="2024-10-29T23:28:00Z">
              <w:rPr>
                <w:rFonts w:ascii="Times New Roman" w:hAnsi="Times New Roman" w:cs="Times New Roman"/>
                <w:lang w:val="en-US"/>
              </w:rPr>
            </w:rPrChange>
          </w:rPr>
          <w:t xml:space="preserve">33. </w:t>
        </w:r>
        <w:r w:rsidRPr="00094840">
          <w:rPr>
            <w:rFonts w:ascii="Times New Roman" w:hAnsi="Times New Roman" w:cs="Times New Roman"/>
            <w:sz w:val="24"/>
            <w:szCs w:val="24"/>
            <w:lang w:val="en-US"/>
            <w:rPrChange w:id="477" w:author="Richard Wen" w:date="2024-10-29T19:28:00Z" w16du:dateUtc="2024-10-29T23:28:00Z">
              <w:rPr>
                <w:rFonts w:ascii="Times New Roman" w:hAnsi="Times New Roman" w:cs="Times New Roman"/>
                <w:lang w:val="en-US"/>
              </w:rPr>
            </w:rPrChange>
          </w:rPr>
          <w:tab/>
        </w:r>
        <w:proofErr w:type="spellStart"/>
        <w:r w:rsidRPr="00094840">
          <w:rPr>
            <w:rFonts w:ascii="Times New Roman" w:hAnsi="Times New Roman" w:cs="Times New Roman"/>
            <w:sz w:val="24"/>
            <w:szCs w:val="24"/>
            <w:lang w:val="en-US"/>
            <w:rPrChange w:id="478" w:author="Richard Wen" w:date="2024-10-29T19:28:00Z" w16du:dateUtc="2024-10-29T23:28:00Z">
              <w:rPr>
                <w:rFonts w:ascii="Times New Roman" w:hAnsi="Times New Roman" w:cs="Times New Roman"/>
                <w:lang w:val="en-US"/>
              </w:rPr>
            </w:rPrChange>
          </w:rPr>
          <w:t>Tabascio</w:t>
        </w:r>
        <w:proofErr w:type="spellEnd"/>
        <w:r w:rsidRPr="00094840">
          <w:rPr>
            <w:rFonts w:ascii="Times New Roman" w:hAnsi="Times New Roman" w:cs="Times New Roman"/>
            <w:sz w:val="24"/>
            <w:szCs w:val="24"/>
            <w:lang w:val="en-US"/>
            <w:rPrChange w:id="479" w:author="Richard Wen" w:date="2024-10-29T19:28:00Z" w16du:dateUtc="2024-10-29T23:28:00Z">
              <w:rPr>
                <w:rFonts w:ascii="Times New Roman" w:hAnsi="Times New Roman" w:cs="Times New Roman"/>
                <w:lang w:val="en-US"/>
              </w:rPr>
            </w:rPrChange>
          </w:rPr>
          <w:t xml:space="preserve"> A, </w:t>
        </w:r>
        <w:proofErr w:type="spellStart"/>
        <w:r w:rsidRPr="00094840">
          <w:rPr>
            <w:rFonts w:ascii="Times New Roman" w:hAnsi="Times New Roman" w:cs="Times New Roman"/>
            <w:sz w:val="24"/>
            <w:szCs w:val="24"/>
            <w:lang w:val="en-US"/>
            <w:rPrChange w:id="480" w:author="Richard Wen" w:date="2024-10-29T19:28:00Z" w16du:dateUtc="2024-10-29T23:28:00Z">
              <w:rPr>
                <w:rFonts w:ascii="Times New Roman" w:hAnsi="Times New Roman" w:cs="Times New Roman"/>
                <w:lang w:val="en-US"/>
              </w:rPr>
            </w:rPrChange>
          </w:rPr>
          <w:t>Tiznado</w:t>
        </w:r>
        <w:proofErr w:type="spellEnd"/>
        <w:r w:rsidRPr="00094840">
          <w:rPr>
            <w:rFonts w:ascii="Times New Roman" w:hAnsi="Times New Roman" w:cs="Times New Roman"/>
            <w:sz w:val="24"/>
            <w:szCs w:val="24"/>
            <w:lang w:val="en-US"/>
            <w:rPrChange w:id="481" w:author="Richard Wen" w:date="2024-10-29T19:28:00Z" w16du:dateUtc="2024-10-29T23:28:00Z">
              <w:rPr>
                <w:rFonts w:ascii="Times New Roman" w:hAnsi="Times New Roman" w:cs="Times New Roman"/>
                <w:lang w:val="en-US"/>
              </w:rPr>
            </w:rPrChange>
          </w:rPr>
          <w:t xml:space="preserve">-Aitken I, Harris D, et al. Assessing the potential of cycling growth in Toronto, Canada. </w:t>
        </w:r>
        <w:r w:rsidRPr="00094840">
          <w:rPr>
            <w:rFonts w:ascii="Times New Roman" w:hAnsi="Times New Roman" w:cs="Times New Roman"/>
            <w:i/>
            <w:iCs/>
            <w:sz w:val="24"/>
            <w:szCs w:val="24"/>
            <w:lang w:val="en-US"/>
            <w:rPrChange w:id="482" w:author="Richard Wen" w:date="2024-10-29T19:28:00Z" w16du:dateUtc="2024-10-29T23:28:00Z">
              <w:rPr>
                <w:rFonts w:ascii="Times New Roman" w:hAnsi="Times New Roman" w:cs="Times New Roman"/>
                <w:i/>
                <w:iCs/>
                <w:lang w:val="en-US"/>
              </w:rPr>
            </w:rPrChange>
          </w:rPr>
          <w:t>International Journal of Sustainable Transportation</w:t>
        </w:r>
        <w:r w:rsidRPr="00094840">
          <w:rPr>
            <w:rFonts w:ascii="Times New Roman" w:hAnsi="Times New Roman" w:cs="Times New Roman"/>
            <w:sz w:val="24"/>
            <w:szCs w:val="24"/>
            <w:lang w:val="en-US"/>
            <w:rPrChange w:id="483" w:author="Richard Wen" w:date="2024-10-29T19:28:00Z" w16du:dateUtc="2024-10-29T23:28:00Z">
              <w:rPr>
                <w:rFonts w:ascii="Times New Roman" w:hAnsi="Times New Roman" w:cs="Times New Roman"/>
                <w:lang w:val="en-US"/>
              </w:rPr>
            </w:rPrChange>
          </w:rPr>
          <w:t xml:space="preserve">. 2023;17(12):1370–1383. </w:t>
        </w:r>
      </w:ins>
    </w:p>
    <w:p w14:paraId="43DA7B77" w14:textId="77777777" w:rsidR="00094840" w:rsidRPr="00094840" w:rsidRDefault="00094840" w:rsidP="00094840">
      <w:pPr>
        <w:pStyle w:val="Bibliography"/>
        <w:rPr>
          <w:ins w:id="484" w:author="Richard Wen" w:date="2024-10-29T19:28:00Z" w16du:dateUtc="2024-10-29T23:28:00Z"/>
          <w:rFonts w:ascii="Times New Roman" w:hAnsi="Times New Roman" w:cs="Times New Roman"/>
          <w:sz w:val="24"/>
          <w:szCs w:val="24"/>
          <w:lang w:val="en-US"/>
          <w:rPrChange w:id="485" w:author="Richard Wen" w:date="2024-10-29T19:28:00Z" w16du:dateUtc="2024-10-29T23:28:00Z">
            <w:rPr>
              <w:ins w:id="486" w:author="Richard Wen" w:date="2024-10-29T19:28:00Z" w16du:dateUtc="2024-10-29T23:28:00Z"/>
              <w:rFonts w:ascii="Times New Roman" w:hAnsi="Times New Roman" w:cs="Times New Roman"/>
              <w:lang w:val="en-US"/>
            </w:rPr>
          </w:rPrChange>
        </w:rPr>
        <w:pPrChange w:id="487" w:author="Richard Wen" w:date="2024-10-29T19:28:00Z" w16du:dateUtc="2024-10-29T23:28:00Z">
          <w:pPr>
            <w:widowControl w:val="0"/>
            <w:autoSpaceDE w:val="0"/>
            <w:autoSpaceDN w:val="0"/>
            <w:adjustRightInd w:val="0"/>
            <w:spacing w:after="0" w:line="240" w:lineRule="auto"/>
          </w:pPr>
        </w:pPrChange>
      </w:pPr>
      <w:ins w:id="488" w:author="Richard Wen" w:date="2024-10-29T19:28:00Z" w16du:dateUtc="2024-10-29T23:28:00Z">
        <w:r w:rsidRPr="00094840">
          <w:rPr>
            <w:rFonts w:ascii="Times New Roman" w:hAnsi="Times New Roman" w:cs="Times New Roman"/>
            <w:sz w:val="24"/>
            <w:szCs w:val="24"/>
            <w:lang w:val="en-US"/>
            <w:rPrChange w:id="489" w:author="Richard Wen" w:date="2024-10-29T19:28:00Z" w16du:dateUtc="2024-10-29T23:28:00Z">
              <w:rPr>
                <w:rFonts w:ascii="Times New Roman" w:hAnsi="Times New Roman" w:cs="Times New Roman"/>
                <w:lang w:val="en-US"/>
              </w:rPr>
            </w:rPrChange>
          </w:rPr>
          <w:t xml:space="preserve">34. </w:t>
        </w:r>
        <w:r w:rsidRPr="00094840">
          <w:rPr>
            <w:rFonts w:ascii="Times New Roman" w:hAnsi="Times New Roman" w:cs="Times New Roman"/>
            <w:sz w:val="24"/>
            <w:szCs w:val="24"/>
            <w:lang w:val="en-US"/>
            <w:rPrChange w:id="490" w:author="Richard Wen" w:date="2024-10-29T19:28:00Z" w16du:dateUtc="2024-10-29T23:28:00Z">
              <w:rPr>
                <w:rFonts w:ascii="Times New Roman" w:hAnsi="Times New Roman" w:cs="Times New Roman"/>
                <w:lang w:val="en-US"/>
              </w:rPr>
            </w:rPrChange>
          </w:rPr>
          <w:tab/>
        </w:r>
        <w:proofErr w:type="spellStart"/>
        <w:r w:rsidRPr="00094840">
          <w:rPr>
            <w:rFonts w:ascii="Times New Roman" w:hAnsi="Times New Roman" w:cs="Times New Roman"/>
            <w:sz w:val="24"/>
            <w:szCs w:val="24"/>
            <w:lang w:val="en-US"/>
            <w:rPrChange w:id="491" w:author="Richard Wen" w:date="2024-10-29T19:28:00Z" w16du:dateUtc="2024-10-29T23:28:00Z">
              <w:rPr>
                <w:rFonts w:ascii="Times New Roman" w:hAnsi="Times New Roman" w:cs="Times New Roman"/>
                <w:lang w:val="en-US"/>
              </w:rPr>
            </w:rPrChange>
          </w:rPr>
          <w:t>Branion</w:t>
        </w:r>
        <w:proofErr w:type="spellEnd"/>
        <w:r w:rsidRPr="00094840">
          <w:rPr>
            <w:rFonts w:ascii="Times New Roman" w:hAnsi="Times New Roman" w:cs="Times New Roman"/>
            <w:sz w:val="24"/>
            <w:szCs w:val="24"/>
            <w:lang w:val="en-US"/>
            <w:rPrChange w:id="492" w:author="Richard Wen" w:date="2024-10-29T19:28:00Z" w16du:dateUtc="2024-10-29T23:28:00Z">
              <w:rPr>
                <w:rFonts w:ascii="Times New Roman" w:hAnsi="Times New Roman" w:cs="Times New Roman"/>
                <w:lang w:val="en-US"/>
              </w:rPr>
            </w:rPrChange>
          </w:rPr>
          <w:t xml:space="preserve">-Calles M, Nelson T, Fuller D, et al. Associations between individual characteristics, availability of bicycle infrastructure, and city-wide safety perceptions of bicycling: A cross-sectional survey of bicyclists in 6 Canadian and U.S. cities. </w:t>
        </w:r>
        <w:r w:rsidRPr="00094840">
          <w:rPr>
            <w:rFonts w:ascii="Times New Roman" w:hAnsi="Times New Roman" w:cs="Times New Roman"/>
            <w:i/>
            <w:iCs/>
            <w:sz w:val="24"/>
            <w:szCs w:val="24"/>
            <w:lang w:val="en-US"/>
            <w:rPrChange w:id="493" w:author="Richard Wen" w:date="2024-10-29T19:28:00Z" w16du:dateUtc="2024-10-29T23:28:00Z">
              <w:rPr>
                <w:rFonts w:ascii="Times New Roman" w:hAnsi="Times New Roman" w:cs="Times New Roman"/>
                <w:i/>
                <w:iCs/>
                <w:lang w:val="en-US"/>
              </w:rPr>
            </w:rPrChange>
          </w:rPr>
          <w:t>Transportation Research Part A: Policy and Practice</w:t>
        </w:r>
        <w:r w:rsidRPr="00094840">
          <w:rPr>
            <w:rFonts w:ascii="Times New Roman" w:hAnsi="Times New Roman" w:cs="Times New Roman"/>
            <w:sz w:val="24"/>
            <w:szCs w:val="24"/>
            <w:lang w:val="en-US"/>
            <w:rPrChange w:id="494" w:author="Richard Wen" w:date="2024-10-29T19:28:00Z" w16du:dateUtc="2024-10-29T23:28:00Z">
              <w:rPr>
                <w:rFonts w:ascii="Times New Roman" w:hAnsi="Times New Roman" w:cs="Times New Roman"/>
                <w:lang w:val="en-US"/>
              </w:rPr>
            </w:rPrChange>
          </w:rPr>
          <w:t xml:space="preserve">. </w:t>
        </w:r>
        <w:proofErr w:type="gramStart"/>
        <w:r w:rsidRPr="00094840">
          <w:rPr>
            <w:rFonts w:ascii="Times New Roman" w:hAnsi="Times New Roman" w:cs="Times New Roman"/>
            <w:sz w:val="24"/>
            <w:szCs w:val="24"/>
            <w:lang w:val="en-US"/>
            <w:rPrChange w:id="495" w:author="Richard Wen" w:date="2024-10-29T19:28:00Z" w16du:dateUtc="2024-10-29T23:28:00Z">
              <w:rPr>
                <w:rFonts w:ascii="Times New Roman" w:hAnsi="Times New Roman" w:cs="Times New Roman"/>
                <w:lang w:val="en-US"/>
              </w:rPr>
            </w:rPrChange>
          </w:rPr>
          <w:t>2019;123:229</w:t>
        </w:r>
        <w:proofErr w:type="gramEnd"/>
        <w:r w:rsidRPr="00094840">
          <w:rPr>
            <w:rFonts w:ascii="Times New Roman" w:hAnsi="Times New Roman" w:cs="Times New Roman"/>
            <w:sz w:val="24"/>
            <w:szCs w:val="24"/>
            <w:lang w:val="en-US"/>
            <w:rPrChange w:id="496" w:author="Richard Wen" w:date="2024-10-29T19:28:00Z" w16du:dateUtc="2024-10-29T23:28:00Z">
              <w:rPr>
                <w:rFonts w:ascii="Times New Roman" w:hAnsi="Times New Roman" w:cs="Times New Roman"/>
                <w:lang w:val="en-US"/>
              </w:rPr>
            </w:rPrChange>
          </w:rPr>
          <w:t xml:space="preserve">–239. </w:t>
        </w:r>
      </w:ins>
    </w:p>
    <w:p w14:paraId="2FBF6364" w14:textId="77777777" w:rsidR="00094840" w:rsidRPr="00094840" w:rsidRDefault="00094840" w:rsidP="00094840">
      <w:pPr>
        <w:pStyle w:val="Bibliography"/>
        <w:rPr>
          <w:ins w:id="497" w:author="Richard Wen" w:date="2024-10-29T19:28:00Z" w16du:dateUtc="2024-10-29T23:28:00Z"/>
          <w:rFonts w:ascii="Times New Roman" w:hAnsi="Times New Roman" w:cs="Times New Roman"/>
          <w:sz w:val="24"/>
          <w:szCs w:val="24"/>
          <w:lang w:val="en-US"/>
          <w:rPrChange w:id="498" w:author="Richard Wen" w:date="2024-10-29T19:28:00Z" w16du:dateUtc="2024-10-29T23:28:00Z">
            <w:rPr>
              <w:ins w:id="499" w:author="Richard Wen" w:date="2024-10-29T19:28:00Z" w16du:dateUtc="2024-10-29T23:28:00Z"/>
              <w:rFonts w:ascii="Times New Roman" w:hAnsi="Times New Roman" w:cs="Times New Roman"/>
              <w:lang w:val="en-US"/>
            </w:rPr>
          </w:rPrChange>
        </w:rPr>
        <w:pPrChange w:id="500" w:author="Richard Wen" w:date="2024-10-29T19:28:00Z" w16du:dateUtc="2024-10-29T23:28:00Z">
          <w:pPr>
            <w:widowControl w:val="0"/>
            <w:autoSpaceDE w:val="0"/>
            <w:autoSpaceDN w:val="0"/>
            <w:adjustRightInd w:val="0"/>
            <w:spacing w:after="0" w:line="240" w:lineRule="auto"/>
          </w:pPr>
        </w:pPrChange>
      </w:pPr>
      <w:ins w:id="501" w:author="Richard Wen" w:date="2024-10-29T19:28:00Z" w16du:dateUtc="2024-10-29T23:28:00Z">
        <w:r w:rsidRPr="00094840">
          <w:rPr>
            <w:rFonts w:ascii="Times New Roman" w:hAnsi="Times New Roman" w:cs="Times New Roman"/>
            <w:sz w:val="24"/>
            <w:szCs w:val="24"/>
            <w:lang w:val="en-US"/>
            <w:rPrChange w:id="502" w:author="Richard Wen" w:date="2024-10-29T19:28:00Z" w16du:dateUtc="2024-10-29T23:28:00Z">
              <w:rPr>
                <w:rFonts w:ascii="Times New Roman" w:hAnsi="Times New Roman" w:cs="Times New Roman"/>
                <w:lang w:val="en-US"/>
              </w:rPr>
            </w:rPrChange>
          </w:rPr>
          <w:t xml:space="preserve">35. </w:t>
        </w:r>
        <w:r w:rsidRPr="00094840">
          <w:rPr>
            <w:rFonts w:ascii="Times New Roman" w:hAnsi="Times New Roman" w:cs="Times New Roman"/>
            <w:sz w:val="24"/>
            <w:szCs w:val="24"/>
            <w:lang w:val="en-US"/>
            <w:rPrChange w:id="503" w:author="Richard Wen" w:date="2024-10-29T19:28:00Z" w16du:dateUtc="2024-10-29T23:28:00Z">
              <w:rPr>
                <w:rFonts w:ascii="Times New Roman" w:hAnsi="Times New Roman" w:cs="Times New Roman"/>
                <w:lang w:val="en-US"/>
              </w:rPr>
            </w:rPrChange>
          </w:rPr>
          <w:tab/>
        </w:r>
        <w:proofErr w:type="spellStart"/>
        <w:r w:rsidRPr="00094840">
          <w:rPr>
            <w:rFonts w:ascii="Times New Roman" w:hAnsi="Times New Roman" w:cs="Times New Roman"/>
            <w:sz w:val="24"/>
            <w:szCs w:val="24"/>
            <w:lang w:val="en-US"/>
            <w:rPrChange w:id="504" w:author="Richard Wen" w:date="2024-10-29T19:28:00Z" w16du:dateUtc="2024-10-29T23:28:00Z">
              <w:rPr>
                <w:rFonts w:ascii="Times New Roman" w:hAnsi="Times New Roman" w:cs="Times New Roman"/>
                <w:lang w:val="en-US"/>
              </w:rPr>
            </w:rPrChange>
          </w:rPr>
          <w:t>Berghoefer</w:t>
        </w:r>
        <w:proofErr w:type="spellEnd"/>
        <w:r w:rsidRPr="00094840">
          <w:rPr>
            <w:rFonts w:ascii="Times New Roman" w:hAnsi="Times New Roman" w:cs="Times New Roman"/>
            <w:sz w:val="24"/>
            <w:szCs w:val="24"/>
            <w:lang w:val="en-US"/>
            <w:rPrChange w:id="505" w:author="Richard Wen" w:date="2024-10-29T19:28:00Z" w16du:dateUtc="2024-10-29T23:28:00Z">
              <w:rPr>
                <w:rFonts w:ascii="Times New Roman" w:hAnsi="Times New Roman" w:cs="Times New Roman"/>
                <w:lang w:val="en-US"/>
              </w:rPr>
            </w:rPrChange>
          </w:rPr>
          <w:t xml:space="preserve"> FL, Vollrath M. Prefer what you like? Evaluation and preference of cycling infrastructures in a bicycle simulator. </w:t>
        </w:r>
        <w:r w:rsidRPr="00094840">
          <w:rPr>
            <w:rFonts w:ascii="Times New Roman" w:hAnsi="Times New Roman" w:cs="Times New Roman"/>
            <w:i/>
            <w:iCs/>
            <w:sz w:val="24"/>
            <w:szCs w:val="24"/>
            <w:lang w:val="en-US"/>
            <w:rPrChange w:id="506" w:author="Richard Wen" w:date="2024-10-29T19:28:00Z" w16du:dateUtc="2024-10-29T23:28:00Z">
              <w:rPr>
                <w:rFonts w:ascii="Times New Roman" w:hAnsi="Times New Roman" w:cs="Times New Roman"/>
                <w:i/>
                <w:iCs/>
                <w:lang w:val="en-US"/>
              </w:rPr>
            </w:rPrChange>
          </w:rPr>
          <w:t>Journal of Safety Research</w:t>
        </w:r>
        <w:r w:rsidRPr="00094840">
          <w:rPr>
            <w:rFonts w:ascii="Times New Roman" w:hAnsi="Times New Roman" w:cs="Times New Roman"/>
            <w:sz w:val="24"/>
            <w:szCs w:val="24"/>
            <w:lang w:val="en-US"/>
            <w:rPrChange w:id="507" w:author="Richard Wen" w:date="2024-10-29T19:28:00Z" w16du:dateUtc="2024-10-29T23:28:00Z">
              <w:rPr>
                <w:rFonts w:ascii="Times New Roman" w:hAnsi="Times New Roman" w:cs="Times New Roman"/>
                <w:lang w:val="en-US"/>
              </w:rPr>
            </w:rPrChange>
          </w:rPr>
          <w:t xml:space="preserve">. </w:t>
        </w:r>
        <w:proofErr w:type="gramStart"/>
        <w:r w:rsidRPr="00094840">
          <w:rPr>
            <w:rFonts w:ascii="Times New Roman" w:hAnsi="Times New Roman" w:cs="Times New Roman"/>
            <w:sz w:val="24"/>
            <w:szCs w:val="24"/>
            <w:lang w:val="en-US"/>
            <w:rPrChange w:id="508" w:author="Richard Wen" w:date="2024-10-29T19:28:00Z" w16du:dateUtc="2024-10-29T23:28:00Z">
              <w:rPr>
                <w:rFonts w:ascii="Times New Roman" w:hAnsi="Times New Roman" w:cs="Times New Roman"/>
                <w:lang w:val="en-US"/>
              </w:rPr>
            </w:rPrChange>
          </w:rPr>
          <w:t>2023;87:157</w:t>
        </w:r>
        <w:proofErr w:type="gramEnd"/>
        <w:r w:rsidRPr="00094840">
          <w:rPr>
            <w:rFonts w:ascii="Times New Roman" w:hAnsi="Times New Roman" w:cs="Times New Roman"/>
            <w:sz w:val="24"/>
            <w:szCs w:val="24"/>
            <w:lang w:val="en-US"/>
            <w:rPrChange w:id="509" w:author="Richard Wen" w:date="2024-10-29T19:28:00Z" w16du:dateUtc="2024-10-29T23:28:00Z">
              <w:rPr>
                <w:rFonts w:ascii="Times New Roman" w:hAnsi="Times New Roman" w:cs="Times New Roman"/>
                <w:lang w:val="en-US"/>
              </w:rPr>
            </w:rPrChange>
          </w:rPr>
          <w:t xml:space="preserve">–167. </w:t>
        </w:r>
      </w:ins>
    </w:p>
    <w:p w14:paraId="5C54C107" w14:textId="77777777" w:rsidR="00094840" w:rsidRPr="00094840" w:rsidRDefault="00094840" w:rsidP="00094840">
      <w:pPr>
        <w:pStyle w:val="Bibliography"/>
        <w:rPr>
          <w:ins w:id="510" w:author="Richard Wen" w:date="2024-10-29T19:28:00Z" w16du:dateUtc="2024-10-29T23:28:00Z"/>
          <w:rFonts w:ascii="Times New Roman" w:hAnsi="Times New Roman" w:cs="Times New Roman"/>
          <w:sz w:val="24"/>
          <w:szCs w:val="24"/>
          <w:lang w:val="en-US"/>
          <w:rPrChange w:id="511" w:author="Richard Wen" w:date="2024-10-29T19:28:00Z" w16du:dateUtc="2024-10-29T23:28:00Z">
            <w:rPr>
              <w:ins w:id="512" w:author="Richard Wen" w:date="2024-10-29T19:28:00Z" w16du:dateUtc="2024-10-29T23:28:00Z"/>
              <w:rFonts w:ascii="Times New Roman" w:hAnsi="Times New Roman" w:cs="Times New Roman"/>
              <w:lang w:val="en-US"/>
            </w:rPr>
          </w:rPrChange>
        </w:rPr>
        <w:pPrChange w:id="513" w:author="Richard Wen" w:date="2024-10-29T19:28:00Z" w16du:dateUtc="2024-10-29T23:28:00Z">
          <w:pPr>
            <w:widowControl w:val="0"/>
            <w:autoSpaceDE w:val="0"/>
            <w:autoSpaceDN w:val="0"/>
            <w:adjustRightInd w:val="0"/>
            <w:spacing w:after="0" w:line="240" w:lineRule="auto"/>
          </w:pPr>
        </w:pPrChange>
      </w:pPr>
      <w:ins w:id="514" w:author="Richard Wen" w:date="2024-10-29T19:28:00Z" w16du:dateUtc="2024-10-29T23:28:00Z">
        <w:r w:rsidRPr="00094840">
          <w:rPr>
            <w:rFonts w:ascii="Times New Roman" w:hAnsi="Times New Roman" w:cs="Times New Roman"/>
            <w:sz w:val="24"/>
            <w:szCs w:val="24"/>
            <w:lang w:val="en-US"/>
            <w:rPrChange w:id="515" w:author="Richard Wen" w:date="2024-10-29T19:28:00Z" w16du:dateUtc="2024-10-29T23:28:00Z">
              <w:rPr>
                <w:rFonts w:ascii="Times New Roman" w:hAnsi="Times New Roman" w:cs="Times New Roman"/>
                <w:lang w:val="en-US"/>
              </w:rPr>
            </w:rPrChange>
          </w:rPr>
          <w:lastRenderedPageBreak/>
          <w:t xml:space="preserve">36. </w:t>
        </w:r>
        <w:r w:rsidRPr="00094840">
          <w:rPr>
            <w:rFonts w:ascii="Times New Roman" w:hAnsi="Times New Roman" w:cs="Times New Roman"/>
            <w:sz w:val="24"/>
            <w:szCs w:val="24"/>
            <w:lang w:val="en-US"/>
            <w:rPrChange w:id="516" w:author="Richard Wen" w:date="2024-10-29T19:28:00Z" w16du:dateUtc="2024-10-29T23:28:00Z">
              <w:rPr>
                <w:rFonts w:ascii="Times New Roman" w:hAnsi="Times New Roman" w:cs="Times New Roman"/>
                <w:lang w:val="en-US"/>
              </w:rPr>
            </w:rPrChange>
          </w:rPr>
          <w:tab/>
        </w:r>
        <w:proofErr w:type="spellStart"/>
        <w:r w:rsidRPr="00094840">
          <w:rPr>
            <w:rFonts w:ascii="Times New Roman" w:hAnsi="Times New Roman" w:cs="Times New Roman"/>
            <w:sz w:val="24"/>
            <w:szCs w:val="24"/>
            <w:lang w:val="en-US"/>
            <w:rPrChange w:id="517" w:author="Richard Wen" w:date="2024-10-29T19:28:00Z" w16du:dateUtc="2024-10-29T23:28:00Z">
              <w:rPr>
                <w:rFonts w:ascii="Times New Roman" w:hAnsi="Times New Roman" w:cs="Times New Roman"/>
                <w:lang w:val="en-US"/>
              </w:rPr>
            </w:rPrChange>
          </w:rPr>
          <w:t>Assunçao</w:t>
        </w:r>
        <w:proofErr w:type="spellEnd"/>
        <w:r w:rsidRPr="00094840">
          <w:rPr>
            <w:rFonts w:ascii="Times New Roman" w:hAnsi="Times New Roman" w:cs="Times New Roman"/>
            <w:sz w:val="24"/>
            <w:szCs w:val="24"/>
            <w:lang w:val="en-US"/>
            <w:rPrChange w:id="518" w:author="Richard Wen" w:date="2024-10-29T19:28:00Z" w16du:dateUtc="2024-10-29T23:28:00Z">
              <w:rPr>
                <w:rFonts w:ascii="Times New Roman" w:hAnsi="Times New Roman" w:cs="Times New Roman"/>
                <w:lang w:val="en-US"/>
              </w:rPr>
            </w:rPrChange>
          </w:rPr>
          <w:t xml:space="preserve">-Denis M-È, Tomalty R. Increasing cycling for transportation in Canadian communities: understanding what works. </w:t>
        </w:r>
        <w:r w:rsidRPr="00094840">
          <w:rPr>
            <w:rFonts w:ascii="Times New Roman" w:hAnsi="Times New Roman" w:cs="Times New Roman"/>
            <w:i/>
            <w:iCs/>
            <w:sz w:val="24"/>
            <w:szCs w:val="24"/>
            <w:lang w:val="en-US"/>
            <w:rPrChange w:id="519" w:author="Richard Wen" w:date="2024-10-29T19:28:00Z" w16du:dateUtc="2024-10-29T23:28:00Z">
              <w:rPr>
                <w:rFonts w:ascii="Times New Roman" w:hAnsi="Times New Roman" w:cs="Times New Roman"/>
                <w:i/>
                <w:iCs/>
                <w:lang w:val="en-US"/>
              </w:rPr>
            </w:rPrChange>
          </w:rPr>
          <w:t>Transportation Research Part A: Policy and Practice</w:t>
        </w:r>
        <w:r w:rsidRPr="00094840">
          <w:rPr>
            <w:rFonts w:ascii="Times New Roman" w:hAnsi="Times New Roman" w:cs="Times New Roman"/>
            <w:sz w:val="24"/>
            <w:szCs w:val="24"/>
            <w:lang w:val="en-US"/>
            <w:rPrChange w:id="520" w:author="Richard Wen" w:date="2024-10-29T19:28:00Z" w16du:dateUtc="2024-10-29T23:28:00Z">
              <w:rPr>
                <w:rFonts w:ascii="Times New Roman" w:hAnsi="Times New Roman" w:cs="Times New Roman"/>
                <w:lang w:val="en-US"/>
              </w:rPr>
            </w:rPrChange>
          </w:rPr>
          <w:t xml:space="preserve">. </w:t>
        </w:r>
        <w:proofErr w:type="gramStart"/>
        <w:r w:rsidRPr="00094840">
          <w:rPr>
            <w:rFonts w:ascii="Times New Roman" w:hAnsi="Times New Roman" w:cs="Times New Roman"/>
            <w:sz w:val="24"/>
            <w:szCs w:val="24"/>
            <w:lang w:val="en-US"/>
            <w:rPrChange w:id="521" w:author="Richard Wen" w:date="2024-10-29T19:28:00Z" w16du:dateUtc="2024-10-29T23:28:00Z">
              <w:rPr>
                <w:rFonts w:ascii="Times New Roman" w:hAnsi="Times New Roman" w:cs="Times New Roman"/>
                <w:lang w:val="en-US"/>
              </w:rPr>
            </w:rPrChange>
          </w:rPr>
          <w:t>2019;123:288</w:t>
        </w:r>
        <w:proofErr w:type="gramEnd"/>
        <w:r w:rsidRPr="00094840">
          <w:rPr>
            <w:rFonts w:ascii="Times New Roman" w:hAnsi="Times New Roman" w:cs="Times New Roman"/>
            <w:sz w:val="24"/>
            <w:szCs w:val="24"/>
            <w:lang w:val="en-US"/>
            <w:rPrChange w:id="522" w:author="Richard Wen" w:date="2024-10-29T19:28:00Z" w16du:dateUtc="2024-10-29T23:28:00Z">
              <w:rPr>
                <w:rFonts w:ascii="Times New Roman" w:hAnsi="Times New Roman" w:cs="Times New Roman"/>
                <w:lang w:val="en-US"/>
              </w:rPr>
            </w:rPrChange>
          </w:rPr>
          <w:t xml:space="preserve">–304. </w:t>
        </w:r>
      </w:ins>
    </w:p>
    <w:p w14:paraId="3A7E113F" w14:textId="77777777" w:rsidR="00094840" w:rsidRPr="00094840" w:rsidRDefault="00094840" w:rsidP="00094840">
      <w:pPr>
        <w:pStyle w:val="Bibliography"/>
        <w:rPr>
          <w:ins w:id="523" w:author="Richard Wen" w:date="2024-10-29T19:28:00Z" w16du:dateUtc="2024-10-29T23:28:00Z"/>
          <w:rFonts w:ascii="Times New Roman" w:hAnsi="Times New Roman" w:cs="Times New Roman"/>
          <w:sz w:val="24"/>
          <w:szCs w:val="24"/>
          <w:lang w:val="en-US"/>
          <w:rPrChange w:id="524" w:author="Richard Wen" w:date="2024-10-29T19:28:00Z" w16du:dateUtc="2024-10-29T23:28:00Z">
            <w:rPr>
              <w:ins w:id="525" w:author="Richard Wen" w:date="2024-10-29T19:28:00Z" w16du:dateUtc="2024-10-29T23:28:00Z"/>
              <w:rFonts w:ascii="Times New Roman" w:hAnsi="Times New Roman" w:cs="Times New Roman"/>
              <w:lang w:val="en-US"/>
            </w:rPr>
          </w:rPrChange>
        </w:rPr>
        <w:pPrChange w:id="526" w:author="Richard Wen" w:date="2024-10-29T19:28:00Z" w16du:dateUtc="2024-10-29T23:28:00Z">
          <w:pPr>
            <w:widowControl w:val="0"/>
            <w:autoSpaceDE w:val="0"/>
            <w:autoSpaceDN w:val="0"/>
            <w:adjustRightInd w:val="0"/>
            <w:spacing w:after="0" w:line="240" w:lineRule="auto"/>
          </w:pPr>
        </w:pPrChange>
      </w:pPr>
      <w:ins w:id="527" w:author="Richard Wen" w:date="2024-10-29T19:28:00Z" w16du:dateUtc="2024-10-29T23:28:00Z">
        <w:r w:rsidRPr="00094840">
          <w:rPr>
            <w:rFonts w:ascii="Times New Roman" w:hAnsi="Times New Roman" w:cs="Times New Roman"/>
            <w:sz w:val="24"/>
            <w:szCs w:val="24"/>
            <w:lang w:val="en-US"/>
            <w:rPrChange w:id="528" w:author="Richard Wen" w:date="2024-10-29T19:28:00Z" w16du:dateUtc="2024-10-29T23:28:00Z">
              <w:rPr>
                <w:rFonts w:ascii="Times New Roman" w:hAnsi="Times New Roman" w:cs="Times New Roman"/>
                <w:lang w:val="en-US"/>
              </w:rPr>
            </w:rPrChange>
          </w:rPr>
          <w:t xml:space="preserve">37. </w:t>
        </w:r>
        <w:r w:rsidRPr="00094840">
          <w:rPr>
            <w:rFonts w:ascii="Times New Roman" w:hAnsi="Times New Roman" w:cs="Times New Roman"/>
            <w:sz w:val="24"/>
            <w:szCs w:val="24"/>
            <w:lang w:val="en-US"/>
            <w:rPrChange w:id="529" w:author="Richard Wen" w:date="2024-10-29T19:28:00Z" w16du:dateUtc="2024-10-29T23:28:00Z">
              <w:rPr>
                <w:rFonts w:ascii="Times New Roman" w:hAnsi="Times New Roman" w:cs="Times New Roman"/>
                <w:lang w:val="en-US"/>
              </w:rPr>
            </w:rPrChange>
          </w:rPr>
          <w:tab/>
        </w:r>
        <w:proofErr w:type="spellStart"/>
        <w:r w:rsidRPr="00094840">
          <w:rPr>
            <w:rFonts w:ascii="Times New Roman" w:hAnsi="Times New Roman" w:cs="Times New Roman"/>
            <w:sz w:val="24"/>
            <w:szCs w:val="24"/>
            <w:lang w:val="en-US"/>
            <w:rPrChange w:id="530" w:author="Richard Wen" w:date="2024-10-29T19:28:00Z" w16du:dateUtc="2024-10-29T23:28:00Z">
              <w:rPr>
                <w:rFonts w:ascii="Times New Roman" w:hAnsi="Times New Roman" w:cs="Times New Roman"/>
                <w:lang w:val="en-US"/>
              </w:rPr>
            </w:rPrChange>
          </w:rPr>
          <w:t>Orvin</w:t>
        </w:r>
        <w:proofErr w:type="spellEnd"/>
        <w:r w:rsidRPr="00094840">
          <w:rPr>
            <w:rFonts w:ascii="Times New Roman" w:hAnsi="Times New Roman" w:cs="Times New Roman"/>
            <w:sz w:val="24"/>
            <w:szCs w:val="24"/>
            <w:lang w:val="en-US"/>
            <w:rPrChange w:id="531" w:author="Richard Wen" w:date="2024-10-29T19:28:00Z" w16du:dateUtc="2024-10-29T23:28:00Z">
              <w:rPr>
                <w:rFonts w:ascii="Times New Roman" w:hAnsi="Times New Roman" w:cs="Times New Roman"/>
                <w:lang w:val="en-US"/>
              </w:rPr>
            </w:rPrChange>
          </w:rPr>
          <w:t xml:space="preserve"> MM, </w:t>
        </w:r>
        <w:proofErr w:type="spellStart"/>
        <w:r w:rsidRPr="00094840">
          <w:rPr>
            <w:rFonts w:ascii="Times New Roman" w:hAnsi="Times New Roman" w:cs="Times New Roman"/>
            <w:sz w:val="24"/>
            <w:szCs w:val="24"/>
            <w:lang w:val="en-US"/>
            <w:rPrChange w:id="532" w:author="Richard Wen" w:date="2024-10-29T19:28:00Z" w16du:dateUtc="2024-10-29T23:28:00Z">
              <w:rPr>
                <w:rFonts w:ascii="Times New Roman" w:hAnsi="Times New Roman" w:cs="Times New Roman"/>
                <w:lang w:val="en-US"/>
              </w:rPr>
            </w:rPrChange>
          </w:rPr>
          <w:t>Fatmi</w:t>
        </w:r>
        <w:proofErr w:type="spellEnd"/>
        <w:r w:rsidRPr="00094840">
          <w:rPr>
            <w:rFonts w:ascii="Times New Roman" w:hAnsi="Times New Roman" w:cs="Times New Roman"/>
            <w:sz w:val="24"/>
            <w:szCs w:val="24"/>
            <w:lang w:val="en-US"/>
            <w:rPrChange w:id="533" w:author="Richard Wen" w:date="2024-10-29T19:28:00Z" w16du:dateUtc="2024-10-29T23:28:00Z">
              <w:rPr>
                <w:rFonts w:ascii="Times New Roman" w:hAnsi="Times New Roman" w:cs="Times New Roman"/>
                <w:lang w:val="en-US"/>
              </w:rPr>
            </w:rPrChange>
          </w:rPr>
          <w:t xml:space="preserve"> MR, Chowdhury S. Taking another look at cycling demand modeling: A comparison between two cities in Canada and New Zealand. </w:t>
        </w:r>
        <w:r w:rsidRPr="00094840">
          <w:rPr>
            <w:rFonts w:ascii="Times New Roman" w:hAnsi="Times New Roman" w:cs="Times New Roman"/>
            <w:i/>
            <w:iCs/>
            <w:sz w:val="24"/>
            <w:szCs w:val="24"/>
            <w:lang w:val="en-US"/>
            <w:rPrChange w:id="534" w:author="Richard Wen" w:date="2024-10-29T19:28:00Z" w16du:dateUtc="2024-10-29T23:28:00Z">
              <w:rPr>
                <w:rFonts w:ascii="Times New Roman" w:hAnsi="Times New Roman" w:cs="Times New Roman"/>
                <w:i/>
                <w:iCs/>
                <w:lang w:val="en-US"/>
              </w:rPr>
            </w:rPrChange>
          </w:rPr>
          <w:t>Journal of Transport Geography</w:t>
        </w:r>
        <w:r w:rsidRPr="00094840">
          <w:rPr>
            <w:rFonts w:ascii="Times New Roman" w:hAnsi="Times New Roman" w:cs="Times New Roman"/>
            <w:sz w:val="24"/>
            <w:szCs w:val="24"/>
            <w:lang w:val="en-US"/>
            <w:rPrChange w:id="535" w:author="Richard Wen" w:date="2024-10-29T19:28:00Z" w16du:dateUtc="2024-10-29T23:28:00Z">
              <w:rPr>
                <w:rFonts w:ascii="Times New Roman" w:hAnsi="Times New Roman" w:cs="Times New Roman"/>
                <w:lang w:val="en-US"/>
              </w:rPr>
            </w:rPrChange>
          </w:rPr>
          <w:t xml:space="preserve">. </w:t>
        </w:r>
        <w:proofErr w:type="gramStart"/>
        <w:r w:rsidRPr="00094840">
          <w:rPr>
            <w:rFonts w:ascii="Times New Roman" w:hAnsi="Times New Roman" w:cs="Times New Roman"/>
            <w:sz w:val="24"/>
            <w:szCs w:val="24"/>
            <w:lang w:val="en-US"/>
            <w:rPrChange w:id="536" w:author="Richard Wen" w:date="2024-10-29T19:28:00Z" w16du:dateUtc="2024-10-29T23:28:00Z">
              <w:rPr>
                <w:rFonts w:ascii="Times New Roman" w:hAnsi="Times New Roman" w:cs="Times New Roman"/>
                <w:lang w:val="en-US"/>
              </w:rPr>
            </w:rPrChange>
          </w:rPr>
          <w:t>2021;97:103220</w:t>
        </w:r>
        <w:proofErr w:type="gramEnd"/>
        <w:r w:rsidRPr="00094840">
          <w:rPr>
            <w:rFonts w:ascii="Times New Roman" w:hAnsi="Times New Roman" w:cs="Times New Roman"/>
            <w:sz w:val="24"/>
            <w:szCs w:val="24"/>
            <w:lang w:val="en-US"/>
            <w:rPrChange w:id="537" w:author="Richard Wen" w:date="2024-10-29T19:28:00Z" w16du:dateUtc="2024-10-29T23:28:00Z">
              <w:rPr>
                <w:rFonts w:ascii="Times New Roman" w:hAnsi="Times New Roman" w:cs="Times New Roman"/>
                <w:lang w:val="en-US"/>
              </w:rPr>
            </w:rPrChange>
          </w:rPr>
          <w:t xml:space="preserve">. </w:t>
        </w:r>
      </w:ins>
    </w:p>
    <w:p w14:paraId="1168605A" w14:textId="77777777" w:rsidR="00094840" w:rsidRPr="00094840" w:rsidRDefault="00094840" w:rsidP="00094840">
      <w:pPr>
        <w:pStyle w:val="Bibliography"/>
        <w:rPr>
          <w:ins w:id="538" w:author="Richard Wen" w:date="2024-10-29T19:28:00Z" w16du:dateUtc="2024-10-29T23:28:00Z"/>
          <w:rFonts w:ascii="Times New Roman" w:hAnsi="Times New Roman" w:cs="Times New Roman"/>
          <w:sz w:val="24"/>
          <w:szCs w:val="24"/>
          <w:lang w:val="en-US"/>
          <w:rPrChange w:id="539" w:author="Richard Wen" w:date="2024-10-29T19:28:00Z" w16du:dateUtc="2024-10-29T23:28:00Z">
            <w:rPr>
              <w:ins w:id="540" w:author="Richard Wen" w:date="2024-10-29T19:28:00Z" w16du:dateUtc="2024-10-29T23:28:00Z"/>
              <w:rFonts w:ascii="Times New Roman" w:hAnsi="Times New Roman" w:cs="Times New Roman"/>
              <w:lang w:val="en-US"/>
            </w:rPr>
          </w:rPrChange>
        </w:rPr>
        <w:pPrChange w:id="541" w:author="Richard Wen" w:date="2024-10-29T19:28:00Z" w16du:dateUtc="2024-10-29T23:28:00Z">
          <w:pPr>
            <w:widowControl w:val="0"/>
            <w:autoSpaceDE w:val="0"/>
            <w:autoSpaceDN w:val="0"/>
            <w:adjustRightInd w:val="0"/>
            <w:spacing w:after="0" w:line="240" w:lineRule="auto"/>
          </w:pPr>
        </w:pPrChange>
      </w:pPr>
      <w:ins w:id="542" w:author="Richard Wen" w:date="2024-10-29T19:28:00Z" w16du:dateUtc="2024-10-29T23:28:00Z">
        <w:r w:rsidRPr="00094840">
          <w:rPr>
            <w:rFonts w:ascii="Times New Roman" w:hAnsi="Times New Roman" w:cs="Times New Roman"/>
            <w:sz w:val="24"/>
            <w:szCs w:val="24"/>
            <w:lang w:val="en-US"/>
            <w:rPrChange w:id="543" w:author="Richard Wen" w:date="2024-10-29T19:28:00Z" w16du:dateUtc="2024-10-29T23:28:00Z">
              <w:rPr>
                <w:rFonts w:ascii="Times New Roman" w:hAnsi="Times New Roman" w:cs="Times New Roman"/>
                <w:lang w:val="en-US"/>
              </w:rPr>
            </w:rPrChange>
          </w:rPr>
          <w:t xml:space="preserve">38. </w:t>
        </w:r>
        <w:r w:rsidRPr="00094840">
          <w:rPr>
            <w:rFonts w:ascii="Times New Roman" w:hAnsi="Times New Roman" w:cs="Times New Roman"/>
            <w:sz w:val="24"/>
            <w:szCs w:val="24"/>
            <w:lang w:val="en-US"/>
            <w:rPrChange w:id="544" w:author="Richard Wen" w:date="2024-10-29T19:28:00Z" w16du:dateUtc="2024-10-29T23:28:00Z">
              <w:rPr>
                <w:rFonts w:ascii="Times New Roman" w:hAnsi="Times New Roman" w:cs="Times New Roman"/>
                <w:lang w:val="en-US"/>
              </w:rPr>
            </w:rPrChange>
          </w:rPr>
          <w:tab/>
          <w:t xml:space="preserve">City of Toronto. Cycling network. </w:t>
        </w:r>
        <w:r w:rsidRPr="00094840">
          <w:rPr>
            <w:rFonts w:ascii="Times New Roman" w:hAnsi="Times New Roman" w:cs="Times New Roman"/>
            <w:i/>
            <w:iCs/>
            <w:sz w:val="24"/>
            <w:szCs w:val="24"/>
            <w:lang w:val="en-US"/>
            <w:rPrChange w:id="545" w:author="Richard Wen" w:date="2024-10-29T19:28:00Z" w16du:dateUtc="2024-10-29T23:28:00Z">
              <w:rPr>
                <w:rFonts w:ascii="Times New Roman" w:hAnsi="Times New Roman" w:cs="Times New Roman"/>
                <w:i/>
                <w:iCs/>
                <w:lang w:val="en-US"/>
              </w:rPr>
            </w:rPrChange>
          </w:rPr>
          <w:t>Open Data Portal</w:t>
        </w:r>
        <w:r w:rsidRPr="00094840">
          <w:rPr>
            <w:rFonts w:ascii="Times New Roman" w:hAnsi="Times New Roman" w:cs="Times New Roman"/>
            <w:sz w:val="24"/>
            <w:szCs w:val="24"/>
            <w:lang w:val="en-US"/>
            <w:rPrChange w:id="546" w:author="Richard Wen" w:date="2024-10-29T19:28:00Z" w16du:dateUtc="2024-10-29T23:28:00Z">
              <w:rPr>
                <w:rFonts w:ascii="Times New Roman" w:hAnsi="Times New Roman" w:cs="Times New Roman"/>
                <w:lang w:val="en-US"/>
              </w:rPr>
            </w:rPrChange>
          </w:rPr>
          <w:t>. 2023;(https://open.toronto.ca/dataset/). (Accessed January 1, 2023)</w:t>
        </w:r>
      </w:ins>
    </w:p>
    <w:p w14:paraId="6C451497" w14:textId="77777777" w:rsidR="00094840" w:rsidRPr="00094840" w:rsidRDefault="00094840" w:rsidP="00094840">
      <w:pPr>
        <w:pStyle w:val="Bibliography"/>
        <w:rPr>
          <w:ins w:id="547" w:author="Richard Wen" w:date="2024-10-29T19:28:00Z" w16du:dateUtc="2024-10-29T23:28:00Z"/>
          <w:rFonts w:ascii="Times New Roman" w:hAnsi="Times New Roman" w:cs="Times New Roman"/>
          <w:sz w:val="24"/>
          <w:szCs w:val="24"/>
          <w:lang w:val="en-US"/>
          <w:rPrChange w:id="548" w:author="Richard Wen" w:date="2024-10-29T19:28:00Z" w16du:dateUtc="2024-10-29T23:28:00Z">
            <w:rPr>
              <w:ins w:id="549" w:author="Richard Wen" w:date="2024-10-29T19:28:00Z" w16du:dateUtc="2024-10-29T23:28:00Z"/>
              <w:rFonts w:ascii="Times New Roman" w:hAnsi="Times New Roman" w:cs="Times New Roman"/>
              <w:lang w:val="en-US"/>
            </w:rPr>
          </w:rPrChange>
        </w:rPr>
        <w:pPrChange w:id="550" w:author="Richard Wen" w:date="2024-10-29T19:28:00Z" w16du:dateUtc="2024-10-29T23:28:00Z">
          <w:pPr>
            <w:widowControl w:val="0"/>
            <w:autoSpaceDE w:val="0"/>
            <w:autoSpaceDN w:val="0"/>
            <w:adjustRightInd w:val="0"/>
            <w:spacing w:after="0" w:line="240" w:lineRule="auto"/>
          </w:pPr>
        </w:pPrChange>
      </w:pPr>
      <w:ins w:id="551" w:author="Richard Wen" w:date="2024-10-29T19:28:00Z" w16du:dateUtc="2024-10-29T23:28:00Z">
        <w:r w:rsidRPr="00094840">
          <w:rPr>
            <w:rFonts w:ascii="Times New Roman" w:hAnsi="Times New Roman" w:cs="Times New Roman"/>
            <w:sz w:val="24"/>
            <w:szCs w:val="24"/>
            <w:lang w:val="en-US"/>
            <w:rPrChange w:id="552" w:author="Richard Wen" w:date="2024-10-29T19:28:00Z" w16du:dateUtc="2024-10-29T23:28:00Z">
              <w:rPr>
                <w:rFonts w:ascii="Times New Roman" w:hAnsi="Times New Roman" w:cs="Times New Roman"/>
                <w:lang w:val="en-US"/>
              </w:rPr>
            </w:rPrChange>
          </w:rPr>
          <w:t xml:space="preserve">39. </w:t>
        </w:r>
        <w:r w:rsidRPr="00094840">
          <w:rPr>
            <w:rFonts w:ascii="Times New Roman" w:hAnsi="Times New Roman" w:cs="Times New Roman"/>
            <w:sz w:val="24"/>
            <w:szCs w:val="24"/>
            <w:lang w:val="en-US"/>
            <w:rPrChange w:id="553" w:author="Richard Wen" w:date="2024-10-29T19:28:00Z" w16du:dateUtc="2024-10-29T23:28:00Z">
              <w:rPr>
                <w:rFonts w:ascii="Times New Roman" w:hAnsi="Times New Roman" w:cs="Times New Roman"/>
                <w:lang w:val="en-US"/>
              </w:rPr>
            </w:rPrChange>
          </w:rPr>
          <w:tab/>
          <w:t xml:space="preserve">City of Vancouver. Bikeways. </w:t>
        </w:r>
        <w:r w:rsidRPr="00094840">
          <w:rPr>
            <w:rFonts w:ascii="Times New Roman" w:hAnsi="Times New Roman" w:cs="Times New Roman"/>
            <w:i/>
            <w:iCs/>
            <w:sz w:val="24"/>
            <w:szCs w:val="24"/>
            <w:lang w:val="en-US"/>
            <w:rPrChange w:id="554" w:author="Richard Wen" w:date="2024-10-29T19:28:00Z" w16du:dateUtc="2024-10-29T23:28:00Z">
              <w:rPr>
                <w:rFonts w:ascii="Times New Roman" w:hAnsi="Times New Roman" w:cs="Times New Roman"/>
                <w:i/>
                <w:iCs/>
                <w:lang w:val="en-US"/>
              </w:rPr>
            </w:rPrChange>
          </w:rPr>
          <w:t>Open Data Portal</w:t>
        </w:r>
        <w:r w:rsidRPr="00094840">
          <w:rPr>
            <w:rFonts w:ascii="Times New Roman" w:hAnsi="Times New Roman" w:cs="Times New Roman"/>
            <w:sz w:val="24"/>
            <w:szCs w:val="24"/>
            <w:lang w:val="en-US"/>
            <w:rPrChange w:id="555" w:author="Richard Wen" w:date="2024-10-29T19:28:00Z" w16du:dateUtc="2024-10-29T23:28:00Z">
              <w:rPr>
                <w:rFonts w:ascii="Times New Roman" w:hAnsi="Times New Roman" w:cs="Times New Roman"/>
                <w:lang w:val="en-US"/>
              </w:rPr>
            </w:rPrChange>
          </w:rPr>
          <w:t>. 2023;(https://opendata.vancouver.ca/explore/dataset/bikeways/information). (Accessed January 1, 2023)</w:t>
        </w:r>
      </w:ins>
    </w:p>
    <w:p w14:paraId="3133D207" w14:textId="77777777" w:rsidR="00094840" w:rsidRPr="00094840" w:rsidRDefault="00094840" w:rsidP="00094840">
      <w:pPr>
        <w:pStyle w:val="Bibliography"/>
        <w:rPr>
          <w:ins w:id="556" w:author="Richard Wen" w:date="2024-10-29T19:28:00Z" w16du:dateUtc="2024-10-29T23:28:00Z"/>
          <w:rFonts w:ascii="Times New Roman" w:hAnsi="Times New Roman" w:cs="Times New Roman"/>
          <w:sz w:val="24"/>
          <w:szCs w:val="24"/>
          <w:lang w:val="en-US"/>
          <w:rPrChange w:id="557" w:author="Richard Wen" w:date="2024-10-29T19:28:00Z" w16du:dateUtc="2024-10-29T23:28:00Z">
            <w:rPr>
              <w:ins w:id="558" w:author="Richard Wen" w:date="2024-10-29T19:28:00Z" w16du:dateUtc="2024-10-29T23:28:00Z"/>
              <w:rFonts w:ascii="Times New Roman" w:hAnsi="Times New Roman" w:cs="Times New Roman"/>
              <w:lang w:val="en-US"/>
            </w:rPr>
          </w:rPrChange>
        </w:rPr>
        <w:pPrChange w:id="559" w:author="Richard Wen" w:date="2024-10-29T19:28:00Z" w16du:dateUtc="2024-10-29T23:28:00Z">
          <w:pPr>
            <w:widowControl w:val="0"/>
            <w:autoSpaceDE w:val="0"/>
            <w:autoSpaceDN w:val="0"/>
            <w:adjustRightInd w:val="0"/>
            <w:spacing w:after="0" w:line="240" w:lineRule="auto"/>
          </w:pPr>
        </w:pPrChange>
      </w:pPr>
      <w:ins w:id="560" w:author="Richard Wen" w:date="2024-10-29T19:28:00Z" w16du:dateUtc="2024-10-29T23:28:00Z">
        <w:r w:rsidRPr="00094840">
          <w:rPr>
            <w:rFonts w:ascii="Times New Roman" w:hAnsi="Times New Roman" w:cs="Times New Roman"/>
            <w:sz w:val="24"/>
            <w:szCs w:val="24"/>
            <w:lang w:val="en-US"/>
            <w:rPrChange w:id="561" w:author="Richard Wen" w:date="2024-10-29T19:28:00Z" w16du:dateUtc="2024-10-29T23:28:00Z">
              <w:rPr>
                <w:rFonts w:ascii="Times New Roman" w:hAnsi="Times New Roman" w:cs="Times New Roman"/>
                <w:lang w:val="en-US"/>
              </w:rPr>
            </w:rPrChange>
          </w:rPr>
          <w:t xml:space="preserve">40. </w:t>
        </w:r>
        <w:r w:rsidRPr="00094840">
          <w:rPr>
            <w:rFonts w:ascii="Times New Roman" w:hAnsi="Times New Roman" w:cs="Times New Roman"/>
            <w:sz w:val="24"/>
            <w:szCs w:val="24"/>
            <w:lang w:val="en-US"/>
            <w:rPrChange w:id="562" w:author="Richard Wen" w:date="2024-10-29T19:28:00Z" w16du:dateUtc="2024-10-29T23:28:00Z">
              <w:rPr>
                <w:rFonts w:ascii="Times New Roman" w:hAnsi="Times New Roman" w:cs="Times New Roman"/>
                <w:lang w:val="en-US"/>
              </w:rPr>
            </w:rPrChange>
          </w:rPr>
          <w:tab/>
          <w:t xml:space="preserve">City of Calgary. Calgary bikeways. </w:t>
        </w:r>
        <w:r w:rsidRPr="00094840">
          <w:rPr>
            <w:rFonts w:ascii="Times New Roman" w:hAnsi="Times New Roman" w:cs="Times New Roman"/>
            <w:i/>
            <w:iCs/>
            <w:sz w:val="24"/>
            <w:szCs w:val="24"/>
            <w:lang w:val="en-US"/>
            <w:rPrChange w:id="563" w:author="Richard Wen" w:date="2024-10-29T19:28:00Z" w16du:dateUtc="2024-10-29T23:28:00Z">
              <w:rPr>
                <w:rFonts w:ascii="Times New Roman" w:hAnsi="Times New Roman" w:cs="Times New Roman"/>
                <w:i/>
                <w:iCs/>
                <w:lang w:val="en-US"/>
              </w:rPr>
            </w:rPrChange>
          </w:rPr>
          <w:t>Open Data Portal</w:t>
        </w:r>
        <w:r w:rsidRPr="00094840">
          <w:rPr>
            <w:rFonts w:ascii="Times New Roman" w:hAnsi="Times New Roman" w:cs="Times New Roman"/>
            <w:sz w:val="24"/>
            <w:szCs w:val="24"/>
            <w:lang w:val="en-US"/>
            <w:rPrChange w:id="564" w:author="Richard Wen" w:date="2024-10-29T19:28:00Z" w16du:dateUtc="2024-10-29T23:28:00Z">
              <w:rPr>
                <w:rFonts w:ascii="Times New Roman" w:hAnsi="Times New Roman" w:cs="Times New Roman"/>
                <w:lang w:val="en-US"/>
              </w:rPr>
            </w:rPrChange>
          </w:rPr>
          <w:t>. 2023;(https://data.calgary.ca/Transportation-Transit/Calgary-Bikeways/jjqk-9b73). (Accessed January 1, 2023)</w:t>
        </w:r>
      </w:ins>
    </w:p>
    <w:p w14:paraId="2C0D230C" w14:textId="77777777" w:rsidR="00094840" w:rsidRPr="00094840" w:rsidRDefault="00094840" w:rsidP="00094840">
      <w:pPr>
        <w:pStyle w:val="Bibliography"/>
        <w:rPr>
          <w:ins w:id="565" w:author="Richard Wen" w:date="2024-10-29T19:28:00Z" w16du:dateUtc="2024-10-29T23:28:00Z"/>
          <w:rFonts w:ascii="Times New Roman" w:hAnsi="Times New Roman" w:cs="Times New Roman"/>
          <w:sz w:val="24"/>
          <w:szCs w:val="24"/>
          <w:lang w:val="en-US"/>
          <w:rPrChange w:id="566" w:author="Richard Wen" w:date="2024-10-29T19:28:00Z" w16du:dateUtc="2024-10-29T23:28:00Z">
            <w:rPr>
              <w:ins w:id="567" w:author="Richard Wen" w:date="2024-10-29T19:28:00Z" w16du:dateUtc="2024-10-29T23:28:00Z"/>
              <w:rFonts w:ascii="Times New Roman" w:hAnsi="Times New Roman" w:cs="Times New Roman"/>
              <w:lang w:val="en-US"/>
            </w:rPr>
          </w:rPrChange>
        </w:rPr>
        <w:pPrChange w:id="568" w:author="Richard Wen" w:date="2024-10-29T19:28:00Z" w16du:dateUtc="2024-10-29T23:28:00Z">
          <w:pPr>
            <w:widowControl w:val="0"/>
            <w:autoSpaceDE w:val="0"/>
            <w:autoSpaceDN w:val="0"/>
            <w:adjustRightInd w:val="0"/>
            <w:spacing w:after="0" w:line="240" w:lineRule="auto"/>
          </w:pPr>
        </w:pPrChange>
      </w:pPr>
      <w:ins w:id="569" w:author="Richard Wen" w:date="2024-10-29T19:28:00Z" w16du:dateUtc="2024-10-29T23:28:00Z">
        <w:r w:rsidRPr="00094840">
          <w:rPr>
            <w:rFonts w:ascii="Times New Roman" w:hAnsi="Times New Roman" w:cs="Times New Roman"/>
            <w:sz w:val="24"/>
            <w:szCs w:val="24"/>
            <w:lang w:val="en-US"/>
            <w:rPrChange w:id="570" w:author="Richard Wen" w:date="2024-10-29T19:28:00Z" w16du:dateUtc="2024-10-29T23:28:00Z">
              <w:rPr>
                <w:rFonts w:ascii="Times New Roman" w:hAnsi="Times New Roman" w:cs="Times New Roman"/>
                <w:lang w:val="en-US"/>
              </w:rPr>
            </w:rPrChange>
          </w:rPr>
          <w:t xml:space="preserve">41. </w:t>
        </w:r>
        <w:r w:rsidRPr="00094840">
          <w:rPr>
            <w:rFonts w:ascii="Times New Roman" w:hAnsi="Times New Roman" w:cs="Times New Roman"/>
            <w:sz w:val="24"/>
            <w:szCs w:val="24"/>
            <w:lang w:val="en-US"/>
            <w:rPrChange w:id="571" w:author="Richard Wen" w:date="2024-10-29T19:28:00Z" w16du:dateUtc="2024-10-29T23:28:00Z">
              <w:rPr>
                <w:rFonts w:ascii="Times New Roman" w:hAnsi="Times New Roman" w:cs="Times New Roman"/>
                <w:lang w:val="en-US"/>
              </w:rPr>
            </w:rPrChange>
          </w:rPr>
          <w:tab/>
          <w:t xml:space="preserve">Nolan J, Sinclair J, Savage J. Are bicycle lanes effective? The relationship between passing distance and road characteristics. </w:t>
        </w:r>
        <w:r w:rsidRPr="00094840">
          <w:rPr>
            <w:rFonts w:ascii="Times New Roman" w:hAnsi="Times New Roman" w:cs="Times New Roman"/>
            <w:i/>
            <w:iCs/>
            <w:sz w:val="24"/>
            <w:szCs w:val="24"/>
            <w:lang w:val="en-US"/>
            <w:rPrChange w:id="572" w:author="Richard Wen" w:date="2024-10-29T19:28:00Z" w16du:dateUtc="2024-10-29T23:28:00Z">
              <w:rPr>
                <w:rFonts w:ascii="Times New Roman" w:hAnsi="Times New Roman" w:cs="Times New Roman"/>
                <w:i/>
                <w:iCs/>
                <w:lang w:val="en-US"/>
              </w:rPr>
            </w:rPrChange>
          </w:rPr>
          <w:t>Accident Analysis &amp; Prevention</w:t>
        </w:r>
        <w:r w:rsidRPr="00094840">
          <w:rPr>
            <w:rFonts w:ascii="Times New Roman" w:hAnsi="Times New Roman" w:cs="Times New Roman"/>
            <w:sz w:val="24"/>
            <w:szCs w:val="24"/>
            <w:lang w:val="en-US"/>
            <w:rPrChange w:id="573" w:author="Richard Wen" w:date="2024-10-29T19:28:00Z" w16du:dateUtc="2024-10-29T23:28:00Z">
              <w:rPr>
                <w:rFonts w:ascii="Times New Roman" w:hAnsi="Times New Roman" w:cs="Times New Roman"/>
                <w:lang w:val="en-US"/>
              </w:rPr>
            </w:rPrChange>
          </w:rPr>
          <w:t xml:space="preserve">. </w:t>
        </w:r>
        <w:proofErr w:type="gramStart"/>
        <w:r w:rsidRPr="00094840">
          <w:rPr>
            <w:rFonts w:ascii="Times New Roman" w:hAnsi="Times New Roman" w:cs="Times New Roman"/>
            <w:sz w:val="24"/>
            <w:szCs w:val="24"/>
            <w:lang w:val="en-US"/>
            <w:rPrChange w:id="574" w:author="Richard Wen" w:date="2024-10-29T19:28:00Z" w16du:dateUtc="2024-10-29T23:28:00Z">
              <w:rPr>
                <w:rFonts w:ascii="Times New Roman" w:hAnsi="Times New Roman" w:cs="Times New Roman"/>
                <w:lang w:val="en-US"/>
              </w:rPr>
            </w:rPrChange>
          </w:rPr>
          <w:t>2021;159:106184</w:t>
        </w:r>
        <w:proofErr w:type="gramEnd"/>
        <w:r w:rsidRPr="00094840">
          <w:rPr>
            <w:rFonts w:ascii="Times New Roman" w:hAnsi="Times New Roman" w:cs="Times New Roman"/>
            <w:sz w:val="24"/>
            <w:szCs w:val="24"/>
            <w:lang w:val="en-US"/>
            <w:rPrChange w:id="575" w:author="Richard Wen" w:date="2024-10-29T19:28:00Z" w16du:dateUtc="2024-10-29T23:28:00Z">
              <w:rPr>
                <w:rFonts w:ascii="Times New Roman" w:hAnsi="Times New Roman" w:cs="Times New Roman"/>
                <w:lang w:val="en-US"/>
              </w:rPr>
            </w:rPrChange>
          </w:rPr>
          <w:t xml:space="preserve">. </w:t>
        </w:r>
      </w:ins>
    </w:p>
    <w:p w14:paraId="0F06484C" w14:textId="77777777" w:rsidR="00094840" w:rsidRPr="00094840" w:rsidRDefault="00094840" w:rsidP="00094840">
      <w:pPr>
        <w:pStyle w:val="Bibliography"/>
        <w:rPr>
          <w:ins w:id="576" w:author="Richard Wen" w:date="2024-10-29T19:28:00Z" w16du:dateUtc="2024-10-29T23:28:00Z"/>
          <w:rFonts w:ascii="Times New Roman" w:hAnsi="Times New Roman" w:cs="Times New Roman"/>
          <w:sz w:val="24"/>
          <w:szCs w:val="24"/>
          <w:lang w:val="en-US"/>
          <w:rPrChange w:id="577" w:author="Richard Wen" w:date="2024-10-29T19:28:00Z" w16du:dateUtc="2024-10-29T23:28:00Z">
            <w:rPr>
              <w:ins w:id="578" w:author="Richard Wen" w:date="2024-10-29T19:28:00Z" w16du:dateUtc="2024-10-29T23:28:00Z"/>
              <w:rFonts w:ascii="Times New Roman" w:hAnsi="Times New Roman" w:cs="Times New Roman"/>
              <w:lang w:val="en-US"/>
            </w:rPr>
          </w:rPrChange>
        </w:rPr>
        <w:pPrChange w:id="579" w:author="Richard Wen" w:date="2024-10-29T19:28:00Z" w16du:dateUtc="2024-10-29T23:28:00Z">
          <w:pPr>
            <w:widowControl w:val="0"/>
            <w:autoSpaceDE w:val="0"/>
            <w:autoSpaceDN w:val="0"/>
            <w:adjustRightInd w:val="0"/>
            <w:spacing w:after="0" w:line="240" w:lineRule="auto"/>
          </w:pPr>
        </w:pPrChange>
      </w:pPr>
      <w:ins w:id="580" w:author="Richard Wen" w:date="2024-10-29T19:28:00Z" w16du:dateUtc="2024-10-29T23:28:00Z">
        <w:r w:rsidRPr="00094840">
          <w:rPr>
            <w:rFonts w:ascii="Times New Roman" w:hAnsi="Times New Roman" w:cs="Times New Roman"/>
            <w:sz w:val="24"/>
            <w:szCs w:val="24"/>
            <w:lang w:val="en-US"/>
            <w:rPrChange w:id="581" w:author="Richard Wen" w:date="2024-10-29T19:28:00Z" w16du:dateUtc="2024-10-29T23:28:00Z">
              <w:rPr>
                <w:rFonts w:ascii="Times New Roman" w:hAnsi="Times New Roman" w:cs="Times New Roman"/>
                <w:lang w:val="en-US"/>
              </w:rPr>
            </w:rPrChange>
          </w:rPr>
          <w:t xml:space="preserve">42. </w:t>
        </w:r>
        <w:r w:rsidRPr="00094840">
          <w:rPr>
            <w:rFonts w:ascii="Times New Roman" w:hAnsi="Times New Roman" w:cs="Times New Roman"/>
            <w:sz w:val="24"/>
            <w:szCs w:val="24"/>
            <w:lang w:val="en-US"/>
            <w:rPrChange w:id="582" w:author="Richard Wen" w:date="2024-10-29T19:28:00Z" w16du:dateUtc="2024-10-29T23:28:00Z">
              <w:rPr>
                <w:rFonts w:ascii="Times New Roman" w:hAnsi="Times New Roman" w:cs="Times New Roman"/>
                <w:lang w:val="en-US"/>
              </w:rPr>
            </w:rPrChange>
          </w:rPr>
          <w:tab/>
          <w:t>R Core Team. R: a language and environment for statistical computing. 2023;(https://www.r-project.org/). (Accessed September 17, 2024)</w:t>
        </w:r>
      </w:ins>
    </w:p>
    <w:p w14:paraId="7F104347" w14:textId="77777777" w:rsidR="00094840" w:rsidRPr="00094840" w:rsidRDefault="00094840" w:rsidP="00094840">
      <w:pPr>
        <w:pStyle w:val="Bibliography"/>
        <w:rPr>
          <w:ins w:id="583" w:author="Richard Wen" w:date="2024-10-29T19:28:00Z" w16du:dateUtc="2024-10-29T23:28:00Z"/>
          <w:rFonts w:ascii="Times New Roman" w:hAnsi="Times New Roman" w:cs="Times New Roman"/>
          <w:sz w:val="24"/>
          <w:szCs w:val="24"/>
          <w:lang w:val="en-US"/>
          <w:rPrChange w:id="584" w:author="Richard Wen" w:date="2024-10-29T19:28:00Z" w16du:dateUtc="2024-10-29T23:28:00Z">
            <w:rPr>
              <w:ins w:id="585" w:author="Richard Wen" w:date="2024-10-29T19:28:00Z" w16du:dateUtc="2024-10-29T23:28:00Z"/>
              <w:rFonts w:ascii="Times New Roman" w:hAnsi="Times New Roman" w:cs="Times New Roman"/>
              <w:lang w:val="en-US"/>
            </w:rPr>
          </w:rPrChange>
        </w:rPr>
        <w:pPrChange w:id="586" w:author="Richard Wen" w:date="2024-10-29T19:28:00Z" w16du:dateUtc="2024-10-29T23:28:00Z">
          <w:pPr>
            <w:widowControl w:val="0"/>
            <w:autoSpaceDE w:val="0"/>
            <w:autoSpaceDN w:val="0"/>
            <w:adjustRightInd w:val="0"/>
            <w:spacing w:after="0" w:line="240" w:lineRule="auto"/>
          </w:pPr>
        </w:pPrChange>
      </w:pPr>
      <w:ins w:id="587" w:author="Richard Wen" w:date="2024-10-29T19:28:00Z" w16du:dateUtc="2024-10-29T23:28:00Z">
        <w:r w:rsidRPr="00094840">
          <w:rPr>
            <w:rFonts w:ascii="Times New Roman" w:hAnsi="Times New Roman" w:cs="Times New Roman"/>
            <w:sz w:val="24"/>
            <w:szCs w:val="24"/>
            <w:lang w:val="en-US"/>
            <w:rPrChange w:id="588" w:author="Richard Wen" w:date="2024-10-29T19:28:00Z" w16du:dateUtc="2024-10-29T23:28:00Z">
              <w:rPr>
                <w:rFonts w:ascii="Times New Roman" w:hAnsi="Times New Roman" w:cs="Times New Roman"/>
                <w:lang w:val="en-US"/>
              </w:rPr>
            </w:rPrChange>
          </w:rPr>
          <w:t xml:space="preserve">43. </w:t>
        </w:r>
        <w:r w:rsidRPr="00094840">
          <w:rPr>
            <w:rFonts w:ascii="Times New Roman" w:hAnsi="Times New Roman" w:cs="Times New Roman"/>
            <w:sz w:val="24"/>
            <w:szCs w:val="24"/>
            <w:lang w:val="en-US"/>
            <w:rPrChange w:id="589" w:author="Richard Wen" w:date="2024-10-29T19:28:00Z" w16du:dateUtc="2024-10-29T23:28:00Z">
              <w:rPr>
                <w:rFonts w:ascii="Times New Roman" w:hAnsi="Times New Roman" w:cs="Times New Roman"/>
                <w:lang w:val="en-US"/>
              </w:rPr>
            </w:rPrChange>
          </w:rPr>
          <w:tab/>
        </w:r>
        <w:proofErr w:type="spellStart"/>
        <w:r w:rsidRPr="00094840">
          <w:rPr>
            <w:rFonts w:ascii="Times New Roman" w:hAnsi="Times New Roman" w:cs="Times New Roman"/>
            <w:sz w:val="24"/>
            <w:szCs w:val="24"/>
            <w:lang w:val="en-US"/>
            <w:rPrChange w:id="590" w:author="Richard Wen" w:date="2024-10-29T19:28:00Z" w16du:dateUtc="2024-10-29T23:28:00Z">
              <w:rPr>
                <w:rFonts w:ascii="Times New Roman" w:hAnsi="Times New Roman" w:cs="Times New Roman"/>
                <w:lang w:val="en-US"/>
              </w:rPr>
            </w:rPrChange>
          </w:rPr>
          <w:t>Pebesma</w:t>
        </w:r>
        <w:proofErr w:type="spellEnd"/>
        <w:r w:rsidRPr="00094840">
          <w:rPr>
            <w:rFonts w:ascii="Times New Roman" w:hAnsi="Times New Roman" w:cs="Times New Roman"/>
            <w:sz w:val="24"/>
            <w:szCs w:val="24"/>
            <w:lang w:val="en-US"/>
            <w:rPrChange w:id="591" w:author="Richard Wen" w:date="2024-10-29T19:28:00Z" w16du:dateUtc="2024-10-29T23:28:00Z">
              <w:rPr>
                <w:rFonts w:ascii="Times New Roman" w:hAnsi="Times New Roman" w:cs="Times New Roman"/>
                <w:lang w:val="en-US"/>
              </w:rPr>
            </w:rPrChange>
          </w:rPr>
          <w:t xml:space="preserve"> E, </w:t>
        </w:r>
        <w:proofErr w:type="spellStart"/>
        <w:r w:rsidRPr="00094840">
          <w:rPr>
            <w:rFonts w:ascii="Times New Roman" w:hAnsi="Times New Roman" w:cs="Times New Roman"/>
            <w:sz w:val="24"/>
            <w:szCs w:val="24"/>
            <w:lang w:val="en-US"/>
            <w:rPrChange w:id="592" w:author="Richard Wen" w:date="2024-10-29T19:28:00Z" w16du:dateUtc="2024-10-29T23:28:00Z">
              <w:rPr>
                <w:rFonts w:ascii="Times New Roman" w:hAnsi="Times New Roman" w:cs="Times New Roman"/>
                <w:lang w:val="en-US"/>
              </w:rPr>
            </w:rPrChange>
          </w:rPr>
          <w:t>Bivand</w:t>
        </w:r>
        <w:proofErr w:type="spellEnd"/>
        <w:r w:rsidRPr="00094840">
          <w:rPr>
            <w:rFonts w:ascii="Times New Roman" w:hAnsi="Times New Roman" w:cs="Times New Roman"/>
            <w:sz w:val="24"/>
            <w:szCs w:val="24"/>
            <w:lang w:val="en-US"/>
            <w:rPrChange w:id="593" w:author="Richard Wen" w:date="2024-10-29T19:28:00Z" w16du:dateUtc="2024-10-29T23:28:00Z">
              <w:rPr>
                <w:rFonts w:ascii="Times New Roman" w:hAnsi="Times New Roman" w:cs="Times New Roman"/>
                <w:lang w:val="en-US"/>
              </w:rPr>
            </w:rPrChange>
          </w:rPr>
          <w:t xml:space="preserve"> R, Racine E, et al. sf: simple features for r. 2024;(https://cran.r-project.org/package=sf). (Accessed May 16, 2024)</w:t>
        </w:r>
      </w:ins>
    </w:p>
    <w:p w14:paraId="2DF1F96C" w14:textId="77777777" w:rsidR="00094840" w:rsidRPr="00094840" w:rsidRDefault="00094840" w:rsidP="00094840">
      <w:pPr>
        <w:pStyle w:val="Bibliography"/>
        <w:rPr>
          <w:ins w:id="594" w:author="Richard Wen" w:date="2024-10-29T19:28:00Z" w16du:dateUtc="2024-10-29T23:28:00Z"/>
          <w:rFonts w:ascii="Times New Roman" w:hAnsi="Times New Roman" w:cs="Times New Roman"/>
          <w:sz w:val="24"/>
          <w:szCs w:val="24"/>
          <w:lang w:val="en-US"/>
          <w:rPrChange w:id="595" w:author="Richard Wen" w:date="2024-10-29T19:28:00Z" w16du:dateUtc="2024-10-29T23:28:00Z">
            <w:rPr>
              <w:ins w:id="596" w:author="Richard Wen" w:date="2024-10-29T19:28:00Z" w16du:dateUtc="2024-10-29T23:28:00Z"/>
              <w:rFonts w:ascii="Times New Roman" w:hAnsi="Times New Roman" w:cs="Times New Roman"/>
              <w:lang w:val="en-US"/>
            </w:rPr>
          </w:rPrChange>
        </w:rPr>
        <w:pPrChange w:id="597" w:author="Richard Wen" w:date="2024-10-29T19:28:00Z" w16du:dateUtc="2024-10-29T23:28:00Z">
          <w:pPr>
            <w:widowControl w:val="0"/>
            <w:autoSpaceDE w:val="0"/>
            <w:autoSpaceDN w:val="0"/>
            <w:adjustRightInd w:val="0"/>
            <w:spacing w:after="0" w:line="240" w:lineRule="auto"/>
          </w:pPr>
        </w:pPrChange>
      </w:pPr>
      <w:ins w:id="598" w:author="Richard Wen" w:date="2024-10-29T19:28:00Z" w16du:dateUtc="2024-10-29T23:28:00Z">
        <w:r w:rsidRPr="00094840">
          <w:rPr>
            <w:rFonts w:ascii="Times New Roman" w:hAnsi="Times New Roman" w:cs="Times New Roman"/>
            <w:sz w:val="24"/>
            <w:szCs w:val="24"/>
            <w:lang w:val="en-US"/>
            <w:rPrChange w:id="599" w:author="Richard Wen" w:date="2024-10-29T19:28:00Z" w16du:dateUtc="2024-10-29T23:28:00Z">
              <w:rPr>
                <w:rFonts w:ascii="Times New Roman" w:hAnsi="Times New Roman" w:cs="Times New Roman"/>
                <w:lang w:val="en-US"/>
              </w:rPr>
            </w:rPrChange>
          </w:rPr>
          <w:t xml:space="preserve">44. </w:t>
        </w:r>
        <w:r w:rsidRPr="00094840">
          <w:rPr>
            <w:rFonts w:ascii="Times New Roman" w:hAnsi="Times New Roman" w:cs="Times New Roman"/>
            <w:sz w:val="24"/>
            <w:szCs w:val="24"/>
            <w:lang w:val="en-US"/>
            <w:rPrChange w:id="600" w:author="Richard Wen" w:date="2024-10-29T19:28:00Z" w16du:dateUtc="2024-10-29T23:28:00Z">
              <w:rPr>
                <w:rFonts w:ascii="Times New Roman" w:hAnsi="Times New Roman" w:cs="Times New Roman"/>
                <w:lang w:val="en-US"/>
              </w:rPr>
            </w:rPrChange>
          </w:rPr>
          <w:tab/>
          <w:t xml:space="preserve">City of Toronto. </w:t>
        </w:r>
        <w:proofErr w:type="spellStart"/>
        <w:r w:rsidRPr="00094840">
          <w:rPr>
            <w:rFonts w:ascii="Times New Roman" w:hAnsi="Times New Roman" w:cs="Times New Roman"/>
            <w:sz w:val="24"/>
            <w:szCs w:val="24"/>
            <w:lang w:val="en-US"/>
            <w:rPrChange w:id="601" w:author="Richard Wen" w:date="2024-10-29T19:28:00Z" w16du:dateUtc="2024-10-29T23:28:00Z">
              <w:rPr>
                <w:rFonts w:ascii="Times New Roman" w:hAnsi="Times New Roman" w:cs="Times New Roman"/>
                <w:lang w:val="en-US"/>
              </w:rPr>
            </w:rPrChange>
          </w:rPr>
          <w:t>ActiveTO</w:t>
        </w:r>
        <w:proofErr w:type="spellEnd"/>
        <w:r w:rsidRPr="00094840">
          <w:rPr>
            <w:rFonts w:ascii="Times New Roman" w:hAnsi="Times New Roman" w:cs="Times New Roman"/>
            <w:sz w:val="24"/>
            <w:szCs w:val="24"/>
            <w:lang w:val="en-US"/>
            <w:rPrChange w:id="602" w:author="Richard Wen" w:date="2024-10-29T19:28:00Z" w16du:dateUtc="2024-10-29T23:28:00Z">
              <w:rPr>
                <w:rFonts w:ascii="Times New Roman" w:hAnsi="Times New Roman" w:cs="Times New Roman"/>
                <w:lang w:val="en-US"/>
              </w:rPr>
            </w:rPrChange>
          </w:rPr>
          <w:t xml:space="preserve">. </w:t>
        </w:r>
        <w:r w:rsidRPr="00094840">
          <w:rPr>
            <w:rFonts w:ascii="Times New Roman" w:hAnsi="Times New Roman" w:cs="Times New Roman"/>
            <w:i/>
            <w:iCs/>
            <w:sz w:val="24"/>
            <w:szCs w:val="24"/>
            <w:lang w:val="en-US"/>
            <w:rPrChange w:id="603" w:author="Richard Wen" w:date="2024-10-29T19:28:00Z" w16du:dateUtc="2024-10-29T23:28:00Z">
              <w:rPr>
                <w:rFonts w:ascii="Times New Roman" w:hAnsi="Times New Roman" w:cs="Times New Roman"/>
                <w:i/>
                <w:iCs/>
                <w:lang w:val="en-US"/>
              </w:rPr>
            </w:rPrChange>
          </w:rPr>
          <w:t>City of Toronto</w:t>
        </w:r>
        <w:r w:rsidRPr="00094840">
          <w:rPr>
            <w:rFonts w:ascii="Times New Roman" w:hAnsi="Times New Roman" w:cs="Times New Roman"/>
            <w:sz w:val="24"/>
            <w:szCs w:val="24"/>
            <w:lang w:val="en-US"/>
            <w:rPrChange w:id="604" w:author="Richard Wen" w:date="2024-10-29T19:28:00Z" w16du:dateUtc="2024-10-29T23:28:00Z">
              <w:rPr>
                <w:rFonts w:ascii="Times New Roman" w:hAnsi="Times New Roman" w:cs="Times New Roman"/>
                <w:lang w:val="en-US"/>
              </w:rPr>
            </w:rPrChange>
          </w:rPr>
          <w:t>. 2020;(https://www.toronto.ca/explore-enjoy/parks-recreation/activeto/). (Accessed October 28, 2024)</w:t>
        </w:r>
      </w:ins>
    </w:p>
    <w:p w14:paraId="36FA7D06" w14:textId="77777777" w:rsidR="00094840" w:rsidRPr="00094840" w:rsidRDefault="00094840" w:rsidP="00094840">
      <w:pPr>
        <w:pStyle w:val="Bibliography"/>
        <w:rPr>
          <w:ins w:id="605" w:author="Richard Wen" w:date="2024-10-29T19:28:00Z" w16du:dateUtc="2024-10-29T23:28:00Z"/>
          <w:rFonts w:ascii="Times New Roman" w:hAnsi="Times New Roman" w:cs="Times New Roman"/>
          <w:sz w:val="24"/>
          <w:szCs w:val="24"/>
          <w:lang w:val="en-US"/>
          <w:rPrChange w:id="606" w:author="Richard Wen" w:date="2024-10-29T19:28:00Z" w16du:dateUtc="2024-10-29T23:28:00Z">
            <w:rPr>
              <w:ins w:id="607" w:author="Richard Wen" w:date="2024-10-29T19:28:00Z" w16du:dateUtc="2024-10-29T23:28:00Z"/>
              <w:rFonts w:ascii="Times New Roman" w:hAnsi="Times New Roman" w:cs="Times New Roman"/>
              <w:lang w:val="en-US"/>
            </w:rPr>
          </w:rPrChange>
        </w:rPr>
        <w:pPrChange w:id="608" w:author="Richard Wen" w:date="2024-10-29T19:28:00Z" w16du:dateUtc="2024-10-29T23:28:00Z">
          <w:pPr>
            <w:widowControl w:val="0"/>
            <w:autoSpaceDE w:val="0"/>
            <w:autoSpaceDN w:val="0"/>
            <w:adjustRightInd w:val="0"/>
            <w:spacing w:after="0" w:line="240" w:lineRule="auto"/>
          </w:pPr>
        </w:pPrChange>
      </w:pPr>
      <w:ins w:id="609" w:author="Richard Wen" w:date="2024-10-29T19:28:00Z" w16du:dateUtc="2024-10-29T23:28:00Z">
        <w:r w:rsidRPr="00094840">
          <w:rPr>
            <w:rFonts w:ascii="Times New Roman" w:hAnsi="Times New Roman" w:cs="Times New Roman"/>
            <w:sz w:val="24"/>
            <w:szCs w:val="24"/>
            <w:lang w:val="en-US"/>
            <w:rPrChange w:id="610" w:author="Richard Wen" w:date="2024-10-29T19:28:00Z" w16du:dateUtc="2024-10-29T23:28:00Z">
              <w:rPr>
                <w:rFonts w:ascii="Times New Roman" w:hAnsi="Times New Roman" w:cs="Times New Roman"/>
                <w:lang w:val="en-US"/>
              </w:rPr>
            </w:rPrChange>
          </w:rPr>
          <w:t xml:space="preserve">45. </w:t>
        </w:r>
        <w:r w:rsidRPr="00094840">
          <w:rPr>
            <w:rFonts w:ascii="Times New Roman" w:hAnsi="Times New Roman" w:cs="Times New Roman"/>
            <w:sz w:val="24"/>
            <w:szCs w:val="24"/>
            <w:lang w:val="en-US"/>
            <w:rPrChange w:id="611" w:author="Richard Wen" w:date="2024-10-29T19:28:00Z" w16du:dateUtc="2024-10-29T23:28:00Z">
              <w:rPr>
                <w:rFonts w:ascii="Times New Roman" w:hAnsi="Times New Roman" w:cs="Times New Roman"/>
                <w:lang w:val="en-US"/>
              </w:rPr>
            </w:rPrChange>
          </w:rPr>
          <w:tab/>
          <w:t xml:space="preserve">City of Toronto. </w:t>
        </w:r>
        <w:proofErr w:type="spellStart"/>
        <w:r w:rsidRPr="00094840">
          <w:rPr>
            <w:rFonts w:ascii="Times New Roman" w:hAnsi="Times New Roman" w:cs="Times New Roman"/>
            <w:sz w:val="24"/>
            <w:szCs w:val="24"/>
            <w:lang w:val="en-US"/>
            <w:rPrChange w:id="612" w:author="Richard Wen" w:date="2024-10-29T19:28:00Z" w16du:dateUtc="2024-10-29T23:28:00Z">
              <w:rPr>
                <w:rFonts w:ascii="Times New Roman" w:hAnsi="Times New Roman" w:cs="Times New Roman"/>
                <w:lang w:val="en-US"/>
              </w:rPr>
            </w:rPrChange>
          </w:rPr>
          <w:t>ActiveTO</w:t>
        </w:r>
        <w:proofErr w:type="spellEnd"/>
        <w:r w:rsidRPr="00094840">
          <w:rPr>
            <w:rFonts w:ascii="Times New Roman" w:hAnsi="Times New Roman" w:cs="Times New Roman"/>
            <w:sz w:val="24"/>
            <w:szCs w:val="24"/>
            <w:lang w:val="en-US"/>
            <w:rPrChange w:id="613" w:author="Richard Wen" w:date="2024-10-29T19:28:00Z" w16du:dateUtc="2024-10-29T23:28:00Z">
              <w:rPr>
                <w:rFonts w:ascii="Times New Roman" w:hAnsi="Times New Roman" w:cs="Times New Roman"/>
                <w:lang w:val="en-US"/>
              </w:rPr>
            </w:rPrChange>
          </w:rPr>
          <w:t xml:space="preserve"> - expanding the cycling network. </w:t>
        </w:r>
        <w:r w:rsidRPr="00094840">
          <w:rPr>
            <w:rFonts w:ascii="Times New Roman" w:hAnsi="Times New Roman" w:cs="Times New Roman"/>
            <w:i/>
            <w:iCs/>
            <w:sz w:val="24"/>
            <w:szCs w:val="24"/>
            <w:lang w:val="en-US"/>
            <w:rPrChange w:id="614" w:author="Richard Wen" w:date="2024-10-29T19:28:00Z" w16du:dateUtc="2024-10-29T23:28:00Z">
              <w:rPr>
                <w:rFonts w:ascii="Times New Roman" w:hAnsi="Times New Roman" w:cs="Times New Roman"/>
                <w:i/>
                <w:iCs/>
                <w:lang w:val="en-US"/>
              </w:rPr>
            </w:rPrChange>
          </w:rPr>
          <w:t>City of Toronto</w:t>
        </w:r>
        <w:r w:rsidRPr="00094840">
          <w:rPr>
            <w:rFonts w:ascii="Times New Roman" w:hAnsi="Times New Roman" w:cs="Times New Roman"/>
            <w:sz w:val="24"/>
            <w:szCs w:val="24"/>
            <w:lang w:val="en-US"/>
            <w:rPrChange w:id="615" w:author="Richard Wen" w:date="2024-10-29T19:28:00Z" w16du:dateUtc="2024-10-29T23:28:00Z">
              <w:rPr>
                <w:rFonts w:ascii="Times New Roman" w:hAnsi="Times New Roman" w:cs="Times New Roman"/>
                <w:lang w:val="en-US"/>
              </w:rPr>
            </w:rPrChange>
          </w:rPr>
          <w:t>. 2020;(https://www.toronto.ca/explore-enjoy/parks-recreation/activeto/activeto-expanding-the-cycling-network/). (Accessed October 28, 2024)</w:t>
        </w:r>
      </w:ins>
    </w:p>
    <w:p w14:paraId="429B3263" w14:textId="77777777" w:rsidR="00094840" w:rsidRPr="00094840" w:rsidRDefault="00094840" w:rsidP="00094840">
      <w:pPr>
        <w:pStyle w:val="Bibliography"/>
        <w:rPr>
          <w:ins w:id="616" w:author="Richard Wen" w:date="2024-10-29T19:28:00Z" w16du:dateUtc="2024-10-29T23:28:00Z"/>
          <w:rFonts w:ascii="Times New Roman" w:hAnsi="Times New Roman" w:cs="Times New Roman"/>
          <w:sz w:val="24"/>
          <w:szCs w:val="24"/>
          <w:lang w:val="en-US"/>
          <w:rPrChange w:id="617" w:author="Richard Wen" w:date="2024-10-29T19:28:00Z" w16du:dateUtc="2024-10-29T23:28:00Z">
            <w:rPr>
              <w:ins w:id="618" w:author="Richard Wen" w:date="2024-10-29T19:28:00Z" w16du:dateUtc="2024-10-29T23:28:00Z"/>
              <w:rFonts w:ascii="Times New Roman" w:hAnsi="Times New Roman" w:cs="Times New Roman"/>
              <w:lang w:val="en-US"/>
            </w:rPr>
          </w:rPrChange>
        </w:rPr>
        <w:pPrChange w:id="619" w:author="Richard Wen" w:date="2024-10-29T19:28:00Z" w16du:dateUtc="2024-10-29T23:28:00Z">
          <w:pPr>
            <w:widowControl w:val="0"/>
            <w:autoSpaceDE w:val="0"/>
            <w:autoSpaceDN w:val="0"/>
            <w:adjustRightInd w:val="0"/>
            <w:spacing w:after="0" w:line="240" w:lineRule="auto"/>
          </w:pPr>
        </w:pPrChange>
      </w:pPr>
      <w:ins w:id="620" w:author="Richard Wen" w:date="2024-10-29T19:28:00Z" w16du:dateUtc="2024-10-29T23:28:00Z">
        <w:r w:rsidRPr="00094840">
          <w:rPr>
            <w:rFonts w:ascii="Times New Roman" w:hAnsi="Times New Roman" w:cs="Times New Roman"/>
            <w:sz w:val="24"/>
            <w:szCs w:val="24"/>
            <w:lang w:val="en-US"/>
            <w:rPrChange w:id="621" w:author="Richard Wen" w:date="2024-10-29T19:28:00Z" w16du:dateUtc="2024-10-29T23:28:00Z">
              <w:rPr>
                <w:rFonts w:ascii="Times New Roman" w:hAnsi="Times New Roman" w:cs="Times New Roman"/>
                <w:lang w:val="en-US"/>
              </w:rPr>
            </w:rPrChange>
          </w:rPr>
          <w:t xml:space="preserve">46. </w:t>
        </w:r>
        <w:r w:rsidRPr="00094840">
          <w:rPr>
            <w:rFonts w:ascii="Times New Roman" w:hAnsi="Times New Roman" w:cs="Times New Roman"/>
            <w:sz w:val="24"/>
            <w:szCs w:val="24"/>
            <w:lang w:val="en-US"/>
            <w:rPrChange w:id="622" w:author="Richard Wen" w:date="2024-10-29T19:28:00Z" w16du:dateUtc="2024-10-29T23:28:00Z">
              <w:rPr>
                <w:rFonts w:ascii="Times New Roman" w:hAnsi="Times New Roman" w:cs="Times New Roman"/>
                <w:lang w:val="en-US"/>
              </w:rPr>
            </w:rPrChange>
          </w:rPr>
          <w:tab/>
          <w:t xml:space="preserve">Kraus S, Koch N. Provisional COVID-19 infrastructure induces large, rapid increases in cycling. </w:t>
        </w:r>
        <w:r w:rsidRPr="00094840">
          <w:rPr>
            <w:rFonts w:ascii="Times New Roman" w:hAnsi="Times New Roman" w:cs="Times New Roman"/>
            <w:i/>
            <w:iCs/>
            <w:sz w:val="24"/>
            <w:szCs w:val="24"/>
            <w:lang w:val="en-US"/>
            <w:rPrChange w:id="623" w:author="Richard Wen" w:date="2024-10-29T19:28:00Z" w16du:dateUtc="2024-10-29T23:28:00Z">
              <w:rPr>
                <w:rFonts w:ascii="Times New Roman" w:hAnsi="Times New Roman" w:cs="Times New Roman"/>
                <w:i/>
                <w:iCs/>
                <w:lang w:val="en-US"/>
              </w:rPr>
            </w:rPrChange>
          </w:rPr>
          <w:t>Proc. Natl. Acad. Sci. U.S.A.</w:t>
        </w:r>
        <w:r w:rsidRPr="00094840">
          <w:rPr>
            <w:rFonts w:ascii="Times New Roman" w:hAnsi="Times New Roman" w:cs="Times New Roman"/>
            <w:sz w:val="24"/>
            <w:szCs w:val="24"/>
            <w:lang w:val="en-US"/>
            <w:rPrChange w:id="624" w:author="Richard Wen" w:date="2024-10-29T19:28:00Z" w16du:dateUtc="2024-10-29T23:28:00Z">
              <w:rPr>
                <w:rFonts w:ascii="Times New Roman" w:hAnsi="Times New Roman" w:cs="Times New Roman"/>
                <w:lang w:val="en-US"/>
              </w:rPr>
            </w:rPrChange>
          </w:rPr>
          <w:t xml:space="preserve"> 2021;118(15</w:t>
        </w:r>
        <w:proofErr w:type="gramStart"/>
        <w:r w:rsidRPr="00094840">
          <w:rPr>
            <w:rFonts w:ascii="Times New Roman" w:hAnsi="Times New Roman" w:cs="Times New Roman"/>
            <w:sz w:val="24"/>
            <w:szCs w:val="24"/>
            <w:lang w:val="en-US"/>
            <w:rPrChange w:id="625" w:author="Richard Wen" w:date="2024-10-29T19:28:00Z" w16du:dateUtc="2024-10-29T23:28:00Z">
              <w:rPr>
                <w:rFonts w:ascii="Times New Roman" w:hAnsi="Times New Roman" w:cs="Times New Roman"/>
                <w:lang w:val="en-US"/>
              </w:rPr>
            </w:rPrChange>
          </w:rPr>
          <w:t>):e</w:t>
        </w:r>
        <w:proofErr w:type="gramEnd"/>
        <w:r w:rsidRPr="00094840">
          <w:rPr>
            <w:rFonts w:ascii="Times New Roman" w:hAnsi="Times New Roman" w:cs="Times New Roman"/>
            <w:sz w:val="24"/>
            <w:szCs w:val="24"/>
            <w:lang w:val="en-US"/>
            <w:rPrChange w:id="626" w:author="Richard Wen" w:date="2024-10-29T19:28:00Z" w16du:dateUtc="2024-10-29T23:28:00Z">
              <w:rPr>
                <w:rFonts w:ascii="Times New Roman" w:hAnsi="Times New Roman" w:cs="Times New Roman"/>
                <w:lang w:val="en-US"/>
              </w:rPr>
            </w:rPrChange>
          </w:rPr>
          <w:t xml:space="preserve">2024399118. </w:t>
        </w:r>
      </w:ins>
    </w:p>
    <w:p w14:paraId="56E8C652" w14:textId="77777777" w:rsidR="00094840" w:rsidRPr="00094840" w:rsidRDefault="00094840" w:rsidP="00094840">
      <w:pPr>
        <w:pStyle w:val="Bibliography"/>
        <w:rPr>
          <w:ins w:id="627" w:author="Richard Wen" w:date="2024-10-29T19:28:00Z" w16du:dateUtc="2024-10-29T23:28:00Z"/>
          <w:rFonts w:ascii="Times New Roman" w:hAnsi="Times New Roman" w:cs="Times New Roman"/>
          <w:sz w:val="24"/>
          <w:szCs w:val="24"/>
          <w:lang w:val="en-US"/>
          <w:rPrChange w:id="628" w:author="Richard Wen" w:date="2024-10-29T19:28:00Z" w16du:dateUtc="2024-10-29T23:28:00Z">
            <w:rPr>
              <w:ins w:id="629" w:author="Richard Wen" w:date="2024-10-29T19:28:00Z" w16du:dateUtc="2024-10-29T23:28:00Z"/>
              <w:rFonts w:ascii="Times New Roman" w:hAnsi="Times New Roman" w:cs="Times New Roman"/>
              <w:lang w:val="en-US"/>
            </w:rPr>
          </w:rPrChange>
        </w:rPr>
        <w:pPrChange w:id="630" w:author="Richard Wen" w:date="2024-10-29T19:28:00Z" w16du:dateUtc="2024-10-29T23:28:00Z">
          <w:pPr>
            <w:widowControl w:val="0"/>
            <w:autoSpaceDE w:val="0"/>
            <w:autoSpaceDN w:val="0"/>
            <w:adjustRightInd w:val="0"/>
            <w:spacing w:after="0" w:line="240" w:lineRule="auto"/>
          </w:pPr>
        </w:pPrChange>
      </w:pPr>
      <w:ins w:id="631" w:author="Richard Wen" w:date="2024-10-29T19:28:00Z" w16du:dateUtc="2024-10-29T23:28:00Z">
        <w:r w:rsidRPr="00094840">
          <w:rPr>
            <w:rFonts w:ascii="Times New Roman" w:hAnsi="Times New Roman" w:cs="Times New Roman"/>
            <w:sz w:val="24"/>
            <w:szCs w:val="24"/>
            <w:lang w:val="en-US"/>
            <w:rPrChange w:id="632" w:author="Richard Wen" w:date="2024-10-29T19:28:00Z" w16du:dateUtc="2024-10-29T23:28:00Z">
              <w:rPr>
                <w:rFonts w:ascii="Times New Roman" w:hAnsi="Times New Roman" w:cs="Times New Roman"/>
                <w:lang w:val="en-US"/>
              </w:rPr>
            </w:rPrChange>
          </w:rPr>
          <w:t xml:space="preserve">47. </w:t>
        </w:r>
        <w:r w:rsidRPr="00094840">
          <w:rPr>
            <w:rFonts w:ascii="Times New Roman" w:hAnsi="Times New Roman" w:cs="Times New Roman"/>
            <w:sz w:val="24"/>
            <w:szCs w:val="24"/>
            <w:lang w:val="en-US"/>
            <w:rPrChange w:id="633" w:author="Richard Wen" w:date="2024-10-29T19:28:00Z" w16du:dateUtc="2024-10-29T23:28:00Z">
              <w:rPr>
                <w:rFonts w:ascii="Times New Roman" w:hAnsi="Times New Roman" w:cs="Times New Roman"/>
                <w:lang w:val="en-US"/>
              </w:rPr>
            </w:rPrChange>
          </w:rPr>
          <w:tab/>
        </w:r>
        <w:proofErr w:type="spellStart"/>
        <w:r w:rsidRPr="00094840">
          <w:rPr>
            <w:rFonts w:ascii="Times New Roman" w:hAnsi="Times New Roman" w:cs="Times New Roman"/>
            <w:sz w:val="24"/>
            <w:szCs w:val="24"/>
            <w:lang w:val="en-US"/>
            <w:rPrChange w:id="634" w:author="Richard Wen" w:date="2024-10-29T19:28:00Z" w16du:dateUtc="2024-10-29T23:28:00Z">
              <w:rPr>
                <w:rFonts w:ascii="Times New Roman" w:hAnsi="Times New Roman" w:cs="Times New Roman"/>
                <w:lang w:val="en-US"/>
              </w:rPr>
            </w:rPrChange>
          </w:rPr>
          <w:t>Sunio</w:t>
        </w:r>
        <w:proofErr w:type="spellEnd"/>
        <w:r w:rsidRPr="00094840">
          <w:rPr>
            <w:rFonts w:ascii="Times New Roman" w:hAnsi="Times New Roman" w:cs="Times New Roman"/>
            <w:sz w:val="24"/>
            <w:szCs w:val="24"/>
            <w:lang w:val="en-US"/>
            <w:rPrChange w:id="635" w:author="Richard Wen" w:date="2024-10-29T19:28:00Z" w16du:dateUtc="2024-10-29T23:28:00Z">
              <w:rPr>
                <w:rFonts w:ascii="Times New Roman" w:hAnsi="Times New Roman" w:cs="Times New Roman"/>
                <w:lang w:val="en-US"/>
              </w:rPr>
            </w:rPrChange>
          </w:rPr>
          <w:t xml:space="preserve"> V, Mateo-</w:t>
        </w:r>
        <w:proofErr w:type="spellStart"/>
        <w:r w:rsidRPr="00094840">
          <w:rPr>
            <w:rFonts w:ascii="Times New Roman" w:hAnsi="Times New Roman" w:cs="Times New Roman"/>
            <w:sz w:val="24"/>
            <w:szCs w:val="24"/>
            <w:lang w:val="en-US"/>
            <w:rPrChange w:id="636" w:author="Richard Wen" w:date="2024-10-29T19:28:00Z" w16du:dateUtc="2024-10-29T23:28:00Z">
              <w:rPr>
                <w:rFonts w:ascii="Times New Roman" w:hAnsi="Times New Roman" w:cs="Times New Roman"/>
                <w:lang w:val="en-US"/>
              </w:rPr>
            </w:rPrChange>
          </w:rPr>
          <w:t>Babiano</w:t>
        </w:r>
        <w:proofErr w:type="spellEnd"/>
        <w:r w:rsidRPr="00094840">
          <w:rPr>
            <w:rFonts w:ascii="Times New Roman" w:hAnsi="Times New Roman" w:cs="Times New Roman"/>
            <w:sz w:val="24"/>
            <w:szCs w:val="24"/>
            <w:lang w:val="en-US"/>
            <w:rPrChange w:id="637" w:author="Richard Wen" w:date="2024-10-29T19:28:00Z" w16du:dateUtc="2024-10-29T23:28:00Z">
              <w:rPr>
                <w:rFonts w:ascii="Times New Roman" w:hAnsi="Times New Roman" w:cs="Times New Roman"/>
                <w:lang w:val="en-US"/>
              </w:rPr>
            </w:rPrChange>
          </w:rPr>
          <w:t xml:space="preserve"> I. Pandemics as ‘windows of opportunity’: transitioning towards more sustainable and resilient transport systems. </w:t>
        </w:r>
        <w:r w:rsidRPr="00094840">
          <w:rPr>
            <w:rFonts w:ascii="Times New Roman" w:hAnsi="Times New Roman" w:cs="Times New Roman"/>
            <w:i/>
            <w:iCs/>
            <w:sz w:val="24"/>
            <w:szCs w:val="24"/>
            <w:lang w:val="en-US"/>
            <w:rPrChange w:id="638" w:author="Richard Wen" w:date="2024-10-29T19:28:00Z" w16du:dateUtc="2024-10-29T23:28:00Z">
              <w:rPr>
                <w:rFonts w:ascii="Times New Roman" w:hAnsi="Times New Roman" w:cs="Times New Roman"/>
                <w:i/>
                <w:iCs/>
                <w:lang w:val="en-US"/>
              </w:rPr>
            </w:rPrChange>
          </w:rPr>
          <w:t>Transport Policy</w:t>
        </w:r>
        <w:r w:rsidRPr="00094840">
          <w:rPr>
            <w:rFonts w:ascii="Times New Roman" w:hAnsi="Times New Roman" w:cs="Times New Roman"/>
            <w:sz w:val="24"/>
            <w:szCs w:val="24"/>
            <w:lang w:val="en-US"/>
            <w:rPrChange w:id="639" w:author="Richard Wen" w:date="2024-10-29T19:28:00Z" w16du:dateUtc="2024-10-29T23:28:00Z">
              <w:rPr>
                <w:rFonts w:ascii="Times New Roman" w:hAnsi="Times New Roman" w:cs="Times New Roman"/>
                <w:lang w:val="en-US"/>
              </w:rPr>
            </w:rPrChange>
          </w:rPr>
          <w:t xml:space="preserve">. </w:t>
        </w:r>
        <w:proofErr w:type="gramStart"/>
        <w:r w:rsidRPr="00094840">
          <w:rPr>
            <w:rFonts w:ascii="Times New Roman" w:hAnsi="Times New Roman" w:cs="Times New Roman"/>
            <w:sz w:val="24"/>
            <w:szCs w:val="24"/>
            <w:lang w:val="en-US"/>
            <w:rPrChange w:id="640" w:author="Richard Wen" w:date="2024-10-29T19:28:00Z" w16du:dateUtc="2024-10-29T23:28:00Z">
              <w:rPr>
                <w:rFonts w:ascii="Times New Roman" w:hAnsi="Times New Roman" w:cs="Times New Roman"/>
                <w:lang w:val="en-US"/>
              </w:rPr>
            </w:rPrChange>
          </w:rPr>
          <w:t>2022;116:175</w:t>
        </w:r>
        <w:proofErr w:type="gramEnd"/>
        <w:r w:rsidRPr="00094840">
          <w:rPr>
            <w:rFonts w:ascii="Times New Roman" w:hAnsi="Times New Roman" w:cs="Times New Roman"/>
            <w:sz w:val="24"/>
            <w:szCs w:val="24"/>
            <w:lang w:val="en-US"/>
            <w:rPrChange w:id="641" w:author="Richard Wen" w:date="2024-10-29T19:28:00Z" w16du:dateUtc="2024-10-29T23:28:00Z">
              <w:rPr>
                <w:rFonts w:ascii="Times New Roman" w:hAnsi="Times New Roman" w:cs="Times New Roman"/>
                <w:lang w:val="en-US"/>
              </w:rPr>
            </w:rPrChange>
          </w:rPr>
          <w:t xml:space="preserve">–187. </w:t>
        </w:r>
      </w:ins>
    </w:p>
    <w:p w14:paraId="3B0D2722" w14:textId="77777777" w:rsidR="00094840" w:rsidRPr="00094840" w:rsidRDefault="00094840" w:rsidP="00094840">
      <w:pPr>
        <w:pStyle w:val="Bibliography"/>
        <w:rPr>
          <w:ins w:id="642" w:author="Richard Wen" w:date="2024-10-29T19:28:00Z" w16du:dateUtc="2024-10-29T23:28:00Z"/>
          <w:rFonts w:ascii="Times New Roman" w:hAnsi="Times New Roman" w:cs="Times New Roman"/>
          <w:sz w:val="24"/>
          <w:szCs w:val="24"/>
          <w:lang w:val="en-US"/>
          <w:rPrChange w:id="643" w:author="Richard Wen" w:date="2024-10-29T19:28:00Z" w16du:dateUtc="2024-10-29T23:28:00Z">
            <w:rPr>
              <w:ins w:id="644" w:author="Richard Wen" w:date="2024-10-29T19:28:00Z" w16du:dateUtc="2024-10-29T23:28:00Z"/>
              <w:rFonts w:ascii="Times New Roman" w:hAnsi="Times New Roman" w:cs="Times New Roman"/>
              <w:lang w:val="en-US"/>
            </w:rPr>
          </w:rPrChange>
        </w:rPr>
        <w:pPrChange w:id="645" w:author="Richard Wen" w:date="2024-10-29T19:28:00Z" w16du:dateUtc="2024-10-29T23:28:00Z">
          <w:pPr>
            <w:widowControl w:val="0"/>
            <w:autoSpaceDE w:val="0"/>
            <w:autoSpaceDN w:val="0"/>
            <w:adjustRightInd w:val="0"/>
            <w:spacing w:after="0" w:line="240" w:lineRule="auto"/>
          </w:pPr>
        </w:pPrChange>
      </w:pPr>
      <w:ins w:id="646" w:author="Richard Wen" w:date="2024-10-29T19:28:00Z" w16du:dateUtc="2024-10-29T23:28:00Z">
        <w:r w:rsidRPr="00094840">
          <w:rPr>
            <w:rFonts w:ascii="Times New Roman" w:hAnsi="Times New Roman" w:cs="Times New Roman"/>
            <w:sz w:val="24"/>
            <w:szCs w:val="24"/>
            <w:lang w:val="en-US"/>
            <w:rPrChange w:id="647" w:author="Richard Wen" w:date="2024-10-29T19:28:00Z" w16du:dateUtc="2024-10-29T23:28:00Z">
              <w:rPr>
                <w:rFonts w:ascii="Times New Roman" w:hAnsi="Times New Roman" w:cs="Times New Roman"/>
                <w:lang w:val="en-US"/>
              </w:rPr>
            </w:rPrChange>
          </w:rPr>
          <w:t xml:space="preserve">48. </w:t>
        </w:r>
        <w:r w:rsidRPr="00094840">
          <w:rPr>
            <w:rFonts w:ascii="Times New Roman" w:hAnsi="Times New Roman" w:cs="Times New Roman"/>
            <w:sz w:val="24"/>
            <w:szCs w:val="24"/>
            <w:lang w:val="en-US"/>
            <w:rPrChange w:id="648" w:author="Richard Wen" w:date="2024-10-29T19:28:00Z" w16du:dateUtc="2024-10-29T23:28:00Z">
              <w:rPr>
                <w:rFonts w:ascii="Times New Roman" w:hAnsi="Times New Roman" w:cs="Times New Roman"/>
                <w:lang w:val="en-US"/>
              </w:rPr>
            </w:rPrChange>
          </w:rPr>
          <w:tab/>
        </w:r>
        <w:proofErr w:type="spellStart"/>
        <w:r w:rsidRPr="00094840">
          <w:rPr>
            <w:rFonts w:ascii="Times New Roman" w:hAnsi="Times New Roman" w:cs="Times New Roman"/>
            <w:sz w:val="24"/>
            <w:szCs w:val="24"/>
            <w:lang w:val="en-US"/>
            <w:rPrChange w:id="649" w:author="Richard Wen" w:date="2024-10-29T19:28:00Z" w16du:dateUtc="2024-10-29T23:28:00Z">
              <w:rPr>
                <w:rFonts w:ascii="Times New Roman" w:hAnsi="Times New Roman" w:cs="Times New Roman"/>
                <w:lang w:val="en-US"/>
              </w:rPr>
            </w:rPrChange>
          </w:rPr>
          <w:t>Rérat</w:t>
        </w:r>
        <w:proofErr w:type="spellEnd"/>
        <w:r w:rsidRPr="00094840">
          <w:rPr>
            <w:rFonts w:ascii="Times New Roman" w:hAnsi="Times New Roman" w:cs="Times New Roman"/>
            <w:sz w:val="24"/>
            <w:szCs w:val="24"/>
            <w:lang w:val="en-US"/>
            <w:rPrChange w:id="650" w:author="Richard Wen" w:date="2024-10-29T19:28:00Z" w16du:dateUtc="2024-10-29T23:28:00Z">
              <w:rPr>
                <w:rFonts w:ascii="Times New Roman" w:hAnsi="Times New Roman" w:cs="Times New Roman"/>
                <w:lang w:val="en-US"/>
              </w:rPr>
            </w:rPrChange>
          </w:rPr>
          <w:t xml:space="preserve"> P, </w:t>
        </w:r>
        <w:proofErr w:type="spellStart"/>
        <w:r w:rsidRPr="00094840">
          <w:rPr>
            <w:rFonts w:ascii="Times New Roman" w:hAnsi="Times New Roman" w:cs="Times New Roman"/>
            <w:sz w:val="24"/>
            <w:szCs w:val="24"/>
            <w:lang w:val="en-US"/>
            <w:rPrChange w:id="651" w:author="Richard Wen" w:date="2024-10-29T19:28:00Z" w16du:dateUtc="2024-10-29T23:28:00Z">
              <w:rPr>
                <w:rFonts w:ascii="Times New Roman" w:hAnsi="Times New Roman" w:cs="Times New Roman"/>
                <w:lang w:val="en-US"/>
              </w:rPr>
            </w:rPrChange>
          </w:rPr>
          <w:t>Haldimann</w:t>
        </w:r>
        <w:proofErr w:type="spellEnd"/>
        <w:r w:rsidRPr="00094840">
          <w:rPr>
            <w:rFonts w:ascii="Times New Roman" w:hAnsi="Times New Roman" w:cs="Times New Roman"/>
            <w:sz w:val="24"/>
            <w:szCs w:val="24"/>
            <w:lang w:val="en-US"/>
            <w:rPrChange w:id="652" w:author="Richard Wen" w:date="2024-10-29T19:28:00Z" w16du:dateUtc="2024-10-29T23:28:00Z">
              <w:rPr>
                <w:rFonts w:ascii="Times New Roman" w:hAnsi="Times New Roman" w:cs="Times New Roman"/>
                <w:lang w:val="en-US"/>
              </w:rPr>
            </w:rPrChange>
          </w:rPr>
          <w:t xml:space="preserve"> L, Widmer H. Cycling in the era of Covid-19: the effects of the pandemic and pop-up cycle lanes on cycling practices. </w:t>
        </w:r>
        <w:r w:rsidRPr="00094840">
          <w:rPr>
            <w:rFonts w:ascii="Times New Roman" w:hAnsi="Times New Roman" w:cs="Times New Roman"/>
            <w:i/>
            <w:iCs/>
            <w:sz w:val="24"/>
            <w:szCs w:val="24"/>
            <w:lang w:val="en-US"/>
            <w:rPrChange w:id="653" w:author="Richard Wen" w:date="2024-10-29T19:28:00Z" w16du:dateUtc="2024-10-29T23:28:00Z">
              <w:rPr>
                <w:rFonts w:ascii="Times New Roman" w:hAnsi="Times New Roman" w:cs="Times New Roman"/>
                <w:i/>
                <w:iCs/>
                <w:lang w:val="en-US"/>
              </w:rPr>
            </w:rPrChange>
          </w:rPr>
          <w:t>Transportation Research Interdisciplinary Perspectives</w:t>
        </w:r>
        <w:r w:rsidRPr="00094840">
          <w:rPr>
            <w:rFonts w:ascii="Times New Roman" w:hAnsi="Times New Roman" w:cs="Times New Roman"/>
            <w:sz w:val="24"/>
            <w:szCs w:val="24"/>
            <w:lang w:val="en-US"/>
            <w:rPrChange w:id="654" w:author="Richard Wen" w:date="2024-10-29T19:28:00Z" w16du:dateUtc="2024-10-29T23:28:00Z">
              <w:rPr>
                <w:rFonts w:ascii="Times New Roman" w:hAnsi="Times New Roman" w:cs="Times New Roman"/>
                <w:lang w:val="en-US"/>
              </w:rPr>
            </w:rPrChange>
          </w:rPr>
          <w:t xml:space="preserve">. </w:t>
        </w:r>
        <w:proofErr w:type="gramStart"/>
        <w:r w:rsidRPr="00094840">
          <w:rPr>
            <w:rFonts w:ascii="Times New Roman" w:hAnsi="Times New Roman" w:cs="Times New Roman"/>
            <w:sz w:val="24"/>
            <w:szCs w:val="24"/>
            <w:lang w:val="en-US"/>
            <w:rPrChange w:id="655" w:author="Richard Wen" w:date="2024-10-29T19:28:00Z" w16du:dateUtc="2024-10-29T23:28:00Z">
              <w:rPr>
                <w:rFonts w:ascii="Times New Roman" w:hAnsi="Times New Roman" w:cs="Times New Roman"/>
                <w:lang w:val="en-US"/>
              </w:rPr>
            </w:rPrChange>
          </w:rPr>
          <w:t>2022;15:100677</w:t>
        </w:r>
        <w:proofErr w:type="gramEnd"/>
        <w:r w:rsidRPr="00094840">
          <w:rPr>
            <w:rFonts w:ascii="Times New Roman" w:hAnsi="Times New Roman" w:cs="Times New Roman"/>
            <w:sz w:val="24"/>
            <w:szCs w:val="24"/>
            <w:lang w:val="en-US"/>
            <w:rPrChange w:id="656" w:author="Richard Wen" w:date="2024-10-29T19:28:00Z" w16du:dateUtc="2024-10-29T23:28:00Z">
              <w:rPr>
                <w:rFonts w:ascii="Times New Roman" w:hAnsi="Times New Roman" w:cs="Times New Roman"/>
                <w:lang w:val="en-US"/>
              </w:rPr>
            </w:rPrChange>
          </w:rPr>
          <w:t xml:space="preserve">. </w:t>
        </w:r>
      </w:ins>
    </w:p>
    <w:p w14:paraId="02A31A0C" w14:textId="77777777" w:rsidR="00094840" w:rsidRPr="00094840" w:rsidRDefault="00094840" w:rsidP="00094840">
      <w:pPr>
        <w:pStyle w:val="Bibliography"/>
        <w:rPr>
          <w:ins w:id="657" w:author="Richard Wen" w:date="2024-10-29T19:28:00Z" w16du:dateUtc="2024-10-29T23:28:00Z"/>
          <w:rFonts w:ascii="Times New Roman" w:hAnsi="Times New Roman" w:cs="Times New Roman"/>
          <w:sz w:val="24"/>
          <w:szCs w:val="24"/>
          <w:lang w:val="en-US"/>
          <w:rPrChange w:id="658" w:author="Richard Wen" w:date="2024-10-29T19:28:00Z" w16du:dateUtc="2024-10-29T23:28:00Z">
            <w:rPr>
              <w:ins w:id="659" w:author="Richard Wen" w:date="2024-10-29T19:28:00Z" w16du:dateUtc="2024-10-29T23:28:00Z"/>
              <w:rFonts w:ascii="Times New Roman" w:hAnsi="Times New Roman" w:cs="Times New Roman"/>
              <w:lang w:val="en-US"/>
            </w:rPr>
          </w:rPrChange>
        </w:rPr>
        <w:pPrChange w:id="660" w:author="Richard Wen" w:date="2024-10-29T19:28:00Z" w16du:dateUtc="2024-10-29T23:28:00Z">
          <w:pPr>
            <w:widowControl w:val="0"/>
            <w:autoSpaceDE w:val="0"/>
            <w:autoSpaceDN w:val="0"/>
            <w:adjustRightInd w:val="0"/>
            <w:spacing w:after="0" w:line="240" w:lineRule="auto"/>
          </w:pPr>
        </w:pPrChange>
      </w:pPr>
      <w:ins w:id="661" w:author="Richard Wen" w:date="2024-10-29T19:28:00Z" w16du:dateUtc="2024-10-29T23:28:00Z">
        <w:r w:rsidRPr="00094840">
          <w:rPr>
            <w:rFonts w:ascii="Times New Roman" w:hAnsi="Times New Roman" w:cs="Times New Roman"/>
            <w:sz w:val="24"/>
            <w:szCs w:val="24"/>
            <w:lang w:val="en-US"/>
            <w:rPrChange w:id="662" w:author="Richard Wen" w:date="2024-10-29T19:28:00Z" w16du:dateUtc="2024-10-29T23:28:00Z">
              <w:rPr>
                <w:rFonts w:ascii="Times New Roman" w:hAnsi="Times New Roman" w:cs="Times New Roman"/>
                <w:lang w:val="en-US"/>
              </w:rPr>
            </w:rPrChange>
          </w:rPr>
          <w:t xml:space="preserve">49. </w:t>
        </w:r>
        <w:r w:rsidRPr="00094840">
          <w:rPr>
            <w:rFonts w:ascii="Times New Roman" w:hAnsi="Times New Roman" w:cs="Times New Roman"/>
            <w:sz w:val="24"/>
            <w:szCs w:val="24"/>
            <w:lang w:val="en-US"/>
            <w:rPrChange w:id="663" w:author="Richard Wen" w:date="2024-10-29T19:28:00Z" w16du:dateUtc="2024-10-29T23:28:00Z">
              <w:rPr>
                <w:rFonts w:ascii="Times New Roman" w:hAnsi="Times New Roman" w:cs="Times New Roman"/>
                <w:lang w:val="en-US"/>
              </w:rPr>
            </w:rPrChange>
          </w:rPr>
          <w:tab/>
          <w:t xml:space="preserve">Buehler R, </w:t>
        </w:r>
        <w:proofErr w:type="spellStart"/>
        <w:r w:rsidRPr="00094840">
          <w:rPr>
            <w:rFonts w:ascii="Times New Roman" w:hAnsi="Times New Roman" w:cs="Times New Roman"/>
            <w:sz w:val="24"/>
            <w:szCs w:val="24"/>
            <w:lang w:val="en-US"/>
            <w:rPrChange w:id="664" w:author="Richard Wen" w:date="2024-10-29T19:28:00Z" w16du:dateUtc="2024-10-29T23:28:00Z">
              <w:rPr>
                <w:rFonts w:ascii="Times New Roman" w:hAnsi="Times New Roman" w:cs="Times New Roman"/>
                <w:lang w:val="en-US"/>
              </w:rPr>
            </w:rPrChange>
          </w:rPr>
          <w:t>Pucher</w:t>
        </w:r>
        <w:proofErr w:type="spellEnd"/>
        <w:r w:rsidRPr="00094840">
          <w:rPr>
            <w:rFonts w:ascii="Times New Roman" w:hAnsi="Times New Roman" w:cs="Times New Roman"/>
            <w:sz w:val="24"/>
            <w:szCs w:val="24"/>
            <w:lang w:val="en-US"/>
            <w:rPrChange w:id="665" w:author="Richard Wen" w:date="2024-10-29T19:28:00Z" w16du:dateUtc="2024-10-29T23:28:00Z">
              <w:rPr>
                <w:rFonts w:ascii="Times New Roman" w:hAnsi="Times New Roman" w:cs="Times New Roman"/>
                <w:lang w:val="en-US"/>
              </w:rPr>
            </w:rPrChange>
          </w:rPr>
          <w:t xml:space="preserve"> J. Cycling through the COVID-19 pandemic to a more sustainable transport future: evidence from case studies of 14 large bicycle-friendly cities in Europe and North America. </w:t>
        </w:r>
        <w:r w:rsidRPr="00094840">
          <w:rPr>
            <w:rFonts w:ascii="Times New Roman" w:hAnsi="Times New Roman" w:cs="Times New Roman"/>
            <w:i/>
            <w:iCs/>
            <w:sz w:val="24"/>
            <w:szCs w:val="24"/>
            <w:lang w:val="en-US"/>
            <w:rPrChange w:id="666" w:author="Richard Wen" w:date="2024-10-29T19:28:00Z" w16du:dateUtc="2024-10-29T23:28:00Z">
              <w:rPr>
                <w:rFonts w:ascii="Times New Roman" w:hAnsi="Times New Roman" w:cs="Times New Roman"/>
                <w:i/>
                <w:iCs/>
                <w:lang w:val="en-US"/>
              </w:rPr>
            </w:rPrChange>
          </w:rPr>
          <w:t>Sustainability</w:t>
        </w:r>
        <w:r w:rsidRPr="00094840">
          <w:rPr>
            <w:rFonts w:ascii="Times New Roman" w:hAnsi="Times New Roman" w:cs="Times New Roman"/>
            <w:sz w:val="24"/>
            <w:szCs w:val="24"/>
            <w:lang w:val="en-US"/>
            <w:rPrChange w:id="667" w:author="Richard Wen" w:date="2024-10-29T19:28:00Z" w16du:dateUtc="2024-10-29T23:28:00Z">
              <w:rPr>
                <w:rFonts w:ascii="Times New Roman" w:hAnsi="Times New Roman" w:cs="Times New Roman"/>
                <w:lang w:val="en-US"/>
              </w:rPr>
            </w:rPrChange>
          </w:rPr>
          <w:t xml:space="preserve">. 2022;14(12):7293. </w:t>
        </w:r>
      </w:ins>
    </w:p>
    <w:p w14:paraId="462AF7E7" w14:textId="77777777" w:rsidR="00094840" w:rsidRPr="00094840" w:rsidRDefault="00094840" w:rsidP="00094840">
      <w:pPr>
        <w:pStyle w:val="Bibliography"/>
        <w:rPr>
          <w:ins w:id="668" w:author="Richard Wen" w:date="2024-10-29T19:28:00Z" w16du:dateUtc="2024-10-29T23:28:00Z"/>
          <w:rFonts w:ascii="Times New Roman" w:hAnsi="Times New Roman" w:cs="Times New Roman"/>
          <w:sz w:val="24"/>
          <w:szCs w:val="24"/>
          <w:lang w:val="en-US"/>
          <w:rPrChange w:id="669" w:author="Richard Wen" w:date="2024-10-29T19:28:00Z" w16du:dateUtc="2024-10-29T23:28:00Z">
            <w:rPr>
              <w:ins w:id="670" w:author="Richard Wen" w:date="2024-10-29T19:28:00Z" w16du:dateUtc="2024-10-29T23:28:00Z"/>
              <w:rFonts w:ascii="Times New Roman" w:hAnsi="Times New Roman" w:cs="Times New Roman"/>
              <w:lang w:val="en-US"/>
            </w:rPr>
          </w:rPrChange>
        </w:rPr>
        <w:pPrChange w:id="671" w:author="Richard Wen" w:date="2024-10-29T19:28:00Z" w16du:dateUtc="2024-10-29T23:28:00Z">
          <w:pPr>
            <w:widowControl w:val="0"/>
            <w:autoSpaceDE w:val="0"/>
            <w:autoSpaceDN w:val="0"/>
            <w:adjustRightInd w:val="0"/>
            <w:spacing w:after="0" w:line="240" w:lineRule="auto"/>
          </w:pPr>
        </w:pPrChange>
      </w:pPr>
      <w:ins w:id="672" w:author="Richard Wen" w:date="2024-10-29T19:28:00Z" w16du:dateUtc="2024-10-29T23:28:00Z">
        <w:r w:rsidRPr="00094840">
          <w:rPr>
            <w:rFonts w:ascii="Times New Roman" w:hAnsi="Times New Roman" w:cs="Times New Roman"/>
            <w:sz w:val="24"/>
            <w:szCs w:val="24"/>
            <w:lang w:val="en-US"/>
            <w:rPrChange w:id="673" w:author="Richard Wen" w:date="2024-10-29T19:28:00Z" w16du:dateUtc="2024-10-29T23:28:00Z">
              <w:rPr>
                <w:rFonts w:ascii="Times New Roman" w:hAnsi="Times New Roman" w:cs="Times New Roman"/>
                <w:lang w:val="en-US"/>
              </w:rPr>
            </w:rPrChange>
          </w:rPr>
          <w:lastRenderedPageBreak/>
          <w:t xml:space="preserve">50. </w:t>
        </w:r>
        <w:r w:rsidRPr="00094840">
          <w:rPr>
            <w:rFonts w:ascii="Times New Roman" w:hAnsi="Times New Roman" w:cs="Times New Roman"/>
            <w:sz w:val="24"/>
            <w:szCs w:val="24"/>
            <w:lang w:val="en-US"/>
            <w:rPrChange w:id="674" w:author="Richard Wen" w:date="2024-10-29T19:28:00Z" w16du:dateUtc="2024-10-29T23:28:00Z">
              <w:rPr>
                <w:rFonts w:ascii="Times New Roman" w:hAnsi="Times New Roman" w:cs="Times New Roman"/>
                <w:lang w:val="en-US"/>
              </w:rPr>
            </w:rPrChange>
          </w:rPr>
          <w:tab/>
          <w:t xml:space="preserve">Buehler R, </w:t>
        </w:r>
        <w:proofErr w:type="spellStart"/>
        <w:r w:rsidRPr="00094840">
          <w:rPr>
            <w:rFonts w:ascii="Times New Roman" w:hAnsi="Times New Roman" w:cs="Times New Roman"/>
            <w:sz w:val="24"/>
            <w:szCs w:val="24"/>
            <w:lang w:val="en-US"/>
            <w:rPrChange w:id="675" w:author="Richard Wen" w:date="2024-10-29T19:28:00Z" w16du:dateUtc="2024-10-29T23:28:00Z">
              <w:rPr>
                <w:rFonts w:ascii="Times New Roman" w:hAnsi="Times New Roman" w:cs="Times New Roman"/>
                <w:lang w:val="en-US"/>
              </w:rPr>
            </w:rPrChange>
          </w:rPr>
          <w:t>Pucher</w:t>
        </w:r>
        <w:proofErr w:type="spellEnd"/>
        <w:r w:rsidRPr="00094840">
          <w:rPr>
            <w:rFonts w:ascii="Times New Roman" w:hAnsi="Times New Roman" w:cs="Times New Roman"/>
            <w:sz w:val="24"/>
            <w:szCs w:val="24"/>
            <w:lang w:val="en-US"/>
            <w:rPrChange w:id="676" w:author="Richard Wen" w:date="2024-10-29T19:28:00Z" w16du:dateUtc="2024-10-29T23:28:00Z">
              <w:rPr>
                <w:rFonts w:ascii="Times New Roman" w:hAnsi="Times New Roman" w:cs="Times New Roman"/>
                <w:lang w:val="en-US"/>
              </w:rPr>
            </w:rPrChange>
          </w:rPr>
          <w:t xml:space="preserve"> J. COVID-19 and cycling: a review of the literature on changes in cycling levels and government policies from 2019 to 2022. </w:t>
        </w:r>
        <w:r w:rsidRPr="00094840">
          <w:rPr>
            <w:rFonts w:ascii="Times New Roman" w:hAnsi="Times New Roman" w:cs="Times New Roman"/>
            <w:i/>
            <w:iCs/>
            <w:sz w:val="24"/>
            <w:szCs w:val="24"/>
            <w:lang w:val="en-US"/>
            <w:rPrChange w:id="677" w:author="Richard Wen" w:date="2024-10-29T19:28:00Z" w16du:dateUtc="2024-10-29T23:28:00Z">
              <w:rPr>
                <w:rFonts w:ascii="Times New Roman" w:hAnsi="Times New Roman" w:cs="Times New Roman"/>
                <w:i/>
                <w:iCs/>
                <w:lang w:val="en-US"/>
              </w:rPr>
            </w:rPrChange>
          </w:rPr>
          <w:t>Transport Reviews</w:t>
        </w:r>
        <w:r w:rsidRPr="00094840">
          <w:rPr>
            <w:rFonts w:ascii="Times New Roman" w:hAnsi="Times New Roman" w:cs="Times New Roman"/>
            <w:sz w:val="24"/>
            <w:szCs w:val="24"/>
            <w:lang w:val="en-US"/>
            <w:rPrChange w:id="678" w:author="Richard Wen" w:date="2024-10-29T19:28:00Z" w16du:dateUtc="2024-10-29T23:28:00Z">
              <w:rPr>
                <w:rFonts w:ascii="Times New Roman" w:hAnsi="Times New Roman" w:cs="Times New Roman"/>
                <w:lang w:val="en-US"/>
              </w:rPr>
            </w:rPrChange>
          </w:rPr>
          <w:t xml:space="preserve">. 2024;44(2):299–344. </w:t>
        </w:r>
      </w:ins>
    </w:p>
    <w:p w14:paraId="797545F0" w14:textId="77777777" w:rsidR="00094840" w:rsidRPr="00094840" w:rsidRDefault="00094840" w:rsidP="00094840">
      <w:pPr>
        <w:pStyle w:val="Bibliography"/>
        <w:rPr>
          <w:ins w:id="679" w:author="Richard Wen" w:date="2024-10-29T19:28:00Z" w16du:dateUtc="2024-10-29T23:28:00Z"/>
          <w:rFonts w:ascii="Times New Roman" w:hAnsi="Times New Roman" w:cs="Times New Roman"/>
          <w:sz w:val="24"/>
          <w:szCs w:val="24"/>
          <w:lang w:val="en-US"/>
          <w:rPrChange w:id="680" w:author="Richard Wen" w:date="2024-10-29T19:28:00Z" w16du:dateUtc="2024-10-29T23:28:00Z">
            <w:rPr>
              <w:ins w:id="681" w:author="Richard Wen" w:date="2024-10-29T19:28:00Z" w16du:dateUtc="2024-10-29T23:28:00Z"/>
              <w:rFonts w:ascii="Times New Roman" w:hAnsi="Times New Roman" w:cs="Times New Roman"/>
              <w:lang w:val="en-US"/>
            </w:rPr>
          </w:rPrChange>
        </w:rPr>
        <w:pPrChange w:id="682" w:author="Richard Wen" w:date="2024-10-29T19:28:00Z" w16du:dateUtc="2024-10-29T23:28:00Z">
          <w:pPr>
            <w:widowControl w:val="0"/>
            <w:autoSpaceDE w:val="0"/>
            <w:autoSpaceDN w:val="0"/>
            <w:adjustRightInd w:val="0"/>
            <w:spacing w:after="0" w:line="240" w:lineRule="auto"/>
          </w:pPr>
        </w:pPrChange>
      </w:pPr>
      <w:ins w:id="683" w:author="Richard Wen" w:date="2024-10-29T19:28:00Z" w16du:dateUtc="2024-10-29T23:28:00Z">
        <w:r w:rsidRPr="00094840">
          <w:rPr>
            <w:rFonts w:ascii="Times New Roman" w:hAnsi="Times New Roman" w:cs="Times New Roman"/>
            <w:sz w:val="24"/>
            <w:szCs w:val="24"/>
            <w:lang w:val="en-US"/>
            <w:rPrChange w:id="684" w:author="Richard Wen" w:date="2024-10-29T19:28:00Z" w16du:dateUtc="2024-10-29T23:28:00Z">
              <w:rPr>
                <w:rFonts w:ascii="Times New Roman" w:hAnsi="Times New Roman" w:cs="Times New Roman"/>
                <w:lang w:val="en-US"/>
              </w:rPr>
            </w:rPrChange>
          </w:rPr>
          <w:t xml:space="preserve">51. </w:t>
        </w:r>
        <w:r w:rsidRPr="00094840">
          <w:rPr>
            <w:rFonts w:ascii="Times New Roman" w:hAnsi="Times New Roman" w:cs="Times New Roman"/>
            <w:sz w:val="24"/>
            <w:szCs w:val="24"/>
            <w:lang w:val="en-US"/>
            <w:rPrChange w:id="685" w:author="Richard Wen" w:date="2024-10-29T19:28:00Z" w16du:dateUtc="2024-10-29T23:28:00Z">
              <w:rPr>
                <w:rFonts w:ascii="Times New Roman" w:hAnsi="Times New Roman" w:cs="Times New Roman"/>
                <w:lang w:val="en-US"/>
              </w:rPr>
            </w:rPrChange>
          </w:rPr>
          <w:tab/>
          <w:t xml:space="preserve">Bike Calgary. Calgary cycling infrastructure – 2021 year in review. </w:t>
        </w:r>
        <w:r w:rsidRPr="00094840">
          <w:rPr>
            <w:rFonts w:ascii="Times New Roman" w:hAnsi="Times New Roman" w:cs="Times New Roman"/>
            <w:i/>
            <w:iCs/>
            <w:sz w:val="24"/>
            <w:szCs w:val="24"/>
            <w:lang w:val="en-US"/>
            <w:rPrChange w:id="686" w:author="Richard Wen" w:date="2024-10-29T19:28:00Z" w16du:dateUtc="2024-10-29T23:28:00Z">
              <w:rPr>
                <w:rFonts w:ascii="Times New Roman" w:hAnsi="Times New Roman" w:cs="Times New Roman"/>
                <w:i/>
                <w:iCs/>
                <w:lang w:val="en-US"/>
              </w:rPr>
            </w:rPrChange>
          </w:rPr>
          <w:t>Bike Calgary</w:t>
        </w:r>
        <w:r w:rsidRPr="00094840">
          <w:rPr>
            <w:rFonts w:ascii="Times New Roman" w:hAnsi="Times New Roman" w:cs="Times New Roman"/>
            <w:sz w:val="24"/>
            <w:szCs w:val="24"/>
            <w:lang w:val="en-US"/>
            <w:rPrChange w:id="687" w:author="Richard Wen" w:date="2024-10-29T19:28:00Z" w16du:dateUtc="2024-10-29T23:28:00Z">
              <w:rPr>
                <w:rFonts w:ascii="Times New Roman" w:hAnsi="Times New Roman" w:cs="Times New Roman"/>
                <w:lang w:val="en-US"/>
              </w:rPr>
            </w:rPrChange>
          </w:rPr>
          <w:t>. 2022;(https://bikecalgary.org/calgary-cycling-infrastructure-2021-year-in-review/). (Accessed October 28, 2024)</w:t>
        </w:r>
      </w:ins>
    </w:p>
    <w:p w14:paraId="2309040C" w14:textId="77777777" w:rsidR="00094840" w:rsidRPr="00094840" w:rsidRDefault="00094840" w:rsidP="00094840">
      <w:pPr>
        <w:pStyle w:val="Bibliography"/>
        <w:rPr>
          <w:ins w:id="688" w:author="Richard Wen" w:date="2024-10-29T19:28:00Z" w16du:dateUtc="2024-10-29T23:28:00Z"/>
          <w:rFonts w:ascii="Times New Roman" w:hAnsi="Times New Roman" w:cs="Times New Roman"/>
          <w:sz w:val="24"/>
          <w:szCs w:val="24"/>
          <w:lang w:val="en-US"/>
          <w:rPrChange w:id="689" w:author="Richard Wen" w:date="2024-10-29T19:28:00Z" w16du:dateUtc="2024-10-29T23:28:00Z">
            <w:rPr>
              <w:ins w:id="690" w:author="Richard Wen" w:date="2024-10-29T19:28:00Z" w16du:dateUtc="2024-10-29T23:28:00Z"/>
              <w:rFonts w:ascii="Times New Roman" w:hAnsi="Times New Roman" w:cs="Times New Roman"/>
              <w:lang w:val="en-US"/>
            </w:rPr>
          </w:rPrChange>
        </w:rPr>
        <w:pPrChange w:id="691" w:author="Richard Wen" w:date="2024-10-29T19:28:00Z" w16du:dateUtc="2024-10-29T23:28:00Z">
          <w:pPr>
            <w:widowControl w:val="0"/>
            <w:autoSpaceDE w:val="0"/>
            <w:autoSpaceDN w:val="0"/>
            <w:adjustRightInd w:val="0"/>
            <w:spacing w:after="0" w:line="240" w:lineRule="auto"/>
          </w:pPr>
        </w:pPrChange>
      </w:pPr>
      <w:ins w:id="692" w:author="Richard Wen" w:date="2024-10-29T19:28:00Z" w16du:dateUtc="2024-10-29T23:28:00Z">
        <w:r w:rsidRPr="00094840">
          <w:rPr>
            <w:rFonts w:ascii="Times New Roman" w:hAnsi="Times New Roman" w:cs="Times New Roman"/>
            <w:sz w:val="24"/>
            <w:szCs w:val="24"/>
            <w:lang w:val="en-US"/>
            <w:rPrChange w:id="693" w:author="Richard Wen" w:date="2024-10-29T19:28:00Z" w16du:dateUtc="2024-10-29T23:28:00Z">
              <w:rPr>
                <w:rFonts w:ascii="Times New Roman" w:hAnsi="Times New Roman" w:cs="Times New Roman"/>
                <w:lang w:val="en-US"/>
              </w:rPr>
            </w:rPrChange>
          </w:rPr>
          <w:t xml:space="preserve">52. </w:t>
        </w:r>
        <w:r w:rsidRPr="00094840">
          <w:rPr>
            <w:rFonts w:ascii="Times New Roman" w:hAnsi="Times New Roman" w:cs="Times New Roman"/>
            <w:sz w:val="24"/>
            <w:szCs w:val="24"/>
            <w:lang w:val="en-US"/>
            <w:rPrChange w:id="694" w:author="Richard Wen" w:date="2024-10-29T19:28:00Z" w16du:dateUtc="2024-10-29T23:28:00Z">
              <w:rPr>
                <w:rFonts w:ascii="Times New Roman" w:hAnsi="Times New Roman" w:cs="Times New Roman"/>
                <w:lang w:val="en-US"/>
              </w:rPr>
            </w:rPrChange>
          </w:rPr>
          <w:tab/>
          <w:t>City of Vancouver. Transportation 2040. 2012 (Accessed October 28, 2024</w:t>
        </w:r>
        <w:proofErr w:type="gramStart"/>
        <w:r w:rsidRPr="00094840">
          <w:rPr>
            <w:rFonts w:ascii="Times New Roman" w:hAnsi="Times New Roman" w:cs="Times New Roman"/>
            <w:sz w:val="24"/>
            <w:szCs w:val="24"/>
            <w:lang w:val="en-US"/>
            <w:rPrChange w:id="695" w:author="Richard Wen" w:date="2024-10-29T19:28:00Z" w16du:dateUtc="2024-10-29T23:28:00Z">
              <w:rPr>
                <w:rFonts w:ascii="Times New Roman" w:hAnsi="Times New Roman" w:cs="Times New Roman"/>
                <w:lang w:val="en-US"/>
              </w:rPr>
            </w:rPrChange>
          </w:rPr>
          <w:t>).(</w:t>
        </w:r>
        <w:proofErr w:type="gramEnd"/>
        <w:r w:rsidRPr="00094840">
          <w:rPr>
            <w:rFonts w:ascii="Times New Roman" w:hAnsi="Times New Roman" w:cs="Times New Roman"/>
            <w:sz w:val="24"/>
            <w:szCs w:val="24"/>
            <w:lang w:val="en-US"/>
            <w:rPrChange w:id="696" w:author="Richard Wen" w:date="2024-10-29T19:28:00Z" w16du:dateUtc="2024-10-29T23:28:00Z">
              <w:rPr>
                <w:rFonts w:ascii="Times New Roman" w:hAnsi="Times New Roman" w:cs="Times New Roman"/>
                <w:lang w:val="en-US"/>
              </w:rPr>
            </w:rPrChange>
          </w:rPr>
          <w:t>https://vancouver.ca/files/cov/Transportation_2040_Plan_as_adopted_by_Council.pdf). (Accessed October 28, 2024)</w:t>
        </w:r>
      </w:ins>
    </w:p>
    <w:p w14:paraId="2BECFD94" w14:textId="77777777" w:rsidR="00094840" w:rsidRPr="00094840" w:rsidRDefault="00094840" w:rsidP="00094840">
      <w:pPr>
        <w:pStyle w:val="Bibliography"/>
        <w:rPr>
          <w:ins w:id="697" w:author="Richard Wen" w:date="2024-10-29T19:28:00Z" w16du:dateUtc="2024-10-29T23:28:00Z"/>
          <w:rFonts w:ascii="Times New Roman" w:hAnsi="Times New Roman" w:cs="Times New Roman"/>
          <w:sz w:val="24"/>
          <w:szCs w:val="24"/>
          <w:lang w:val="en-US"/>
          <w:rPrChange w:id="698" w:author="Richard Wen" w:date="2024-10-29T19:28:00Z" w16du:dateUtc="2024-10-29T23:28:00Z">
            <w:rPr>
              <w:ins w:id="699" w:author="Richard Wen" w:date="2024-10-29T19:28:00Z" w16du:dateUtc="2024-10-29T23:28:00Z"/>
              <w:rFonts w:ascii="Times New Roman" w:hAnsi="Times New Roman" w:cs="Times New Roman"/>
              <w:lang w:val="en-US"/>
            </w:rPr>
          </w:rPrChange>
        </w:rPr>
        <w:pPrChange w:id="700" w:author="Richard Wen" w:date="2024-10-29T19:28:00Z" w16du:dateUtc="2024-10-29T23:28:00Z">
          <w:pPr>
            <w:widowControl w:val="0"/>
            <w:autoSpaceDE w:val="0"/>
            <w:autoSpaceDN w:val="0"/>
            <w:adjustRightInd w:val="0"/>
            <w:spacing w:after="0" w:line="240" w:lineRule="auto"/>
          </w:pPr>
        </w:pPrChange>
      </w:pPr>
      <w:ins w:id="701" w:author="Richard Wen" w:date="2024-10-29T19:28:00Z" w16du:dateUtc="2024-10-29T23:28:00Z">
        <w:r w:rsidRPr="00094840">
          <w:rPr>
            <w:rFonts w:ascii="Times New Roman" w:hAnsi="Times New Roman" w:cs="Times New Roman"/>
            <w:sz w:val="24"/>
            <w:szCs w:val="24"/>
            <w:lang w:val="en-US"/>
            <w:rPrChange w:id="702" w:author="Richard Wen" w:date="2024-10-29T19:28:00Z" w16du:dateUtc="2024-10-29T23:28:00Z">
              <w:rPr>
                <w:rFonts w:ascii="Times New Roman" w:hAnsi="Times New Roman" w:cs="Times New Roman"/>
                <w:lang w:val="en-US"/>
              </w:rPr>
            </w:rPrChange>
          </w:rPr>
          <w:t xml:space="preserve">53. </w:t>
        </w:r>
        <w:r w:rsidRPr="00094840">
          <w:rPr>
            <w:rFonts w:ascii="Times New Roman" w:hAnsi="Times New Roman" w:cs="Times New Roman"/>
            <w:sz w:val="24"/>
            <w:szCs w:val="24"/>
            <w:lang w:val="en-US"/>
            <w:rPrChange w:id="703" w:author="Richard Wen" w:date="2024-10-29T19:28:00Z" w16du:dateUtc="2024-10-29T23:28:00Z">
              <w:rPr>
                <w:rFonts w:ascii="Times New Roman" w:hAnsi="Times New Roman" w:cs="Times New Roman"/>
                <w:lang w:val="en-US"/>
              </w:rPr>
            </w:rPrChange>
          </w:rPr>
          <w:tab/>
          <w:t>City of Vancouver. Transportation 2040 - 2013 active transportation corridor implementation. 2013 (Accessed October 28, 2024</w:t>
        </w:r>
        <w:proofErr w:type="gramStart"/>
        <w:r w:rsidRPr="00094840">
          <w:rPr>
            <w:rFonts w:ascii="Times New Roman" w:hAnsi="Times New Roman" w:cs="Times New Roman"/>
            <w:sz w:val="24"/>
            <w:szCs w:val="24"/>
            <w:lang w:val="en-US"/>
            <w:rPrChange w:id="704" w:author="Richard Wen" w:date="2024-10-29T19:28:00Z" w16du:dateUtc="2024-10-29T23:28:00Z">
              <w:rPr>
                <w:rFonts w:ascii="Times New Roman" w:hAnsi="Times New Roman" w:cs="Times New Roman"/>
                <w:lang w:val="en-US"/>
              </w:rPr>
            </w:rPrChange>
          </w:rPr>
          <w:t>).(</w:t>
        </w:r>
        <w:proofErr w:type="gramEnd"/>
        <w:r w:rsidRPr="00094840">
          <w:rPr>
            <w:rFonts w:ascii="Times New Roman" w:hAnsi="Times New Roman" w:cs="Times New Roman"/>
            <w:sz w:val="24"/>
            <w:szCs w:val="24"/>
            <w:lang w:val="en-US"/>
            <w:rPrChange w:id="705" w:author="Richard Wen" w:date="2024-10-29T19:28:00Z" w16du:dateUtc="2024-10-29T23:28:00Z">
              <w:rPr>
                <w:rFonts w:ascii="Times New Roman" w:hAnsi="Times New Roman" w:cs="Times New Roman"/>
                <w:lang w:val="en-US"/>
              </w:rPr>
            </w:rPrChange>
          </w:rPr>
          <w:t>https://council.vancouver.ca/20130612/documents/cfsc2.pdf). (Accessed October 28, 2024)</w:t>
        </w:r>
      </w:ins>
    </w:p>
    <w:p w14:paraId="3DC8D99A" w14:textId="77777777" w:rsidR="00094840" w:rsidRPr="00094840" w:rsidRDefault="00094840" w:rsidP="00094840">
      <w:pPr>
        <w:pStyle w:val="Bibliography"/>
        <w:rPr>
          <w:ins w:id="706" w:author="Richard Wen" w:date="2024-10-29T19:28:00Z" w16du:dateUtc="2024-10-29T23:28:00Z"/>
          <w:rFonts w:ascii="Times New Roman" w:hAnsi="Times New Roman" w:cs="Times New Roman"/>
          <w:sz w:val="24"/>
          <w:szCs w:val="24"/>
          <w:lang w:val="en-US"/>
          <w:rPrChange w:id="707" w:author="Richard Wen" w:date="2024-10-29T19:28:00Z" w16du:dateUtc="2024-10-29T23:28:00Z">
            <w:rPr>
              <w:ins w:id="708" w:author="Richard Wen" w:date="2024-10-29T19:28:00Z" w16du:dateUtc="2024-10-29T23:28:00Z"/>
              <w:rFonts w:ascii="Times New Roman" w:hAnsi="Times New Roman" w:cs="Times New Roman"/>
              <w:lang w:val="en-US"/>
            </w:rPr>
          </w:rPrChange>
        </w:rPr>
        <w:pPrChange w:id="709" w:author="Richard Wen" w:date="2024-10-29T19:28:00Z" w16du:dateUtc="2024-10-29T23:28:00Z">
          <w:pPr>
            <w:widowControl w:val="0"/>
            <w:autoSpaceDE w:val="0"/>
            <w:autoSpaceDN w:val="0"/>
            <w:adjustRightInd w:val="0"/>
            <w:spacing w:after="0" w:line="240" w:lineRule="auto"/>
          </w:pPr>
        </w:pPrChange>
      </w:pPr>
      <w:ins w:id="710" w:author="Richard Wen" w:date="2024-10-29T19:28:00Z" w16du:dateUtc="2024-10-29T23:28:00Z">
        <w:r w:rsidRPr="00094840">
          <w:rPr>
            <w:rFonts w:ascii="Times New Roman" w:hAnsi="Times New Roman" w:cs="Times New Roman"/>
            <w:sz w:val="24"/>
            <w:szCs w:val="24"/>
            <w:lang w:val="en-US"/>
            <w:rPrChange w:id="711" w:author="Richard Wen" w:date="2024-10-29T19:28:00Z" w16du:dateUtc="2024-10-29T23:28:00Z">
              <w:rPr>
                <w:rFonts w:ascii="Times New Roman" w:hAnsi="Times New Roman" w:cs="Times New Roman"/>
                <w:lang w:val="en-US"/>
              </w:rPr>
            </w:rPrChange>
          </w:rPr>
          <w:t xml:space="preserve">54. </w:t>
        </w:r>
        <w:r w:rsidRPr="00094840">
          <w:rPr>
            <w:rFonts w:ascii="Times New Roman" w:hAnsi="Times New Roman" w:cs="Times New Roman"/>
            <w:sz w:val="24"/>
            <w:szCs w:val="24"/>
            <w:lang w:val="en-US"/>
            <w:rPrChange w:id="712" w:author="Richard Wen" w:date="2024-10-29T19:28:00Z" w16du:dateUtc="2024-10-29T23:28:00Z">
              <w:rPr>
                <w:rFonts w:ascii="Times New Roman" w:hAnsi="Times New Roman" w:cs="Times New Roman"/>
                <w:lang w:val="en-US"/>
              </w:rPr>
            </w:rPrChange>
          </w:rPr>
          <w:tab/>
          <w:t xml:space="preserve">City of Toronto. Cycling Network Plan. </w:t>
        </w:r>
        <w:r w:rsidRPr="00094840">
          <w:rPr>
            <w:rFonts w:ascii="Times New Roman" w:hAnsi="Times New Roman" w:cs="Times New Roman"/>
            <w:i/>
            <w:iCs/>
            <w:sz w:val="24"/>
            <w:szCs w:val="24"/>
            <w:lang w:val="en-US"/>
            <w:rPrChange w:id="713" w:author="Richard Wen" w:date="2024-10-29T19:28:00Z" w16du:dateUtc="2024-10-29T23:28:00Z">
              <w:rPr>
                <w:rFonts w:ascii="Times New Roman" w:hAnsi="Times New Roman" w:cs="Times New Roman"/>
                <w:i/>
                <w:iCs/>
                <w:lang w:val="en-US"/>
              </w:rPr>
            </w:rPrChange>
          </w:rPr>
          <w:t>City of Toronto</w:t>
        </w:r>
        <w:r w:rsidRPr="00094840">
          <w:rPr>
            <w:rFonts w:ascii="Times New Roman" w:hAnsi="Times New Roman" w:cs="Times New Roman"/>
            <w:sz w:val="24"/>
            <w:szCs w:val="24"/>
            <w:lang w:val="en-US"/>
            <w:rPrChange w:id="714" w:author="Richard Wen" w:date="2024-10-29T19:28:00Z" w16du:dateUtc="2024-10-29T23:28:00Z">
              <w:rPr>
                <w:rFonts w:ascii="Times New Roman" w:hAnsi="Times New Roman" w:cs="Times New Roman"/>
                <w:lang w:val="en-US"/>
              </w:rPr>
            </w:rPrChange>
          </w:rPr>
          <w:t>. 2024;(https://www.toronto.ca/services-payments/streets-parking-transportation/cycling-in-toronto/cycling-pedestrian-projects/cycling-network-plan/). (Accessed July 29, 2024)</w:t>
        </w:r>
      </w:ins>
    </w:p>
    <w:p w14:paraId="5D50C3AF" w14:textId="77777777" w:rsidR="00094840" w:rsidRPr="00094840" w:rsidRDefault="00094840" w:rsidP="00094840">
      <w:pPr>
        <w:pStyle w:val="Bibliography"/>
        <w:rPr>
          <w:ins w:id="715" w:author="Richard Wen" w:date="2024-10-29T19:28:00Z" w16du:dateUtc="2024-10-29T23:28:00Z"/>
          <w:rFonts w:ascii="Times New Roman" w:hAnsi="Times New Roman" w:cs="Times New Roman"/>
          <w:sz w:val="24"/>
          <w:szCs w:val="24"/>
          <w:lang w:val="en-US"/>
          <w:rPrChange w:id="716" w:author="Richard Wen" w:date="2024-10-29T19:28:00Z" w16du:dateUtc="2024-10-29T23:28:00Z">
            <w:rPr>
              <w:ins w:id="717" w:author="Richard Wen" w:date="2024-10-29T19:28:00Z" w16du:dateUtc="2024-10-29T23:28:00Z"/>
              <w:rFonts w:ascii="Times New Roman" w:hAnsi="Times New Roman" w:cs="Times New Roman"/>
              <w:lang w:val="en-US"/>
            </w:rPr>
          </w:rPrChange>
        </w:rPr>
        <w:pPrChange w:id="718" w:author="Richard Wen" w:date="2024-10-29T19:28:00Z" w16du:dateUtc="2024-10-29T23:28:00Z">
          <w:pPr>
            <w:widowControl w:val="0"/>
            <w:autoSpaceDE w:val="0"/>
            <w:autoSpaceDN w:val="0"/>
            <w:adjustRightInd w:val="0"/>
            <w:spacing w:after="0" w:line="240" w:lineRule="auto"/>
          </w:pPr>
        </w:pPrChange>
      </w:pPr>
      <w:ins w:id="719" w:author="Richard Wen" w:date="2024-10-29T19:28:00Z" w16du:dateUtc="2024-10-29T23:28:00Z">
        <w:r w:rsidRPr="00094840">
          <w:rPr>
            <w:rFonts w:ascii="Times New Roman" w:hAnsi="Times New Roman" w:cs="Times New Roman"/>
            <w:sz w:val="24"/>
            <w:szCs w:val="24"/>
            <w:lang w:val="en-US"/>
            <w:rPrChange w:id="720" w:author="Richard Wen" w:date="2024-10-29T19:28:00Z" w16du:dateUtc="2024-10-29T23:28:00Z">
              <w:rPr>
                <w:rFonts w:ascii="Times New Roman" w:hAnsi="Times New Roman" w:cs="Times New Roman"/>
                <w:lang w:val="en-US"/>
              </w:rPr>
            </w:rPrChange>
          </w:rPr>
          <w:t xml:space="preserve">55. </w:t>
        </w:r>
        <w:r w:rsidRPr="00094840">
          <w:rPr>
            <w:rFonts w:ascii="Times New Roman" w:hAnsi="Times New Roman" w:cs="Times New Roman"/>
            <w:sz w:val="24"/>
            <w:szCs w:val="24"/>
            <w:lang w:val="en-US"/>
            <w:rPrChange w:id="721" w:author="Richard Wen" w:date="2024-10-29T19:28:00Z" w16du:dateUtc="2024-10-29T23:28:00Z">
              <w:rPr>
                <w:rFonts w:ascii="Times New Roman" w:hAnsi="Times New Roman" w:cs="Times New Roman"/>
                <w:lang w:val="en-US"/>
              </w:rPr>
            </w:rPrChange>
          </w:rPr>
          <w:tab/>
        </w:r>
        <w:proofErr w:type="spellStart"/>
        <w:r w:rsidRPr="00094840">
          <w:rPr>
            <w:rFonts w:ascii="Times New Roman" w:hAnsi="Times New Roman" w:cs="Times New Roman"/>
            <w:sz w:val="24"/>
            <w:szCs w:val="24"/>
            <w:lang w:val="en-US"/>
            <w:rPrChange w:id="722" w:author="Richard Wen" w:date="2024-10-29T19:28:00Z" w16du:dateUtc="2024-10-29T23:28:00Z">
              <w:rPr>
                <w:rFonts w:ascii="Times New Roman" w:hAnsi="Times New Roman" w:cs="Times New Roman"/>
                <w:lang w:val="en-US"/>
              </w:rPr>
            </w:rPrChange>
          </w:rPr>
          <w:t>Bonsma</w:t>
        </w:r>
        <w:proofErr w:type="spellEnd"/>
        <w:r w:rsidRPr="00094840">
          <w:rPr>
            <w:rFonts w:ascii="Times New Roman" w:hAnsi="Times New Roman" w:cs="Times New Roman"/>
            <w:sz w:val="24"/>
            <w:szCs w:val="24"/>
            <w:lang w:val="en-US"/>
            <w:rPrChange w:id="723" w:author="Richard Wen" w:date="2024-10-29T19:28:00Z" w16du:dateUtc="2024-10-29T23:28:00Z">
              <w:rPr>
                <w:rFonts w:ascii="Times New Roman" w:hAnsi="Times New Roman" w:cs="Times New Roman"/>
                <w:lang w:val="en-US"/>
              </w:rPr>
            </w:rPrChange>
          </w:rPr>
          <w:t xml:space="preserve">-Fisher M, Lin B, Chan TCY, et al. Exploring the geographical equity-efficiency tradeoff in cycling infrastructure planning. </w:t>
        </w:r>
        <w:r w:rsidRPr="00094840">
          <w:rPr>
            <w:rFonts w:ascii="Times New Roman" w:hAnsi="Times New Roman" w:cs="Times New Roman"/>
            <w:i/>
            <w:iCs/>
            <w:sz w:val="24"/>
            <w:szCs w:val="24"/>
            <w:lang w:val="en-US"/>
            <w:rPrChange w:id="724" w:author="Richard Wen" w:date="2024-10-29T19:28:00Z" w16du:dateUtc="2024-10-29T23:28:00Z">
              <w:rPr>
                <w:rFonts w:ascii="Times New Roman" w:hAnsi="Times New Roman" w:cs="Times New Roman"/>
                <w:i/>
                <w:iCs/>
                <w:lang w:val="en-US"/>
              </w:rPr>
            </w:rPrChange>
          </w:rPr>
          <w:t>Journal of Transport Geography</w:t>
        </w:r>
        <w:r w:rsidRPr="00094840">
          <w:rPr>
            <w:rFonts w:ascii="Times New Roman" w:hAnsi="Times New Roman" w:cs="Times New Roman"/>
            <w:sz w:val="24"/>
            <w:szCs w:val="24"/>
            <w:lang w:val="en-US"/>
            <w:rPrChange w:id="725" w:author="Richard Wen" w:date="2024-10-29T19:28:00Z" w16du:dateUtc="2024-10-29T23:28:00Z">
              <w:rPr>
                <w:rFonts w:ascii="Times New Roman" w:hAnsi="Times New Roman" w:cs="Times New Roman"/>
                <w:lang w:val="en-US"/>
              </w:rPr>
            </w:rPrChange>
          </w:rPr>
          <w:t xml:space="preserve">. </w:t>
        </w:r>
        <w:proofErr w:type="gramStart"/>
        <w:r w:rsidRPr="00094840">
          <w:rPr>
            <w:rFonts w:ascii="Times New Roman" w:hAnsi="Times New Roman" w:cs="Times New Roman"/>
            <w:sz w:val="24"/>
            <w:szCs w:val="24"/>
            <w:lang w:val="en-US"/>
            <w:rPrChange w:id="726" w:author="Richard Wen" w:date="2024-10-29T19:28:00Z" w16du:dateUtc="2024-10-29T23:28:00Z">
              <w:rPr>
                <w:rFonts w:ascii="Times New Roman" w:hAnsi="Times New Roman" w:cs="Times New Roman"/>
                <w:lang w:val="en-US"/>
              </w:rPr>
            </w:rPrChange>
          </w:rPr>
          <w:t>2024;121:104010</w:t>
        </w:r>
        <w:proofErr w:type="gramEnd"/>
        <w:r w:rsidRPr="00094840">
          <w:rPr>
            <w:rFonts w:ascii="Times New Roman" w:hAnsi="Times New Roman" w:cs="Times New Roman"/>
            <w:sz w:val="24"/>
            <w:szCs w:val="24"/>
            <w:lang w:val="en-US"/>
            <w:rPrChange w:id="727" w:author="Richard Wen" w:date="2024-10-29T19:28:00Z" w16du:dateUtc="2024-10-29T23:28:00Z">
              <w:rPr>
                <w:rFonts w:ascii="Times New Roman" w:hAnsi="Times New Roman" w:cs="Times New Roman"/>
                <w:lang w:val="en-US"/>
              </w:rPr>
            </w:rPrChange>
          </w:rPr>
          <w:t xml:space="preserve">. </w:t>
        </w:r>
      </w:ins>
    </w:p>
    <w:p w14:paraId="7E6FE923" w14:textId="77777777" w:rsidR="00094840" w:rsidRPr="00094840" w:rsidRDefault="00094840" w:rsidP="00094840">
      <w:pPr>
        <w:pStyle w:val="Bibliography"/>
        <w:rPr>
          <w:ins w:id="728" w:author="Richard Wen" w:date="2024-10-29T19:28:00Z" w16du:dateUtc="2024-10-29T23:28:00Z"/>
          <w:rFonts w:ascii="Times New Roman" w:hAnsi="Times New Roman" w:cs="Times New Roman"/>
          <w:sz w:val="24"/>
          <w:szCs w:val="24"/>
          <w:lang w:val="en-US"/>
          <w:rPrChange w:id="729" w:author="Richard Wen" w:date="2024-10-29T19:28:00Z" w16du:dateUtc="2024-10-29T23:28:00Z">
            <w:rPr>
              <w:ins w:id="730" w:author="Richard Wen" w:date="2024-10-29T19:28:00Z" w16du:dateUtc="2024-10-29T23:28:00Z"/>
              <w:rFonts w:ascii="Times New Roman" w:hAnsi="Times New Roman" w:cs="Times New Roman"/>
              <w:lang w:val="en-US"/>
            </w:rPr>
          </w:rPrChange>
        </w:rPr>
        <w:pPrChange w:id="731" w:author="Richard Wen" w:date="2024-10-29T19:28:00Z" w16du:dateUtc="2024-10-29T23:28:00Z">
          <w:pPr>
            <w:widowControl w:val="0"/>
            <w:autoSpaceDE w:val="0"/>
            <w:autoSpaceDN w:val="0"/>
            <w:adjustRightInd w:val="0"/>
            <w:spacing w:after="0" w:line="240" w:lineRule="auto"/>
          </w:pPr>
        </w:pPrChange>
      </w:pPr>
      <w:ins w:id="732" w:author="Richard Wen" w:date="2024-10-29T19:28:00Z" w16du:dateUtc="2024-10-29T23:28:00Z">
        <w:r w:rsidRPr="00094840">
          <w:rPr>
            <w:rFonts w:ascii="Times New Roman" w:hAnsi="Times New Roman" w:cs="Times New Roman"/>
            <w:sz w:val="24"/>
            <w:szCs w:val="24"/>
            <w:lang w:val="en-US"/>
            <w:rPrChange w:id="733" w:author="Richard Wen" w:date="2024-10-29T19:28:00Z" w16du:dateUtc="2024-10-29T23:28:00Z">
              <w:rPr>
                <w:rFonts w:ascii="Times New Roman" w:hAnsi="Times New Roman" w:cs="Times New Roman"/>
                <w:lang w:val="en-US"/>
              </w:rPr>
            </w:rPrChange>
          </w:rPr>
          <w:t xml:space="preserve">56. </w:t>
        </w:r>
        <w:r w:rsidRPr="00094840">
          <w:rPr>
            <w:rFonts w:ascii="Times New Roman" w:hAnsi="Times New Roman" w:cs="Times New Roman"/>
            <w:sz w:val="24"/>
            <w:szCs w:val="24"/>
            <w:lang w:val="en-US"/>
            <w:rPrChange w:id="734" w:author="Richard Wen" w:date="2024-10-29T19:28:00Z" w16du:dateUtc="2024-10-29T23:28:00Z">
              <w:rPr>
                <w:rFonts w:ascii="Times New Roman" w:hAnsi="Times New Roman" w:cs="Times New Roman"/>
                <w:lang w:val="en-US"/>
              </w:rPr>
            </w:rPrChange>
          </w:rPr>
          <w:tab/>
          <w:t xml:space="preserve">Furth PG, </w:t>
        </w:r>
        <w:proofErr w:type="spellStart"/>
        <w:r w:rsidRPr="00094840">
          <w:rPr>
            <w:rFonts w:ascii="Times New Roman" w:hAnsi="Times New Roman" w:cs="Times New Roman"/>
            <w:sz w:val="24"/>
            <w:szCs w:val="24"/>
            <w:lang w:val="en-US"/>
            <w:rPrChange w:id="735" w:author="Richard Wen" w:date="2024-10-29T19:28:00Z" w16du:dateUtc="2024-10-29T23:28:00Z">
              <w:rPr>
                <w:rFonts w:ascii="Times New Roman" w:hAnsi="Times New Roman" w:cs="Times New Roman"/>
                <w:lang w:val="en-US"/>
              </w:rPr>
            </w:rPrChange>
          </w:rPr>
          <w:t>Mekuria</w:t>
        </w:r>
        <w:proofErr w:type="spellEnd"/>
        <w:r w:rsidRPr="00094840">
          <w:rPr>
            <w:rFonts w:ascii="Times New Roman" w:hAnsi="Times New Roman" w:cs="Times New Roman"/>
            <w:sz w:val="24"/>
            <w:szCs w:val="24"/>
            <w:lang w:val="en-US"/>
            <w:rPrChange w:id="736" w:author="Richard Wen" w:date="2024-10-29T19:28:00Z" w16du:dateUtc="2024-10-29T23:28:00Z">
              <w:rPr>
                <w:rFonts w:ascii="Times New Roman" w:hAnsi="Times New Roman" w:cs="Times New Roman"/>
                <w:lang w:val="en-US"/>
              </w:rPr>
            </w:rPrChange>
          </w:rPr>
          <w:t xml:space="preserve"> MC, Nixon H. Network Connectivity for Low-Stress Bicycling. </w:t>
        </w:r>
        <w:r w:rsidRPr="00094840">
          <w:rPr>
            <w:rFonts w:ascii="Times New Roman" w:hAnsi="Times New Roman" w:cs="Times New Roman"/>
            <w:i/>
            <w:iCs/>
            <w:sz w:val="24"/>
            <w:szCs w:val="24"/>
            <w:lang w:val="en-US"/>
            <w:rPrChange w:id="737" w:author="Richard Wen" w:date="2024-10-29T19:28:00Z" w16du:dateUtc="2024-10-29T23:28:00Z">
              <w:rPr>
                <w:rFonts w:ascii="Times New Roman" w:hAnsi="Times New Roman" w:cs="Times New Roman"/>
                <w:i/>
                <w:iCs/>
                <w:lang w:val="en-US"/>
              </w:rPr>
            </w:rPrChange>
          </w:rPr>
          <w:t>Transportation Research Record</w:t>
        </w:r>
        <w:r w:rsidRPr="00094840">
          <w:rPr>
            <w:rFonts w:ascii="Times New Roman" w:hAnsi="Times New Roman" w:cs="Times New Roman"/>
            <w:sz w:val="24"/>
            <w:szCs w:val="24"/>
            <w:lang w:val="en-US"/>
            <w:rPrChange w:id="738" w:author="Richard Wen" w:date="2024-10-29T19:28:00Z" w16du:dateUtc="2024-10-29T23:28:00Z">
              <w:rPr>
                <w:rFonts w:ascii="Times New Roman" w:hAnsi="Times New Roman" w:cs="Times New Roman"/>
                <w:lang w:val="en-US"/>
              </w:rPr>
            </w:rPrChange>
          </w:rPr>
          <w:t xml:space="preserve">. 2016;2587(1):41–49. </w:t>
        </w:r>
      </w:ins>
    </w:p>
    <w:p w14:paraId="264FD861" w14:textId="77777777" w:rsidR="00094840" w:rsidRPr="00094840" w:rsidRDefault="00094840" w:rsidP="00094840">
      <w:pPr>
        <w:pStyle w:val="Bibliography"/>
        <w:rPr>
          <w:ins w:id="739" w:author="Richard Wen" w:date="2024-10-29T19:28:00Z" w16du:dateUtc="2024-10-29T23:28:00Z"/>
          <w:rFonts w:ascii="Times New Roman" w:hAnsi="Times New Roman" w:cs="Times New Roman"/>
          <w:sz w:val="24"/>
          <w:szCs w:val="24"/>
          <w:lang w:val="en-US"/>
          <w:rPrChange w:id="740" w:author="Richard Wen" w:date="2024-10-29T19:28:00Z" w16du:dateUtc="2024-10-29T23:28:00Z">
            <w:rPr>
              <w:ins w:id="741" w:author="Richard Wen" w:date="2024-10-29T19:28:00Z" w16du:dateUtc="2024-10-29T23:28:00Z"/>
              <w:rFonts w:ascii="Times New Roman" w:hAnsi="Times New Roman" w:cs="Times New Roman"/>
              <w:lang w:val="en-US"/>
            </w:rPr>
          </w:rPrChange>
        </w:rPr>
        <w:pPrChange w:id="742" w:author="Richard Wen" w:date="2024-10-29T19:28:00Z" w16du:dateUtc="2024-10-29T23:28:00Z">
          <w:pPr>
            <w:widowControl w:val="0"/>
            <w:autoSpaceDE w:val="0"/>
            <w:autoSpaceDN w:val="0"/>
            <w:adjustRightInd w:val="0"/>
            <w:spacing w:after="0" w:line="240" w:lineRule="auto"/>
          </w:pPr>
        </w:pPrChange>
      </w:pPr>
      <w:ins w:id="743" w:author="Richard Wen" w:date="2024-10-29T19:28:00Z" w16du:dateUtc="2024-10-29T23:28:00Z">
        <w:r w:rsidRPr="00094840">
          <w:rPr>
            <w:rFonts w:ascii="Times New Roman" w:hAnsi="Times New Roman" w:cs="Times New Roman"/>
            <w:sz w:val="24"/>
            <w:szCs w:val="24"/>
            <w:lang w:val="en-US"/>
            <w:rPrChange w:id="744" w:author="Richard Wen" w:date="2024-10-29T19:28:00Z" w16du:dateUtc="2024-10-29T23:28:00Z">
              <w:rPr>
                <w:rFonts w:ascii="Times New Roman" w:hAnsi="Times New Roman" w:cs="Times New Roman"/>
                <w:lang w:val="en-US"/>
              </w:rPr>
            </w:rPrChange>
          </w:rPr>
          <w:t xml:space="preserve">57. </w:t>
        </w:r>
        <w:r w:rsidRPr="00094840">
          <w:rPr>
            <w:rFonts w:ascii="Times New Roman" w:hAnsi="Times New Roman" w:cs="Times New Roman"/>
            <w:sz w:val="24"/>
            <w:szCs w:val="24"/>
            <w:lang w:val="en-US"/>
            <w:rPrChange w:id="745" w:author="Richard Wen" w:date="2024-10-29T19:28:00Z" w16du:dateUtc="2024-10-29T23:28:00Z">
              <w:rPr>
                <w:rFonts w:ascii="Times New Roman" w:hAnsi="Times New Roman" w:cs="Times New Roman"/>
                <w:lang w:val="en-US"/>
              </w:rPr>
            </w:rPrChange>
          </w:rPr>
          <w:tab/>
          <w:t xml:space="preserve">Lin B, Saxe S, Chan TCY. </w:t>
        </w:r>
        <w:proofErr w:type="spellStart"/>
        <w:r w:rsidRPr="00094840">
          <w:rPr>
            <w:rFonts w:ascii="Times New Roman" w:hAnsi="Times New Roman" w:cs="Times New Roman"/>
            <w:sz w:val="24"/>
            <w:szCs w:val="24"/>
            <w:lang w:val="en-US"/>
            <w:rPrChange w:id="746" w:author="Richard Wen" w:date="2024-10-29T19:28:00Z" w16du:dateUtc="2024-10-29T23:28:00Z">
              <w:rPr>
                <w:rFonts w:ascii="Times New Roman" w:hAnsi="Times New Roman" w:cs="Times New Roman"/>
                <w:lang w:val="en-US"/>
              </w:rPr>
            </w:rPrChange>
          </w:rPr>
          <w:t>AutoLTS</w:t>
        </w:r>
        <w:proofErr w:type="spellEnd"/>
        <w:r w:rsidRPr="00094840">
          <w:rPr>
            <w:rFonts w:ascii="Times New Roman" w:hAnsi="Times New Roman" w:cs="Times New Roman"/>
            <w:sz w:val="24"/>
            <w:szCs w:val="24"/>
            <w:lang w:val="en-US"/>
            <w:rPrChange w:id="747" w:author="Richard Wen" w:date="2024-10-29T19:28:00Z" w16du:dateUtc="2024-10-29T23:28:00Z">
              <w:rPr>
                <w:rFonts w:ascii="Times New Roman" w:hAnsi="Times New Roman" w:cs="Times New Roman"/>
                <w:lang w:val="en-US"/>
              </w:rPr>
            </w:rPrChange>
          </w:rPr>
          <w:t xml:space="preserve">: Automating Cycling Stress Assessment via Contrastive Learning and Spatial Post-processing. </w:t>
        </w:r>
        <w:r w:rsidRPr="00094840">
          <w:rPr>
            <w:rFonts w:ascii="Times New Roman" w:hAnsi="Times New Roman" w:cs="Times New Roman"/>
            <w:i/>
            <w:iCs/>
            <w:sz w:val="24"/>
            <w:szCs w:val="24"/>
            <w:lang w:val="en-US"/>
            <w:rPrChange w:id="748" w:author="Richard Wen" w:date="2024-10-29T19:28:00Z" w16du:dateUtc="2024-10-29T23:28:00Z">
              <w:rPr>
                <w:rFonts w:ascii="Times New Roman" w:hAnsi="Times New Roman" w:cs="Times New Roman"/>
                <w:i/>
                <w:iCs/>
                <w:lang w:val="en-US"/>
              </w:rPr>
            </w:rPrChange>
          </w:rPr>
          <w:t>Proceedings of the AAAI Conference on Artificial Intelligence</w:t>
        </w:r>
        <w:r w:rsidRPr="00094840">
          <w:rPr>
            <w:rFonts w:ascii="Times New Roman" w:hAnsi="Times New Roman" w:cs="Times New Roman"/>
            <w:sz w:val="24"/>
            <w:szCs w:val="24"/>
            <w:lang w:val="en-US"/>
            <w:rPrChange w:id="749" w:author="Richard Wen" w:date="2024-10-29T19:28:00Z" w16du:dateUtc="2024-10-29T23:28:00Z">
              <w:rPr>
                <w:rFonts w:ascii="Times New Roman" w:hAnsi="Times New Roman" w:cs="Times New Roman"/>
                <w:lang w:val="en-US"/>
              </w:rPr>
            </w:rPrChange>
          </w:rPr>
          <w:t xml:space="preserve">. 2024;38(20):22222–22230. </w:t>
        </w:r>
      </w:ins>
    </w:p>
    <w:p w14:paraId="602CD408" w14:textId="77777777" w:rsidR="00094840" w:rsidRPr="00094840" w:rsidRDefault="00094840" w:rsidP="00094840">
      <w:pPr>
        <w:pStyle w:val="Bibliography"/>
        <w:rPr>
          <w:ins w:id="750" w:author="Richard Wen" w:date="2024-10-29T19:28:00Z" w16du:dateUtc="2024-10-29T23:28:00Z"/>
          <w:rFonts w:ascii="Times New Roman" w:hAnsi="Times New Roman" w:cs="Times New Roman"/>
          <w:sz w:val="24"/>
          <w:szCs w:val="24"/>
          <w:lang w:val="en-US"/>
          <w:rPrChange w:id="751" w:author="Richard Wen" w:date="2024-10-29T19:28:00Z" w16du:dateUtc="2024-10-29T23:28:00Z">
            <w:rPr>
              <w:ins w:id="752" w:author="Richard Wen" w:date="2024-10-29T19:28:00Z" w16du:dateUtc="2024-10-29T23:28:00Z"/>
              <w:rFonts w:ascii="Times New Roman" w:hAnsi="Times New Roman" w:cs="Times New Roman"/>
              <w:lang w:val="en-US"/>
            </w:rPr>
          </w:rPrChange>
        </w:rPr>
        <w:pPrChange w:id="753" w:author="Richard Wen" w:date="2024-10-29T19:28:00Z" w16du:dateUtc="2024-10-29T23:28:00Z">
          <w:pPr>
            <w:widowControl w:val="0"/>
            <w:autoSpaceDE w:val="0"/>
            <w:autoSpaceDN w:val="0"/>
            <w:adjustRightInd w:val="0"/>
            <w:spacing w:after="0" w:line="240" w:lineRule="auto"/>
          </w:pPr>
        </w:pPrChange>
      </w:pPr>
      <w:ins w:id="754" w:author="Richard Wen" w:date="2024-10-29T19:28:00Z" w16du:dateUtc="2024-10-29T23:28:00Z">
        <w:r w:rsidRPr="00094840">
          <w:rPr>
            <w:rFonts w:ascii="Times New Roman" w:hAnsi="Times New Roman" w:cs="Times New Roman"/>
            <w:sz w:val="24"/>
            <w:szCs w:val="24"/>
            <w:lang w:val="en-US"/>
            <w:rPrChange w:id="755" w:author="Richard Wen" w:date="2024-10-29T19:28:00Z" w16du:dateUtc="2024-10-29T23:28:00Z">
              <w:rPr>
                <w:rFonts w:ascii="Times New Roman" w:hAnsi="Times New Roman" w:cs="Times New Roman"/>
                <w:lang w:val="en-US"/>
              </w:rPr>
            </w:rPrChange>
          </w:rPr>
          <w:t xml:space="preserve">58. </w:t>
        </w:r>
        <w:r w:rsidRPr="00094840">
          <w:rPr>
            <w:rFonts w:ascii="Times New Roman" w:hAnsi="Times New Roman" w:cs="Times New Roman"/>
            <w:sz w:val="24"/>
            <w:szCs w:val="24"/>
            <w:lang w:val="en-US"/>
            <w:rPrChange w:id="756" w:author="Richard Wen" w:date="2024-10-29T19:28:00Z" w16du:dateUtc="2024-10-29T23:28:00Z">
              <w:rPr>
                <w:rFonts w:ascii="Times New Roman" w:hAnsi="Times New Roman" w:cs="Times New Roman"/>
                <w:lang w:val="en-US"/>
              </w:rPr>
            </w:rPrChange>
          </w:rPr>
          <w:tab/>
          <w:t xml:space="preserve">Nikitas A, </w:t>
        </w:r>
        <w:proofErr w:type="spellStart"/>
        <w:r w:rsidRPr="00094840">
          <w:rPr>
            <w:rFonts w:ascii="Times New Roman" w:hAnsi="Times New Roman" w:cs="Times New Roman"/>
            <w:sz w:val="24"/>
            <w:szCs w:val="24"/>
            <w:lang w:val="en-US"/>
            <w:rPrChange w:id="757" w:author="Richard Wen" w:date="2024-10-29T19:28:00Z" w16du:dateUtc="2024-10-29T23:28:00Z">
              <w:rPr>
                <w:rFonts w:ascii="Times New Roman" w:hAnsi="Times New Roman" w:cs="Times New Roman"/>
                <w:lang w:val="en-US"/>
              </w:rPr>
            </w:rPrChange>
          </w:rPr>
          <w:t>Tsigdinos</w:t>
        </w:r>
        <w:proofErr w:type="spellEnd"/>
        <w:r w:rsidRPr="00094840">
          <w:rPr>
            <w:rFonts w:ascii="Times New Roman" w:hAnsi="Times New Roman" w:cs="Times New Roman"/>
            <w:sz w:val="24"/>
            <w:szCs w:val="24"/>
            <w:lang w:val="en-US"/>
            <w:rPrChange w:id="758" w:author="Richard Wen" w:date="2024-10-29T19:28:00Z" w16du:dateUtc="2024-10-29T23:28:00Z">
              <w:rPr>
                <w:rFonts w:ascii="Times New Roman" w:hAnsi="Times New Roman" w:cs="Times New Roman"/>
                <w:lang w:val="en-US"/>
              </w:rPr>
            </w:rPrChange>
          </w:rPr>
          <w:t xml:space="preserve"> S, </w:t>
        </w:r>
        <w:proofErr w:type="spellStart"/>
        <w:r w:rsidRPr="00094840">
          <w:rPr>
            <w:rFonts w:ascii="Times New Roman" w:hAnsi="Times New Roman" w:cs="Times New Roman"/>
            <w:sz w:val="24"/>
            <w:szCs w:val="24"/>
            <w:lang w:val="en-US"/>
            <w:rPrChange w:id="759" w:author="Richard Wen" w:date="2024-10-29T19:28:00Z" w16du:dateUtc="2024-10-29T23:28:00Z">
              <w:rPr>
                <w:rFonts w:ascii="Times New Roman" w:hAnsi="Times New Roman" w:cs="Times New Roman"/>
                <w:lang w:val="en-US"/>
              </w:rPr>
            </w:rPrChange>
          </w:rPr>
          <w:t>Karolemeas</w:t>
        </w:r>
        <w:proofErr w:type="spellEnd"/>
        <w:r w:rsidRPr="00094840">
          <w:rPr>
            <w:rFonts w:ascii="Times New Roman" w:hAnsi="Times New Roman" w:cs="Times New Roman"/>
            <w:sz w:val="24"/>
            <w:szCs w:val="24"/>
            <w:lang w:val="en-US"/>
            <w:rPrChange w:id="760" w:author="Richard Wen" w:date="2024-10-29T19:28:00Z" w16du:dateUtc="2024-10-29T23:28:00Z">
              <w:rPr>
                <w:rFonts w:ascii="Times New Roman" w:hAnsi="Times New Roman" w:cs="Times New Roman"/>
                <w:lang w:val="en-US"/>
              </w:rPr>
            </w:rPrChange>
          </w:rPr>
          <w:t xml:space="preserve"> C, et al. Cycling in the era of COVID-19: lessons learnt and best practice policy recommendations for a more bike-centric future. </w:t>
        </w:r>
        <w:r w:rsidRPr="00094840">
          <w:rPr>
            <w:rFonts w:ascii="Times New Roman" w:hAnsi="Times New Roman" w:cs="Times New Roman"/>
            <w:i/>
            <w:iCs/>
            <w:sz w:val="24"/>
            <w:szCs w:val="24"/>
            <w:lang w:val="en-US"/>
            <w:rPrChange w:id="761" w:author="Richard Wen" w:date="2024-10-29T19:28:00Z" w16du:dateUtc="2024-10-29T23:28:00Z">
              <w:rPr>
                <w:rFonts w:ascii="Times New Roman" w:hAnsi="Times New Roman" w:cs="Times New Roman"/>
                <w:i/>
                <w:iCs/>
                <w:lang w:val="en-US"/>
              </w:rPr>
            </w:rPrChange>
          </w:rPr>
          <w:t>Sustainability</w:t>
        </w:r>
        <w:r w:rsidRPr="00094840">
          <w:rPr>
            <w:rFonts w:ascii="Times New Roman" w:hAnsi="Times New Roman" w:cs="Times New Roman"/>
            <w:sz w:val="24"/>
            <w:szCs w:val="24"/>
            <w:lang w:val="en-US"/>
            <w:rPrChange w:id="762" w:author="Richard Wen" w:date="2024-10-29T19:28:00Z" w16du:dateUtc="2024-10-29T23:28:00Z">
              <w:rPr>
                <w:rFonts w:ascii="Times New Roman" w:hAnsi="Times New Roman" w:cs="Times New Roman"/>
                <w:lang w:val="en-US"/>
              </w:rPr>
            </w:rPrChange>
          </w:rPr>
          <w:t xml:space="preserve">. 2021;13(9):4620. </w:t>
        </w:r>
      </w:ins>
    </w:p>
    <w:p w14:paraId="1D1F70E4" w14:textId="32CF2C18" w:rsidR="00DD4C71" w:rsidRPr="00094840" w:rsidDel="00094840" w:rsidRDefault="00DD4C71" w:rsidP="00094840">
      <w:pPr>
        <w:pStyle w:val="Bibliography"/>
        <w:rPr>
          <w:del w:id="763" w:author="Richard Wen" w:date="2024-10-29T19:28:00Z" w16du:dateUtc="2024-10-29T23:28:00Z"/>
          <w:rFonts w:ascii="Times New Roman" w:hAnsi="Times New Roman" w:cs="Times New Roman"/>
          <w:sz w:val="24"/>
          <w:szCs w:val="24"/>
          <w:lang w:val="en-US"/>
          <w:rPrChange w:id="764" w:author="Richard Wen" w:date="2024-10-29T19:28:00Z" w16du:dateUtc="2024-10-29T23:28:00Z">
            <w:rPr>
              <w:del w:id="765" w:author="Richard Wen" w:date="2024-10-29T19:28:00Z" w16du:dateUtc="2024-10-29T23:28:00Z"/>
              <w:lang w:val="en-US"/>
            </w:rPr>
          </w:rPrChange>
        </w:rPr>
        <w:pPrChange w:id="766" w:author="Richard Wen" w:date="2024-10-29T19:28:00Z" w16du:dateUtc="2024-10-29T23:28:00Z">
          <w:pPr>
            <w:pStyle w:val="Bibliography"/>
          </w:pPr>
        </w:pPrChange>
      </w:pPr>
      <w:del w:id="767" w:author="Richard Wen" w:date="2024-10-29T19:28:00Z" w16du:dateUtc="2024-10-29T23:28:00Z">
        <w:r w:rsidRPr="00094840" w:rsidDel="00094840">
          <w:rPr>
            <w:rFonts w:ascii="Times New Roman" w:hAnsi="Times New Roman" w:cs="Times New Roman"/>
            <w:sz w:val="24"/>
            <w:szCs w:val="24"/>
            <w:lang w:val="en-US"/>
            <w:rPrChange w:id="768" w:author="Richard Wen" w:date="2024-10-29T19:28:00Z" w16du:dateUtc="2024-10-29T23:28:00Z">
              <w:rPr>
                <w:lang w:val="en-US"/>
              </w:rPr>
            </w:rPrChange>
          </w:rPr>
          <w:delText xml:space="preserve">1. </w:delText>
        </w:r>
        <w:r w:rsidRPr="00094840" w:rsidDel="00094840">
          <w:rPr>
            <w:rFonts w:ascii="Times New Roman" w:hAnsi="Times New Roman" w:cs="Times New Roman"/>
            <w:sz w:val="24"/>
            <w:szCs w:val="24"/>
            <w:lang w:val="en-US"/>
            <w:rPrChange w:id="769" w:author="Richard Wen" w:date="2024-10-29T19:28:00Z" w16du:dateUtc="2024-10-29T23:28:00Z">
              <w:rPr>
                <w:lang w:val="en-US"/>
              </w:rPr>
            </w:rPrChange>
          </w:rPr>
          <w:tab/>
          <w:delText xml:space="preserve">Gordon C. Economic benefits of active transportation. In: </w:delText>
        </w:r>
        <w:r w:rsidRPr="00094840" w:rsidDel="00094840">
          <w:rPr>
            <w:rFonts w:ascii="Times New Roman" w:hAnsi="Times New Roman" w:cs="Times New Roman"/>
            <w:i/>
            <w:iCs/>
            <w:sz w:val="24"/>
            <w:szCs w:val="24"/>
            <w:lang w:val="en-US"/>
            <w:rPrChange w:id="770" w:author="Richard Wen" w:date="2024-10-29T19:28:00Z" w16du:dateUtc="2024-10-29T23:28:00Z">
              <w:rPr>
                <w:i/>
                <w:iCs/>
                <w:lang w:val="en-US"/>
              </w:rPr>
            </w:rPrChange>
          </w:rPr>
          <w:delText>Children’s Active Transportation</w:delText>
        </w:r>
        <w:r w:rsidRPr="00094840" w:rsidDel="00094840">
          <w:rPr>
            <w:rFonts w:ascii="Times New Roman" w:hAnsi="Times New Roman" w:cs="Times New Roman"/>
            <w:sz w:val="24"/>
            <w:szCs w:val="24"/>
            <w:lang w:val="en-US"/>
            <w:rPrChange w:id="771" w:author="Richard Wen" w:date="2024-10-29T19:28:00Z" w16du:dateUtc="2024-10-29T23:28:00Z">
              <w:rPr>
                <w:lang w:val="en-US"/>
              </w:rPr>
            </w:rPrChange>
          </w:rPr>
          <w:delText>. Elsevier; 2018 (Accessed September 17, 2024):39–52.(https://www.sciencedirect.com/science/article/pii/B978012811931000003X). (Accessed September 17, 2024)</w:delText>
        </w:r>
      </w:del>
    </w:p>
    <w:p w14:paraId="5A3AA588" w14:textId="156CD8E7" w:rsidR="00DD4C71" w:rsidRPr="00094840" w:rsidDel="00094840" w:rsidRDefault="00DD4C71" w:rsidP="00094840">
      <w:pPr>
        <w:pStyle w:val="Bibliography"/>
        <w:rPr>
          <w:del w:id="772" w:author="Richard Wen" w:date="2024-10-29T19:28:00Z" w16du:dateUtc="2024-10-29T23:28:00Z"/>
          <w:rFonts w:ascii="Times New Roman" w:hAnsi="Times New Roman" w:cs="Times New Roman"/>
          <w:sz w:val="24"/>
          <w:szCs w:val="24"/>
          <w:lang w:val="en-US"/>
          <w:rPrChange w:id="773" w:author="Richard Wen" w:date="2024-10-29T19:28:00Z" w16du:dateUtc="2024-10-29T23:28:00Z">
            <w:rPr>
              <w:del w:id="774" w:author="Richard Wen" w:date="2024-10-29T19:28:00Z" w16du:dateUtc="2024-10-29T23:28:00Z"/>
              <w:lang w:val="en-US"/>
            </w:rPr>
          </w:rPrChange>
        </w:rPr>
        <w:pPrChange w:id="775" w:author="Richard Wen" w:date="2024-10-29T19:28:00Z" w16du:dateUtc="2024-10-29T23:28:00Z">
          <w:pPr>
            <w:pStyle w:val="Bibliography"/>
          </w:pPr>
        </w:pPrChange>
      </w:pPr>
      <w:del w:id="776" w:author="Richard Wen" w:date="2024-10-29T19:28:00Z" w16du:dateUtc="2024-10-29T23:28:00Z">
        <w:r w:rsidRPr="00094840" w:rsidDel="00094840">
          <w:rPr>
            <w:rFonts w:ascii="Times New Roman" w:hAnsi="Times New Roman" w:cs="Times New Roman"/>
            <w:sz w:val="24"/>
            <w:szCs w:val="24"/>
            <w:lang w:val="en-US"/>
            <w:rPrChange w:id="777" w:author="Richard Wen" w:date="2024-10-29T19:28:00Z" w16du:dateUtc="2024-10-29T23:28:00Z">
              <w:rPr>
                <w:lang w:val="en-US"/>
              </w:rPr>
            </w:rPrChange>
          </w:rPr>
          <w:delText xml:space="preserve">2. </w:delText>
        </w:r>
        <w:r w:rsidRPr="00094840" w:rsidDel="00094840">
          <w:rPr>
            <w:rFonts w:ascii="Times New Roman" w:hAnsi="Times New Roman" w:cs="Times New Roman"/>
            <w:sz w:val="24"/>
            <w:szCs w:val="24"/>
            <w:lang w:val="en-US"/>
            <w:rPrChange w:id="778" w:author="Richard Wen" w:date="2024-10-29T19:28:00Z" w16du:dateUtc="2024-10-29T23:28:00Z">
              <w:rPr>
                <w:lang w:val="en-US"/>
              </w:rPr>
            </w:rPrChange>
          </w:rPr>
          <w:tab/>
          <w:delText xml:space="preserve">Pucher J, Buehler R. Cycling towards a more sustainable transport future. </w:delText>
        </w:r>
        <w:r w:rsidRPr="00094840" w:rsidDel="00094840">
          <w:rPr>
            <w:rFonts w:ascii="Times New Roman" w:hAnsi="Times New Roman" w:cs="Times New Roman"/>
            <w:i/>
            <w:iCs/>
            <w:sz w:val="24"/>
            <w:szCs w:val="24"/>
            <w:lang w:val="en-US"/>
            <w:rPrChange w:id="779" w:author="Richard Wen" w:date="2024-10-29T19:28:00Z" w16du:dateUtc="2024-10-29T23:28:00Z">
              <w:rPr>
                <w:i/>
                <w:iCs/>
                <w:lang w:val="en-US"/>
              </w:rPr>
            </w:rPrChange>
          </w:rPr>
          <w:delText>Transport Reviews</w:delText>
        </w:r>
        <w:r w:rsidRPr="00094840" w:rsidDel="00094840">
          <w:rPr>
            <w:rFonts w:ascii="Times New Roman" w:hAnsi="Times New Roman" w:cs="Times New Roman"/>
            <w:sz w:val="24"/>
            <w:szCs w:val="24"/>
            <w:lang w:val="en-US"/>
            <w:rPrChange w:id="780" w:author="Richard Wen" w:date="2024-10-29T19:28:00Z" w16du:dateUtc="2024-10-29T23:28:00Z">
              <w:rPr>
                <w:lang w:val="en-US"/>
              </w:rPr>
            </w:rPrChange>
          </w:rPr>
          <w:delText xml:space="preserve">. 2017;37(6):689–694. </w:delText>
        </w:r>
      </w:del>
    </w:p>
    <w:p w14:paraId="16ED2FEB" w14:textId="188BEB7C" w:rsidR="00DD4C71" w:rsidRPr="00094840" w:rsidDel="00094840" w:rsidRDefault="00DD4C71" w:rsidP="00094840">
      <w:pPr>
        <w:pStyle w:val="Bibliography"/>
        <w:rPr>
          <w:del w:id="781" w:author="Richard Wen" w:date="2024-10-29T19:28:00Z" w16du:dateUtc="2024-10-29T23:28:00Z"/>
          <w:rFonts w:ascii="Times New Roman" w:hAnsi="Times New Roman" w:cs="Times New Roman"/>
          <w:sz w:val="24"/>
          <w:szCs w:val="24"/>
          <w:lang w:val="en-US"/>
          <w:rPrChange w:id="782" w:author="Richard Wen" w:date="2024-10-29T19:28:00Z" w16du:dateUtc="2024-10-29T23:28:00Z">
            <w:rPr>
              <w:del w:id="783" w:author="Richard Wen" w:date="2024-10-29T19:28:00Z" w16du:dateUtc="2024-10-29T23:28:00Z"/>
              <w:lang w:val="en-US"/>
            </w:rPr>
          </w:rPrChange>
        </w:rPr>
        <w:pPrChange w:id="784" w:author="Richard Wen" w:date="2024-10-29T19:28:00Z" w16du:dateUtc="2024-10-29T23:28:00Z">
          <w:pPr>
            <w:pStyle w:val="Bibliography"/>
          </w:pPr>
        </w:pPrChange>
      </w:pPr>
      <w:del w:id="785" w:author="Richard Wen" w:date="2024-10-29T19:28:00Z" w16du:dateUtc="2024-10-29T23:28:00Z">
        <w:r w:rsidRPr="00094840" w:rsidDel="00094840">
          <w:rPr>
            <w:rFonts w:ascii="Times New Roman" w:hAnsi="Times New Roman" w:cs="Times New Roman"/>
            <w:sz w:val="24"/>
            <w:szCs w:val="24"/>
            <w:lang w:val="en-US"/>
            <w:rPrChange w:id="786" w:author="Richard Wen" w:date="2024-10-29T19:28:00Z" w16du:dateUtc="2024-10-29T23:28:00Z">
              <w:rPr>
                <w:lang w:val="en-US"/>
              </w:rPr>
            </w:rPrChange>
          </w:rPr>
          <w:delText xml:space="preserve">3. </w:delText>
        </w:r>
        <w:r w:rsidRPr="00094840" w:rsidDel="00094840">
          <w:rPr>
            <w:rFonts w:ascii="Times New Roman" w:hAnsi="Times New Roman" w:cs="Times New Roman"/>
            <w:sz w:val="24"/>
            <w:szCs w:val="24"/>
            <w:lang w:val="en-US"/>
            <w:rPrChange w:id="787" w:author="Richard Wen" w:date="2024-10-29T19:28:00Z" w16du:dateUtc="2024-10-29T23:28:00Z">
              <w:rPr>
                <w:lang w:val="en-US"/>
              </w:rPr>
            </w:rPrChange>
          </w:rPr>
          <w:tab/>
          <w:delText xml:space="preserve">Brand C, Dons E, Anaya-Boig E, et al. The climate change mitigation effects of daily active travel in cities. </w:delText>
        </w:r>
        <w:r w:rsidRPr="00094840" w:rsidDel="00094840">
          <w:rPr>
            <w:rFonts w:ascii="Times New Roman" w:hAnsi="Times New Roman" w:cs="Times New Roman"/>
            <w:i/>
            <w:iCs/>
            <w:sz w:val="24"/>
            <w:szCs w:val="24"/>
            <w:lang w:val="en-US"/>
            <w:rPrChange w:id="788" w:author="Richard Wen" w:date="2024-10-29T19:28:00Z" w16du:dateUtc="2024-10-29T23:28:00Z">
              <w:rPr>
                <w:i/>
                <w:iCs/>
                <w:lang w:val="en-US"/>
              </w:rPr>
            </w:rPrChange>
          </w:rPr>
          <w:delText>Transportation Research Part D: Transport and Environment</w:delText>
        </w:r>
        <w:r w:rsidRPr="00094840" w:rsidDel="00094840">
          <w:rPr>
            <w:rFonts w:ascii="Times New Roman" w:hAnsi="Times New Roman" w:cs="Times New Roman"/>
            <w:sz w:val="24"/>
            <w:szCs w:val="24"/>
            <w:lang w:val="en-US"/>
            <w:rPrChange w:id="789" w:author="Richard Wen" w:date="2024-10-29T19:28:00Z" w16du:dateUtc="2024-10-29T23:28:00Z">
              <w:rPr>
                <w:lang w:val="en-US"/>
              </w:rPr>
            </w:rPrChange>
          </w:rPr>
          <w:delText xml:space="preserve">. 2021;93:102764. </w:delText>
        </w:r>
      </w:del>
    </w:p>
    <w:p w14:paraId="24541839" w14:textId="0E27B88A" w:rsidR="00DD4C71" w:rsidRPr="00094840" w:rsidDel="00094840" w:rsidRDefault="00DD4C71" w:rsidP="00094840">
      <w:pPr>
        <w:pStyle w:val="Bibliography"/>
        <w:rPr>
          <w:del w:id="790" w:author="Richard Wen" w:date="2024-10-29T19:28:00Z" w16du:dateUtc="2024-10-29T23:28:00Z"/>
          <w:rFonts w:ascii="Times New Roman" w:hAnsi="Times New Roman" w:cs="Times New Roman"/>
          <w:sz w:val="24"/>
          <w:szCs w:val="24"/>
          <w:lang w:val="en-US"/>
          <w:rPrChange w:id="791" w:author="Richard Wen" w:date="2024-10-29T19:28:00Z" w16du:dateUtc="2024-10-29T23:28:00Z">
            <w:rPr>
              <w:del w:id="792" w:author="Richard Wen" w:date="2024-10-29T19:28:00Z" w16du:dateUtc="2024-10-29T23:28:00Z"/>
              <w:lang w:val="en-US"/>
            </w:rPr>
          </w:rPrChange>
        </w:rPr>
        <w:pPrChange w:id="793" w:author="Richard Wen" w:date="2024-10-29T19:28:00Z" w16du:dateUtc="2024-10-29T23:28:00Z">
          <w:pPr>
            <w:pStyle w:val="Bibliography"/>
          </w:pPr>
        </w:pPrChange>
      </w:pPr>
      <w:del w:id="794" w:author="Richard Wen" w:date="2024-10-29T19:28:00Z" w16du:dateUtc="2024-10-29T23:28:00Z">
        <w:r w:rsidRPr="00094840" w:rsidDel="00094840">
          <w:rPr>
            <w:rFonts w:ascii="Times New Roman" w:hAnsi="Times New Roman" w:cs="Times New Roman"/>
            <w:sz w:val="24"/>
            <w:szCs w:val="24"/>
            <w:lang w:val="en-US"/>
            <w:rPrChange w:id="795" w:author="Richard Wen" w:date="2024-10-29T19:28:00Z" w16du:dateUtc="2024-10-29T23:28:00Z">
              <w:rPr>
                <w:lang w:val="en-US"/>
              </w:rPr>
            </w:rPrChange>
          </w:rPr>
          <w:delText xml:space="preserve">4. </w:delText>
        </w:r>
        <w:r w:rsidRPr="00094840" w:rsidDel="00094840">
          <w:rPr>
            <w:rFonts w:ascii="Times New Roman" w:hAnsi="Times New Roman" w:cs="Times New Roman"/>
            <w:sz w:val="24"/>
            <w:szCs w:val="24"/>
            <w:lang w:val="en-US"/>
            <w:rPrChange w:id="796" w:author="Richard Wen" w:date="2024-10-29T19:28:00Z" w16du:dateUtc="2024-10-29T23:28:00Z">
              <w:rPr>
                <w:lang w:val="en-US"/>
              </w:rPr>
            </w:rPrChange>
          </w:rPr>
          <w:tab/>
          <w:delText xml:space="preserve">Pucher J, Dill J, Handy S. Infrastructure, programs, and policies to increase bicycling: an international review. </w:delText>
        </w:r>
        <w:r w:rsidRPr="00094840" w:rsidDel="00094840">
          <w:rPr>
            <w:rFonts w:ascii="Times New Roman" w:hAnsi="Times New Roman" w:cs="Times New Roman"/>
            <w:i/>
            <w:iCs/>
            <w:sz w:val="24"/>
            <w:szCs w:val="24"/>
            <w:lang w:val="en-US"/>
            <w:rPrChange w:id="797" w:author="Richard Wen" w:date="2024-10-29T19:28:00Z" w16du:dateUtc="2024-10-29T23:28:00Z">
              <w:rPr>
                <w:i/>
                <w:iCs/>
                <w:lang w:val="en-US"/>
              </w:rPr>
            </w:rPrChange>
          </w:rPr>
          <w:delText>Preventive Medicine</w:delText>
        </w:r>
        <w:r w:rsidRPr="00094840" w:rsidDel="00094840">
          <w:rPr>
            <w:rFonts w:ascii="Times New Roman" w:hAnsi="Times New Roman" w:cs="Times New Roman"/>
            <w:sz w:val="24"/>
            <w:szCs w:val="24"/>
            <w:lang w:val="en-US"/>
            <w:rPrChange w:id="798" w:author="Richard Wen" w:date="2024-10-29T19:28:00Z" w16du:dateUtc="2024-10-29T23:28:00Z">
              <w:rPr>
                <w:lang w:val="en-US"/>
              </w:rPr>
            </w:rPrChange>
          </w:rPr>
          <w:delText xml:space="preserve">. 2010;50:S106–S125. </w:delText>
        </w:r>
      </w:del>
    </w:p>
    <w:p w14:paraId="493211FB" w14:textId="4D7D0A7E" w:rsidR="00DD4C71" w:rsidRPr="00094840" w:rsidDel="00094840" w:rsidRDefault="00DD4C71" w:rsidP="00094840">
      <w:pPr>
        <w:pStyle w:val="Bibliography"/>
        <w:rPr>
          <w:del w:id="799" w:author="Richard Wen" w:date="2024-10-29T19:28:00Z" w16du:dateUtc="2024-10-29T23:28:00Z"/>
          <w:rFonts w:ascii="Times New Roman" w:hAnsi="Times New Roman" w:cs="Times New Roman"/>
          <w:sz w:val="24"/>
          <w:szCs w:val="24"/>
          <w:lang w:val="en-US"/>
          <w:rPrChange w:id="800" w:author="Richard Wen" w:date="2024-10-29T19:28:00Z" w16du:dateUtc="2024-10-29T23:28:00Z">
            <w:rPr>
              <w:del w:id="801" w:author="Richard Wen" w:date="2024-10-29T19:28:00Z" w16du:dateUtc="2024-10-29T23:28:00Z"/>
              <w:lang w:val="en-US"/>
            </w:rPr>
          </w:rPrChange>
        </w:rPr>
        <w:pPrChange w:id="802" w:author="Richard Wen" w:date="2024-10-29T19:28:00Z" w16du:dateUtc="2024-10-29T23:28:00Z">
          <w:pPr>
            <w:pStyle w:val="Bibliography"/>
          </w:pPr>
        </w:pPrChange>
      </w:pPr>
      <w:del w:id="803" w:author="Richard Wen" w:date="2024-10-29T19:28:00Z" w16du:dateUtc="2024-10-29T23:28:00Z">
        <w:r w:rsidRPr="00094840" w:rsidDel="00094840">
          <w:rPr>
            <w:rFonts w:ascii="Times New Roman" w:hAnsi="Times New Roman" w:cs="Times New Roman"/>
            <w:sz w:val="24"/>
            <w:szCs w:val="24"/>
            <w:lang w:val="en-US"/>
            <w:rPrChange w:id="804" w:author="Richard Wen" w:date="2024-10-29T19:28:00Z" w16du:dateUtc="2024-10-29T23:28:00Z">
              <w:rPr>
                <w:lang w:val="en-US"/>
              </w:rPr>
            </w:rPrChange>
          </w:rPr>
          <w:delText xml:space="preserve">5. </w:delText>
        </w:r>
        <w:r w:rsidRPr="00094840" w:rsidDel="00094840">
          <w:rPr>
            <w:rFonts w:ascii="Times New Roman" w:hAnsi="Times New Roman" w:cs="Times New Roman"/>
            <w:sz w:val="24"/>
            <w:szCs w:val="24"/>
            <w:lang w:val="en-US"/>
            <w:rPrChange w:id="805" w:author="Richard Wen" w:date="2024-10-29T19:28:00Z" w16du:dateUtc="2024-10-29T23:28:00Z">
              <w:rPr>
                <w:lang w:val="en-US"/>
              </w:rPr>
            </w:rPrChange>
          </w:rPr>
          <w:tab/>
          <w:delText xml:space="preserve">Pucher J, Buehler R. Sustainable transport in Canadian cities: cycling trends and policies. </w:delText>
        </w:r>
        <w:r w:rsidRPr="00094840" w:rsidDel="00094840">
          <w:rPr>
            <w:rFonts w:ascii="Times New Roman" w:hAnsi="Times New Roman" w:cs="Times New Roman"/>
            <w:i/>
            <w:iCs/>
            <w:sz w:val="24"/>
            <w:szCs w:val="24"/>
            <w:lang w:val="en-US"/>
            <w:rPrChange w:id="806" w:author="Richard Wen" w:date="2024-10-29T19:28:00Z" w16du:dateUtc="2024-10-29T23:28:00Z">
              <w:rPr>
                <w:i/>
                <w:iCs/>
                <w:lang w:val="en-US"/>
              </w:rPr>
            </w:rPrChange>
          </w:rPr>
          <w:delText>Berkeley Planning Journal</w:delText>
        </w:r>
        <w:r w:rsidRPr="00094840" w:rsidDel="00094840">
          <w:rPr>
            <w:rFonts w:ascii="Times New Roman" w:hAnsi="Times New Roman" w:cs="Times New Roman"/>
            <w:sz w:val="24"/>
            <w:szCs w:val="24"/>
            <w:lang w:val="en-US"/>
            <w:rPrChange w:id="807" w:author="Richard Wen" w:date="2024-10-29T19:28:00Z" w16du:dateUtc="2024-10-29T23:28:00Z">
              <w:rPr>
                <w:lang w:val="en-US"/>
              </w:rPr>
            </w:rPrChange>
          </w:rPr>
          <w:delText xml:space="preserve"> [electronic article]. 2006;19(1). (https://escholarship.org/uc/item/0rr0t06s). (Accessed May 26, 2024)</w:delText>
        </w:r>
      </w:del>
    </w:p>
    <w:p w14:paraId="20E8AAC5" w14:textId="51087524" w:rsidR="00DD4C71" w:rsidRPr="00094840" w:rsidDel="00094840" w:rsidRDefault="00DD4C71" w:rsidP="00094840">
      <w:pPr>
        <w:pStyle w:val="Bibliography"/>
        <w:rPr>
          <w:del w:id="808" w:author="Richard Wen" w:date="2024-10-29T19:28:00Z" w16du:dateUtc="2024-10-29T23:28:00Z"/>
          <w:rFonts w:ascii="Times New Roman" w:hAnsi="Times New Roman" w:cs="Times New Roman"/>
          <w:sz w:val="24"/>
          <w:szCs w:val="24"/>
          <w:lang w:val="en-US"/>
          <w:rPrChange w:id="809" w:author="Richard Wen" w:date="2024-10-29T19:28:00Z" w16du:dateUtc="2024-10-29T23:28:00Z">
            <w:rPr>
              <w:del w:id="810" w:author="Richard Wen" w:date="2024-10-29T19:28:00Z" w16du:dateUtc="2024-10-29T23:28:00Z"/>
              <w:lang w:val="en-US"/>
            </w:rPr>
          </w:rPrChange>
        </w:rPr>
        <w:pPrChange w:id="811" w:author="Richard Wen" w:date="2024-10-29T19:28:00Z" w16du:dateUtc="2024-10-29T23:28:00Z">
          <w:pPr>
            <w:pStyle w:val="Bibliography"/>
          </w:pPr>
        </w:pPrChange>
      </w:pPr>
      <w:del w:id="812" w:author="Richard Wen" w:date="2024-10-29T19:28:00Z" w16du:dateUtc="2024-10-29T23:28:00Z">
        <w:r w:rsidRPr="00094840" w:rsidDel="00094840">
          <w:rPr>
            <w:rFonts w:ascii="Times New Roman" w:hAnsi="Times New Roman" w:cs="Times New Roman"/>
            <w:sz w:val="24"/>
            <w:szCs w:val="24"/>
            <w:lang w:val="en-US"/>
            <w:rPrChange w:id="813" w:author="Richard Wen" w:date="2024-10-29T19:28:00Z" w16du:dateUtc="2024-10-29T23:28:00Z">
              <w:rPr>
                <w:lang w:val="en-US"/>
              </w:rPr>
            </w:rPrChange>
          </w:rPr>
          <w:delText xml:space="preserve">6. </w:delText>
        </w:r>
        <w:r w:rsidRPr="00094840" w:rsidDel="00094840">
          <w:rPr>
            <w:rFonts w:ascii="Times New Roman" w:hAnsi="Times New Roman" w:cs="Times New Roman"/>
            <w:sz w:val="24"/>
            <w:szCs w:val="24"/>
            <w:lang w:val="en-US"/>
            <w:rPrChange w:id="814" w:author="Richard Wen" w:date="2024-10-29T19:28:00Z" w16du:dateUtc="2024-10-29T23:28:00Z">
              <w:rPr>
                <w:lang w:val="en-US"/>
              </w:rPr>
            </w:rPrChange>
          </w:rPr>
          <w:tab/>
          <w:delText>Cowle S, Fuselli P, Rajabali F, et al. The cost of transport injuries in Canada. Sudbury, Ontario: The Canadian Association of Road Safety Professionals; 2022 (Accessed September 17, 2024):1–7.(https://carsp.ca/en/presentations-and-papers/carsp-hybrid-conference-sudbury-2022/the-cost-of-transport-injuries-in-canada-2/). (Accessed September 17, 2024)</w:delText>
        </w:r>
      </w:del>
    </w:p>
    <w:p w14:paraId="18EC0037" w14:textId="4C82B919" w:rsidR="00DD4C71" w:rsidRPr="00094840" w:rsidDel="00094840" w:rsidRDefault="00DD4C71" w:rsidP="00094840">
      <w:pPr>
        <w:pStyle w:val="Bibliography"/>
        <w:rPr>
          <w:del w:id="815" w:author="Richard Wen" w:date="2024-10-29T19:28:00Z" w16du:dateUtc="2024-10-29T23:28:00Z"/>
          <w:rFonts w:ascii="Times New Roman" w:hAnsi="Times New Roman" w:cs="Times New Roman"/>
          <w:sz w:val="24"/>
          <w:szCs w:val="24"/>
          <w:lang w:val="en-US"/>
          <w:rPrChange w:id="816" w:author="Richard Wen" w:date="2024-10-29T19:28:00Z" w16du:dateUtc="2024-10-29T23:28:00Z">
            <w:rPr>
              <w:del w:id="817" w:author="Richard Wen" w:date="2024-10-29T19:28:00Z" w16du:dateUtc="2024-10-29T23:28:00Z"/>
              <w:lang w:val="en-US"/>
            </w:rPr>
          </w:rPrChange>
        </w:rPr>
        <w:pPrChange w:id="818" w:author="Richard Wen" w:date="2024-10-29T19:28:00Z" w16du:dateUtc="2024-10-29T23:28:00Z">
          <w:pPr>
            <w:pStyle w:val="Bibliography"/>
          </w:pPr>
        </w:pPrChange>
      </w:pPr>
      <w:del w:id="819" w:author="Richard Wen" w:date="2024-10-29T19:28:00Z" w16du:dateUtc="2024-10-29T23:28:00Z">
        <w:r w:rsidRPr="00094840" w:rsidDel="00094840">
          <w:rPr>
            <w:rFonts w:ascii="Times New Roman" w:hAnsi="Times New Roman" w:cs="Times New Roman"/>
            <w:sz w:val="24"/>
            <w:szCs w:val="24"/>
            <w:lang w:val="en-US"/>
            <w:rPrChange w:id="820" w:author="Richard Wen" w:date="2024-10-29T19:28:00Z" w16du:dateUtc="2024-10-29T23:28:00Z">
              <w:rPr>
                <w:lang w:val="en-US"/>
              </w:rPr>
            </w:rPrChange>
          </w:rPr>
          <w:delText xml:space="preserve">7. </w:delText>
        </w:r>
        <w:r w:rsidRPr="00094840" w:rsidDel="00094840">
          <w:rPr>
            <w:rFonts w:ascii="Times New Roman" w:hAnsi="Times New Roman" w:cs="Times New Roman"/>
            <w:sz w:val="24"/>
            <w:szCs w:val="24"/>
            <w:lang w:val="en-US"/>
            <w:rPrChange w:id="821" w:author="Richard Wen" w:date="2024-10-29T19:28:00Z" w16du:dateUtc="2024-10-29T23:28:00Z">
              <w:rPr>
                <w:lang w:val="en-US"/>
              </w:rPr>
            </w:rPrChange>
          </w:rPr>
          <w:tab/>
          <w:delText>Toronto Police Service. Cyclists KSI collisions. 2023;(https://data.torontopolice.on.ca/pages/cyclists). (Accessed May 26, 2024)</w:delText>
        </w:r>
      </w:del>
    </w:p>
    <w:p w14:paraId="30D0FDBF" w14:textId="4E03D7D0" w:rsidR="00DD4C71" w:rsidRPr="00094840" w:rsidDel="00094840" w:rsidRDefault="00DD4C71" w:rsidP="00094840">
      <w:pPr>
        <w:pStyle w:val="Bibliography"/>
        <w:rPr>
          <w:del w:id="822" w:author="Richard Wen" w:date="2024-10-29T19:28:00Z" w16du:dateUtc="2024-10-29T23:28:00Z"/>
          <w:rFonts w:ascii="Times New Roman" w:hAnsi="Times New Roman" w:cs="Times New Roman"/>
          <w:sz w:val="24"/>
          <w:szCs w:val="24"/>
          <w:lang w:val="en-US"/>
          <w:rPrChange w:id="823" w:author="Richard Wen" w:date="2024-10-29T19:28:00Z" w16du:dateUtc="2024-10-29T23:28:00Z">
            <w:rPr>
              <w:del w:id="824" w:author="Richard Wen" w:date="2024-10-29T19:28:00Z" w16du:dateUtc="2024-10-29T23:28:00Z"/>
              <w:lang w:val="en-US"/>
            </w:rPr>
          </w:rPrChange>
        </w:rPr>
        <w:pPrChange w:id="825" w:author="Richard Wen" w:date="2024-10-29T19:28:00Z" w16du:dateUtc="2024-10-29T23:28:00Z">
          <w:pPr>
            <w:pStyle w:val="Bibliography"/>
          </w:pPr>
        </w:pPrChange>
      </w:pPr>
      <w:del w:id="826" w:author="Richard Wen" w:date="2024-10-29T19:28:00Z" w16du:dateUtc="2024-10-29T23:28:00Z">
        <w:r w:rsidRPr="00094840" w:rsidDel="00094840">
          <w:rPr>
            <w:rFonts w:ascii="Times New Roman" w:hAnsi="Times New Roman" w:cs="Times New Roman"/>
            <w:sz w:val="24"/>
            <w:szCs w:val="24"/>
            <w:lang w:val="en-US"/>
            <w:rPrChange w:id="827" w:author="Richard Wen" w:date="2024-10-29T19:28:00Z" w16du:dateUtc="2024-10-29T23:28:00Z">
              <w:rPr>
                <w:lang w:val="en-US"/>
              </w:rPr>
            </w:rPrChange>
          </w:rPr>
          <w:delText xml:space="preserve">8. </w:delText>
        </w:r>
        <w:r w:rsidRPr="00094840" w:rsidDel="00094840">
          <w:rPr>
            <w:rFonts w:ascii="Times New Roman" w:hAnsi="Times New Roman" w:cs="Times New Roman"/>
            <w:sz w:val="24"/>
            <w:szCs w:val="24"/>
            <w:lang w:val="en-US"/>
            <w:rPrChange w:id="828" w:author="Richard Wen" w:date="2024-10-29T19:28:00Z" w16du:dateUtc="2024-10-29T23:28:00Z">
              <w:rPr>
                <w:lang w:val="en-US"/>
              </w:rPr>
            </w:rPrChange>
          </w:rPr>
          <w:tab/>
          <w:delText>Toronto Public Health. Road to health: improving walking and cycling in Toronto. 2012.</w:delText>
        </w:r>
      </w:del>
    </w:p>
    <w:p w14:paraId="5CA351F7" w14:textId="51FDFBF9" w:rsidR="00DD4C71" w:rsidRPr="00094840" w:rsidDel="00094840" w:rsidRDefault="00DD4C71" w:rsidP="00094840">
      <w:pPr>
        <w:pStyle w:val="Bibliography"/>
        <w:rPr>
          <w:del w:id="829" w:author="Richard Wen" w:date="2024-10-29T19:28:00Z" w16du:dateUtc="2024-10-29T23:28:00Z"/>
          <w:rFonts w:ascii="Times New Roman" w:hAnsi="Times New Roman" w:cs="Times New Roman"/>
          <w:sz w:val="24"/>
          <w:szCs w:val="24"/>
          <w:lang w:val="en-US"/>
          <w:rPrChange w:id="830" w:author="Richard Wen" w:date="2024-10-29T19:28:00Z" w16du:dateUtc="2024-10-29T23:28:00Z">
            <w:rPr>
              <w:del w:id="831" w:author="Richard Wen" w:date="2024-10-29T19:28:00Z" w16du:dateUtc="2024-10-29T23:28:00Z"/>
              <w:lang w:val="en-US"/>
            </w:rPr>
          </w:rPrChange>
        </w:rPr>
        <w:pPrChange w:id="832" w:author="Richard Wen" w:date="2024-10-29T19:28:00Z" w16du:dateUtc="2024-10-29T23:28:00Z">
          <w:pPr>
            <w:pStyle w:val="Bibliography"/>
          </w:pPr>
        </w:pPrChange>
      </w:pPr>
      <w:del w:id="833" w:author="Richard Wen" w:date="2024-10-29T19:28:00Z" w16du:dateUtc="2024-10-29T23:28:00Z">
        <w:r w:rsidRPr="00094840" w:rsidDel="00094840">
          <w:rPr>
            <w:rFonts w:ascii="Times New Roman" w:hAnsi="Times New Roman" w:cs="Times New Roman"/>
            <w:sz w:val="24"/>
            <w:szCs w:val="24"/>
            <w:lang w:val="en-US"/>
            <w:rPrChange w:id="834" w:author="Richard Wen" w:date="2024-10-29T19:28:00Z" w16du:dateUtc="2024-10-29T23:28:00Z">
              <w:rPr>
                <w:lang w:val="en-US"/>
              </w:rPr>
            </w:rPrChange>
          </w:rPr>
          <w:delText xml:space="preserve">9. </w:delText>
        </w:r>
        <w:r w:rsidRPr="00094840" w:rsidDel="00094840">
          <w:rPr>
            <w:rFonts w:ascii="Times New Roman" w:hAnsi="Times New Roman" w:cs="Times New Roman"/>
            <w:sz w:val="24"/>
            <w:szCs w:val="24"/>
            <w:lang w:val="en-US"/>
            <w:rPrChange w:id="835" w:author="Richard Wen" w:date="2024-10-29T19:28:00Z" w16du:dateUtc="2024-10-29T23:28:00Z">
              <w:rPr>
                <w:lang w:val="en-US"/>
              </w:rPr>
            </w:rPrChange>
          </w:rPr>
          <w:tab/>
          <w:delText xml:space="preserve">Parachute. Cost of injury in canada the highest costs: falls and transport. </w:delText>
        </w:r>
        <w:r w:rsidRPr="00094840" w:rsidDel="00094840">
          <w:rPr>
            <w:rFonts w:ascii="Times New Roman" w:hAnsi="Times New Roman" w:cs="Times New Roman"/>
            <w:i/>
            <w:iCs/>
            <w:sz w:val="24"/>
            <w:szCs w:val="24"/>
            <w:lang w:val="en-US"/>
            <w:rPrChange w:id="836" w:author="Richard Wen" w:date="2024-10-29T19:28:00Z" w16du:dateUtc="2024-10-29T23:28:00Z">
              <w:rPr>
                <w:i/>
                <w:iCs/>
                <w:lang w:val="en-US"/>
              </w:rPr>
            </w:rPrChange>
          </w:rPr>
          <w:delText>Parachute</w:delText>
        </w:r>
        <w:r w:rsidRPr="00094840" w:rsidDel="00094840">
          <w:rPr>
            <w:rFonts w:ascii="Times New Roman" w:hAnsi="Times New Roman" w:cs="Times New Roman"/>
            <w:sz w:val="24"/>
            <w:szCs w:val="24"/>
            <w:lang w:val="en-US"/>
            <w:rPrChange w:id="837" w:author="Richard Wen" w:date="2024-10-29T19:28:00Z" w16du:dateUtc="2024-10-29T23:28:00Z">
              <w:rPr>
                <w:lang w:val="en-US"/>
              </w:rPr>
            </w:rPrChange>
          </w:rPr>
          <w:delText>. 2022;(https://parachute.ca/the-highest-costs-falls-and-transport/)</w:delText>
        </w:r>
      </w:del>
    </w:p>
    <w:p w14:paraId="008C58CF" w14:textId="6588C4E4" w:rsidR="00DD4C71" w:rsidRPr="00094840" w:rsidDel="00094840" w:rsidRDefault="00DD4C71" w:rsidP="00094840">
      <w:pPr>
        <w:pStyle w:val="Bibliography"/>
        <w:rPr>
          <w:del w:id="838" w:author="Richard Wen" w:date="2024-10-29T19:28:00Z" w16du:dateUtc="2024-10-29T23:28:00Z"/>
          <w:rFonts w:ascii="Times New Roman" w:hAnsi="Times New Roman" w:cs="Times New Roman"/>
          <w:sz w:val="24"/>
          <w:szCs w:val="24"/>
          <w:lang w:val="en-US"/>
          <w:rPrChange w:id="839" w:author="Richard Wen" w:date="2024-10-29T19:28:00Z" w16du:dateUtc="2024-10-29T23:28:00Z">
            <w:rPr>
              <w:del w:id="840" w:author="Richard Wen" w:date="2024-10-29T19:28:00Z" w16du:dateUtc="2024-10-29T23:28:00Z"/>
              <w:lang w:val="en-US"/>
            </w:rPr>
          </w:rPrChange>
        </w:rPr>
        <w:pPrChange w:id="841" w:author="Richard Wen" w:date="2024-10-29T19:28:00Z" w16du:dateUtc="2024-10-29T23:28:00Z">
          <w:pPr>
            <w:pStyle w:val="Bibliography"/>
          </w:pPr>
        </w:pPrChange>
      </w:pPr>
      <w:del w:id="842" w:author="Richard Wen" w:date="2024-10-29T19:28:00Z" w16du:dateUtc="2024-10-29T23:28:00Z">
        <w:r w:rsidRPr="00094840" w:rsidDel="00094840">
          <w:rPr>
            <w:rFonts w:ascii="Times New Roman" w:hAnsi="Times New Roman" w:cs="Times New Roman"/>
            <w:sz w:val="24"/>
            <w:szCs w:val="24"/>
            <w:lang w:val="en-US"/>
            <w:rPrChange w:id="843" w:author="Richard Wen" w:date="2024-10-29T19:28:00Z" w16du:dateUtc="2024-10-29T23:28:00Z">
              <w:rPr>
                <w:lang w:val="en-US"/>
              </w:rPr>
            </w:rPrChange>
          </w:rPr>
          <w:delText xml:space="preserve">10. </w:delText>
        </w:r>
        <w:r w:rsidRPr="00094840" w:rsidDel="00094840">
          <w:rPr>
            <w:rFonts w:ascii="Times New Roman" w:hAnsi="Times New Roman" w:cs="Times New Roman"/>
            <w:sz w:val="24"/>
            <w:szCs w:val="24"/>
            <w:lang w:val="en-US"/>
            <w:rPrChange w:id="844" w:author="Richard Wen" w:date="2024-10-29T19:28:00Z" w16du:dateUtc="2024-10-29T23:28:00Z">
              <w:rPr>
                <w:lang w:val="en-US"/>
              </w:rPr>
            </w:rPrChange>
          </w:rPr>
          <w:tab/>
          <w:delText xml:space="preserve">Aboelata M, Yanez E, Kharrazi R. Vision Zero: a health equity road map for getting to zero in every community. </w:delText>
        </w:r>
        <w:r w:rsidRPr="00094840" w:rsidDel="00094840">
          <w:rPr>
            <w:rFonts w:ascii="Times New Roman" w:hAnsi="Times New Roman" w:cs="Times New Roman"/>
            <w:i/>
            <w:iCs/>
            <w:sz w:val="24"/>
            <w:szCs w:val="24"/>
            <w:lang w:val="en-US"/>
            <w:rPrChange w:id="845" w:author="Richard Wen" w:date="2024-10-29T19:28:00Z" w16du:dateUtc="2024-10-29T23:28:00Z">
              <w:rPr>
                <w:i/>
                <w:iCs/>
                <w:lang w:val="en-US"/>
              </w:rPr>
            </w:rPrChange>
          </w:rPr>
          <w:delText>Prevention Institute</w:delText>
        </w:r>
        <w:r w:rsidRPr="00094840" w:rsidDel="00094840">
          <w:rPr>
            <w:rFonts w:ascii="Times New Roman" w:hAnsi="Times New Roman" w:cs="Times New Roman"/>
            <w:sz w:val="24"/>
            <w:szCs w:val="24"/>
            <w:lang w:val="en-US"/>
            <w:rPrChange w:id="846" w:author="Richard Wen" w:date="2024-10-29T19:28:00Z" w16du:dateUtc="2024-10-29T23:28:00Z">
              <w:rPr>
                <w:lang w:val="en-US"/>
              </w:rPr>
            </w:rPrChange>
          </w:rPr>
          <w:delText xml:space="preserve">. 2017;1–11. </w:delText>
        </w:r>
      </w:del>
    </w:p>
    <w:p w14:paraId="2337BC24" w14:textId="4AF658E3" w:rsidR="00DD4C71" w:rsidRPr="00094840" w:rsidDel="00094840" w:rsidRDefault="00DD4C71" w:rsidP="00094840">
      <w:pPr>
        <w:pStyle w:val="Bibliography"/>
        <w:rPr>
          <w:del w:id="847" w:author="Richard Wen" w:date="2024-10-29T19:28:00Z" w16du:dateUtc="2024-10-29T23:28:00Z"/>
          <w:rFonts w:ascii="Times New Roman" w:hAnsi="Times New Roman" w:cs="Times New Roman"/>
          <w:sz w:val="24"/>
          <w:szCs w:val="24"/>
          <w:lang w:val="en-US"/>
          <w:rPrChange w:id="848" w:author="Richard Wen" w:date="2024-10-29T19:28:00Z" w16du:dateUtc="2024-10-29T23:28:00Z">
            <w:rPr>
              <w:del w:id="849" w:author="Richard Wen" w:date="2024-10-29T19:28:00Z" w16du:dateUtc="2024-10-29T23:28:00Z"/>
              <w:lang w:val="en-US"/>
            </w:rPr>
          </w:rPrChange>
        </w:rPr>
        <w:pPrChange w:id="850" w:author="Richard Wen" w:date="2024-10-29T19:28:00Z" w16du:dateUtc="2024-10-29T23:28:00Z">
          <w:pPr>
            <w:pStyle w:val="Bibliography"/>
          </w:pPr>
        </w:pPrChange>
      </w:pPr>
      <w:del w:id="851" w:author="Richard Wen" w:date="2024-10-29T19:28:00Z" w16du:dateUtc="2024-10-29T23:28:00Z">
        <w:r w:rsidRPr="00094840" w:rsidDel="00094840">
          <w:rPr>
            <w:rFonts w:ascii="Times New Roman" w:hAnsi="Times New Roman" w:cs="Times New Roman"/>
            <w:sz w:val="24"/>
            <w:szCs w:val="24"/>
            <w:lang w:val="en-US"/>
            <w:rPrChange w:id="852" w:author="Richard Wen" w:date="2024-10-29T19:28:00Z" w16du:dateUtc="2024-10-29T23:28:00Z">
              <w:rPr>
                <w:lang w:val="en-US"/>
              </w:rPr>
            </w:rPrChange>
          </w:rPr>
          <w:delText xml:space="preserve">11. </w:delText>
        </w:r>
        <w:r w:rsidRPr="00094840" w:rsidDel="00094840">
          <w:rPr>
            <w:rFonts w:ascii="Times New Roman" w:hAnsi="Times New Roman" w:cs="Times New Roman"/>
            <w:sz w:val="24"/>
            <w:szCs w:val="24"/>
            <w:lang w:val="en-US"/>
            <w:rPrChange w:id="853" w:author="Richard Wen" w:date="2024-10-29T19:28:00Z" w16du:dateUtc="2024-10-29T23:28:00Z">
              <w:rPr>
                <w:lang w:val="en-US"/>
              </w:rPr>
            </w:rPrChange>
          </w:rPr>
          <w:tab/>
          <w:delText>Parachute. Vision Zero map. 2023;(https://parachute.ca/en/program/vision-zero/vision-zero-map/). (Accessed July 22, 2024)</w:delText>
        </w:r>
      </w:del>
    </w:p>
    <w:p w14:paraId="2C397ABC" w14:textId="6C61A621" w:rsidR="00DD4C71" w:rsidRPr="00094840" w:rsidDel="00094840" w:rsidRDefault="00DD4C71" w:rsidP="00094840">
      <w:pPr>
        <w:pStyle w:val="Bibliography"/>
        <w:rPr>
          <w:del w:id="854" w:author="Richard Wen" w:date="2024-10-29T19:28:00Z" w16du:dateUtc="2024-10-29T23:28:00Z"/>
          <w:rFonts w:ascii="Times New Roman" w:hAnsi="Times New Roman" w:cs="Times New Roman"/>
          <w:sz w:val="24"/>
          <w:szCs w:val="24"/>
          <w:lang w:val="en-US"/>
          <w:rPrChange w:id="855" w:author="Richard Wen" w:date="2024-10-29T19:28:00Z" w16du:dateUtc="2024-10-29T23:28:00Z">
            <w:rPr>
              <w:del w:id="856" w:author="Richard Wen" w:date="2024-10-29T19:28:00Z" w16du:dateUtc="2024-10-29T23:28:00Z"/>
              <w:lang w:val="en-US"/>
            </w:rPr>
          </w:rPrChange>
        </w:rPr>
        <w:pPrChange w:id="857" w:author="Richard Wen" w:date="2024-10-29T19:28:00Z" w16du:dateUtc="2024-10-29T23:28:00Z">
          <w:pPr>
            <w:pStyle w:val="Bibliography"/>
          </w:pPr>
        </w:pPrChange>
      </w:pPr>
      <w:del w:id="858" w:author="Richard Wen" w:date="2024-10-29T19:28:00Z" w16du:dateUtc="2024-10-29T23:28:00Z">
        <w:r w:rsidRPr="00094840" w:rsidDel="00094840">
          <w:rPr>
            <w:rFonts w:ascii="Times New Roman" w:hAnsi="Times New Roman" w:cs="Times New Roman"/>
            <w:sz w:val="24"/>
            <w:szCs w:val="24"/>
            <w:lang w:val="en-US"/>
            <w:rPrChange w:id="859" w:author="Richard Wen" w:date="2024-10-29T19:28:00Z" w16du:dateUtc="2024-10-29T23:28:00Z">
              <w:rPr>
                <w:lang w:val="en-US"/>
              </w:rPr>
            </w:rPrChange>
          </w:rPr>
          <w:delText xml:space="preserve">12. </w:delText>
        </w:r>
        <w:r w:rsidRPr="00094840" w:rsidDel="00094840">
          <w:rPr>
            <w:rFonts w:ascii="Times New Roman" w:hAnsi="Times New Roman" w:cs="Times New Roman"/>
            <w:sz w:val="24"/>
            <w:szCs w:val="24"/>
            <w:lang w:val="en-US"/>
            <w:rPrChange w:id="860" w:author="Richard Wen" w:date="2024-10-29T19:28:00Z" w16du:dateUtc="2024-10-29T23:28:00Z">
              <w:rPr>
                <w:lang w:val="en-US"/>
              </w:rPr>
            </w:rPrChange>
          </w:rPr>
          <w:tab/>
          <w:delText xml:space="preserve">Belin M-Å, Tillgren P, Vedung E. Vision Zero – a road safety policy innovation. </w:delText>
        </w:r>
        <w:r w:rsidRPr="00094840" w:rsidDel="00094840">
          <w:rPr>
            <w:rFonts w:ascii="Times New Roman" w:hAnsi="Times New Roman" w:cs="Times New Roman"/>
            <w:i/>
            <w:iCs/>
            <w:sz w:val="24"/>
            <w:szCs w:val="24"/>
            <w:lang w:val="en-US"/>
            <w:rPrChange w:id="861" w:author="Richard Wen" w:date="2024-10-29T19:28:00Z" w16du:dateUtc="2024-10-29T23:28:00Z">
              <w:rPr>
                <w:i/>
                <w:iCs/>
                <w:lang w:val="en-US"/>
              </w:rPr>
            </w:rPrChange>
          </w:rPr>
          <w:delText>International Journal of Injury Control and Safety Promotion</w:delText>
        </w:r>
        <w:r w:rsidRPr="00094840" w:rsidDel="00094840">
          <w:rPr>
            <w:rFonts w:ascii="Times New Roman" w:hAnsi="Times New Roman" w:cs="Times New Roman"/>
            <w:sz w:val="24"/>
            <w:szCs w:val="24"/>
            <w:lang w:val="en-US"/>
            <w:rPrChange w:id="862" w:author="Richard Wen" w:date="2024-10-29T19:28:00Z" w16du:dateUtc="2024-10-29T23:28:00Z">
              <w:rPr>
                <w:lang w:val="en-US"/>
              </w:rPr>
            </w:rPrChange>
          </w:rPr>
          <w:delText xml:space="preserve">. 2012;19(2):171–179. </w:delText>
        </w:r>
      </w:del>
    </w:p>
    <w:p w14:paraId="3426527B" w14:textId="7D9E234E" w:rsidR="00DD4C71" w:rsidRPr="00094840" w:rsidDel="00094840" w:rsidRDefault="00DD4C71" w:rsidP="00094840">
      <w:pPr>
        <w:pStyle w:val="Bibliography"/>
        <w:rPr>
          <w:del w:id="863" w:author="Richard Wen" w:date="2024-10-29T19:28:00Z" w16du:dateUtc="2024-10-29T23:28:00Z"/>
          <w:rFonts w:ascii="Times New Roman" w:hAnsi="Times New Roman" w:cs="Times New Roman"/>
          <w:sz w:val="24"/>
          <w:szCs w:val="24"/>
          <w:lang w:val="en-US"/>
          <w:rPrChange w:id="864" w:author="Richard Wen" w:date="2024-10-29T19:28:00Z" w16du:dateUtc="2024-10-29T23:28:00Z">
            <w:rPr>
              <w:del w:id="865" w:author="Richard Wen" w:date="2024-10-29T19:28:00Z" w16du:dateUtc="2024-10-29T23:28:00Z"/>
              <w:lang w:val="en-US"/>
            </w:rPr>
          </w:rPrChange>
        </w:rPr>
        <w:pPrChange w:id="866" w:author="Richard Wen" w:date="2024-10-29T19:28:00Z" w16du:dateUtc="2024-10-29T23:28:00Z">
          <w:pPr>
            <w:pStyle w:val="Bibliography"/>
          </w:pPr>
        </w:pPrChange>
      </w:pPr>
      <w:del w:id="867" w:author="Richard Wen" w:date="2024-10-29T19:28:00Z" w16du:dateUtc="2024-10-29T23:28:00Z">
        <w:r w:rsidRPr="00094840" w:rsidDel="00094840">
          <w:rPr>
            <w:rFonts w:ascii="Times New Roman" w:hAnsi="Times New Roman" w:cs="Times New Roman"/>
            <w:sz w:val="24"/>
            <w:szCs w:val="24"/>
            <w:lang w:val="en-US"/>
            <w:rPrChange w:id="868" w:author="Richard Wen" w:date="2024-10-29T19:28:00Z" w16du:dateUtc="2024-10-29T23:28:00Z">
              <w:rPr>
                <w:lang w:val="en-US"/>
              </w:rPr>
            </w:rPrChange>
          </w:rPr>
          <w:delText xml:space="preserve">13. </w:delText>
        </w:r>
        <w:r w:rsidRPr="00094840" w:rsidDel="00094840">
          <w:rPr>
            <w:rFonts w:ascii="Times New Roman" w:hAnsi="Times New Roman" w:cs="Times New Roman"/>
            <w:sz w:val="24"/>
            <w:szCs w:val="24"/>
            <w:lang w:val="en-US"/>
            <w:rPrChange w:id="869" w:author="Richard Wen" w:date="2024-10-29T19:28:00Z" w16du:dateUtc="2024-10-29T23:28:00Z">
              <w:rPr>
                <w:lang w:val="en-US"/>
              </w:rPr>
            </w:rPrChange>
          </w:rPr>
          <w:tab/>
          <w:delText xml:space="preserve">City of Toronto. Vision Zero emphasis areas. </w:delText>
        </w:r>
        <w:r w:rsidRPr="00094840" w:rsidDel="00094840">
          <w:rPr>
            <w:rFonts w:ascii="Times New Roman" w:hAnsi="Times New Roman" w:cs="Times New Roman"/>
            <w:i/>
            <w:iCs/>
            <w:sz w:val="24"/>
            <w:szCs w:val="24"/>
            <w:lang w:val="en-US"/>
            <w:rPrChange w:id="870" w:author="Richard Wen" w:date="2024-10-29T19:28:00Z" w16du:dateUtc="2024-10-29T23:28:00Z">
              <w:rPr>
                <w:i/>
                <w:iCs/>
                <w:lang w:val="en-US"/>
              </w:rPr>
            </w:rPrChange>
          </w:rPr>
          <w:delText>City of Toronto</w:delText>
        </w:r>
        <w:r w:rsidRPr="00094840" w:rsidDel="00094840">
          <w:rPr>
            <w:rFonts w:ascii="Times New Roman" w:hAnsi="Times New Roman" w:cs="Times New Roman"/>
            <w:sz w:val="24"/>
            <w:szCs w:val="24"/>
            <w:lang w:val="en-US"/>
            <w:rPrChange w:id="871" w:author="Richard Wen" w:date="2024-10-29T19:28:00Z" w16du:dateUtc="2024-10-29T23:28:00Z">
              <w:rPr>
                <w:lang w:val="en-US"/>
              </w:rPr>
            </w:rPrChange>
          </w:rPr>
          <w:delText>. 2017;(https://www.toronto.ca/services-payments/streets-parking-transportation/road-safety/vision-zero/emphasis-areas/). (Accessed October 27, 2024)</w:delText>
        </w:r>
      </w:del>
    </w:p>
    <w:p w14:paraId="3D370227" w14:textId="36BD5721" w:rsidR="00DD4C71" w:rsidRPr="00094840" w:rsidDel="00094840" w:rsidRDefault="00DD4C71" w:rsidP="00094840">
      <w:pPr>
        <w:pStyle w:val="Bibliography"/>
        <w:rPr>
          <w:del w:id="872" w:author="Richard Wen" w:date="2024-10-29T19:28:00Z" w16du:dateUtc="2024-10-29T23:28:00Z"/>
          <w:rFonts w:ascii="Times New Roman" w:hAnsi="Times New Roman" w:cs="Times New Roman"/>
          <w:sz w:val="24"/>
          <w:szCs w:val="24"/>
          <w:lang w:val="en-US"/>
          <w:rPrChange w:id="873" w:author="Richard Wen" w:date="2024-10-29T19:28:00Z" w16du:dateUtc="2024-10-29T23:28:00Z">
            <w:rPr>
              <w:del w:id="874" w:author="Richard Wen" w:date="2024-10-29T19:28:00Z" w16du:dateUtc="2024-10-29T23:28:00Z"/>
              <w:lang w:val="en-US"/>
            </w:rPr>
          </w:rPrChange>
        </w:rPr>
        <w:pPrChange w:id="875" w:author="Richard Wen" w:date="2024-10-29T19:28:00Z" w16du:dateUtc="2024-10-29T23:28:00Z">
          <w:pPr>
            <w:pStyle w:val="Bibliography"/>
          </w:pPr>
        </w:pPrChange>
      </w:pPr>
      <w:del w:id="876" w:author="Richard Wen" w:date="2024-10-29T19:28:00Z" w16du:dateUtc="2024-10-29T23:28:00Z">
        <w:r w:rsidRPr="00094840" w:rsidDel="00094840">
          <w:rPr>
            <w:rFonts w:ascii="Times New Roman" w:hAnsi="Times New Roman" w:cs="Times New Roman"/>
            <w:sz w:val="24"/>
            <w:szCs w:val="24"/>
            <w:lang w:val="en-US"/>
            <w:rPrChange w:id="877" w:author="Richard Wen" w:date="2024-10-29T19:28:00Z" w16du:dateUtc="2024-10-29T23:28:00Z">
              <w:rPr>
                <w:lang w:val="en-US"/>
              </w:rPr>
            </w:rPrChange>
          </w:rPr>
          <w:delText xml:space="preserve">14. </w:delText>
        </w:r>
        <w:r w:rsidRPr="00094840" w:rsidDel="00094840">
          <w:rPr>
            <w:rFonts w:ascii="Times New Roman" w:hAnsi="Times New Roman" w:cs="Times New Roman"/>
            <w:sz w:val="24"/>
            <w:szCs w:val="24"/>
            <w:lang w:val="en-US"/>
            <w:rPrChange w:id="878" w:author="Richard Wen" w:date="2024-10-29T19:28:00Z" w16du:dateUtc="2024-10-29T23:28:00Z">
              <w:rPr>
                <w:lang w:val="en-US"/>
              </w:rPr>
            </w:rPrChange>
          </w:rPr>
          <w:tab/>
          <w:delText>City of Vancouver. Transportation design guidelines: all ages and abilities cycling routes. 2017;(https://vancouver.ca/files/cov/design-guidelines-for-all-ages-and-abilities-cycling-routes.pdf)</w:delText>
        </w:r>
      </w:del>
    </w:p>
    <w:p w14:paraId="025A5C9D" w14:textId="18C46721" w:rsidR="00DD4C71" w:rsidRPr="00094840" w:rsidDel="00094840" w:rsidRDefault="00DD4C71" w:rsidP="00094840">
      <w:pPr>
        <w:pStyle w:val="Bibliography"/>
        <w:rPr>
          <w:del w:id="879" w:author="Richard Wen" w:date="2024-10-29T19:28:00Z" w16du:dateUtc="2024-10-29T23:28:00Z"/>
          <w:rFonts w:ascii="Times New Roman" w:hAnsi="Times New Roman" w:cs="Times New Roman"/>
          <w:sz w:val="24"/>
          <w:szCs w:val="24"/>
          <w:lang w:val="en-US"/>
          <w:rPrChange w:id="880" w:author="Richard Wen" w:date="2024-10-29T19:28:00Z" w16du:dateUtc="2024-10-29T23:28:00Z">
            <w:rPr>
              <w:del w:id="881" w:author="Richard Wen" w:date="2024-10-29T19:28:00Z" w16du:dateUtc="2024-10-29T23:28:00Z"/>
              <w:lang w:val="en-US"/>
            </w:rPr>
          </w:rPrChange>
        </w:rPr>
        <w:pPrChange w:id="882" w:author="Richard Wen" w:date="2024-10-29T19:28:00Z" w16du:dateUtc="2024-10-29T23:28:00Z">
          <w:pPr>
            <w:pStyle w:val="Bibliography"/>
          </w:pPr>
        </w:pPrChange>
      </w:pPr>
      <w:del w:id="883" w:author="Richard Wen" w:date="2024-10-29T19:28:00Z" w16du:dateUtc="2024-10-29T23:28:00Z">
        <w:r w:rsidRPr="00094840" w:rsidDel="00094840">
          <w:rPr>
            <w:rFonts w:ascii="Times New Roman" w:hAnsi="Times New Roman" w:cs="Times New Roman"/>
            <w:sz w:val="24"/>
            <w:szCs w:val="24"/>
            <w:lang w:val="en-US"/>
            <w:rPrChange w:id="884" w:author="Richard Wen" w:date="2024-10-29T19:28:00Z" w16du:dateUtc="2024-10-29T23:28:00Z">
              <w:rPr>
                <w:lang w:val="en-US"/>
              </w:rPr>
            </w:rPrChange>
          </w:rPr>
          <w:delText xml:space="preserve">15. </w:delText>
        </w:r>
        <w:r w:rsidRPr="00094840" w:rsidDel="00094840">
          <w:rPr>
            <w:rFonts w:ascii="Times New Roman" w:hAnsi="Times New Roman" w:cs="Times New Roman"/>
            <w:sz w:val="24"/>
            <w:szCs w:val="24"/>
            <w:lang w:val="en-US"/>
            <w:rPrChange w:id="885" w:author="Richard Wen" w:date="2024-10-29T19:28:00Z" w16du:dateUtc="2024-10-29T23:28:00Z">
              <w:rPr>
                <w:lang w:val="en-US"/>
              </w:rPr>
            </w:rPrChange>
          </w:rPr>
          <w:tab/>
          <w:delText>Transportation Association of Canada. Geometric design guide for Canadian roads: chapter 5 – bicycle integrated design (2017). 2017 (Accessed September 20, 2024).(https://www.tac-atc.ca/en/knowledge-centre/technical-resources-search/publications/ptm-geodes5-e/). (Accessed September 20, 2024)</w:delText>
        </w:r>
      </w:del>
    </w:p>
    <w:p w14:paraId="5F9FA503" w14:textId="41B5242C" w:rsidR="00DD4C71" w:rsidRPr="00094840" w:rsidDel="00094840" w:rsidRDefault="00DD4C71" w:rsidP="00094840">
      <w:pPr>
        <w:pStyle w:val="Bibliography"/>
        <w:rPr>
          <w:del w:id="886" w:author="Richard Wen" w:date="2024-10-29T19:28:00Z" w16du:dateUtc="2024-10-29T23:28:00Z"/>
          <w:rFonts w:ascii="Times New Roman" w:hAnsi="Times New Roman" w:cs="Times New Roman"/>
          <w:sz w:val="24"/>
          <w:szCs w:val="24"/>
          <w:lang w:val="en-US"/>
          <w:rPrChange w:id="887" w:author="Richard Wen" w:date="2024-10-29T19:28:00Z" w16du:dateUtc="2024-10-29T23:28:00Z">
            <w:rPr>
              <w:del w:id="888" w:author="Richard Wen" w:date="2024-10-29T19:28:00Z" w16du:dateUtc="2024-10-29T23:28:00Z"/>
              <w:lang w:val="en-US"/>
            </w:rPr>
          </w:rPrChange>
        </w:rPr>
        <w:pPrChange w:id="889" w:author="Richard Wen" w:date="2024-10-29T19:28:00Z" w16du:dateUtc="2024-10-29T23:28:00Z">
          <w:pPr>
            <w:pStyle w:val="Bibliography"/>
          </w:pPr>
        </w:pPrChange>
      </w:pPr>
      <w:del w:id="890" w:author="Richard Wen" w:date="2024-10-29T19:28:00Z" w16du:dateUtc="2024-10-29T23:28:00Z">
        <w:r w:rsidRPr="00094840" w:rsidDel="00094840">
          <w:rPr>
            <w:rFonts w:ascii="Times New Roman" w:hAnsi="Times New Roman" w:cs="Times New Roman"/>
            <w:sz w:val="24"/>
            <w:szCs w:val="24"/>
            <w:lang w:val="en-US"/>
            <w:rPrChange w:id="891" w:author="Richard Wen" w:date="2024-10-29T19:28:00Z" w16du:dateUtc="2024-10-29T23:28:00Z">
              <w:rPr>
                <w:lang w:val="en-US"/>
              </w:rPr>
            </w:rPrChange>
          </w:rPr>
          <w:delText xml:space="preserve">16. </w:delText>
        </w:r>
        <w:r w:rsidRPr="00094840" w:rsidDel="00094840">
          <w:rPr>
            <w:rFonts w:ascii="Times New Roman" w:hAnsi="Times New Roman" w:cs="Times New Roman"/>
            <w:sz w:val="24"/>
            <w:szCs w:val="24"/>
            <w:lang w:val="en-US"/>
            <w:rPrChange w:id="892" w:author="Richard Wen" w:date="2024-10-29T19:28:00Z" w16du:dateUtc="2024-10-29T23:28:00Z">
              <w:rPr>
                <w:lang w:val="en-US"/>
              </w:rPr>
            </w:rPrChange>
          </w:rPr>
          <w:tab/>
          <w:delText>Ministry of Transportation and Infrastructure. Active transportation design guide - province of British Columbia. Province of British Columbia; 2019 (Accessed September 20, 2024).(https://www2.gov.bc.ca/gov/content/transportation/transportation-infrastructure/engineering-standards-guidelines/traffic-engineering-safety/active-transportation-design-guide). (Accessed September 20, 2024)</w:delText>
        </w:r>
      </w:del>
    </w:p>
    <w:p w14:paraId="0A8A43DB" w14:textId="1D0EEB41" w:rsidR="00DD4C71" w:rsidRPr="00094840" w:rsidDel="00094840" w:rsidRDefault="00DD4C71" w:rsidP="00094840">
      <w:pPr>
        <w:pStyle w:val="Bibliography"/>
        <w:rPr>
          <w:del w:id="893" w:author="Richard Wen" w:date="2024-10-29T19:28:00Z" w16du:dateUtc="2024-10-29T23:28:00Z"/>
          <w:rFonts w:ascii="Times New Roman" w:hAnsi="Times New Roman" w:cs="Times New Roman"/>
          <w:sz w:val="24"/>
          <w:szCs w:val="24"/>
          <w:lang w:val="en-US"/>
          <w:rPrChange w:id="894" w:author="Richard Wen" w:date="2024-10-29T19:28:00Z" w16du:dateUtc="2024-10-29T23:28:00Z">
            <w:rPr>
              <w:del w:id="895" w:author="Richard Wen" w:date="2024-10-29T19:28:00Z" w16du:dateUtc="2024-10-29T23:28:00Z"/>
              <w:lang w:val="en-US"/>
            </w:rPr>
          </w:rPrChange>
        </w:rPr>
        <w:pPrChange w:id="896" w:author="Richard Wen" w:date="2024-10-29T19:28:00Z" w16du:dateUtc="2024-10-29T23:28:00Z">
          <w:pPr>
            <w:pStyle w:val="Bibliography"/>
          </w:pPr>
        </w:pPrChange>
      </w:pPr>
      <w:del w:id="897" w:author="Richard Wen" w:date="2024-10-29T19:28:00Z" w16du:dateUtc="2024-10-29T23:28:00Z">
        <w:r w:rsidRPr="00094840" w:rsidDel="00094840">
          <w:rPr>
            <w:rFonts w:ascii="Times New Roman" w:hAnsi="Times New Roman" w:cs="Times New Roman"/>
            <w:sz w:val="24"/>
            <w:szCs w:val="24"/>
            <w:lang w:val="en-US"/>
            <w:rPrChange w:id="898" w:author="Richard Wen" w:date="2024-10-29T19:28:00Z" w16du:dateUtc="2024-10-29T23:28:00Z">
              <w:rPr>
                <w:lang w:val="en-US"/>
              </w:rPr>
            </w:rPrChange>
          </w:rPr>
          <w:delText xml:space="preserve">17. </w:delText>
        </w:r>
        <w:r w:rsidRPr="00094840" w:rsidDel="00094840">
          <w:rPr>
            <w:rFonts w:ascii="Times New Roman" w:hAnsi="Times New Roman" w:cs="Times New Roman"/>
            <w:sz w:val="24"/>
            <w:szCs w:val="24"/>
            <w:lang w:val="en-US"/>
            <w:rPrChange w:id="899" w:author="Richard Wen" w:date="2024-10-29T19:28:00Z" w16du:dateUtc="2024-10-29T23:28:00Z">
              <w:rPr>
                <w:lang w:val="en-US"/>
              </w:rPr>
            </w:rPrChange>
          </w:rPr>
          <w:tab/>
          <w:delText xml:space="preserve">Winters M, Zanotto M, Butler G. At-a-glance-the Canadian bikeway comfort and safety (CAN-BICS) classification system: a common naming convention for cycling infrastructure. </w:delText>
        </w:r>
        <w:r w:rsidRPr="00094840" w:rsidDel="00094840">
          <w:rPr>
            <w:rFonts w:ascii="Times New Roman" w:hAnsi="Times New Roman" w:cs="Times New Roman"/>
            <w:i/>
            <w:iCs/>
            <w:sz w:val="24"/>
            <w:szCs w:val="24"/>
            <w:lang w:val="en-US"/>
            <w:rPrChange w:id="900" w:author="Richard Wen" w:date="2024-10-29T19:28:00Z" w16du:dateUtc="2024-10-29T23:28:00Z">
              <w:rPr>
                <w:i/>
                <w:iCs/>
                <w:lang w:val="en-US"/>
              </w:rPr>
            </w:rPrChange>
          </w:rPr>
          <w:delText>Health Promotion and Chronic Disease Prevention in Canada: Research, Policy and Practice</w:delText>
        </w:r>
        <w:r w:rsidRPr="00094840" w:rsidDel="00094840">
          <w:rPr>
            <w:rFonts w:ascii="Times New Roman" w:hAnsi="Times New Roman" w:cs="Times New Roman"/>
            <w:sz w:val="24"/>
            <w:szCs w:val="24"/>
            <w:lang w:val="en-US"/>
            <w:rPrChange w:id="901" w:author="Richard Wen" w:date="2024-10-29T19:28:00Z" w16du:dateUtc="2024-10-29T23:28:00Z">
              <w:rPr>
                <w:lang w:val="en-US"/>
              </w:rPr>
            </w:rPrChange>
          </w:rPr>
          <w:delText xml:space="preserve">. 2020;40(9):288. </w:delText>
        </w:r>
      </w:del>
    </w:p>
    <w:p w14:paraId="7559D1EB" w14:textId="0A2EA3A9" w:rsidR="00DD4C71" w:rsidRPr="00094840" w:rsidDel="00094840" w:rsidRDefault="00DD4C71" w:rsidP="00094840">
      <w:pPr>
        <w:pStyle w:val="Bibliography"/>
        <w:rPr>
          <w:del w:id="902" w:author="Richard Wen" w:date="2024-10-29T19:28:00Z" w16du:dateUtc="2024-10-29T23:28:00Z"/>
          <w:rFonts w:ascii="Times New Roman" w:hAnsi="Times New Roman" w:cs="Times New Roman"/>
          <w:sz w:val="24"/>
          <w:szCs w:val="24"/>
          <w:lang w:val="en-US"/>
          <w:rPrChange w:id="903" w:author="Richard Wen" w:date="2024-10-29T19:28:00Z" w16du:dateUtc="2024-10-29T23:28:00Z">
            <w:rPr>
              <w:del w:id="904" w:author="Richard Wen" w:date="2024-10-29T19:28:00Z" w16du:dateUtc="2024-10-29T23:28:00Z"/>
              <w:lang w:val="en-US"/>
            </w:rPr>
          </w:rPrChange>
        </w:rPr>
        <w:pPrChange w:id="905" w:author="Richard Wen" w:date="2024-10-29T19:28:00Z" w16du:dateUtc="2024-10-29T23:28:00Z">
          <w:pPr>
            <w:pStyle w:val="Bibliography"/>
          </w:pPr>
        </w:pPrChange>
      </w:pPr>
      <w:del w:id="906" w:author="Richard Wen" w:date="2024-10-29T19:28:00Z" w16du:dateUtc="2024-10-29T23:28:00Z">
        <w:r w:rsidRPr="00094840" w:rsidDel="00094840">
          <w:rPr>
            <w:rFonts w:ascii="Times New Roman" w:hAnsi="Times New Roman" w:cs="Times New Roman"/>
            <w:sz w:val="24"/>
            <w:szCs w:val="24"/>
            <w:lang w:val="en-US"/>
            <w:rPrChange w:id="907" w:author="Richard Wen" w:date="2024-10-29T19:28:00Z" w16du:dateUtc="2024-10-29T23:28:00Z">
              <w:rPr>
                <w:lang w:val="en-US"/>
              </w:rPr>
            </w:rPrChange>
          </w:rPr>
          <w:delText xml:space="preserve">18. </w:delText>
        </w:r>
        <w:r w:rsidRPr="00094840" w:rsidDel="00094840">
          <w:rPr>
            <w:rFonts w:ascii="Times New Roman" w:hAnsi="Times New Roman" w:cs="Times New Roman"/>
            <w:sz w:val="24"/>
            <w:szCs w:val="24"/>
            <w:lang w:val="en-US"/>
            <w:rPrChange w:id="908" w:author="Richard Wen" w:date="2024-10-29T19:28:00Z" w16du:dateUtc="2024-10-29T23:28:00Z">
              <w:rPr>
                <w:lang w:val="en-US"/>
              </w:rPr>
            </w:rPrChange>
          </w:rPr>
          <w:tab/>
          <w:delText xml:space="preserve">Gössling S, McRae S. Subjectively safe cycling infrastructure: new insights for urban designs. </w:delText>
        </w:r>
        <w:r w:rsidRPr="00094840" w:rsidDel="00094840">
          <w:rPr>
            <w:rFonts w:ascii="Times New Roman" w:hAnsi="Times New Roman" w:cs="Times New Roman"/>
            <w:i/>
            <w:iCs/>
            <w:sz w:val="24"/>
            <w:szCs w:val="24"/>
            <w:lang w:val="en-US"/>
            <w:rPrChange w:id="909" w:author="Richard Wen" w:date="2024-10-29T19:28:00Z" w16du:dateUtc="2024-10-29T23:28:00Z">
              <w:rPr>
                <w:i/>
                <w:iCs/>
                <w:lang w:val="en-US"/>
              </w:rPr>
            </w:rPrChange>
          </w:rPr>
          <w:delText>Journal of Transport Geography</w:delText>
        </w:r>
        <w:r w:rsidRPr="00094840" w:rsidDel="00094840">
          <w:rPr>
            <w:rFonts w:ascii="Times New Roman" w:hAnsi="Times New Roman" w:cs="Times New Roman"/>
            <w:sz w:val="24"/>
            <w:szCs w:val="24"/>
            <w:lang w:val="en-US"/>
            <w:rPrChange w:id="910" w:author="Richard Wen" w:date="2024-10-29T19:28:00Z" w16du:dateUtc="2024-10-29T23:28:00Z">
              <w:rPr>
                <w:lang w:val="en-US"/>
              </w:rPr>
            </w:rPrChange>
          </w:rPr>
          <w:delText xml:space="preserve">. 2022;101:103340. </w:delText>
        </w:r>
      </w:del>
    </w:p>
    <w:p w14:paraId="11D70867" w14:textId="221B9EAA" w:rsidR="00DD4C71" w:rsidRPr="00094840" w:rsidDel="00094840" w:rsidRDefault="00DD4C71" w:rsidP="00094840">
      <w:pPr>
        <w:pStyle w:val="Bibliography"/>
        <w:rPr>
          <w:del w:id="911" w:author="Richard Wen" w:date="2024-10-29T19:28:00Z" w16du:dateUtc="2024-10-29T23:28:00Z"/>
          <w:rFonts w:ascii="Times New Roman" w:hAnsi="Times New Roman" w:cs="Times New Roman"/>
          <w:sz w:val="24"/>
          <w:szCs w:val="24"/>
          <w:lang w:val="en-US"/>
          <w:rPrChange w:id="912" w:author="Richard Wen" w:date="2024-10-29T19:28:00Z" w16du:dateUtc="2024-10-29T23:28:00Z">
            <w:rPr>
              <w:del w:id="913" w:author="Richard Wen" w:date="2024-10-29T19:28:00Z" w16du:dateUtc="2024-10-29T23:28:00Z"/>
              <w:lang w:val="en-US"/>
            </w:rPr>
          </w:rPrChange>
        </w:rPr>
        <w:pPrChange w:id="914" w:author="Richard Wen" w:date="2024-10-29T19:28:00Z" w16du:dateUtc="2024-10-29T23:28:00Z">
          <w:pPr>
            <w:pStyle w:val="Bibliography"/>
          </w:pPr>
        </w:pPrChange>
      </w:pPr>
      <w:del w:id="915" w:author="Richard Wen" w:date="2024-10-29T19:28:00Z" w16du:dateUtc="2024-10-29T23:28:00Z">
        <w:r w:rsidRPr="00094840" w:rsidDel="00094840">
          <w:rPr>
            <w:rFonts w:ascii="Times New Roman" w:hAnsi="Times New Roman" w:cs="Times New Roman"/>
            <w:sz w:val="24"/>
            <w:szCs w:val="24"/>
            <w:lang w:val="en-US"/>
            <w:rPrChange w:id="916" w:author="Richard Wen" w:date="2024-10-29T19:28:00Z" w16du:dateUtc="2024-10-29T23:28:00Z">
              <w:rPr>
                <w:lang w:val="en-US"/>
              </w:rPr>
            </w:rPrChange>
          </w:rPr>
          <w:delText xml:space="preserve">19. </w:delText>
        </w:r>
        <w:r w:rsidRPr="00094840" w:rsidDel="00094840">
          <w:rPr>
            <w:rFonts w:ascii="Times New Roman" w:hAnsi="Times New Roman" w:cs="Times New Roman"/>
            <w:sz w:val="24"/>
            <w:szCs w:val="24"/>
            <w:lang w:val="en-US"/>
            <w:rPrChange w:id="917" w:author="Richard Wen" w:date="2024-10-29T19:28:00Z" w16du:dateUtc="2024-10-29T23:28:00Z">
              <w:rPr>
                <w:lang w:val="en-US"/>
              </w:rPr>
            </w:rPrChange>
          </w:rPr>
          <w:tab/>
          <w:delText xml:space="preserve">Fischer J, Winters M. COVID-19 street reallocation in mid-sized Canadian cities: socio-spatial equity patterns. </w:delText>
        </w:r>
        <w:r w:rsidRPr="00094840" w:rsidDel="00094840">
          <w:rPr>
            <w:rFonts w:ascii="Times New Roman" w:hAnsi="Times New Roman" w:cs="Times New Roman"/>
            <w:i/>
            <w:iCs/>
            <w:sz w:val="24"/>
            <w:szCs w:val="24"/>
            <w:lang w:val="en-US"/>
            <w:rPrChange w:id="918" w:author="Richard Wen" w:date="2024-10-29T19:28:00Z" w16du:dateUtc="2024-10-29T23:28:00Z">
              <w:rPr>
                <w:i/>
                <w:iCs/>
                <w:lang w:val="en-US"/>
              </w:rPr>
            </w:rPrChange>
          </w:rPr>
          <w:delText>Can J Public Health</w:delText>
        </w:r>
        <w:r w:rsidRPr="00094840" w:rsidDel="00094840">
          <w:rPr>
            <w:rFonts w:ascii="Times New Roman" w:hAnsi="Times New Roman" w:cs="Times New Roman"/>
            <w:sz w:val="24"/>
            <w:szCs w:val="24"/>
            <w:lang w:val="en-US"/>
            <w:rPrChange w:id="919" w:author="Richard Wen" w:date="2024-10-29T19:28:00Z" w16du:dateUtc="2024-10-29T23:28:00Z">
              <w:rPr>
                <w:lang w:val="en-US"/>
              </w:rPr>
            </w:rPrChange>
          </w:rPr>
          <w:delText xml:space="preserve">. 2021;112(3):376–390. </w:delText>
        </w:r>
      </w:del>
    </w:p>
    <w:p w14:paraId="016A1DC8" w14:textId="18A29F4D" w:rsidR="00DD4C71" w:rsidRPr="00094840" w:rsidDel="00094840" w:rsidRDefault="00DD4C71" w:rsidP="00094840">
      <w:pPr>
        <w:pStyle w:val="Bibliography"/>
        <w:rPr>
          <w:del w:id="920" w:author="Richard Wen" w:date="2024-10-29T19:28:00Z" w16du:dateUtc="2024-10-29T23:28:00Z"/>
          <w:rFonts w:ascii="Times New Roman" w:hAnsi="Times New Roman" w:cs="Times New Roman"/>
          <w:sz w:val="24"/>
          <w:szCs w:val="24"/>
          <w:lang w:val="en-US"/>
          <w:rPrChange w:id="921" w:author="Richard Wen" w:date="2024-10-29T19:28:00Z" w16du:dateUtc="2024-10-29T23:28:00Z">
            <w:rPr>
              <w:del w:id="922" w:author="Richard Wen" w:date="2024-10-29T19:28:00Z" w16du:dateUtc="2024-10-29T23:28:00Z"/>
              <w:lang w:val="en-US"/>
            </w:rPr>
          </w:rPrChange>
        </w:rPr>
        <w:pPrChange w:id="923" w:author="Richard Wen" w:date="2024-10-29T19:28:00Z" w16du:dateUtc="2024-10-29T23:28:00Z">
          <w:pPr>
            <w:pStyle w:val="Bibliography"/>
          </w:pPr>
        </w:pPrChange>
      </w:pPr>
      <w:del w:id="924" w:author="Richard Wen" w:date="2024-10-29T19:28:00Z" w16du:dateUtc="2024-10-29T23:28:00Z">
        <w:r w:rsidRPr="00094840" w:rsidDel="00094840">
          <w:rPr>
            <w:rFonts w:ascii="Times New Roman" w:hAnsi="Times New Roman" w:cs="Times New Roman"/>
            <w:sz w:val="24"/>
            <w:szCs w:val="24"/>
            <w:lang w:val="en-US"/>
            <w:rPrChange w:id="925" w:author="Richard Wen" w:date="2024-10-29T19:28:00Z" w16du:dateUtc="2024-10-29T23:28:00Z">
              <w:rPr>
                <w:lang w:val="en-US"/>
              </w:rPr>
            </w:rPrChange>
          </w:rPr>
          <w:delText xml:space="preserve">20. </w:delText>
        </w:r>
        <w:r w:rsidRPr="00094840" w:rsidDel="00094840">
          <w:rPr>
            <w:rFonts w:ascii="Times New Roman" w:hAnsi="Times New Roman" w:cs="Times New Roman"/>
            <w:sz w:val="24"/>
            <w:szCs w:val="24"/>
            <w:lang w:val="en-US"/>
            <w:rPrChange w:id="926" w:author="Richard Wen" w:date="2024-10-29T19:28:00Z" w16du:dateUtc="2024-10-29T23:28:00Z">
              <w:rPr>
                <w:lang w:val="en-US"/>
              </w:rPr>
            </w:rPrChange>
          </w:rPr>
          <w:tab/>
          <w:delText>Canadian Institute for Health Information. Injury and trauma emergency department and hospitalization statistics, 2020–2021. 2022;(https://www.cihi.ca/sites/default/files/document/injury-trauma-emergency-dept-hospitalizations-2020-2021-data-tables-en.xlsx). (Accessed April 26, 2023)</w:delText>
        </w:r>
      </w:del>
    </w:p>
    <w:p w14:paraId="5F052446" w14:textId="31C601A6" w:rsidR="00DD4C71" w:rsidRPr="00094840" w:rsidDel="00094840" w:rsidRDefault="00DD4C71" w:rsidP="00094840">
      <w:pPr>
        <w:pStyle w:val="Bibliography"/>
        <w:rPr>
          <w:del w:id="927" w:author="Richard Wen" w:date="2024-10-29T19:28:00Z" w16du:dateUtc="2024-10-29T23:28:00Z"/>
          <w:rFonts w:ascii="Times New Roman" w:hAnsi="Times New Roman" w:cs="Times New Roman"/>
          <w:sz w:val="24"/>
          <w:szCs w:val="24"/>
          <w:lang w:val="en-US"/>
          <w:rPrChange w:id="928" w:author="Richard Wen" w:date="2024-10-29T19:28:00Z" w16du:dateUtc="2024-10-29T23:28:00Z">
            <w:rPr>
              <w:del w:id="929" w:author="Richard Wen" w:date="2024-10-29T19:28:00Z" w16du:dateUtc="2024-10-29T23:28:00Z"/>
              <w:lang w:val="en-US"/>
            </w:rPr>
          </w:rPrChange>
        </w:rPr>
        <w:pPrChange w:id="930" w:author="Richard Wen" w:date="2024-10-29T19:28:00Z" w16du:dateUtc="2024-10-29T23:28:00Z">
          <w:pPr>
            <w:pStyle w:val="Bibliography"/>
          </w:pPr>
        </w:pPrChange>
      </w:pPr>
      <w:del w:id="931" w:author="Richard Wen" w:date="2024-10-29T19:28:00Z" w16du:dateUtc="2024-10-29T23:28:00Z">
        <w:r w:rsidRPr="00094840" w:rsidDel="00094840">
          <w:rPr>
            <w:rFonts w:ascii="Times New Roman" w:hAnsi="Times New Roman" w:cs="Times New Roman"/>
            <w:sz w:val="24"/>
            <w:szCs w:val="24"/>
            <w:lang w:val="en-US"/>
            <w:rPrChange w:id="932" w:author="Richard Wen" w:date="2024-10-29T19:28:00Z" w16du:dateUtc="2024-10-29T23:28:00Z">
              <w:rPr>
                <w:lang w:val="en-US"/>
              </w:rPr>
            </w:rPrChange>
          </w:rPr>
          <w:delText xml:space="preserve">21. </w:delText>
        </w:r>
        <w:r w:rsidRPr="00094840" w:rsidDel="00094840">
          <w:rPr>
            <w:rFonts w:ascii="Times New Roman" w:hAnsi="Times New Roman" w:cs="Times New Roman"/>
            <w:sz w:val="24"/>
            <w:szCs w:val="24"/>
            <w:lang w:val="en-US"/>
            <w:rPrChange w:id="933" w:author="Richard Wen" w:date="2024-10-29T19:28:00Z" w16du:dateUtc="2024-10-29T23:28:00Z">
              <w:rPr>
                <w:lang w:val="en-US"/>
              </w:rPr>
            </w:rPrChange>
          </w:rPr>
          <w:tab/>
          <w:delText>Canadian Institute for Health Information. National ambulatory care reporting system metadata (NACRS). 2023;(www.cihi.ca/en/national-ambulatory-care-reporting-system-metadata-nacrs). (Accessed April 27, 2023)</w:delText>
        </w:r>
      </w:del>
    </w:p>
    <w:p w14:paraId="634D681F" w14:textId="76F31916" w:rsidR="00DD4C71" w:rsidRPr="00094840" w:rsidDel="00094840" w:rsidRDefault="00DD4C71" w:rsidP="00094840">
      <w:pPr>
        <w:pStyle w:val="Bibliography"/>
        <w:rPr>
          <w:del w:id="934" w:author="Richard Wen" w:date="2024-10-29T19:28:00Z" w16du:dateUtc="2024-10-29T23:28:00Z"/>
          <w:rFonts w:ascii="Times New Roman" w:hAnsi="Times New Roman" w:cs="Times New Roman"/>
          <w:sz w:val="24"/>
          <w:szCs w:val="24"/>
          <w:lang w:val="en-US"/>
          <w:rPrChange w:id="935" w:author="Richard Wen" w:date="2024-10-29T19:28:00Z" w16du:dateUtc="2024-10-29T23:28:00Z">
            <w:rPr>
              <w:del w:id="936" w:author="Richard Wen" w:date="2024-10-29T19:28:00Z" w16du:dateUtc="2024-10-29T23:28:00Z"/>
              <w:lang w:val="en-US"/>
            </w:rPr>
          </w:rPrChange>
        </w:rPr>
        <w:pPrChange w:id="937" w:author="Richard Wen" w:date="2024-10-29T19:28:00Z" w16du:dateUtc="2024-10-29T23:28:00Z">
          <w:pPr>
            <w:pStyle w:val="Bibliography"/>
          </w:pPr>
        </w:pPrChange>
      </w:pPr>
      <w:del w:id="938" w:author="Richard Wen" w:date="2024-10-29T19:28:00Z" w16du:dateUtc="2024-10-29T23:28:00Z">
        <w:r w:rsidRPr="00094840" w:rsidDel="00094840">
          <w:rPr>
            <w:rFonts w:ascii="Times New Roman" w:hAnsi="Times New Roman" w:cs="Times New Roman"/>
            <w:sz w:val="24"/>
            <w:szCs w:val="24"/>
            <w:lang w:val="en-US"/>
            <w:rPrChange w:id="939" w:author="Richard Wen" w:date="2024-10-29T19:28:00Z" w16du:dateUtc="2024-10-29T23:28:00Z">
              <w:rPr>
                <w:lang w:val="en-US"/>
              </w:rPr>
            </w:rPrChange>
          </w:rPr>
          <w:delText xml:space="preserve">22. </w:delText>
        </w:r>
        <w:r w:rsidRPr="00094840" w:rsidDel="00094840">
          <w:rPr>
            <w:rFonts w:ascii="Times New Roman" w:hAnsi="Times New Roman" w:cs="Times New Roman"/>
            <w:sz w:val="24"/>
            <w:szCs w:val="24"/>
            <w:lang w:val="en-US"/>
            <w:rPrChange w:id="940" w:author="Richard Wen" w:date="2024-10-29T19:28:00Z" w16du:dateUtc="2024-10-29T23:28:00Z">
              <w:rPr>
                <w:lang w:val="en-US"/>
              </w:rPr>
            </w:rPrChange>
          </w:rPr>
          <w:tab/>
          <w:delText xml:space="preserve">Batomen B, Macpherson A, Lewis J, et al. Vulnerable road user injury trends following the COVID-19 pandemic in Toronto, Canada: an interrupted time series analysis. </w:delText>
        </w:r>
        <w:r w:rsidRPr="00094840" w:rsidDel="00094840">
          <w:rPr>
            <w:rFonts w:ascii="Times New Roman" w:hAnsi="Times New Roman" w:cs="Times New Roman"/>
            <w:i/>
            <w:iCs/>
            <w:sz w:val="24"/>
            <w:szCs w:val="24"/>
            <w:lang w:val="en-US"/>
            <w:rPrChange w:id="941" w:author="Richard Wen" w:date="2024-10-29T19:28:00Z" w16du:dateUtc="2024-10-29T23:28:00Z">
              <w:rPr>
                <w:i/>
                <w:iCs/>
                <w:lang w:val="en-US"/>
              </w:rPr>
            </w:rPrChange>
          </w:rPr>
          <w:delText>Journal of Safety Research</w:delText>
        </w:r>
        <w:r w:rsidRPr="00094840" w:rsidDel="00094840">
          <w:rPr>
            <w:rFonts w:ascii="Times New Roman" w:hAnsi="Times New Roman" w:cs="Times New Roman"/>
            <w:sz w:val="24"/>
            <w:szCs w:val="24"/>
            <w:lang w:val="en-US"/>
            <w:rPrChange w:id="942" w:author="Richard Wen" w:date="2024-10-29T19:28:00Z" w16du:dateUtc="2024-10-29T23:28:00Z">
              <w:rPr>
                <w:lang w:val="en-US"/>
              </w:rPr>
            </w:rPrChange>
          </w:rPr>
          <w:delText xml:space="preserve">. 2024;89:152–159. </w:delText>
        </w:r>
      </w:del>
    </w:p>
    <w:p w14:paraId="2BA058A3" w14:textId="799465D1" w:rsidR="00DD4C71" w:rsidRPr="00094840" w:rsidDel="00094840" w:rsidRDefault="00DD4C71" w:rsidP="00094840">
      <w:pPr>
        <w:pStyle w:val="Bibliography"/>
        <w:rPr>
          <w:del w:id="943" w:author="Richard Wen" w:date="2024-10-29T19:28:00Z" w16du:dateUtc="2024-10-29T23:28:00Z"/>
          <w:rFonts w:ascii="Times New Roman" w:hAnsi="Times New Roman" w:cs="Times New Roman"/>
          <w:sz w:val="24"/>
          <w:szCs w:val="24"/>
          <w:lang w:val="en-US"/>
          <w:rPrChange w:id="944" w:author="Richard Wen" w:date="2024-10-29T19:28:00Z" w16du:dateUtc="2024-10-29T23:28:00Z">
            <w:rPr>
              <w:del w:id="945" w:author="Richard Wen" w:date="2024-10-29T19:28:00Z" w16du:dateUtc="2024-10-29T23:28:00Z"/>
              <w:lang w:val="en-US"/>
            </w:rPr>
          </w:rPrChange>
        </w:rPr>
        <w:pPrChange w:id="946" w:author="Richard Wen" w:date="2024-10-29T19:28:00Z" w16du:dateUtc="2024-10-29T23:28:00Z">
          <w:pPr>
            <w:pStyle w:val="Bibliography"/>
          </w:pPr>
        </w:pPrChange>
      </w:pPr>
      <w:del w:id="947" w:author="Richard Wen" w:date="2024-10-29T19:28:00Z" w16du:dateUtc="2024-10-29T23:28:00Z">
        <w:r w:rsidRPr="00094840" w:rsidDel="00094840">
          <w:rPr>
            <w:rFonts w:ascii="Times New Roman" w:hAnsi="Times New Roman" w:cs="Times New Roman"/>
            <w:sz w:val="24"/>
            <w:szCs w:val="24"/>
            <w:lang w:val="en-US"/>
            <w:rPrChange w:id="948" w:author="Richard Wen" w:date="2024-10-29T19:28:00Z" w16du:dateUtc="2024-10-29T23:28:00Z">
              <w:rPr>
                <w:lang w:val="en-US"/>
              </w:rPr>
            </w:rPrChange>
          </w:rPr>
          <w:delText xml:space="preserve">23. </w:delText>
        </w:r>
        <w:r w:rsidRPr="00094840" w:rsidDel="00094840">
          <w:rPr>
            <w:rFonts w:ascii="Times New Roman" w:hAnsi="Times New Roman" w:cs="Times New Roman"/>
            <w:sz w:val="24"/>
            <w:szCs w:val="24"/>
            <w:lang w:val="en-US"/>
            <w:rPrChange w:id="949" w:author="Richard Wen" w:date="2024-10-29T19:28:00Z" w16du:dateUtc="2024-10-29T23:28:00Z">
              <w:rPr>
                <w:lang w:val="en-US"/>
              </w:rPr>
            </w:rPrChange>
          </w:rPr>
          <w:tab/>
          <w:delText xml:space="preserve">Batomen B, Cloutier M-S, Palm M, et al. Frequent public transit users views and attitudes toward cycling in Canada in the context of the COVID-19 pandemic. </w:delText>
        </w:r>
        <w:r w:rsidRPr="00094840" w:rsidDel="00094840">
          <w:rPr>
            <w:rFonts w:ascii="Times New Roman" w:hAnsi="Times New Roman" w:cs="Times New Roman"/>
            <w:i/>
            <w:iCs/>
            <w:sz w:val="24"/>
            <w:szCs w:val="24"/>
            <w:lang w:val="en-US"/>
            <w:rPrChange w:id="950" w:author="Richard Wen" w:date="2024-10-29T19:28:00Z" w16du:dateUtc="2024-10-29T23:28:00Z">
              <w:rPr>
                <w:i/>
                <w:iCs/>
                <w:lang w:val="en-US"/>
              </w:rPr>
            </w:rPrChange>
          </w:rPr>
          <w:delText>Multimodal Transportation</w:delText>
        </w:r>
        <w:r w:rsidRPr="00094840" w:rsidDel="00094840">
          <w:rPr>
            <w:rFonts w:ascii="Times New Roman" w:hAnsi="Times New Roman" w:cs="Times New Roman"/>
            <w:sz w:val="24"/>
            <w:szCs w:val="24"/>
            <w:lang w:val="en-US"/>
            <w:rPrChange w:id="951" w:author="Richard Wen" w:date="2024-10-29T19:28:00Z" w16du:dateUtc="2024-10-29T23:28:00Z">
              <w:rPr>
                <w:lang w:val="en-US"/>
              </w:rPr>
            </w:rPrChange>
          </w:rPr>
          <w:delText xml:space="preserve">. 2023;2(2):100067. </w:delText>
        </w:r>
      </w:del>
    </w:p>
    <w:p w14:paraId="417523DB" w14:textId="46A253AD" w:rsidR="00DD4C71" w:rsidRPr="00094840" w:rsidDel="00094840" w:rsidRDefault="00DD4C71" w:rsidP="00094840">
      <w:pPr>
        <w:pStyle w:val="Bibliography"/>
        <w:rPr>
          <w:del w:id="952" w:author="Richard Wen" w:date="2024-10-29T19:28:00Z" w16du:dateUtc="2024-10-29T23:28:00Z"/>
          <w:rFonts w:ascii="Times New Roman" w:hAnsi="Times New Roman" w:cs="Times New Roman"/>
          <w:sz w:val="24"/>
          <w:szCs w:val="24"/>
          <w:lang w:val="en-US"/>
          <w:rPrChange w:id="953" w:author="Richard Wen" w:date="2024-10-29T19:28:00Z" w16du:dateUtc="2024-10-29T23:28:00Z">
            <w:rPr>
              <w:del w:id="954" w:author="Richard Wen" w:date="2024-10-29T19:28:00Z" w16du:dateUtc="2024-10-29T23:28:00Z"/>
              <w:lang w:val="en-US"/>
            </w:rPr>
          </w:rPrChange>
        </w:rPr>
        <w:pPrChange w:id="955" w:author="Richard Wen" w:date="2024-10-29T19:28:00Z" w16du:dateUtc="2024-10-29T23:28:00Z">
          <w:pPr>
            <w:pStyle w:val="Bibliography"/>
          </w:pPr>
        </w:pPrChange>
      </w:pPr>
      <w:del w:id="956" w:author="Richard Wen" w:date="2024-10-29T19:28:00Z" w16du:dateUtc="2024-10-29T23:28:00Z">
        <w:r w:rsidRPr="00094840" w:rsidDel="00094840">
          <w:rPr>
            <w:rFonts w:ascii="Times New Roman" w:hAnsi="Times New Roman" w:cs="Times New Roman"/>
            <w:sz w:val="24"/>
            <w:szCs w:val="24"/>
            <w:lang w:val="en-US"/>
            <w:rPrChange w:id="957" w:author="Richard Wen" w:date="2024-10-29T19:28:00Z" w16du:dateUtc="2024-10-29T23:28:00Z">
              <w:rPr>
                <w:lang w:val="en-US"/>
              </w:rPr>
            </w:rPrChange>
          </w:rPr>
          <w:delText xml:space="preserve">24. </w:delText>
        </w:r>
        <w:r w:rsidRPr="00094840" w:rsidDel="00094840">
          <w:rPr>
            <w:rFonts w:ascii="Times New Roman" w:hAnsi="Times New Roman" w:cs="Times New Roman"/>
            <w:sz w:val="24"/>
            <w:szCs w:val="24"/>
            <w:lang w:val="en-US"/>
            <w:rPrChange w:id="958" w:author="Richard Wen" w:date="2024-10-29T19:28:00Z" w16du:dateUtc="2024-10-29T23:28:00Z">
              <w:rPr>
                <w:lang w:val="en-US"/>
              </w:rPr>
            </w:rPrChange>
          </w:rPr>
          <w:tab/>
          <w:delText xml:space="preserve">Ferster C, Fischer J, Manaugh K, et al. Using OpenStreetMap to inventory bicycle infrastructure: A comparison with open data from cities. </w:delText>
        </w:r>
        <w:r w:rsidRPr="00094840" w:rsidDel="00094840">
          <w:rPr>
            <w:rFonts w:ascii="Times New Roman" w:hAnsi="Times New Roman" w:cs="Times New Roman"/>
            <w:i/>
            <w:iCs/>
            <w:sz w:val="24"/>
            <w:szCs w:val="24"/>
            <w:lang w:val="en-US"/>
            <w:rPrChange w:id="959" w:author="Richard Wen" w:date="2024-10-29T19:28:00Z" w16du:dateUtc="2024-10-29T23:28:00Z">
              <w:rPr>
                <w:i/>
                <w:iCs/>
                <w:lang w:val="en-US"/>
              </w:rPr>
            </w:rPrChange>
          </w:rPr>
          <w:delText>International Journal of Sustainable Transportation</w:delText>
        </w:r>
        <w:r w:rsidRPr="00094840" w:rsidDel="00094840">
          <w:rPr>
            <w:rFonts w:ascii="Times New Roman" w:hAnsi="Times New Roman" w:cs="Times New Roman"/>
            <w:sz w:val="24"/>
            <w:szCs w:val="24"/>
            <w:lang w:val="en-US"/>
            <w:rPrChange w:id="960" w:author="Richard Wen" w:date="2024-10-29T19:28:00Z" w16du:dateUtc="2024-10-29T23:28:00Z">
              <w:rPr>
                <w:lang w:val="en-US"/>
              </w:rPr>
            </w:rPrChange>
          </w:rPr>
          <w:delText xml:space="preserve">. 2020;14(1):64–73. </w:delText>
        </w:r>
      </w:del>
    </w:p>
    <w:p w14:paraId="45ED5CB4" w14:textId="4DAE002E" w:rsidR="00DD4C71" w:rsidRPr="00094840" w:rsidDel="00094840" w:rsidRDefault="00DD4C71" w:rsidP="00094840">
      <w:pPr>
        <w:pStyle w:val="Bibliography"/>
        <w:rPr>
          <w:del w:id="961" w:author="Richard Wen" w:date="2024-10-29T19:28:00Z" w16du:dateUtc="2024-10-29T23:28:00Z"/>
          <w:rFonts w:ascii="Times New Roman" w:hAnsi="Times New Roman" w:cs="Times New Roman"/>
          <w:sz w:val="24"/>
          <w:szCs w:val="24"/>
          <w:lang w:val="en-US"/>
          <w:rPrChange w:id="962" w:author="Richard Wen" w:date="2024-10-29T19:28:00Z" w16du:dateUtc="2024-10-29T23:28:00Z">
            <w:rPr>
              <w:del w:id="963" w:author="Richard Wen" w:date="2024-10-29T19:28:00Z" w16du:dateUtc="2024-10-29T23:28:00Z"/>
              <w:lang w:val="en-US"/>
            </w:rPr>
          </w:rPrChange>
        </w:rPr>
        <w:pPrChange w:id="964" w:author="Richard Wen" w:date="2024-10-29T19:28:00Z" w16du:dateUtc="2024-10-29T23:28:00Z">
          <w:pPr>
            <w:pStyle w:val="Bibliography"/>
          </w:pPr>
        </w:pPrChange>
      </w:pPr>
      <w:del w:id="965" w:author="Richard Wen" w:date="2024-10-29T19:28:00Z" w16du:dateUtc="2024-10-29T23:28:00Z">
        <w:r w:rsidRPr="00094840" w:rsidDel="00094840">
          <w:rPr>
            <w:rFonts w:ascii="Times New Roman" w:hAnsi="Times New Roman" w:cs="Times New Roman"/>
            <w:sz w:val="24"/>
            <w:szCs w:val="24"/>
            <w:lang w:val="en-US"/>
            <w:rPrChange w:id="966" w:author="Richard Wen" w:date="2024-10-29T19:28:00Z" w16du:dateUtc="2024-10-29T23:28:00Z">
              <w:rPr>
                <w:lang w:val="en-US"/>
              </w:rPr>
            </w:rPrChange>
          </w:rPr>
          <w:delText xml:space="preserve">25. </w:delText>
        </w:r>
        <w:r w:rsidRPr="00094840" w:rsidDel="00094840">
          <w:rPr>
            <w:rFonts w:ascii="Times New Roman" w:hAnsi="Times New Roman" w:cs="Times New Roman"/>
            <w:sz w:val="24"/>
            <w:szCs w:val="24"/>
            <w:lang w:val="en-US"/>
            <w:rPrChange w:id="967" w:author="Richard Wen" w:date="2024-10-29T19:28:00Z" w16du:dateUtc="2024-10-29T23:28:00Z">
              <w:rPr>
                <w:lang w:val="en-US"/>
              </w:rPr>
            </w:rPrChange>
          </w:rPr>
          <w:tab/>
          <w:delText xml:space="preserve">Ferster C, Nelson T, Manaugh K, et al. Developing a national dataset of bicycle infrastructure for Canada using open data sources. </w:delText>
        </w:r>
        <w:r w:rsidRPr="00094840" w:rsidDel="00094840">
          <w:rPr>
            <w:rFonts w:ascii="Times New Roman" w:hAnsi="Times New Roman" w:cs="Times New Roman"/>
            <w:i/>
            <w:iCs/>
            <w:sz w:val="24"/>
            <w:szCs w:val="24"/>
            <w:lang w:val="en-US"/>
            <w:rPrChange w:id="968" w:author="Richard Wen" w:date="2024-10-29T19:28:00Z" w16du:dateUtc="2024-10-29T23:28:00Z">
              <w:rPr>
                <w:i/>
                <w:iCs/>
                <w:lang w:val="en-US"/>
              </w:rPr>
            </w:rPrChange>
          </w:rPr>
          <w:delText>Environment and Planning B: Urban Analytics and City Science</w:delText>
        </w:r>
        <w:r w:rsidRPr="00094840" w:rsidDel="00094840">
          <w:rPr>
            <w:rFonts w:ascii="Times New Roman" w:hAnsi="Times New Roman" w:cs="Times New Roman"/>
            <w:sz w:val="24"/>
            <w:szCs w:val="24"/>
            <w:lang w:val="en-US"/>
            <w:rPrChange w:id="969" w:author="Richard Wen" w:date="2024-10-29T19:28:00Z" w16du:dateUtc="2024-10-29T23:28:00Z">
              <w:rPr>
                <w:lang w:val="en-US"/>
              </w:rPr>
            </w:rPrChange>
          </w:rPr>
          <w:delText xml:space="preserve">. 2023;50(9):2543–2559. </w:delText>
        </w:r>
      </w:del>
    </w:p>
    <w:p w14:paraId="3E0A3E8E" w14:textId="02DB940D" w:rsidR="00DD4C71" w:rsidRPr="00094840" w:rsidDel="00094840" w:rsidRDefault="00DD4C71" w:rsidP="00094840">
      <w:pPr>
        <w:pStyle w:val="Bibliography"/>
        <w:rPr>
          <w:del w:id="970" w:author="Richard Wen" w:date="2024-10-29T19:28:00Z" w16du:dateUtc="2024-10-29T23:28:00Z"/>
          <w:rFonts w:ascii="Times New Roman" w:hAnsi="Times New Roman" w:cs="Times New Roman"/>
          <w:sz w:val="24"/>
          <w:szCs w:val="24"/>
          <w:lang w:val="en-US"/>
          <w:rPrChange w:id="971" w:author="Richard Wen" w:date="2024-10-29T19:28:00Z" w16du:dateUtc="2024-10-29T23:28:00Z">
            <w:rPr>
              <w:del w:id="972" w:author="Richard Wen" w:date="2024-10-29T19:28:00Z" w16du:dateUtc="2024-10-29T23:28:00Z"/>
              <w:lang w:val="en-US"/>
            </w:rPr>
          </w:rPrChange>
        </w:rPr>
        <w:pPrChange w:id="973" w:author="Richard Wen" w:date="2024-10-29T19:28:00Z" w16du:dateUtc="2024-10-29T23:28:00Z">
          <w:pPr>
            <w:pStyle w:val="Bibliography"/>
          </w:pPr>
        </w:pPrChange>
      </w:pPr>
      <w:del w:id="974" w:author="Richard Wen" w:date="2024-10-29T19:28:00Z" w16du:dateUtc="2024-10-29T23:28:00Z">
        <w:r w:rsidRPr="00094840" w:rsidDel="00094840">
          <w:rPr>
            <w:rFonts w:ascii="Times New Roman" w:hAnsi="Times New Roman" w:cs="Times New Roman"/>
            <w:sz w:val="24"/>
            <w:szCs w:val="24"/>
            <w:lang w:val="en-US"/>
            <w:rPrChange w:id="975" w:author="Richard Wen" w:date="2024-10-29T19:28:00Z" w16du:dateUtc="2024-10-29T23:28:00Z">
              <w:rPr>
                <w:lang w:val="en-US"/>
              </w:rPr>
            </w:rPrChange>
          </w:rPr>
          <w:delText xml:space="preserve">26. </w:delText>
        </w:r>
        <w:r w:rsidRPr="00094840" w:rsidDel="00094840">
          <w:rPr>
            <w:rFonts w:ascii="Times New Roman" w:hAnsi="Times New Roman" w:cs="Times New Roman"/>
            <w:sz w:val="24"/>
            <w:szCs w:val="24"/>
            <w:lang w:val="en-US"/>
            <w:rPrChange w:id="976" w:author="Richard Wen" w:date="2024-10-29T19:28:00Z" w16du:dateUtc="2024-10-29T23:28:00Z">
              <w:rPr>
                <w:lang w:val="en-US"/>
              </w:rPr>
            </w:rPrChange>
          </w:rPr>
          <w:tab/>
          <w:delText xml:space="preserve">Winters M, Beairsto J, Ferster C, et al. The Canadian bikeway comfort and safety metrics (CAN-BICS): national measures of the bicycling environment for use in research and policy. </w:delText>
        </w:r>
        <w:r w:rsidRPr="00094840" w:rsidDel="00094840">
          <w:rPr>
            <w:rFonts w:ascii="Times New Roman" w:hAnsi="Times New Roman" w:cs="Times New Roman"/>
            <w:i/>
            <w:iCs/>
            <w:sz w:val="24"/>
            <w:szCs w:val="24"/>
            <w:lang w:val="en-US"/>
            <w:rPrChange w:id="977" w:author="Richard Wen" w:date="2024-10-29T19:28:00Z" w16du:dateUtc="2024-10-29T23:28:00Z">
              <w:rPr>
                <w:i/>
                <w:iCs/>
                <w:lang w:val="en-US"/>
              </w:rPr>
            </w:rPrChange>
          </w:rPr>
          <w:delText>Health Reports</w:delText>
        </w:r>
        <w:r w:rsidRPr="00094840" w:rsidDel="00094840">
          <w:rPr>
            <w:rFonts w:ascii="Times New Roman" w:hAnsi="Times New Roman" w:cs="Times New Roman"/>
            <w:sz w:val="24"/>
            <w:szCs w:val="24"/>
            <w:lang w:val="en-US"/>
            <w:rPrChange w:id="978" w:author="Richard Wen" w:date="2024-10-29T19:28:00Z" w16du:dateUtc="2024-10-29T23:28:00Z">
              <w:rPr>
                <w:lang w:val="en-US"/>
              </w:rPr>
            </w:rPrChange>
          </w:rPr>
          <w:delText xml:space="preserve">. 2022;33(10):3–13. </w:delText>
        </w:r>
      </w:del>
    </w:p>
    <w:p w14:paraId="2A0EAD45" w14:textId="116DEF39" w:rsidR="00DD4C71" w:rsidRPr="00094840" w:rsidDel="00094840" w:rsidRDefault="00DD4C71" w:rsidP="00094840">
      <w:pPr>
        <w:pStyle w:val="Bibliography"/>
        <w:rPr>
          <w:del w:id="979" w:author="Richard Wen" w:date="2024-10-29T19:28:00Z" w16du:dateUtc="2024-10-29T23:28:00Z"/>
          <w:rFonts w:ascii="Times New Roman" w:hAnsi="Times New Roman" w:cs="Times New Roman"/>
          <w:sz w:val="24"/>
          <w:szCs w:val="24"/>
          <w:lang w:val="en-US"/>
          <w:rPrChange w:id="980" w:author="Richard Wen" w:date="2024-10-29T19:28:00Z" w16du:dateUtc="2024-10-29T23:28:00Z">
            <w:rPr>
              <w:del w:id="981" w:author="Richard Wen" w:date="2024-10-29T19:28:00Z" w16du:dateUtc="2024-10-29T23:28:00Z"/>
              <w:lang w:val="en-US"/>
            </w:rPr>
          </w:rPrChange>
        </w:rPr>
        <w:pPrChange w:id="982" w:author="Richard Wen" w:date="2024-10-29T19:28:00Z" w16du:dateUtc="2024-10-29T23:28:00Z">
          <w:pPr>
            <w:pStyle w:val="Bibliography"/>
          </w:pPr>
        </w:pPrChange>
      </w:pPr>
      <w:del w:id="983" w:author="Richard Wen" w:date="2024-10-29T19:28:00Z" w16du:dateUtc="2024-10-29T23:28:00Z">
        <w:r w:rsidRPr="00094840" w:rsidDel="00094840">
          <w:rPr>
            <w:rFonts w:ascii="Times New Roman" w:hAnsi="Times New Roman" w:cs="Times New Roman"/>
            <w:sz w:val="24"/>
            <w:szCs w:val="24"/>
            <w:lang w:val="en-US"/>
            <w:rPrChange w:id="984" w:author="Richard Wen" w:date="2024-10-29T19:28:00Z" w16du:dateUtc="2024-10-29T23:28:00Z">
              <w:rPr>
                <w:lang w:val="en-US"/>
              </w:rPr>
            </w:rPrChange>
          </w:rPr>
          <w:delText xml:space="preserve">27. </w:delText>
        </w:r>
        <w:r w:rsidRPr="00094840" w:rsidDel="00094840">
          <w:rPr>
            <w:rFonts w:ascii="Times New Roman" w:hAnsi="Times New Roman" w:cs="Times New Roman"/>
            <w:sz w:val="24"/>
            <w:szCs w:val="24"/>
            <w:lang w:val="en-US"/>
            <w:rPrChange w:id="985" w:author="Richard Wen" w:date="2024-10-29T19:28:00Z" w16du:dateUtc="2024-10-29T23:28:00Z">
              <w:rPr>
                <w:lang w:val="en-US"/>
              </w:rPr>
            </w:rPrChange>
          </w:rPr>
          <w:tab/>
          <w:delText xml:space="preserve">Nelson T, Ferster C, Laberee K, et al. Crowdsourced data for bicycling research and practice. </w:delText>
        </w:r>
        <w:r w:rsidRPr="00094840" w:rsidDel="00094840">
          <w:rPr>
            <w:rFonts w:ascii="Times New Roman" w:hAnsi="Times New Roman" w:cs="Times New Roman"/>
            <w:i/>
            <w:iCs/>
            <w:sz w:val="24"/>
            <w:szCs w:val="24"/>
            <w:lang w:val="en-US"/>
            <w:rPrChange w:id="986" w:author="Richard Wen" w:date="2024-10-29T19:28:00Z" w16du:dateUtc="2024-10-29T23:28:00Z">
              <w:rPr>
                <w:i/>
                <w:iCs/>
                <w:lang w:val="en-US"/>
              </w:rPr>
            </w:rPrChange>
          </w:rPr>
          <w:delText>Transport Reviews</w:delText>
        </w:r>
        <w:r w:rsidRPr="00094840" w:rsidDel="00094840">
          <w:rPr>
            <w:rFonts w:ascii="Times New Roman" w:hAnsi="Times New Roman" w:cs="Times New Roman"/>
            <w:sz w:val="24"/>
            <w:szCs w:val="24"/>
            <w:lang w:val="en-US"/>
            <w:rPrChange w:id="987" w:author="Richard Wen" w:date="2024-10-29T19:28:00Z" w16du:dateUtc="2024-10-29T23:28:00Z">
              <w:rPr>
                <w:lang w:val="en-US"/>
              </w:rPr>
            </w:rPrChange>
          </w:rPr>
          <w:delText xml:space="preserve">. 2021;41(1):97–114. </w:delText>
        </w:r>
      </w:del>
    </w:p>
    <w:p w14:paraId="101A082F" w14:textId="6096DF75" w:rsidR="00DD4C71" w:rsidRPr="00094840" w:rsidDel="00094840" w:rsidRDefault="00DD4C71" w:rsidP="00094840">
      <w:pPr>
        <w:pStyle w:val="Bibliography"/>
        <w:rPr>
          <w:del w:id="988" w:author="Richard Wen" w:date="2024-10-29T19:28:00Z" w16du:dateUtc="2024-10-29T23:28:00Z"/>
          <w:rFonts w:ascii="Times New Roman" w:hAnsi="Times New Roman" w:cs="Times New Roman"/>
          <w:sz w:val="24"/>
          <w:szCs w:val="24"/>
          <w:lang w:val="en-US"/>
          <w:rPrChange w:id="989" w:author="Richard Wen" w:date="2024-10-29T19:28:00Z" w16du:dateUtc="2024-10-29T23:28:00Z">
            <w:rPr>
              <w:del w:id="990" w:author="Richard Wen" w:date="2024-10-29T19:28:00Z" w16du:dateUtc="2024-10-29T23:28:00Z"/>
              <w:lang w:val="en-US"/>
            </w:rPr>
          </w:rPrChange>
        </w:rPr>
        <w:pPrChange w:id="991" w:author="Richard Wen" w:date="2024-10-29T19:28:00Z" w16du:dateUtc="2024-10-29T23:28:00Z">
          <w:pPr>
            <w:pStyle w:val="Bibliography"/>
          </w:pPr>
        </w:pPrChange>
      </w:pPr>
      <w:del w:id="992" w:author="Richard Wen" w:date="2024-10-29T19:28:00Z" w16du:dateUtc="2024-10-29T23:28:00Z">
        <w:r w:rsidRPr="00094840" w:rsidDel="00094840">
          <w:rPr>
            <w:rFonts w:ascii="Times New Roman" w:hAnsi="Times New Roman" w:cs="Times New Roman"/>
            <w:sz w:val="24"/>
            <w:szCs w:val="24"/>
            <w:lang w:val="en-US"/>
            <w:rPrChange w:id="993" w:author="Richard Wen" w:date="2024-10-29T19:28:00Z" w16du:dateUtc="2024-10-29T23:28:00Z">
              <w:rPr>
                <w:lang w:val="en-US"/>
              </w:rPr>
            </w:rPrChange>
          </w:rPr>
          <w:delText xml:space="preserve">28. </w:delText>
        </w:r>
        <w:r w:rsidRPr="00094840" w:rsidDel="00094840">
          <w:rPr>
            <w:rFonts w:ascii="Times New Roman" w:hAnsi="Times New Roman" w:cs="Times New Roman"/>
            <w:sz w:val="24"/>
            <w:szCs w:val="24"/>
            <w:lang w:val="en-US"/>
            <w:rPrChange w:id="994" w:author="Richard Wen" w:date="2024-10-29T19:28:00Z" w16du:dateUtc="2024-10-29T23:28:00Z">
              <w:rPr>
                <w:lang w:val="en-US"/>
              </w:rPr>
            </w:rPrChange>
          </w:rPr>
          <w:tab/>
          <w:delText xml:space="preserve">Teschke K, Harris MA, Reynolds CCO, et al. Route infrastructure and the risk of injuries to bicyclists: a case-crossover study. </w:delText>
        </w:r>
        <w:r w:rsidRPr="00094840" w:rsidDel="00094840">
          <w:rPr>
            <w:rFonts w:ascii="Times New Roman" w:hAnsi="Times New Roman" w:cs="Times New Roman"/>
            <w:i/>
            <w:iCs/>
            <w:sz w:val="24"/>
            <w:szCs w:val="24"/>
            <w:lang w:val="en-US"/>
            <w:rPrChange w:id="995" w:author="Richard Wen" w:date="2024-10-29T19:28:00Z" w16du:dateUtc="2024-10-29T23:28:00Z">
              <w:rPr>
                <w:i/>
                <w:iCs/>
                <w:lang w:val="en-US"/>
              </w:rPr>
            </w:rPrChange>
          </w:rPr>
          <w:delText>Am J Public Health</w:delText>
        </w:r>
        <w:r w:rsidRPr="00094840" w:rsidDel="00094840">
          <w:rPr>
            <w:rFonts w:ascii="Times New Roman" w:hAnsi="Times New Roman" w:cs="Times New Roman"/>
            <w:sz w:val="24"/>
            <w:szCs w:val="24"/>
            <w:lang w:val="en-US"/>
            <w:rPrChange w:id="996" w:author="Richard Wen" w:date="2024-10-29T19:28:00Z" w16du:dateUtc="2024-10-29T23:28:00Z">
              <w:rPr>
                <w:lang w:val="en-US"/>
              </w:rPr>
            </w:rPrChange>
          </w:rPr>
          <w:delText xml:space="preserve">. 2012;102(12):2336–2343. </w:delText>
        </w:r>
      </w:del>
    </w:p>
    <w:p w14:paraId="51B8BDED" w14:textId="2D051249" w:rsidR="00DD4C71" w:rsidRPr="00094840" w:rsidDel="00094840" w:rsidRDefault="00DD4C71" w:rsidP="00094840">
      <w:pPr>
        <w:pStyle w:val="Bibliography"/>
        <w:rPr>
          <w:del w:id="997" w:author="Richard Wen" w:date="2024-10-29T19:28:00Z" w16du:dateUtc="2024-10-29T23:28:00Z"/>
          <w:rFonts w:ascii="Times New Roman" w:hAnsi="Times New Roman" w:cs="Times New Roman"/>
          <w:sz w:val="24"/>
          <w:szCs w:val="24"/>
          <w:lang w:val="en-US"/>
          <w:rPrChange w:id="998" w:author="Richard Wen" w:date="2024-10-29T19:28:00Z" w16du:dateUtc="2024-10-29T23:28:00Z">
            <w:rPr>
              <w:del w:id="999" w:author="Richard Wen" w:date="2024-10-29T19:28:00Z" w16du:dateUtc="2024-10-29T23:28:00Z"/>
              <w:lang w:val="en-US"/>
            </w:rPr>
          </w:rPrChange>
        </w:rPr>
        <w:pPrChange w:id="1000" w:author="Richard Wen" w:date="2024-10-29T19:28:00Z" w16du:dateUtc="2024-10-29T23:28:00Z">
          <w:pPr>
            <w:pStyle w:val="Bibliography"/>
          </w:pPr>
        </w:pPrChange>
      </w:pPr>
      <w:del w:id="1001" w:author="Richard Wen" w:date="2024-10-29T19:28:00Z" w16du:dateUtc="2024-10-29T23:28:00Z">
        <w:r w:rsidRPr="00094840" w:rsidDel="00094840">
          <w:rPr>
            <w:rFonts w:ascii="Times New Roman" w:hAnsi="Times New Roman" w:cs="Times New Roman"/>
            <w:sz w:val="24"/>
            <w:szCs w:val="24"/>
            <w:lang w:val="en-US"/>
            <w:rPrChange w:id="1002" w:author="Richard Wen" w:date="2024-10-29T19:28:00Z" w16du:dateUtc="2024-10-29T23:28:00Z">
              <w:rPr>
                <w:lang w:val="en-US"/>
              </w:rPr>
            </w:rPrChange>
          </w:rPr>
          <w:delText xml:space="preserve">29. </w:delText>
        </w:r>
        <w:r w:rsidRPr="00094840" w:rsidDel="00094840">
          <w:rPr>
            <w:rFonts w:ascii="Times New Roman" w:hAnsi="Times New Roman" w:cs="Times New Roman"/>
            <w:sz w:val="24"/>
            <w:szCs w:val="24"/>
            <w:lang w:val="en-US"/>
            <w:rPrChange w:id="1003" w:author="Richard Wen" w:date="2024-10-29T19:28:00Z" w16du:dateUtc="2024-10-29T23:28:00Z">
              <w:rPr>
                <w:lang w:val="en-US"/>
              </w:rPr>
            </w:rPrChange>
          </w:rPr>
          <w:tab/>
          <w:delText xml:space="preserve">Boss D, Nelson T, Winters M. Monitoring city wide patterns of cycling safety. </w:delText>
        </w:r>
        <w:r w:rsidRPr="00094840" w:rsidDel="00094840">
          <w:rPr>
            <w:rFonts w:ascii="Times New Roman" w:hAnsi="Times New Roman" w:cs="Times New Roman"/>
            <w:i/>
            <w:iCs/>
            <w:sz w:val="24"/>
            <w:szCs w:val="24"/>
            <w:lang w:val="en-US"/>
            <w:rPrChange w:id="1004" w:author="Richard Wen" w:date="2024-10-29T19:28:00Z" w16du:dateUtc="2024-10-29T23:28:00Z">
              <w:rPr>
                <w:i/>
                <w:iCs/>
                <w:lang w:val="en-US"/>
              </w:rPr>
            </w:rPrChange>
          </w:rPr>
          <w:delText>Accident Analysis &amp; Prevention</w:delText>
        </w:r>
        <w:r w:rsidRPr="00094840" w:rsidDel="00094840">
          <w:rPr>
            <w:rFonts w:ascii="Times New Roman" w:hAnsi="Times New Roman" w:cs="Times New Roman"/>
            <w:sz w:val="24"/>
            <w:szCs w:val="24"/>
            <w:lang w:val="en-US"/>
            <w:rPrChange w:id="1005" w:author="Richard Wen" w:date="2024-10-29T19:28:00Z" w16du:dateUtc="2024-10-29T23:28:00Z">
              <w:rPr>
                <w:lang w:val="en-US"/>
              </w:rPr>
            </w:rPrChange>
          </w:rPr>
          <w:delText xml:space="preserve">. 2018;111:101–108. </w:delText>
        </w:r>
      </w:del>
    </w:p>
    <w:p w14:paraId="375B188C" w14:textId="7A027FC1" w:rsidR="00DD4C71" w:rsidRPr="00094840" w:rsidDel="00094840" w:rsidRDefault="00DD4C71" w:rsidP="00094840">
      <w:pPr>
        <w:pStyle w:val="Bibliography"/>
        <w:rPr>
          <w:del w:id="1006" w:author="Richard Wen" w:date="2024-10-29T19:28:00Z" w16du:dateUtc="2024-10-29T23:28:00Z"/>
          <w:rFonts w:ascii="Times New Roman" w:hAnsi="Times New Roman" w:cs="Times New Roman"/>
          <w:sz w:val="24"/>
          <w:szCs w:val="24"/>
          <w:lang w:val="en-US"/>
          <w:rPrChange w:id="1007" w:author="Richard Wen" w:date="2024-10-29T19:28:00Z" w16du:dateUtc="2024-10-29T23:28:00Z">
            <w:rPr>
              <w:del w:id="1008" w:author="Richard Wen" w:date="2024-10-29T19:28:00Z" w16du:dateUtc="2024-10-29T23:28:00Z"/>
              <w:lang w:val="en-US"/>
            </w:rPr>
          </w:rPrChange>
        </w:rPr>
        <w:pPrChange w:id="1009" w:author="Richard Wen" w:date="2024-10-29T19:28:00Z" w16du:dateUtc="2024-10-29T23:28:00Z">
          <w:pPr>
            <w:pStyle w:val="Bibliography"/>
          </w:pPr>
        </w:pPrChange>
      </w:pPr>
      <w:del w:id="1010" w:author="Richard Wen" w:date="2024-10-29T19:28:00Z" w16du:dateUtc="2024-10-29T23:28:00Z">
        <w:r w:rsidRPr="00094840" w:rsidDel="00094840">
          <w:rPr>
            <w:rFonts w:ascii="Times New Roman" w:hAnsi="Times New Roman" w:cs="Times New Roman"/>
            <w:sz w:val="24"/>
            <w:szCs w:val="24"/>
            <w:lang w:val="en-US"/>
            <w:rPrChange w:id="1011" w:author="Richard Wen" w:date="2024-10-29T19:28:00Z" w16du:dateUtc="2024-10-29T23:28:00Z">
              <w:rPr>
                <w:lang w:val="en-US"/>
              </w:rPr>
            </w:rPrChange>
          </w:rPr>
          <w:delText xml:space="preserve">30. </w:delText>
        </w:r>
        <w:r w:rsidRPr="00094840" w:rsidDel="00094840">
          <w:rPr>
            <w:rFonts w:ascii="Times New Roman" w:hAnsi="Times New Roman" w:cs="Times New Roman"/>
            <w:sz w:val="24"/>
            <w:szCs w:val="24"/>
            <w:lang w:val="en-US"/>
            <w:rPrChange w:id="1012" w:author="Richard Wen" w:date="2024-10-29T19:28:00Z" w16du:dateUtc="2024-10-29T23:28:00Z">
              <w:rPr>
                <w:lang w:val="en-US"/>
              </w:rPr>
            </w:rPrChange>
          </w:rPr>
          <w:tab/>
          <w:delText xml:space="preserve">Ravensbergen L, Buliung R, Laliberté N. Fear of cycling: social, spatial, and temporal dimensions. </w:delText>
        </w:r>
        <w:r w:rsidRPr="00094840" w:rsidDel="00094840">
          <w:rPr>
            <w:rFonts w:ascii="Times New Roman" w:hAnsi="Times New Roman" w:cs="Times New Roman"/>
            <w:i/>
            <w:iCs/>
            <w:sz w:val="24"/>
            <w:szCs w:val="24"/>
            <w:lang w:val="en-US"/>
            <w:rPrChange w:id="1013" w:author="Richard Wen" w:date="2024-10-29T19:28:00Z" w16du:dateUtc="2024-10-29T23:28:00Z">
              <w:rPr>
                <w:i/>
                <w:iCs/>
                <w:lang w:val="en-US"/>
              </w:rPr>
            </w:rPrChange>
          </w:rPr>
          <w:delText>Journal of Transport Geography</w:delText>
        </w:r>
        <w:r w:rsidRPr="00094840" w:rsidDel="00094840">
          <w:rPr>
            <w:rFonts w:ascii="Times New Roman" w:hAnsi="Times New Roman" w:cs="Times New Roman"/>
            <w:sz w:val="24"/>
            <w:szCs w:val="24"/>
            <w:lang w:val="en-US"/>
            <w:rPrChange w:id="1014" w:author="Richard Wen" w:date="2024-10-29T19:28:00Z" w16du:dateUtc="2024-10-29T23:28:00Z">
              <w:rPr>
                <w:lang w:val="en-US"/>
              </w:rPr>
            </w:rPrChange>
          </w:rPr>
          <w:delText xml:space="preserve">. 2020;87:102813. </w:delText>
        </w:r>
      </w:del>
    </w:p>
    <w:p w14:paraId="3CC97878" w14:textId="0547B7CC" w:rsidR="00DD4C71" w:rsidRPr="00094840" w:rsidDel="00094840" w:rsidRDefault="00DD4C71" w:rsidP="00094840">
      <w:pPr>
        <w:pStyle w:val="Bibliography"/>
        <w:rPr>
          <w:del w:id="1015" w:author="Richard Wen" w:date="2024-10-29T19:28:00Z" w16du:dateUtc="2024-10-29T23:28:00Z"/>
          <w:rFonts w:ascii="Times New Roman" w:hAnsi="Times New Roman" w:cs="Times New Roman"/>
          <w:sz w:val="24"/>
          <w:szCs w:val="24"/>
          <w:lang w:val="en-US"/>
          <w:rPrChange w:id="1016" w:author="Richard Wen" w:date="2024-10-29T19:28:00Z" w16du:dateUtc="2024-10-29T23:28:00Z">
            <w:rPr>
              <w:del w:id="1017" w:author="Richard Wen" w:date="2024-10-29T19:28:00Z" w16du:dateUtc="2024-10-29T23:28:00Z"/>
              <w:lang w:val="en-US"/>
            </w:rPr>
          </w:rPrChange>
        </w:rPr>
        <w:pPrChange w:id="1018" w:author="Richard Wen" w:date="2024-10-29T19:28:00Z" w16du:dateUtc="2024-10-29T23:28:00Z">
          <w:pPr>
            <w:pStyle w:val="Bibliography"/>
          </w:pPr>
        </w:pPrChange>
      </w:pPr>
      <w:del w:id="1019" w:author="Richard Wen" w:date="2024-10-29T19:28:00Z" w16du:dateUtc="2024-10-29T23:28:00Z">
        <w:r w:rsidRPr="00094840" w:rsidDel="00094840">
          <w:rPr>
            <w:rFonts w:ascii="Times New Roman" w:hAnsi="Times New Roman" w:cs="Times New Roman"/>
            <w:sz w:val="24"/>
            <w:szCs w:val="24"/>
            <w:lang w:val="en-US"/>
            <w:rPrChange w:id="1020" w:author="Richard Wen" w:date="2024-10-29T19:28:00Z" w16du:dateUtc="2024-10-29T23:28:00Z">
              <w:rPr>
                <w:lang w:val="en-US"/>
              </w:rPr>
            </w:rPrChange>
          </w:rPr>
          <w:delText xml:space="preserve">31. </w:delText>
        </w:r>
        <w:r w:rsidRPr="00094840" w:rsidDel="00094840">
          <w:rPr>
            <w:rFonts w:ascii="Times New Roman" w:hAnsi="Times New Roman" w:cs="Times New Roman"/>
            <w:sz w:val="24"/>
            <w:szCs w:val="24"/>
            <w:lang w:val="en-US"/>
            <w:rPrChange w:id="1021" w:author="Richard Wen" w:date="2024-10-29T19:28:00Z" w16du:dateUtc="2024-10-29T23:28:00Z">
              <w:rPr>
                <w:lang w:val="en-US"/>
              </w:rPr>
            </w:rPrChange>
          </w:rPr>
          <w:tab/>
          <w:delText xml:space="preserve">Zhao Q, Winters M, Nelson T, et al. Who has access to cycling infrastructure in Canada? A social equity analysis. </w:delText>
        </w:r>
        <w:r w:rsidRPr="00094840" w:rsidDel="00094840">
          <w:rPr>
            <w:rFonts w:ascii="Times New Roman" w:hAnsi="Times New Roman" w:cs="Times New Roman"/>
            <w:i/>
            <w:iCs/>
            <w:sz w:val="24"/>
            <w:szCs w:val="24"/>
            <w:lang w:val="en-US"/>
            <w:rPrChange w:id="1022" w:author="Richard Wen" w:date="2024-10-29T19:28:00Z" w16du:dateUtc="2024-10-29T23:28:00Z">
              <w:rPr>
                <w:i/>
                <w:iCs/>
                <w:lang w:val="en-US"/>
              </w:rPr>
            </w:rPrChange>
          </w:rPr>
          <w:delText>Computers, Environment and Urban Systems</w:delText>
        </w:r>
        <w:r w:rsidRPr="00094840" w:rsidDel="00094840">
          <w:rPr>
            <w:rFonts w:ascii="Times New Roman" w:hAnsi="Times New Roman" w:cs="Times New Roman"/>
            <w:sz w:val="24"/>
            <w:szCs w:val="24"/>
            <w:lang w:val="en-US"/>
            <w:rPrChange w:id="1023" w:author="Richard Wen" w:date="2024-10-29T19:28:00Z" w16du:dateUtc="2024-10-29T23:28:00Z">
              <w:rPr>
                <w:lang w:val="en-US"/>
              </w:rPr>
            </w:rPrChange>
          </w:rPr>
          <w:delText xml:space="preserve">. 2024;110:102109. </w:delText>
        </w:r>
      </w:del>
    </w:p>
    <w:p w14:paraId="181F639F" w14:textId="434EA83D" w:rsidR="00DD4C71" w:rsidRPr="00094840" w:rsidDel="00094840" w:rsidRDefault="00DD4C71" w:rsidP="00094840">
      <w:pPr>
        <w:pStyle w:val="Bibliography"/>
        <w:rPr>
          <w:del w:id="1024" w:author="Richard Wen" w:date="2024-10-29T19:28:00Z" w16du:dateUtc="2024-10-29T23:28:00Z"/>
          <w:rFonts w:ascii="Times New Roman" w:hAnsi="Times New Roman" w:cs="Times New Roman"/>
          <w:sz w:val="24"/>
          <w:szCs w:val="24"/>
          <w:lang w:val="en-US"/>
          <w:rPrChange w:id="1025" w:author="Richard Wen" w:date="2024-10-29T19:28:00Z" w16du:dateUtc="2024-10-29T23:28:00Z">
            <w:rPr>
              <w:del w:id="1026" w:author="Richard Wen" w:date="2024-10-29T19:28:00Z" w16du:dateUtc="2024-10-29T23:28:00Z"/>
              <w:lang w:val="en-US"/>
            </w:rPr>
          </w:rPrChange>
        </w:rPr>
        <w:pPrChange w:id="1027" w:author="Richard Wen" w:date="2024-10-29T19:28:00Z" w16du:dateUtc="2024-10-29T23:28:00Z">
          <w:pPr>
            <w:pStyle w:val="Bibliography"/>
          </w:pPr>
        </w:pPrChange>
      </w:pPr>
      <w:del w:id="1028" w:author="Richard Wen" w:date="2024-10-29T19:28:00Z" w16du:dateUtc="2024-10-29T23:28:00Z">
        <w:r w:rsidRPr="00094840" w:rsidDel="00094840">
          <w:rPr>
            <w:rFonts w:ascii="Times New Roman" w:hAnsi="Times New Roman" w:cs="Times New Roman"/>
            <w:sz w:val="24"/>
            <w:szCs w:val="24"/>
            <w:lang w:val="en-US"/>
            <w:rPrChange w:id="1029" w:author="Richard Wen" w:date="2024-10-29T19:28:00Z" w16du:dateUtc="2024-10-29T23:28:00Z">
              <w:rPr>
                <w:lang w:val="en-US"/>
              </w:rPr>
            </w:rPrChange>
          </w:rPr>
          <w:delText xml:space="preserve">32. </w:delText>
        </w:r>
        <w:r w:rsidRPr="00094840" w:rsidDel="00094840">
          <w:rPr>
            <w:rFonts w:ascii="Times New Roman" w:hAnsi="Times New Roman" w:cs="Times New Roman"/>
            <w:sz w:val="24"/>
            <w:szCs w:val="24"/>
            <w:lang w:val="en-US"/>
            <w:rPrChange w:id="1030" w:author="Richard Wen" w:date="2024-10-29T19:28:00Z" w16du:dateUtc="2024-10-29T23:28:00Z">
              <w:rPr>
                <w:lang w:val="en-US"/>
              </w:rPr>
            </w:rPrChange>
          </w:rPr>
          <w:tab/>
          <w:delText xml:space="preserve">Winters M, Branion-Calles M, Therrien S, et al. Impacts of bicycle infrastructure in mid-sized cities (IBIMS): protocol for a natural experiment study in three Canadian cities. </w:delText>
        </w:r>
        <w:r w:rsidRPr="00094840" w:rsidDel="00094840">
          <w:rPr>
            <w:rFonts w:ascii="Times New Roman" w:hAnsi="Times New Roman" w:cs="Times New Roman"/>
            <w:i/>
            <w:iCs/>
            <w:sz w:val="24"/>
            <w:szCs w:val="24"/>
            <w:lang w:val="en-US"/>
            <w:rPrChange w:id="1031" w:author="Richard Wen" w:date="2024-10-29T19:28:00Z" w16du:dateUtc="2024-10-29T23:28:00Z">
              <w:rPr>
                <w:i/>
                <w:iCs/>
                <w:lang w:val="en-US"/>
              </w:rPr>
            </w:rPrChange>
          </w:rPr>
          <w:delText>BMJ Open</w:delText>
        </w:r>
        <w:r w:rsidRPr="00094840" w:rsidDel="00094840">
          <w:rPr>
            <w:rFonts w:ascii="Times New Roman" w:hAnsi="Times New Roman" w:cs="Times New Roman"/>
            <w:sz w:val="24"/>
            <w:szCs w:val="24"/>
            <w:lang w:val="en-US"/>
            <w:rPrChange w:id="1032" w:author="Richard Wen" w:date="2024-10-29T19:28:00Z" w16du:dateUtc="2024-10-29T23:28:00Z">
              <w:rPr>
                <w:lang w:val="en-US"/>
              </w:rPr>
            </w:rPrChange>
          </w:rPr>
          <w:delText xml:space="preserve">. 2018;8(1):e019130. </w:delText>
        </w:r>
      </w:del>
    </w:p>
    <w:p w14:paraId="073D7DF1" w14:textId="0ED2B3CB" w:rsidR="00DD4C71" w:rsidRPr="00094840" w:rsidDel="00094840" w:rsidRDefault="00DD4C71" w:rsidP="00094840">
      <w:pPr>
        <w:pStyle w:val="Bibliography"/>
        <w:rPr>
          <w:del w:id="1033" w:author="Richard Wen" w:date="2024-10-29T19:28:00Z" w16du:dateUtc="2024-10-29T23:28:00Z"/>
          <w:rFonts w:ascii="Times New Roman" w:hAnsi="Times New Roman" w:cs="Times New Roman"/>
          <w:sz w:val="24"/>
          <w:szCs w:val="24"/>
          <w:lang w:val="en-US"/>
          <w:rPrChange w:id="1034" w:author="Richard Wen" w:date="2024-10-29T19:28:00Z" w16du:dateUtc="2024-10-29T23:28:00Z">
            <w:rPr>
              <w:del w:id="1035" w:author="Richard Wen" w:date="2024-10-29T19:28:00Z" w16du:dateUtc="2024-10-29T23:28:00Z"/>
              <w:lang w:val="en-US"/>
            </w:rPr>
          </w:rPrChange>
        </w:rPr>
        <w:pPrChange w:id="1036" w:author="Richard Wen" w:date="2024-10-29T19:28:00Z" w16du:dateUtc="2024-10-29T23:28:00Z">
          <w:pPr>
            <w:pStyle w:val="Bibliography"/>
          </w:pPr>
        </w:pPrChange>
      </w:pPr>
      <w:del w:id="1037" w:author="Richard Wen" w:date="2024-10-29T19:28:00Z" w16du:dateUtc="2024-10-29T23:28:00Z">
        <w:r w:rsidRPr="00094840" w:rsidDel="00094840">
          <w:rPr>
            <w:rFonts w:ascii="Times New Roman" w:hAnsi="Times New Roman" w:cs="Times New Roman"/>
            <w:sz w:val="24"/>
            <w:szCs w:val="24"/>
            <w:lang w:val="en-US"/>
            <w:rPrChange w:id="1038" w:author="Richard Wen" w:date="2024-10-29T19:28:00Z" w16du:dateUtc="2024-10-29T23:28:00Z">
              <w:rPr>
                <w:lang w:val="en-US"/>
              </w:rPr>
            </w:rPrChange>
          </w:rPr>
          <w:delText xml:space="preserve">33. </w:delText>
        </w:r>
        <w:r w:rsidRPr="00094840" w:rsidDel="00094840">
          <w:rPr>
            <w:rFonts w:ascii="Times New Roman" w:hAnsi="Times New Roman" w:cs="Times New Roman"/>
            <w:sz w:val="24"/>
            <w:szCs w:val="24"/>
            <w:lang w:val="en-US"/>
            <w:rPrChange w:id="1039" w:author="Richard Wen" w:date="2024-10-29T19:28:00Z" w16du:dateUtc="2024-10-29T23:28:00Z">
              <w:rPr>
                <w:lang w:val="en-US"/>
              </w:rPr>
            </w:rPrChange>
          </w:rPr>
          <w:tab/>
          <w:delText xml:space="preserve">Tabascio A, Tiznado-Aitken I, Harris D, et al. Assessing the potential of cycling growth in Toronto, Canada. </w:delText>
        </w:r>
        <w:r w:rsidRPr="00094840" w:rsidDel="00094840">
          <w:rPr>
            <w:rFonts w:ascii="Times New Roman" w:hAnsi="Times New Roman" w:cs="Times New Roman"/>
            <w:i/>
            <w:iCs/>
            <w:sz w:val="24"/>
            <w:szCs w:val="24"/>
            <w:lang w:val="en-US"/>
            <w:rPrChange w:id="1040" w:author="Richard Wen" w:date="2024-10-29T19:28:00Z" w16du:dateUtc="2024-10-29T23:28:00Z">
              <w:rPr>
                <w:i/>
                <w:iCs/>
                <w:lang w:val="en-US"/>
              </w:rPr>
            </w:rPrChange>
          </w:rPr>
          <w:delText>International Journal of Sustainable Transportation</w:delText>
        </w:r>
        <w:r w:rsidRPr="00094840" w:rsidDel="00094840">
          <w:rPr>
            <w:rFonts w:ascii="Times New Roman" w:hAnsi="Times New Roman" w:cs="Times New Roman"/>
            <w:sz w:val="24"/>
            <w:szCs w:val="24"/>
            <w:lang w:val="en-US"/>
            <w:rPrChange w:id="1041" w:author="Richard Wen" w:date="2024-10-29T19:28:00Z" w16du:dateUtc="2024-10-29T23:28:00Z">
              <w:rPr>
                <w:lang w:val="en-US"/>
              </w:rPr>
            </w:rPrChange>
          </w:rPr>
          <w:delText xml:space="preserve">. 2023;17(12):1370–1383. </w:delText>
        </w:r>
      </w:del>
    </w:p>
    <w:p w14:paraId="5D153C59" w14:textId="11534C32" w:rsidR="00DD4C71" w:rsidRPr="00094840" w:rsidDel="00094840" w:rsidRDefault="00DD4C71" w:rsidP="00094840">
      <w:pPr>
        <w:pStyle w:val="Bibliography"/>
        <w:rPr>
          <w:del w:id="1042" w:author="Richard Wen" w:date="2024-10-29T19:28:00Z" w16du:dateUtc="2024-10-29T23:28:00Z"/>
          <w:rFonts w:ascii="Times New Roman" w:hAnsi="Times New Roman" w:cs="Times New Roman"/>
          <w:sz w:val="24"/>
          <w:szCs w:val="24"/>
          <w:lang w:val="en-US"/>
          <w:rPrChange w:id="1043" w:author="Richard Wen" w:date="2024-10-29T19:28:00Z" w16du:dateUtc="2024-10-29T23:28:00Z">
            <w:rPr>
              <w:del w:id="1044" w:author="Richard Wen" w:date="2024-10-29T19:28:00Z" w16du:dateUtc="2024-10-29T23:28:00Z"/>
              <w:lang w:val="en-US"/>
            </w:rPr>
          </w:rPrChange>
        </w:rPr>
        <w:pPrChange w:id="1045" w:author="Richard Wen" w:date="2024-10-29T19:28:00Z" w16du:dateUtc="2024-10-29T23:28:00Z">
          <w:pPr>
            <w:pStyle w:val="Bibliography"/>
          </w:pPr>
        </w:pPrChange>
      </w:pPr>
      <w:del w:id="1046" w:author="Richard Wen" w:date="2024-10-29T19:28:00Z" w16du:dateUtc="2024-10-29T23:28:00Z">
        <w:r w:rsidRPr="00094840" w:rsidDel="00094840">
          <w:rPr>
            <w:rFonts w:ascii="Times New Roman" w:hAnsi="Times New Roman" w:cs="Times New Roman"/>
            <w:sz w:val="24"/>
            <w:szCs w:val="24"/>
            <w:lang w:val="en-US"/>
            <w:rPrChange w:id="1047" w:author="Richard Wen" w:date="2024-10-29T19:28:00Z" w16du:dateUtc="2024-10-29T23:28:00Z">
              <w:rPr>
                <w:lang w:val="en-US"/>
              </w:rPr>
            </w:rPrChange>
          </w:rPr>
          <w:delText xml:space="preserve">34. </w:delText>
        </w:r>
        <w:r w:rsidRPr="00094840" w:rsidDel="00094840">
          <w:rPr>
            <w:rFonts w:ascii="Times New Roman" w:hAnsi="Times New Roman" w:cs="Times New Roman"/>
            <w:sz w:val="24"/>
            <w:szCs w:val="24"/>
            <w:lang w:val="en-US"/>
            <w:rPrChange w:id="1048" w:author="Richard Wen" w:date="2024-10-29T19:28:00Z" w16du:dateUtc="2024-10-29T23:28:00Z">
              <w:rPr>
                <w:lang w:val="en-US"/>
              </w:rPr>
            </w:rPrChange>
          </w:rPr>
          <w:tab/>
          <w:delText xml:space="preserve">Branion-Calles M, Nelson T, Fuller D, et al. Associations between individual characteristics, availability of bicycle infrastructure, and city-wide safety perceptions of bicycling: A cross-sectional survey of bicyclists in 6 Canadian and U.S. cities. </w:delText>
        </w:r>
        <w:r w:rsidRPr="00094840" w:rsidDel="00094840">
          <w:rPr>
            <w:rFonts w:ascii="Times New Roman" w:hAnsi="Times New Roman" w:cs="Times New Roman"/>
            <w:i/>
            <w:iCs/>
            <w:sz w:val="24"/>
            <w:szCs w:val="24"/>
            <w:lang w:val="en-US"/>
            <w:rPrChange w:id="1049" w:author="Richard Wen" w:date="2024-10-29T19:28:00Z" w16du:dateUtc="2024-10-29T23:28:00Z">
              <w:rPr>
                <w:i/>
                <w:iCs/>
                <w:lang w:val="en-US"/>
              </w:rPr>
            </w:rPrChange>
          </w:rPr>
          <w:delText>Transportation Research Part A: Policy and Practice</w:delText>
        </w:r>
        <w:r w:rsidRPr="00094840" w:rsidDel="00094840">
          <w:rPr>
            <w:rFonts w:ascii="Times New Roman" w:hAnsi="Times New Roman" w:cs="Times New Roman"/>
            <w:sz w:val="24"/>
            <w:szCs w:val="24"/>
            <w:lang w:val="en-US"/>
            <w:rPrChange w:id="1050" w:author="Richard Wen" w:date="2024-10-29T19:28:00Z" w16du:dateUtc="2024-10-29T23:28:00Z">
              <w:rPr>
                <w:lang w:val="en-US"/>
              </w:rPr>
            </w:rPrChange>
          </w:rPr>
          <w:delText xml:space="preserve">. 2019;123:229–239. </w:delText>
        </w:r>
      </w:del>
    </w:p>
    <w:p w14:paraId="12B90C35" w14:textId="25903F67" w:rsidR="00DD4C71" w:rsidRPr="00094840" w:rsidDel="00094840" w:rsidRDefault="00DD4C71" w:rsidP="00094840">
      <w:pPr>
        <w:pStyle w:val="Bibliography"/>
        <w:rPr>
          <w:del w:id="1051" w:author="Richard Wen" w:date="2024-10-29T19:28:00Z" w16du:dateUtc="2024-10-29T23:28:00Z"/>
          <w:rFonts w:ascii="Times New Roman" w:hAnsi="Times New Roman" w:cs="Times New Roman"/>
          <w:sz w:val="24"/>
          <w:szCs w:val="24"/>
          <w:lang w:val="en-US"/>
          <w:rPrChange w:id="1052" w:author="Richard Wen" w:date="2024-10-29T19:28:00Z" w16du:dateUtc="2024-10-29T23:28:00Z">
            <w:rPr>
              <w:del w:id="1053" w:author="Richard Wen" w:date="2024-10-29T19:28:00Z" w16du:dateUtc="2024-10-29T23:28:00Z"/>
              <w:lang w:val="en-US"/>
            </w:rPr>
          </w:rPrChange>
        </w:rPr>
        <w:pPrChange w:id="1054" w:author="Richard Wen" w:date="2024-10-29T19:28:00Z" w16du:dateUtc="2024-10-29T23:28:00Z">
          <w:pPr>
            <w:pStyle w:val="Bibliography"/>
          </w:pPr>
        </w:pPrChange>
      </w:pPr>
      <w:del w:id="1055" w:author="Richard Wen" w:date="2024-10-29T19:28:00Z" w16du:dateUtc="2024-10-29T23:28:00Z">
        <w:r w:rsidRPr="00094840" w:rsidDel="00094840">
          <w:rPr>
            <w:rFonts w:ascii="Times New Roman" w:hAnsi="Times New Roman" w:cs="Times New Roman"/>
            <w:sz w:val="24"/>
            <w:szCs w:val="24"/>
            <w:lang w:val="en-US"/>
            <w:rPrChange w:id="1056" w:author="Richard Wen" w:date="2024-10-29T19:28:00Z" w16du:dateUtc="2024-10-29T23:28:00Z">
              <w:rPr>
                <w:lang w:val="en-US"/>
              </w:rPr>
            </w:rPrChange>
          </w:rPr>
          <w:delText xml:space="preserve">35. </w:delText>
        </w:r>
        <w:r w:rsidRPr="00094840" w:rsidDel="00094840">
          <w:rPr>
            <w:rFonts w:ascii="Times New Roman" w:hAnsi="Times New Roman" w:cs="Times New Roman"/>
            <w:sz w:val="24"/>
            <w:szCs w:val="24"/>
            <w:lang w:val="en-US"/>
            <w:rPrChange w:id="1057" w:author="Richard Wen" w:date="2024-10-29T19:28:00Z" w16du:dateUtc="2024-10-29T23:28:00Z">
              <w:rPr>
                <w:lang w:val="en-US"/>
              </w:rPr>
            </w:rPrChange>
          </w:rPr>
          <w:tab/>
          <w:delText xml:space="preserve">Berghoefer FL, Vollrath M. Prefer what you like? Evaluation and preference of cycling infrastructures in a bicycle simulator. </w:delText>
        </w:r>
        <w:r w:rsidRPr="00094840" w:rsidDel="00094840">
          <w:rPr>
            <w:rFonts w:ascii="Times New Roman" w:hAnsi="Times New Roman" w:cs="Times New Roman"/>
            <w:i/>
            <w:iCs/>
            <w:sz w:val="24"/>
            <w:szCs w:val="24"/>
            <w:lang w:val="en-US"/>
            <w:rPrChange w:id="1058" w:author="Richard Wen" w:date="2024-10-29T19:28:00Z" w16du:dateUtc="2024-10-29T23:28:00Z">
              <w:rPr>
                <w:i/>
                <w:iCs/>
                <w:lang w:val="en-US"/>
              </w:rPr>
            </w:rPrChange>
          </w:rPr>
          <w:delText>Journal of Safety Research</w:delText>
        </w:r>
        <w:r w:rsidRPr="00094840" w:rsidDel="00094840">
          <w:rPr>
            <w:rFonts w:ascii="Times New Roman" w:hAnsi="Times New Roman" w:cs="Times New Roman"/>
            <w:sz w:val="24"/>
            <w:szCs w:val="24"/>
            <w:lang w:val="en-US"/>
            <w:rPrChange w:id="1059" w:author="Richard Wen" w:date="2024-10-29T19:28:00Z" w16du:dateUtc="2024-10-29T23:28:00Z">
              <w:rPr>
                <w:lang w:val="en-US"/>
              </w:rPr>
            </w:rPrChange>
          </w:rPr>
          <w:delText xml:space="preserve">. 2023;87:157–167. </w:delText>
        </w:r>
      </w:del>
    </w:p>
    <w:p w14:paraId="601619FB" w14:textId="51EF7D76" w:rsidR="00DD4C71" w:rsidRPr="00094840" w:rsidDel="00094840" w:rsidRDefault="00DD4C71" w:rsidP="00094840">
      <w:pPr>
        <w:pStyle w:val="Bibliography"/>
        <w:rPr>
          <w:del w:id="1060" w:author="Richard Wen" w:date="2024-10-29T19:28:00Z" w16du:dateUtc="2024-10-29T23:28:00Z"/>
          <w:rFonts w:ascii="Times New Roman" w:hAnsi="Times New Roman" w:cs="Times New Roman"/>
          <w:sz w:val="24"/>
          <w:szCs w:val="24"/>
          <w:lang w:val="en-US"/>
          <w:rPrChange w:id="1061" w:author="Richard Wen" w:date="2024-10-29T19:28:00Z" w16du:dateUtc="2024-10-29T23:28:00Z">
            <w:rPr>
              <w:del w:id="1062" w:author="Richard Wen" w:date="2024-10-29T19:28:00Z" w16du:dateUtc="2024-10-29T23:28:00Z"/>
              <w:lang w:val="en-US"/>
            </w:rPr>
          </w:rPrChange>
        </w:rPr>
        <w:pPrChange w:id="1063" w:author="Richard Wen" w:date="2024-10-29T19:28:00Z" w16du:dateUtc="2024-10-29T23:28:00Z">
          <w:pPr>
            <w:pStyle w:val="Bibliography"/>
          </w:pPr>
        </w:pPrChange>
      </w:pPr>
      <w:del w:id="1064" w:author="Richard Wen" w:date="2024-10-29T19:28:00Z" w16du:dateUtc="2024-10-29T23:28:00Z">
        <w:r w:rsidRPr="00094840" w:rsidDel="00094840">
          <w:rPr>
            <w:rFonts w:ascii="Times New Roman" w:hAnsi="Times New Roman" w:cs="Times New Roman"/>
            <w:sz w:val="24"/>
            <w:szCs w:val="24"/>
            <w:lang w:val="en-US"/>
            <w:rPrChange w:id="1065" w:author="Richard Wen" w:date="2024-10-29T19:28:00Z" w16du:dateUtc="2024-10-29T23:28:00Z">
              <w:rPr>
                <w:lang w:val="en-US"/>
              </w:rPr>
            </w:rPrChange>
          </w:rPr>
          <w:delText xml:space="preserve">36. </w:delText>
        </w:r>
        <w:r w:rsidRPr="00094840" w:rsidDel="00094840">
          <w:rPr>
            <w:rFonts w:ascii="Times New Roman" w:hAnsi="Times New Roman" w:cs="Times New Roman"/>
            <w:sz w:val="24"/>
            <w:szCs w:val="24"/>
            <w:lang w:val="en-US"/>
            <w:rPrChange w:id="1066" w:author="Richard Wen" w:date="2024-10-29T19:28:00Z" w16du:dateUtc="2024-10-29T23:28:00Z">
              <w:rPr>
                <w:lang w:val="en-US"/>
              </w:rPr>
            </w:rPrChange>
          </w:rPr>
          <w:tab/>
          <w:delText xml:space="preserve">Assunçao-Denis M-È, Tomalty R. Increasing cycling for transportation in Canadian communities: understanding what works. </w:delText>
        </w:r>
        <w:r w:rsidRPr="00094840" w:rsidDel="00094840">
          <w:rPr>
            <w:rFonts w:ascii="Times New Roman" w:hAnsi="Times New Roman" w:cs="Times New Roman"/>
            <w:i/>
            <w:iCs/>
            <w:sz w:val="24"/>
            <w:szCs w:val="24"/>
            <w:lang w:val="en-US"/>
            <w:rPrChange w:id="1067" w:author="Richard Wen" w:date="2024-10-29T19:28:00Z" w16du:dateUtc="2024-10-29T23:28:00Z">
              <w:rPr>
                <w:i/>
                <w:iCs/>
                <w:lang w:val="en-US"/>
              </w:rPr>
            </w:rPrChange>
          </w:rPr>
          <w:delText>Transportation Research Part A: Policy and Practice</w:delText>
        </w:r>
        <w:r w:rsidRPr="00094840" w:rsidDel="00094840">
          <w:rPr>
            <w:rFonts w:ascii="Times New Roman" w:hAnsi="Times New Roman" w:cs="Times New Roman"/>
            <w:sz w:val="24"/>
            <w:szCs w:val="24"/>
            <w:lang w:val="en-US"/>
            <w:rPrChange w:id="1068" w:author="Richard Wen" w:date="2024-10-29T19:28:00Z" w16du:dateUtc="2024-10-29T23:28:00Z">
              <w:rPr>
                <w:lang w:val="en-US"/>
              </w:rPr>
            </w:rPrChange>
          </w:rPr>
          <w:delText xml:space="preserve">. 2019;123:288–304. </w:delText>
        </w:r>
      </w:del>
    </w:p>
    <w:p w14:paraId="4AEF8C06" w14:textId="737349EE" w:rsidR="00DD4C71" w:rsidRPr="00094840" w:rsidDel="00094840" w:rsidRDefault="00DD4C71" w:rsidP="00094840">
      <w:pPr>
        <w:pStyle w:val="Bibliography"/>
        <w:rPr>
          <w:del w:id="1069" w:author="Richard Wen" w:date="2024-10-29T19:28:00Z" w16du:dateUtc="2024-10-29T23:28:00Z"/>
          <w:rFonts w:ascii="Times New Roman" w:hAnsi="Times New Roman" w:cs="Times New Roman"/>
          <w:sz w:val="24"/>
          <w:szCs w:val="24"/>
          <w:lang w:val="en-US"/>
          <w:rPrChange w:id="1070" w:author="Richard Wen" w:date="2024-10-29T19:28:00Z" w16du:dateUtc="2024-10-29T23:28:00Z">
            <w:rPr>
              <w:del w:id="1071" w:author="Richard Wen" w:date="2024-10-29T19:28:00Z" w16du:dateUtc="2024-10-29T23:28:00Z"/>
              <w:lang w:val="en-US"/>
            </w:rPr>
          </w:rPrChange>
        </w:rPr>
        <w:pPrChange w:id="1072" w:author="Richard Wen" w:date="2024-10-29T19:28:00Z" w16du:dateUtc="2024-10-29T23:28:00Z">
          <w:pPr>
            <w:pStyle w:val="Bibliography"/>
          </w:pPr>
        </w:pPrChange>
      </w:pPr>
      <w:del w:id="1073" w:author="Richard Wen" w:date="2024-10-29T19:28:00Z" w16du:dateUtc="2024-10-29T23:28:00Z">
        <w:r w:rsidRPr="00094840" w:rsidDel="00094840">
          <w:rPr>
            <w:rFonts w:ascii="Times New Roman" w:hAnsi="Times New Roman" w:cs="Times New Roman"/>
            <w:sz w:val="24"/>
            <w:szCs w:val="24"/>
            <w:lang w:val="en-US"/>
            <w:rPrChange w:id="1074" w:author="Richard Wen" w:date="2024-10-29T19:28:00Z" w16du:dateUtc="2024-10-29T23:28:00Z">
              <w:rPr>
                <w:lang w:val="en-US"/>
              </w:rPr>
            </w:rPrChange>
          </w:rPr>
          <w:delText xml:space="preserve">37. </w:delText>
        </w:r>
        <w:r w:rsidRPr="00094840" w:rsidDel="00094840">
          <w:rPr>
            <w:rFonts w:ascii="Times New Roman" w:hAnsi="Times New Roman" w:cs="Times New Roman"/>
            <w:sz w:val="24"/>
            <w:szCs w:val="24"/>
            <w:lang w:val="en-US"/>
            <w:rPrChange w:id="1075" w:author="Richard Wen" w:date="2024-10-29T19:28:00Z" w16du:dateUtc="2024-10-29T23:28:00Z">
              <w:rPr>
                <w:lang w:val="en-US"/>
              </w:rPr>
            </w:rPrChange>
          </w:rPr>
          <w:tab/>
          <w:delText xml:space="preserve">Orvin MM, Fatmi MR, Chowdhury S. Taking another look at cycling demand modeling: A comparison between two cities in Canada and New Zealand. </w:delText>
        </w:r>
        <w:r w:rsidRPr="00094840" w:rsidDel="00094840">
          <w:rPr>
            <w:rFonts w:ascii="Times New Roman" w:hAnsi="Times New Roman" w:cs="Times New Roman"/>
            <w:i/>
            <w:iCs/>
            <w:sz w:val="24"/>
            <w:szCs w:val="24"/>
            <w:lang w:val="en-US"/>
            <w:rPrChange w:id="1076" w:author="Richard Wen" w:date="2024-10-29T19:28:00Z" w16du:dateUtc="2024-10-29T23:28:00Z">
              <w:rPr>
                <w:i/>
                <w:iCs/>
                <w:lang w:val="en-US"/>
              </w:rPr>
            </w:rPrChange>
          </w:rPr>
          <w:delText>Journal of Transport Geography</w:delText>
        </w:r>
        <w:r w:rsidRPr="00094840" w:rsidDel="00094840">
          <w:rPr>
            <w:rFonts w:ascii="Times New Roman" w:hAnsi="Times New Roman" w:cs="Times New Roman"/>
            <w:sz w:val="24"/>
            <w:szCs w:val="24"/>
            <w:lang w:val="en-US"/>
            <w:rPrChange w:id="1077" w:author="Richard Wen" w:date="2024-10-29T19:28:00Z" w16du:dateUtc="2024-10-29T23:28:00Z">
              <w:rPr>
                <w:lang w:val="en-US"/>
              </w:rPr>
            </w:rPrChange>
          </w:rPr>
          <w:delText xml:space="preserve">. 2021;97:103220. </w:delText>
        </w:r>
      </w:del>
    </w:p>
    <w:p w14:paraId="62DB93DA" w14:textId="0054266E" w:rsidR="00DD4C71" w:rsidRPr="00094840" w:rsidDel="00094840" w:rsidRDefault="00DD4C71" w:rsidP="00094840">
      <w:pPr>
        <w:pStyle w:val="Bibliography"/>
        <w:rPr>
          <w:del w:id="1078" w:author="Richard Wen" w:date="2024-10-29T19:28:00Z" w16du:dateUtc="2024-10-29T23:28:00Z"/>
          <w:rFonts w:ascii="Times New Roman" w:hAnsi="Times New Roman" w:cs="Times New Roman"/>
          <w:sz w:val="24"/>
          <w:szCs w:val="24"/>
          <w:lang w:val="en-US"/>
          <w:rPrChange w:id="1079" w:author="Richard Wen" w:date="2024-10-29T19:28:00Z" w16du:dateUtc="2024-10-29T23:28:00Z">
            <w:rPr>
              <w:del w:id="1080" w:author="Richard Wen" w:date="2024-10-29T19:28:00Z" w16du:dateUtc="2024-10-29T23:28:00Z"/>
              <w:lang w:val="en-US"/>
            </w:rPr>
          </w:rPrChange>
        </w:rPr>
        <w:pPrChange w:id="1081" w:author="Richard Wen" w:date="2024-10-29T19:28:00Z" w16du:dateUtc="2024-10-29T23:28:00Z">
          <w:pPr>
            <w:pStyle w:val="Bibliography"/>
          </w:pPr>
        </w:pPrChange>
      </w:pPr>
      <w:del w:id="1082" w:author="Richard Wen" w:date="2024-10-29T19:28:00Z" w16du:dateUtc="2024-10-29T23:28:00Z">
        <w:r w:rsidRPr="00094840" w:rsidDel="00094840">
          <w:rPr>
            <w:rFonts w:ascii="Times New Roman" w:hAnsi="Times New Roman" w:cs="Times New Roman"/>
            <w:sz w:val="24"/>
            <w:szCs w:val="24"/>
            <w:lang w:val="en-US"/>
            <w:rPrChange w:id="1083" w:author="Richard Wen" w:date="2024-10-29T19:28:00Z" w16du:dateUtc="2024-10-29T23:28:00Z">
              <w:rPr>
                <w:lang w:val="en-US"/>
              </w:rPr>
            </w:rPrChange>
          </w:rPr>
          <w:delText xml:space="preserve">38. </w:delText>
        </w:r>
        <w:r w:rsidRPr="00094840" w:rsidDel="00094840">
          <w:rPr>
            <w:rFonts w:ascii="Times New Roman" w:hAnsi="Times New Roman" w:cs="Times New Roman"/>
            <w:sz w:val="24"/>
            <w:szCs w:val="24"/>
            <w:lang w:val="en-US"/>
            <w:rPrChange w:id="1084" w:author="Richard Wen" w:date="2024-10-29T19:28:00Z" w16du:dateUtc="2024-10-29T23:28:00Z">
              <w:rPr>
                <w:lang w:val="en-US"/>
              </w:rPr>
            </w:rPrChange>
          </w:rPr>
          <w:tab/>
          <w:delText xml:space="preserve">City of Toronto. Cycling network. </w:delText>
        </w:r>
        <w:r w:rsidRPr="00094840" w:rsidDel="00094840">
          <w:rPr>
            <w:rFonts w:ascii="Times New Roman" w:hAnsi="Times New Roman" w:cs="Times New Roman"/>
            <w:i/>
            <w:iCs/>
            <w:sz w:val="24"/>
            <w:szCs w:val="24"/>
            <w:lang w:val="en-US"/>
            <w:rPrChange w:id="1085" w:author="Richard Wen" w:date="2024-10-29T19:28:00Z" w16du:dateUtc="2024-10-29T23:28:00Z">
              <w:rPr>
                <w:i/>
                <w:iCs/>
                <w:lang w:val="en-US"/>
              </w:rPr>
            </w:rPrChange>
          </w:rPr>
          <w:delText>Open Data Portal</w:delText>
        </w:r>
        <w:r w:rsidRPr="00094840" w:rsidDel="00094840">
          <w:rPr>
            <w:rFonts w:ascii="Times New Roman" w:hAnsi="Times New Roman" w:cs="Times New Roman"/>
            <w:sz w:val="24"/>
            <w:szCs w:val="24"/>
            <w:lang w:val="en-US"/>
            <w:rPrChange w:id="1086" w:author="Richard Wen" w:date="2024-10-29T19:28:00Z" w16du:dateUtc="2024-10-29T23:28:00Z">
              <w:rPr>
                <w:lang w:val="en-US"/>
              </w:rPr>
            </w:rPrChange>
          </w:rPr>
          <w:delText>. 2023;(https://open.toronto.ca/dataset/). (Accessed January 1, 2023)</w:delText>
        </w:r>
      </w:del>
    </w:p>
    <w:p w14:paraId="1CC3EB96" w14:textId="55B54A8A" w:rsidR="00DD4C71" w:rsidRPr="00094840" w:rsidDel="00094840" w:rsidRDefault="00DD4C71" w:rsidP="00094840">
      <w:pPr>
        <w:pStyle w:val="Bibliography"/>
        <w:rPr>
          <w:del w:id="1087" w:author="Richard Wen" w:date="2024-10-29T19:28:00Z" w16du:dateUtc="2024-10-29T23:28:00Z"/>
          <w:rFonts w:ascii="Times New Roman" w:hAnsi="Times New Roman" w:cs="Times New Roman"/>
          <w:sz w:val="24"/>
          <w:szCs w:val="24"/>
          <w:lang w:val="en-US"/>
          <w:rPrChange w:id="1088" w:author="Richard Wen" w:date="2024-10-29T19:28:00Z" w16du:dateUtc="2024-10-29T23:28:00Z">
            <w:rPr>
              <w:del w:id="1089" w:author="Richard Wen" w:date="2024-10-29T19:28:00Z" w16du:dateUtc="2024-10-29T23:28:00Z"/>
              <w:lang w:val="en-US"/>
            </w:rPr>
          </w:rPrChange>
        </w:rPr>
        <w:pPrChange w:id="1090" w:author="Richard Wen" w:date="2024-10-29T19:28:00Z" w16du:dateUtc="2024-10-29T23:28:00Z">
          <w:pPr>
            <w:pStyle w:val="Bibliography"/>
          </w:pPr>
        </w:pPrChange>
      </w:pPr>
      <w:del w:id="1091" w:author="Richard Wen" w:date="2024-10-29T19:28:00Z" w16du:dateUtc="2024-10-29T23:28:00Z">
        <w:r w:rsidRPr="00094840" w:rsidDel="00094840">
          <w:rPr>
            <w:rFonts w:ascii="Times New Roman" w:hAnsi="Times New Roman" w:cs="Times New Roman"/>
            <w:sz w:val="24"/>
            <w:szCs w:val="24"/>
            <w:lang w:val="en-US"/>
            <w:rPrChange w:id="1092" w:author="Richard Wen" w:date="2024-10-29T19:28:00Z" w16du:dateUtc="2024-10-29T23:28:00Z">
              <w:rPr>
                <w:lang w:val="en-US"/>
              </w:rPr>
            </w:rPrChange>
          </w:rPr>
          <w:delText xml:space="preserve">39. </w:delText>
        </w:r>
        <w:r w:rsidRPr="00094840" w:rsidDel="00094840">
          <w:rPr>
            <w:rFonts w:ascii="Times New Roman" w:hAnsi="Times New Roman" w:cs="Times New Roman"/>
            <w:sz w:val="24"/>
            <w:szCs w:val="24"/>
            <w:lang w:val="en-US"/>
            <w:rPrChange w:id="1093" w:author="Richard Wen" w:date="2024-10-29T19:28:00Z" w16du:dateUtc="2024-10-29T23:28:00Z">
              <w:rPr>
                <w:lang w:val="en-US"/>
              </w:rPr>
            </w:rPrChange>
          </w:rPr>
          <w:tab/>
          <w:delText xml:space="preserve">City of Vancouver. Bikeways. </w:delText>
        </w:r>
        <w:r w:rsidRPr="00094840" w:rsidDel="00094840">
          <w:rPr>
            <w:rFonts w:ascii="Times New Roman" w:hAnsi="Times New Roman" w:cs="Times New Roman"/>
            <w:i/>
            <w:iCs/>
            <w:sz w:val="24"/>
            <w:szCs w:val="24"/>
            <w:lang w:val="en-US"/>
            <w:rPrChange w:id="1094" w:author="Richard Wen" w:date="2024-10-29T19:28:00Z" w16du:dateUtc="2024-10-29T23:28:00Z">
              <w:rPr>
                <w:i/>
                <w:iCs/>
                <w:lang w:val="en-US"/>
              </w:rPr>
            </w:rPrChange>
          </w:rPr>
          <w:delText>Open Data Portal</w:delText>
        </w:r>
        <w:r w:rsidRPr="00094840" w:rsidDel="00094840">
          <w:rPr>
            <w:rFonts w:ascii="Times New Roman" w:hAnsi="Times New Roman" w:cs="Times New Roman"/>
            <w:sz w:val="24"/>
            <w:szCs w:val="24"/>
            <w:lang w:val="en-US"/>
            <w:rPrChange w:id="1095" w:author="Richard Wen" w:date="2024-10-29T19:28:00Z" w16du:dateUtc="2024-10-29T23:28:00Z">
              <w:rPr>
                <w:lang w:val="en-US"/>
              </w:rPr>
            </w:rPrChange>
          </w:rPr>
          <w:delText>. 2023;(https://opendata.vancouver.ca/explore/dataset/bikeways/information). (Accessed January 1, 2023)</w:delText>
        </w:r>
      </w:del>
    </w:p>
    <w:p w14:paraId="2331A7B8" w14:textId="4B7FD40D" w:rsidR="00DD4C71" w:rsidRPr="00094840" w:rsidDel="00094840" w:rsidRDefault="00DD4C71" w:rsidP="00094840">
      <w:pPr>
        <w:pStyle w:val="Bibliography"/>
        <w:rPr>
          <w:del w:id="1096" w:author="Richard Wen" w:date="2024-10-29T19:28:00Z" w16du:dateUtc="2024-10-29T23:28:00Z"/>
          <w:rFonts w:ascii="Times New Roman" w:hAnsi="Times New Roman" w:cs="Times New Roman"/>
          <w:sz w:val="24"/>
          <w:szCs w:val="24"/>
          <w:lang w:val="en-US"/>
          <w:rPrChange w:id="1097" w:author="Richard Wen" w:date="2024-10-29T19:28:00Z" w16du:dateUtc="2024-10-29T23:28:00Z">
            <w:rPr>
              <w:del w:id="1098" w:author="Richard Wen" w:date="2024-10-29T19:28:00Z" w16du:dateUtc="2024-10-29T23:28:00Z"/>
              <w:lang w:val="en-US"/>
            </w:rPr>
          </w:rPrChange>
        </w:rPr>
        <w:pPrChange w:id="1099" w:author="Richard Wen" w:date="2024-10-29T19:28:00Z" w16du:dateUtc="2024-10-29T23:28:00Z">
          <w:pPr>
            <w:pStyle w:val="Bibliography"/>
          </w:pPr>
        </w:pPrChange>
      </w:pPr>
      <w:del w:id="1100" w:author="Richard Wen" w:date="2024-10-29T19:28:00Z" w16du:dateUtc="2024-10-29T23:28:00Z">
        <w:r w:rsidRPr="00094840" w:rsidDel="00094840">
          <w:rPr>
            <w:rFonts w:ascii="Times New Roman" w:hAnsi="Times New Roman" w:cs="Times New Roman"/>
            <w:sz w:val="24"/>
            <w:szCs w:val="24"/>
            <w:lang w:val="en-US"/>
            <w:rPrChange w:id="1101" w:author="Richard Wen" w:date="2024-10-29T19:28:00Z" w16du:dateUtc="2024-10-29T23:28:00Z">
              <w:rPr>
                <w:lang w:val="en-US"/>
              </w:rPr>
            </w:rPrChange>
          </w:rPr>
          <w:delText xml:space="preserve">40. </w:delText>
        </w:r>
        <w:r w:rsidRPr="00094840" w:rsidDel="00094840">
          <w:rPr>
            <w:rFonts w:ascii="Times New Roman" w:hAnsi="Times New Roman" w:cs="Times New Roman"/>
            <w:sz w:val="24"/>
            <w:szCs w:val="24"/>
            <w:lang w:val="en-US"/>
            <w:rPrChange w:id="1102" w:author="Richard Wen" w:date="2024-10-29T19:28:00Z" w16du:dateUtc="2024-10-29T23:28:00Z">
              <w:rPr>
                <w:lang w:val="en-US"/>
              </w:rPr>
            </w:rPrChange>
          </w:rPr>
          <w:tab/>
          <w:delText xml:space="preserve">City of Calgary. Calgary bikeways. </w:delText>
        </w:r>
        <w:r w:rsidRPr="00094840" w:rsidDel="00094840">
          <w:rPr>
            <w:rFonts w:ascii="Times New Roman" w:hAnsi="Times New Roman" w:cs="Times New Roman"/>
            <w:i/>
            <w:iCs/>
            <w:sz w:val="24"/>
            <w:szCs w:val="24"/>
            <w:lang w:val="en-US"/>
            <w:rPrChange w:id="1103" w:author="Richard Wen" w:date="2024-10-29T19:28:00Z" w16du:dateUtc="2024-10-29T23:28:00Z">
              <w:rPr>
                <w:i/>
                <w:iCs/>
                <w:lang w:val="en-US"/>
              </w:rPr>
            </w:rPrChange>
          </w:rPr>
          <w:delText>Open Data Portal</w:delText>
        </w:r>
        <w:r w:rsidRPr="00094840" w:rsidDel="00094840">
          <w:rPr>
            <w:rFonts w:ascii="Times New Roman" w:hAnsi="Times New Roman" w:cs="Times New Roman"/>
            <w:sz w:val="24"/>
            <w:szCs w:val="24"/>
            <w:lang w:val="en-US"/>
            <w:rPrChange w:id="1104" w:author="Richard Wen" w:date="2024-10-29T19:28:00Z" w16du:dateUtc="2024-10-29T23:28:00Z">
              <w:rPr>
                <w:lang w:val="en-US"/>
              </w:rPr>
            </w:rPrChange>
          </w:rPr>
          <w:delText>. 2023;(https://data.calgary.ca/Transportation-Transit/Calgary-Bikeways/jjqk-9b73). (Accessed January 1, 2023)</w:delText>
        </w:r>
      </w:del>
    </w:p>
    <w:p w14:paraId="42FC0999" w14:textId="3586B53F" w:rsidR="00DD4C71" w:rsidRPr="00094840" w:rsidDel="00094840" w:rsidRDefault="00DD4C71" w:rsidP="00094840">
      <w:pPr>
        <w:pStyle w:val="Bibliography"/>
        <w:rPr>
          <w:del w:id="1105" w:author="Richard Wen" w:date="2024-10-29T19:28:00Z" w16du:dateUtc="2024-10-29T23:28:00Z"/>
          <w:rFonts w:ascii="Times New Roman" w:hAnsi="Times New Roman" w:cs="Times New Roman"/>
          <w:sz w:val="24"/>
          <w:szCs w:val="24"/>
          <w:lang w:val="en-US"/>
          <w:rPrChange w:id="1106" w:author="Richard Wen" w:date="2024-10-29T19:28:00Z" w16du:dateUtc="2024-10-29T23:28:00Z">
            <w:rPr>
              <w:del w:id="1107" w:author="Richard Wen" w:date="2024-10-29T19:28:00Z" w16du:dateUtc="2024-10-29T23:28:00Z"/>
              <w:lang w:val="en-US"/>
            </w:rPr>
          </w:rPrChange>
        </w:rPr>
        <w:pPrChange w:id="1108" w:author="Richard Wen" w:date="2024-10-29T19:28:00Z" w16du:dateUtc="2024-10-29T23:28:00Z">
          <w:pPr>
            <w:pStyle w:val="Bibliography"/>
          </w:pPr>
        </w:pPrChange>
      </w:pPr>
      <w:del w:id="1109" w:author="Richard Wen" w:date="2024-10-29T19:28:00Z" w16du:dateUtc="2024-10-29T23:28:00Z">
        <w:r w:rsidRPr="00094840" w:rsidDel="00094840">
          <w:rPr>
            <w:rFonts w:ascii="Times New Roman" w:hAnsi="Times New Roman" w:cs="Times New Roman"/>
            <w:sz w:val="24"/>
            <w:szCs w:val="24"/>
            <w:lang w:val="en-US"/>
            <w:rPrChange w:id="1110" w:author="Richard Wen" w:date="2024-10-29T19:28:00Z" w16du:dateUtc="2024-10-29T23:28:00Z">
              <w:rPr>
                <w:lang w:val="en-US"/>
              </w:rPr>
            </w:rPrChange>
          </w:rPr>
          <w:delText xml:space="preserve">41. </w:delText>
        </w:r>
        <w:r w:rsidRPr="00094840" w:rsidDel="00094840">
          <w:rPr>
            <w:rFonts w:ascii="Times New Roman" w:hAnsi="Times New Roman" w:cs="Times New Roman"/>
            <w:sz w:val="24"/>
            <w:szCs w:val="24"/>
            <w:lang w:val="en-US"/>
            <w:rPrChange w:id="1111" w:author="Richard Wen" w:date="2024-10-29T19:28:00Z" w16du:dateUtc="2024-10-29T23:28:00Z">
              <w:rPr>
                <w:lang w:val="en-US"/>
              </w:rPr>
            </w:rPrChange>
          </w:rPr>
          <w:tab/>
          <w:delText xml:space="preserve">Nolan J, Sinclair J, Savage J. Are bicycle lanes effective? The relationship between passing distance and road characteristics. </w:delText>
        </w:r>
        <w:r w:rsidRPr="00094840" w:rsidDel="00094840">
          <w:rPr>
            <w:rFonts w:ascii="Times New Roman" w:hAnsi="Times New Roman" w:cs="Times New Roman"/>
            <w:i/>
            <w:iCs/>
            <w:sz w:val="24"/>
            <w:szCs w:val="24"/>
            <w:lang w:val="en-US"/>
            <w:rPrChange w:id="1112" w:author="Richard Wen" w:date="2024-10-29T19:28:00Z" w16du:dateUtc="2024-10-29T23:28:00Z">
              <w:rPr>
                <w:i/>
                <w:iCs/>
                <w:lang w:val="en-US"/>
              </w:rPr>
            </w:rPrChange>
          </w:rPr>
          <w:delText>Accident Analysis &amp; Prevention</w:delText>
        </w:r>
        <w:r w:rsidRPr="00094840" w:rsidDel="00094840">
          <w:rPr>
            <w:rFonts w:ascii="Times New Roman" w:hAnsi="Times New Roman" w:cs="Times New Roman"/>
            <w:sz w:val="24"/>
            <w:szCs w:val="24"/>
            <w:lang w:val="en-US"/>
            <w:rPrChange w:id="1113" w:author="Richard Wen" w:date="2024-10-29T19:28:00Z" w16du:dateUtc="2024-10-29T23:28:00Z">
              <w:rPr>
                <w:lang w:val="en-US"/>
              </w:rPr>
            </w:rPrChange>
          </w:rPr>
          <w:delText xml:space="preserve">. 2021;159:106184. </w:delText>
        </w:r>
      </w:del>
    </w:p>
    <w:p w14:paraId="5A08FE8F" w14:textId="0BE40908" w:rsidR="00DD4C71" w:rsidRPr="00094840" w:rsidDel="00094840" w:rsidRDefault="00DD4C71" w:rsidP="00094840">
      <w:pPr>
        <w:pStyle w:val="Bibliography"/>
        <w:rPr>
          <w:del w:id="1114" w:author="Richard Wen" w:date="2024-10-29T19:28:00Z" w16du:dateUtc="2024-10-29T23:28:00Z"/>
          <w:rFonts w:ascii="Times New Roman" w:hAnsi="Times New Roman" w:cs="Times New Roman"/>
          <w:sz w:val="24"/>
          <w:szCs w:val="24"/>
          <w:lang w:val="en-US"/>
          <w:rPrChange w:id="1115" w:author="Richard Wen" w:date="2024-10-29T19:28:00Z" w16du:dateUtc="2024-10-29T23:28:00Z">
            <w:rPr>
              <w:del w:id="1116" w:author="Richard Wen" w:date="2024-10-29T19:28:00Z" w16du:dateUtc="2024-10-29T23:28:00Z"/>
              <w:lang w:val="en-US"/>
            </w:rPr>
          </w:rPrChange>
        </w:rPr>
        <w:pPrChange w:id="1117" w:author="Richard Wen" w:date="2024-10-29T19:28:00Z" w16du:dateUtc="2024-10-29T23:28:00Z">
          <w:pPr>
            <w:pStyle w:val="Bibliography"/>
          </w:pPr>
        </w:pPrChange>
      </w:pPr>
      <w:del w:id="1118" w:author="Richard Wen" w:date="2024-10-29T19:28:00Z" w16du:dateUtc="2024-10-29T23:28:00Z">
        <w:r w:rsidRPr="00094840" w:rsidDel="00094840">
          <w:rPr>
            <w:rFonts w:ascii="Times New Roman" w:hAnsi="Times New Roman" w:cs="Times New Roman"/>
            <w:sz w:val="24"/>
            <w:szCs w:val="24"/>
            <w:lang w:val="en-US"/>
            <w:rPrChange w:id="1119" w:author="Richard Wen" w:date="2024-10-29T19:28:00Z" w16du:dateUtc="2024-10-29T23:28:00Z">
              <w:rPr>
                <w:lang w:val="en-US"/>
              </w:rPr>
            </w:rPrChange>
          </w:rPr>
          <w:delText xml:space="preserve">42. </w:delText>
        </w:r>
        <w:r w:rsidRPr="00094840" w:rsidDel="00094840">
          <w:rPr>
            <w:rFonts w:ascii="Times New Roman" w:hAnsi="Times New Roman" w:cs="Times New Roman"/>
            <w:sz w:val="24"/>
            <w:szCs w:val="24"/>
            <w:lang w:val="en-US"/>
            <w:rPrChange w:id="1120" w:author="Richard Wen" w:date="2024-10-29T19:28:00Z" w16du:dateUtc="2024-10-29T23:28:00Z">
              <w:rPr>
                <w:lang w:val="en-US"/>
              </w:rPr>
            </w:rPrChange>
          </w:rPr>
          <w:tab/>
          <w:delText>R Core Team. R: a language and environment for statistical computing. 2023;(https://www.r-project.org/). (Accessed September 17, 2024)</w:delText>
        </w:r>
      </w:del>
    </w:p>
    <w:p w14:paraId="261A94D5" w14:textId="463B34E6" w:rsidR="00DD4C71" w:rsidRPr="00094840" w:rsidDel="00094840" w:rsidRDefault="00DD4C71" w:rsidP="00094840">
      <w:pPr>
        <w:pStyle w:val="Bibliography"/>
        <w:rPr>
          <w:del w:id="1121" w:author="Richard Wen" w:date="2024-10-29T19:28:00Z" w16du:dateUtc="2024-10-29T23:28:00Z"/>
          <w:rFonts w:ascii="Times New Roman" w:hAnsi="Times New Roman" w:cs="Times New Roman"/>
          <w:sz w:val="24"/>
          <w:szCs w:val="24"/>
          <w:lang w:val="en-US"/>
          <w:rPrChange w:id="1122" w:author="Richard Wen" w:date="2024-10-29T19:28:00Z" w16du:dateUtc="2024-10-29T23:28:00Z">
            <w:rPr>
              <w:del w:id="1123" w:author="Richard Wen" w:date="2024-10-29T19:28:00Z" w16du:dateUtc="2024-10-29T23:28:00Z"/>
              <w:lang w:val="en-US"/>
            </w:rPr>
          </w:rPrChange>
        </w:rPr>
        <w:pPrChange w:id="1124" w:author="Richard Wen" w:date="2024-10-29T19:28:00Z" w16du:dateUtc="2024-10-29T23:28:00Z">
          <w:pPr>
            <w:pStyle w:val="Bibliography"/>
          </w:pPr>
        </w:pPrChange>
      </w:pPr>
      <w:del w:id="1125" w:author="Richard Wen" w:date="2024-10-29T19:28:00Z" w16du:dateUtc="2024-10-29T23:28:00Z">
        <w:r w:rsidRPr="00094840" w:rsidDel="00094840">
          <w:rPr>
            <w:rFonts w:ascii="Times New Roman" w:hAnsi="Times New Roman" w:cs="Times New Roman"/>
            <w:sz w:val="24"/>
            <w:szCs w:val="24"/>
            <w:lang w:val="en-US"/>
            <w:rPrChange w:id="1126" w:author="Richard Wen" w:date="2024-10-29T19:28:00Z" w16du:dateUtc="2024-10-29T23:28:00Z">
              <w:rPr>
                <w:lang w:val="en-US"/>
              </w:rPr>
            </w:rPrChange>
          </w:rPr>
          <w:delText xml:space="preserve">43. </w:delText>
        </w:r>
        <w:r w:rsidRPr="00094840" w:rsidDel="00094840">
          <w:rPr>
            <w:rFonts w:ascii="Times New Roman" w:hAnsi="Times New Roman" w:cs="Times New Roman"/>
            <w:sz w:val="24"/>
            <w:szCs w:val="24"/>
            <w:lang w:val="en-US"/>
            <w:rPrChange w:id="1127" w:author="Richard Wen" w:date="2024-10-29T19:28:00Z" w16du:dateUtc="2024-10-29T23:28:00Z">
              <w:rPr>
                <w:lang w:val="en-US"/>
              </w:rPr>
            </w:rPrChange>
          </w:rPr>
          <w:tab/>
          <w:delText>Pebesma E, Bivand R, Racine E, et al. sf: simple features for r. 2024;(https://cran.r-project.org/package=sf). (Accessed May 16, 2024)</w:delText>
        </w:r>
      </w:del>
    </w:p>
    <w:p w14:paraId="64CC83E5" w14:textId="6BDB6E43" w:rsidR="00DD4C71" w:rsidRPr="00094840" w:rsidDel="00094840" w:rsidRDefault="00DD4C71" w:rsidP="00094840">
      <w:pPr>
        <w:pStyle w:val="Bibliography"/>
        <w:rPr>
          <w:del w:id="1128" w:author="Richard Wen" w:date="2024-10-29T19:28:00Z" w16du:dateUtc="2024-10-29T23:28:00Z"/>
          <w:rFonts w:ascii="Times New Roman" w:hAnsi="Times New Roman" w:cs="Times New Roman"/>
          <w:sz w:val="24"/>
          <w:szCs w:val="24"/>
          <w:lang w:val="en-US"/>
          <w:rPrChange w:id="1129" w:author="Richard Wen" w:date="2024-10-29T19:28:00Z" w16du:dateUtc="2024-10-29T23:28:00Z">
            <w:rPr>
              <w:del w:id="1130" w:author="Richard Wen" w:date="2024-10-29T19:28:00Z" w16du:dateUtc="2024-10-29T23:28:00Z"/>
              <w:lang w:val="en-US"/>
            </w:rPr>
          </w:rPrChange>
        </w:rPr>
        <w:pPrChange w:id="1131" w:author="Richard Wen" w:date="2024-10-29T19:28:00Z" w16du:dateUtc="2024-10-29T23:28:00Z">
          <w:pPr>
            <w:pStyle w:val="Bibliography"/>
          </w:pPr>
        </w:pPrChange>
      </w:pPr>
      <w:del w:id="1132" w:author="Richard Wen" w:date="2024-10-29T19:28:00Z" w16du:dateUtc="2024-10-29T23:28:00Z">
        <w:r w:rsidRPr="00094840" w:rsidDel="00094840">
          <w:rPr>
            <w:rFonts w:ascii="Times New Roman" w:hAnsi="Times New Roman" w:cs="Times New Roman"/>
            <w:sz w:val="24"/>
            <w:szCs w:val="24"/>
            <w:lang w:val="en-US"/>
            <w:rPrChange w:id="1133" w:author="Richard Wen" w:date="2024-10-29T19:28:00Z" w16du:dateUtc="2024-10-29T23:28:00Z">
              <w:rPr>
                <w:lang w:val="en-US"/>
              </w:rPr>
            </w:rPrChange>
          </w:rPr>
          <w:delText xml:space="preserve">44. </w:delText>
        </w:r>
        <w:r w:rsidRPr="00094840" w:rsidDel="00094840">
          <w:rPr>
            <w:rFonts w:ascii="Times New Roman" w:hAnsi="Times New Roman" w:cs="Times New Roman"/>
            <w:sz w:val="24"/>
            <w:szCs w:val="24"/>
            <w:lang w:val="en-US"/>
            <w:rPrChange w:id="1134" w:author="Richard Wen" w:date="2024-10-29T19:28:00Z" w16du:dateUtc="2024-10-29T23:28:00Z">
              <w:rPr>
                <w:lang w:val="en-US"/>
              </w:rPr>
            </w:rPrChange>
          </w:rPr>
          <w:tab/>
          <w:delText xml:space="preserve">City of Toronto. ActiveTO. </w:delText>
        </w:r>
        <w:r w:rsidRPr="00094840" w:rsidDel="00094840">
          <w:rPr>
            <w:rFonts w:ascii="Times New Roman" w:hAnsi="Times New Roman" w:cs="Times New Roman"/>
            <w:i/>
            <w:iCs/>
            <w:sz w:val="24"/>
            <w:szCs w:val="24"/>
            <w:lang w:val="en-US"/>
            <w:rPrChange w:id="1135" w:author="Richard Wen" w:date="2024-10-29T19:28:00Z" w16du:dateUtc="2024-10-29T23:28:00Z">
              <w:rPr>
                <w:i/>
                <w:iCs/>
                <w:lang w:val="en-US"/>
              </w:rPr>
            </w:rPrChange>
          </w:rPr>
          <w:delText>City of Toronto</w:delText>
        </w:r>
        <w:r w:rsidRPr="00094840" w:rsidDel="00094840">
          <w:rPr>
            <w:rFonts w:ascii="Times New Roman" w:hAnsi="Times New Roman" w:cs="Times New Roman"/>
            <w:sz w:val="24"/>
            <w:szCs w:val="24"/>
            <w:lang w:val="en-US"/>
            <w:rPrChange w:id="1136" w:author="Richard Wen" w:date="2024-10-29T19:28:00Z" w16du:dateUtc="2024-10-29T23:28:00Z">
              <w:rPr>
                <w:lang w:val="en-US"/>
              </w:rPr>
            </w:rPrChange>
          </w:rPr>
          <w:delText>. 2020;(https://www.toronto.ca/explore-enjoy/parks-recreation/activeto/). (Accessed October 28, 2024)</w:delText>
        </w:r>
      </w:del>
    </w:p>
    <w:p w14:paraId="14ECE433" w14:textId="4C0F386E" w:rsidR="00DD4C71" w:rsidRPr="00094840" w:rsidDel="00094840" w:rsidRDefault="00DD4C71" w:rsidP="00094840">
      <w:pPr>
        <w:pStyle w:val="Bibliography"/>
        <w:rPr>
          <w:del w:id="1137" w:author="Richard Wen" w:date="2024-10-29T19:28:00Z" w16du:dateUtc="2024-10-29T23:28:00Z"/>
          <w:rFonts w:ascii="Times New Roman" w:hAnsi="Times New Roman" w:cs="Times New Roman"/>
          <w:sz w:val="24"/>
          <w:szCs w:val="24"/>
          <w:lang w:val="en-US"/>
          <w:rPrChange w:id="1138" w:author="Richard Wen" w:date="2024-10-29T19:28:00Z" w16du:dateUtc="2024-10-29T23:28:00Z">
            <w:rPr>
              <w:del w:id="1139" w:author="Richard Wen" w:date="2024-10-29T19:28:00Z" w16du:dateUtc="2024-10-29T23:28:00Z"/>
              <w:lang w:val="en-US"/>
            </w:rPr>
          </w:rPrChange>
        </w:rPr>
        <w:pPrChange w:id="1140" w:author="Richard Wen" w:date="2024-10-29T19:28:00Z" w16du:dateUtc="2024-10-29T23:28:00Z">
          <w:pPr>
            <w:pStyle w:val="Bibliography"/>
          </w:pPr>
        </w:pPrChange>
      </w:pPr>
      <w:del w:id="1141" w:author="Richard Wen" w:date="2024-10-29T19:28:00Z" w16du:dateUtc="2024-10-29T23:28:00Z">
        <w:r w:rsidRPr="00094840" w:rsidDel="00094840">
          <w:rPr>
            <w:rFonts w:ascii="Times New Roman" w:hAnsi="Times New Roman" w:cs="Times New Roman"/>
            <w:sz w:val="24"/>
            <w:szCs w:val="24"/>
            <w:lang w:val="en-US"/>
            <w:rPrChange w:id="1142" w:author="Richard Wen" w:date="2024-10-29T19:28:00Z" w16du:dateUtc="2024-10-29T23:28:00Z">
              <w:rPr>
                <w:lang w:val="en-US"/>
              </w:rPr>
            </w:rPrChange>
          </w:rPr>
          <w:delText xml:space="preserve">45. </w:delText>
        </w:r>
        <w:r w:rsidRPr="00094840" w:rsidDel="00094840">
          <w:rPr>
            <w:rFonts w:ascii="Times New Roman" w:hAnsi="Times New Roman" w:cs="Times New Roman"/>
            <w:sz w:val="24"/>
            <w:szCs w:val="24"/>
            <w:lang w:val="en-US"/>
            <w:rPrChange w:id="1143" w:author="Richard Wen" w:date="2024-10-29T19:28:00Z" w16du:dateUtc="2024-10-29T23:28:00Z">
              <w:rPr>
                <w:lang w:val="en-US"/>
              </w:rPr>
            </w:rPrChange>
          </w:rPr>
          <w:tab/>
          <w:delText xml:space="preserve">City of Toronto. ActiveTO - expanding the cycling network. </w:delText>
        </w:r>
        <w:r w:rsidRPr="00094840" w:rsidDel="00094840">
          <w:rPr>
            <w:rFonts w:ascii="Times New Roman" w:hAnsi="Times New Roman" w:cs="Times New Roman"/>
            <w:i/>
            <w:iCs/>
            <w:sz w:val="24"/>
            <w:szCs w:val="24"/>
            <w:lang w:val="en-US"/>
            <w:rPrChange w:id="1144" w:author="Richard Wen" w:date="2024-10-29T19:28:00Z" w16du:dateUtc="2024-10-29T23:28:00Z">
              <w:rPr>
                <w:i/>
                <w:iCs/>
                <w:lang w:val="en-US"/>
              </w:rPr>
            </w:rPrChange>
          </w:rPr>
          <w:delText>City of Toronto</w:delText>
        </w:r>
        <w:r w:rsidRPr="00094840" w:rsidDel="00094840">
          <w:rPr>
            <w:rFonts w:ascii="Times New Roman" w:hAnsi="Times New Roman" w:cs="Times New Roman"/>
            <w:sz w:val="24"/>
            <w:szCs w:val="24"/>
            <w:lang w:val="en-US"/>
            <w:rPrChange w:id="1145" w:author="Richard Wen" w:date="2024-10-29T19:28:00Z" w16du:dateUtc="2024-10-29T23:28:00Z">
              <w:rPr>
                <w:lang w:val="en-US"/>
              </w:rPr>
            </w:rPrChange>
          </w:rPr>
          <w:delText>. 2020;(https://www.toronto.ca/explore-enjoy/parks-recreation/activeto/activeto-expanding-the-cycling-network/). (Accessed October 28, 2024)</w:delText>
        </w:r>
      </w:del>
    </w:p>
    <w:p w14:paraId="5EFB439B" w14:textId="1D8523E8" w:rsidR="00DD4C71" w:rsidRPr="00094840" w:rsidDel="00094840" w:rsidRDefault="00DD4C71" w:rsidP="00094840">
      <w:pPr>
        <w:pStyle w:val="Bibliography"/>
        <w:rPr>
          <w:del w:id="1146" w:author="Richard Wen" w:date="2024-10-29T19:28:00Z" w16du:dateUtc="2024-10-29T23:28:00Z"/>
          <w:rFonts w:ascii="Times New Roman" w:hAnsi="Times New Roman" w:cs="Times New Roman"/>
          <w:sz w:val="24"/>
          <w:szCs w:val="24"/>
          <w:lang w:val="en-US"/>
          <w:rPrChange w:id="1147" w:author="Richard Wen" w:date="2024-10-29T19:28:00Z" w16du:dateUtc="2024-10-29T23:28:00Z">
            <w:rPr>
              <w:del w:id="1148" w:author="Richard Wen" w:date="2024-10-29T19:28:00Z" w16du:dateUtc="2024-10-29T23:28:00Z"/>
              <w:lang w:val="en-US"/>
            </w:rPr>
          </w:rPrChange>
        </w:rPr>
        <w:pPrChange w:id="1149" w:author="Richard Wen" w:date="2024-10-29T19:28:00Z" w16du:dateUtc="2024-10-29T23:28:00Z">
          <w:pPr>
            <w:pStyle w:val="Bibliography"/>
          </w:pPr>
        </w:pPrChange>
      </w:pPr>
      <w:del w:id="1150" w:author="Richard Wen" w:date="2024-10-29T19:28:00Z" w16du:dateUtc="2024-10-29T23:28:00Z">
        <w:r w:rsidRPr="00094840" w:rsidDel="00094840">
          <w:rPr>
            <w:rFonts w:ascii="Times New Roman" w:hAnsi="Times New Roman" w:cs="Times New Roman"/>
            <w:sz w:val="24"/>
            <w:szCs w:val="24"/>
            <w:lang w:val="en-US"/>
            <w:rPrChange w:id="1151" w:author="Richard Wen" w:date="2024-10-29T19:28:00Z" w16du:dateUtc="2024-10-29T23:28:00Z">
              <w:rPr>
                <w:lang w:val="en-US"/>
              </w:rPr>
            </w:rPrChange>
          </w:rPr>
          <w:delText xml:space="preserve">46. </w:delText>
        </w:r>
        <w:r w:rsidRPr="00094840" w:rsidDel="00094840">
          <w:rPr>
            <w:rFonts w:ascii="Times New Roman" w:hAnsi="Times New Roman" w:cs="Times New Roman"/>
            <w:sz w:val="24"/>
            <w:szCs w:val="24"/>
            <w:lang w:val="en-US"/>
            <w:rPrChange w:id="1152" w:author="Richard Wen" w:date="2024-10-29T19:28:00Z" w16du:dateUtc="2024-10-29T23:28:00Z">
              <w:rPr>
                <w:lang w:val="en-US"/>
              </w:rPr>
            </w:rPrChange>
          </w:rPr>
          <w:tab/>
          <w:delText xml:space="preserve">Kraus S, Koch N. Provisional COVID-19 infrastructure induces large, rapid increases in cycling. </w:delText>
        </w:r>
        <w:r w:rsidRPr="00094840" w:rsidDel="00094840">
          <w:rPr>
            <w:rFonts w:ascii="Times New Roman" w:hAnsi="Times New Roman" w:cs="Times New Roman"/>
            <w:i/>
            <w:iCs/>
            <w:sz w:val="24"/>
            <w:szCs w:val="24"/>
            <w:lang w:val="en-US"/>
            <w:rPrChange w:id="1153" w:author="Richard Wen" w:date="2024-10-29T19:28:00Z" w16du:dateUtc="2024-10-29T23:28:00Z">
              <w:rPr>
                <w:i/>
                <w:iCs/>
                <w:lang w:val="en-US"/>
              </w:rPr>
            </w:rPrChange>
          </w:rPr>
          <w:delText>Proc. Natl. Acad. Sci. U.S.A.</w:delText>
        </w:r>
        <w:r w:rsidRPr="00094840" w:rsidDel="00094840">
          <w:rPr>
            <w:rFonts w:ascii="Times New Roman" w:hAnsi="Times New Roman" w:cs="Times New Roman"/>
            <w:sz w:val="24"/>
            <w:szCs w:val="24"/>
            <w:lang w:val="en-US"/>
            <w:rPrChange w:id="1154" w:author="Richard Wen" w:date="2024-10-29T19:28:00Z" w16du:dateUtc="2024-10-29T23:28:00Z">
              <w:rPr>
                <w:lang w:val="en-US"/>
              </w:rPr>
            </w:rPrChange>
          </w:rPr>
          <w:delText xml:space="preserve"> 2021;118(15):e2024399118. </w:delText>
        </w:r>
      </w:del>
    </w:p>
    <w:p w14:paraId="685D6B4C" w14:textId="587DB878" w:rsidR="00DD4C71" w:rsidRPr="00094840" w:rsidDel="00094840" w:rsidRDefault="00DD4C71" w:rsidP="00094840">
      <w:pPr>
        <w:pStyle w:val="Bibliography"/>
        <w:rPr>
          <w:del w:id="1155" w:author="Richard Wen" w:date="2024-10-29T19:28:00Z" w16du:dateUtc="2024-10-29T23:28:00Z"/>
          <w:rFonts w:ascii="Times New Roman" w:hAnsi="Times New Roman" w:cs="Times New Roman"/>
          <w:sz w:val="24"/>
          <w:szCs w:val="24"/>
          <w:lang w:val="en-US"/>
          <w:rPrChange w:id="1156" w:author="Richard Wen" w:date="2024-10-29T19:28:00Z" w16du:dateUtc="2024-10-29T23:28:00Z">
            <w:rPr>
              <w:del w:id="1157" w:author="Richard Wen" w:date="2024-10-29T19:28:00Z" w16du:dateUtc="2024-10-29T23:28:00Z"/>
              <w:lang w:val="en-US"/>
            </w:rPr>
          </w:rPrChange>
        </w:rPr>
        <w:pPrChange w:id="1158" w:author="Richard Wen" w:date="2024-10-29T19:28:00Z" w16du:dateUtc="2024-10-29T23:28:00Z">
          <w:pPr>
            <w:pStyle w:val="Bibliography"/>
          </w:pPr>
        </w:pPrChange>
      </w:pPr>
      <w:del w:id="1159" w:author="Richard Wen" w:date="2024-10-29T19:28:00Z" w16du:dateUtc="2024-10-29T23:28:00Z">
        <w:r w:rsidRPr="00094840" w:rsidDel="00094840">
          <w:rPr>
            <w:rFonts w:ascii="Times New Roman" w:hAnsi="Times New Roman" w:cs="Times New Roman"/>
            <w:sz w:val="24"/>
            <w:szCs w:val="24"/>
            <w:lang w:val="en-US"/>
            <w:rPrChange w:id="1160" w:author="Richard Wen" w:date="2024-10-29T19:28:00Z" w16du:dateUtc="2024-10-29T23:28:00Z">
              <w:rPr>
                <w:lang w:val="en-US"/>
              </w:rPr>
            </w:rPrChange>
          </w:rPr>
          <w:delText xml:space="preserve">47. </w:delText>
        </w:r>
        <w:r w:rsidRPr="00094840" w:rsidDel="00094840">
          <w:rPr>
            <w:rFonts w:ascii="Times New Roman" w:hAnsi="Times New Roman" w:cs="Times New Roman"/>
            <w:sz w:val="24"/>
            <w:szCs w:val="24"/>
            <w:lang w:val="en-US"/>
            <w:rPrChange w:id="1161" w:author="Richard Wen" w:date="2024-10-29T19:28:00Z" w16du:dateUtc="2024-10-29T23:28:00Z">
              <w:rPr>
                <w:lang w:val="en-US"/>
              </w:rPr>
            </w:rPrChange>
          </w:rPr>
          <w:tab/>
          <w:delText xml:space="preserve">Sunio V, Mateo-Babiano I. Pandemics as ‘windows of opportunity’: transitioning towards more sustainable and resilient transport systems. </w:delText>
        </w:r>
        <w:r w:rsidRPr="00094840" w:rsidDel="00094840">
          <w:rPr>
            <w:rFonts w:ascii="Times New Roman" w:hAnsi="Times New Roman" w:cs="Times New Roman"/>
            <w:i/>
            <w:iCs/>
            <w:sz w:val="24"/>
            <w:szCs w:val="24"/>
            <w:lang w:val="en-US"/>
            <w:rPrChange w:id="1162" w:author="Richard Wen" w:date="2024-10-29T19:28:00Z" w16du:dateUtc="2024-10-29T23:28:00Z">
              <w:rPr>
                <w:i/>
                <w:iCs/>
                <w:lang w:val="en-US"/>
              </w:rPr>
            </w:rPrChange>
          </w:rPr>
          <w:delText>Transport Policy</w:delText>
        </w:r>
        <w:r w:rsidRPr="00094840" w:rsidDel="00094840">
          <w:rPr>
            <w:rFonts w:ascii="Times New Roman" w:hAnsi="Times New Roman" w:cs="Times New Roman"/>
            <w:sz w:val="24"/>
            <w:szCs w:val="24"/>
            <w:lang w:val="en-US"/>
            <w:rPrChange w:id="1163" w:author="Richard Wen" w:date="2024-10-29T19:28:00Z" w16du:dateUtc="2024-10-29T23:28:00Z">
              <w:rPr>
                <w:lang w:val="en-US"/>
              </w:rPr>
            </w:rPrChange>
          </w:rPr>
          <w:delText xml:space="preserve">. 2022;116:175–187. </w:delText>
        </w:r>
      </w:del>
    </w:p>
    <w:p w14:paraId="62EA2237" w14:textId="41CC2751" w:rsidR="00DD4C71" w:rsidRPr="00094840" w:rsidDel="00094840" w:rsidRDefault="00DD4C71" w:rsidP="00094840">
      <w:pPr>
        <w:pStyle w:val="Bibliography"/>
        <w:rPr>
          <w:del w:id="1164" w:author="Richard Wen" w:date="2024-10-29T19:28:00Z" w16du:dateUtc="2024-10-29T23:28:00Z"/>
          <w:rFonts w:ascii="Times New Roman" w:hAnsi="Times New Roman" w:cs="Times New Roman"/>
          <w:sz w:val="24"/>
          <w:szCs w:val="24"/>
          <w:lang w:val="en-US"/>
          <w:rPrChange w:id="1165" w:author="Richard Wen" w:date="2024-10-29T19:28:00Z" w16du:dateUtc="2024-10-29T23:28:00Z">
            <w:rPr>
              <w:del w:id="1166" w:author="Richard Wen" w:date="2024-10-29T19:28:00Z" w16du:dateUtc="2024-10-29T23:28:00Z"/>
              <w:lang w:val="en-US"/>
            </w:rPr>
          </w:rPrChange>
        </w:rPr>
        <w:pPrChange w:id="1167" w:author="Richard Wen" w:date="2024-10-29T19:28:00Z" w16du:dateUtc="2024-10-29T23:28:00Z">
          <w:pPr>
            <w:pStyle w:val="Bibliography"/>
          </w:pPr>
        </w:pPrChange>
      </w:pPr>
      <w:del w:id="1168" w:author="Richard Wen" w:date="2024-10-29T19:28:00Z" w16du:dateUtc="2024-10-29T23:28:00Z">
        <w:r w:rsidRPr="00094840" w:rsidDel="00094840">
          <w:rPr>
            <w:rFonts w:ascii="Times New Roman" w:hAnsi="Times New Roman" w:cs="Times New Roman"/>
            <w:sz w:val="24"/>
            <w:szCs w:val="24"/>
            <w:lang w:val="en-US"/>
            <w:rPrChange w:id="1169" w:author="Richard Wen" w:date="2024-10-29T19:28:00Z" w16du:dateUtc="2024-10-29T23:28:00Z">
              <w:rPr>
                <w:lang w:val="en-US"/>
              </w:rPr>
            </w:rPrChange>
          </w:rPr>
          <w:delText xml:space="preserve">48. </w:delText>
        </w:r>
        <w:r w:rsidRPr="00094840" w:rsidDel="00094840">
          <w:rPr>
            <w:rFonts w:ascii="Times New Roman" w:hAnsi="Times New Roman" w:cs="Times New Roman"/>
            <w:sz w:val="24"/>
            <w:szCs w:val="24"/>
            <w:lang w:val="en-US"/>
            <w:rPrChange w:id="1170" w:author="Richard Wen" w:date="2024-10-29T19:28:00Z" w16du:dateUtc="2024-10-29T23:28:00Z">
              <w:rPr>
                <w:lang w:val="en-US"/>
              </w:rPr>
            </w:rPrChange>
          </w:rPr>
          <w:tab/>
          <w:delText xml:space="preserve">Rérat P, Haldimann L, Widmer H. Cycling in the era of Covid-19: the effects of the pandemic and pop-up cycle lanes on cycling practices. </w:delText>
        </w:r>
        <w:r w:rsidRPr="00094840" w:rsidDel="00094840">
          <w:rPr>
            <w:rFonts w:ascii="Times New Roman" w:hAnsi="Times New Roman" w:cs="Times New Roman"/>
            <w:i/>
            <w:iCs/>
            <w:sz w:val="24"/>
            <w:szCs w:val="24"/>
            <w:lang w:val="en-US"/>
            <w:rPrChange w:id="1171" w:author="Richard Wen" w:date="2024-10-29T19:28:00Z" w16du:dateUtc="2024-10-29T23:28:00Z">
              <w:rPr>
                <w:i/>
                <w:iCs/>
                <w:lang w:val="en-US"/>
              </w:rPr>
            </w:rPrChange>
          </w:rPr>
          <w:delText>Transportation Research Interdisciplinary Perspectives</w:delText>
        </w:r>
        <w:r w:rsidRPr="00094840" w:rsidDel="00094840">
          <w:rPr>
            <w:rFonts w:ascii="Times New Roman" w:hAnsi="Times New Roman" w:cs="Times New Roman"/>
            <w:sz w:val="24"/>
            <w:szCs w:val="24"/>
            <w:lang w:val="en-US"/>
            <w:rPrChange w:id="1172" w:author="Richard Wen" w:date="2024-10-29T19:28:00Z" w16du:dateUtc="2024-10-29T23:28:00Z">
              <w:rPr>
                <w:lang w:val="en-US"/>
              </w:rPr>
            </w:rPrChange>
          </w:rPr>
          <w:delText xml:space="preserve">. 2022;15:100677. </w:delText>
        </w:r>
      </w:del>
    </w:p>
    <w:p w14:paraId="4B2F8F7E" w14:textId="2A2519A0" w:rsidR="00DD4C71" w:rsidRPr="00094840" w:rsidDel="00094840" w:rsidRDefault="00DD4C71" w:rsidP="00094840">
      <w:pPr>
        <w:pStyle w:val="Bibliography"/>
        <w:rPr>
          <w:del w:id="1173" w:author="Richard Wen" w:date="2024-10-29T19:28:00Z" w16du:dateUtc="2024-10-29T23:28:00Z"/>
          <w:rFonts w:ascii="Times New Roman" w:hAnsi="Times New Roman" w:cs="Times New Roman"/>
          <w:sz w:val="24"/>
          <w:szCs w:val="24"/>
          <w:lang w:val="en-US"/>
          <w:rPrChange w:id="1174" w:author="Richard Wen" w:date="2024-10-29T19:28:00Z" w16du:dateUtc="2024-10-29T23:28:00Z">
            <w:rPr>
              <w:del w:id="1175" w:author="Richard Wen" w:date="2024-10-29T19:28:00Z" w16du:dateUtc="2024-10-29T23:28:00Z"/>
              <w:lang w:val="en-US"/>
            </w:rPr>
          </w:rPrChange>
        </w:rPr>
        <w:pPrChange w:id="1176" w:author="Richard Wen" w:date="2024-10-29T19:28:00Z" w16du:dateUtc="2024-10-29T23:28:00Z">
          <w:pPr>
            <w:pStyle w:val="Bibliography"/>
          </w:pPr>
        </w:pPrChange>
      </w:pPr>
      <w:del w:id="1177" w:author="Richard Wen" w:date="2024-10-29T19:28:00Z" w16du:dateUtc="2024-10-29T23:28:00Z">
        <w:r w:rsidRPr="00094840" w:rsidDel="00094840">
          <w:rPr>
            <w:rFonts w:ascii="Times New Roman" w:hAnsi="Times New Roman" w:cs="Times New Roman"/>
            <w:sz w:val="24"/>
            <w:szCs w:val="24"/>
            <w:lang w:val="en-US"/>
            <w:rPrChange w:id="1178" w:author="Richard Wen" w:date="2024-10-29T19:28:00Z" w16du:dateUtc="2024-10-29T23:28:00Z">
              <w:rPr>
                <w:lang w:val="en-US"/>
              </w:rPr>
            </w:rPrChange>
          </w:rPr>
          <w:delText xml:space="preserve">49. </w:delText>
        </w:r>
        <w:r w:rsidRPr="00094840" w:rsidDel="00094840">
          <w:rPr>
            <w:rFonts w:ascii="Times New Roman" w:hAnsi="Times New Roman" w:cs="Times New Roman"/>
            <w:sz w:val="24"/>
            <w:szCs w:val="24"/>
            <w:lang w:val="en-US"/>
            <w:rPrChange w:id="1179" w:author="Richard Wen" w:date="2024-10-29T19:28:00Z" w16du:dateUtc="2024-10-29T23:28:00Z">
              <w:rPr>
                <w:lang w:val="en-US"/>
              </w:rPr>
            </w:rPrChange>
          </w:rPr>
          <w:tab/>
          <w:delText xml:space="preserve">Buehler R, Pucher J. Cycling through the COVID-19 pandemic to a more sustainable transport future: evidence from case studies of 14 large bicycle-friendly cities in Europe and North America. </w:delText>
        </w:r>
        <w:r w:rsidRPr="00094840" w:rsidDel="00094840">
          <w:rPr>
            <w:rFonts w:ascii="Times New Roman" w:hAnsi="Times New Roman" w:cs="Times New Roman"/>
            <w:i/>
            <w:iCs/>
            <w:sz w:val="24"/>
            <w:szCs w:val="24"/>
            <w:lang w:val="en-US"/>
            <w:rPrChange w:id="1180" w:author="Richard Wen" w:date="2024-10-29T19:28:00Z" w16du:dateUtc="2024-10-29T23:28:00Z">
              <w:rPr>
                <w:i/>
                <w:iCs/>
                <w:lang w:val="en-US"/>
              </w:rPr>
            </w:rPrChange>
          </w:rPr>
          <w:delText>Sustainability</w:delText>
        </w:r>
        <w:r w:rsidRPr="00094840" w:rsidDel="00094840">
          <w:rPr>
            <w:rFonts w:ascii="Times New Roman" w:hAnsi="Times New Roman" w:cs="Times New Roman"/>
            <w:sz w:val="24"/>
            <w:szCs w:val="24"/>
            <w:lang w:val="en-US"/>
            <w:rPrChange w:id="1181" w:author="Richard Wen" w:date="2024-10-29T19:28:00Z" w16du:dateUtc="2024-10-29T23:28:00Z">
              <w:rPr>
                <w:lang w:val="en-US"/>
              </w:rPr>
            </w:rPrChange>
          </w:rPr>
          <w:delText xml:space="preserve">. 2022;14(12):7293. </w:delText>
        </w:r>
      </w:del>
    </w:p>
    <w:p w14:paraId="7AA0A3BF" w14:textId="69C15D8A" w:rsidR="00DD4C71" w:rsidRPr="00094840" w:rsidDel="00094840" w:rsidRDefault="00DD4C71" w:rsidP="00094840">
      <w:pPr>
        <w:pStyle w:val="Bibliography"/>
        <w:rPr>
          <w:del w:id="1182" w:author="Richard Wen" w:date="2024-10-29T19:28:00Z" w16du:dateUtc="2024-10-29T23:28:00Z"/>
          <w:rFonts w:ascii="Times New Roman" w:hAnsi="Times New Roman" w:cs="Times New Roman"/>
          <w:sz w:val="24"/>
          <w:szCs w:val="24"/>
          <w:lang w:val="en-US"/>
          <w:rPrChange w:id="1183" w:author="Richard Wen" w:date="2024-10-29T19:28:00Z" w16du:dateUtc="2024-10-29T23:28:00Z">
            <w:rPr>
              <w:del w:id="1184" w:author="Richard Wen" w:date="2024-10-29T19:28:00Z" w16du:dateUtc="2024-10-29T23:28:00Z"/>
              <w:lang w:val="en-US"/>
            </w:rPr>
          </w:rPrChange>
        </w:rPr>
        <w:pPrChange w:id="1185" w:author="Richard Wen" w:date="2024-10-29T19:28:00Z" w16du:dateUtc="2024-10-29T23:28:00Z">
          <w:pPr>
            <w:pStyle w:val="Bibliography"/>
          </w:pPr>
        </w:pPrChange>
      </w:pPr>
      <w:del w:id="1186" w:author="Richard Wen" w:date="2024-10-29T19:28:00Z" w16du:dateUtc="2024-10-29T23:28:00Z">
        <w:r w:rsidRPr="00094840" w:rsidDel="00094840">
          <w:rPr>
            <w:rFonts w:ascii="Times New Roman" w:hAnsi="Times New Roman" w:cs="Times New Roman"/>
            <w:sz w:val="24"/>
            <w:szCs w:val="24"/>
            <w:lang w:val="en-US"/>
            <w:rPrChange w:id="1187" w:author="Richard Wen" w:date="2024-10-29T19:28:00Z" w16du:dateUtc="2024-10-29T23:28:00Z">
              <w:rPr>
                <w:lang w:val="en-US"/>
              </w:rPr>
            </w:rPrChange>
          </w:rPr>
          <w:delText xml:space="preserve">50. </w:delText>
        </w:r>
        <w:r w:rsidRPr="00094840" w:rsidDel="00094840">
          <w:rPr>
            <w:rFonts w:ascii="Times New Roman" w:hAnsi="Times New Roman" w:cs="Times New Roman"/>
            <w:sz w:val="24"/>
            <w:szCs w:val="24"/>
            <w:lang w:val="en-US"/>
            <w:rPrChange w:id="1188" w:author="Richard Wen" w:date="2024-10-29T19:28:00Z" w16du:dateUtc="2024-10-29T23:28:00Z">
              <w:rPr>
                <w:lang w:val="en-US"/>
              </w:rPr>
            </w:rPrChange>
          </w:rPr>
          <w:tab/>
          <w:delText xml:space="preserve">Buehler R, Pucher J. COVID-19 and cycling: a review of the literature on changes in cycling levels and government policies from 2019 to 2022. </w:delText>
        </w:r>
        <w:r w:rsidRPr="00094840" w:rsidDel="00094840">
          <w:rPr>
            <w:rFonts w:ascii="Times New Roman" w:hAnsi="Times New Roman" w:cs="Times New Roman"/>
            <w:i/>
            <w:iCs/>
            <w:sz w:val="24"/>
            <w:szCs w:val="24"/>
            <w:lang w:val="en-US"/>
            <w:rPrChange w:id="1189" w:author="Richard Wen" w:date="2024-10-29T19:28:00Z" w16du:dateUtc="2024-10-29T23:28:00Z">
              <w:rPr>
                <w:i/>
                <w:iCs/>
                <w:lang w:val="en-US"/>
              </w:rPr>
            </w:rPrChange>
          </w:rPr>
          <w:delText>Transport Reviews</w:delText>
        </w:r>
        <w:r w:rsidRPr="00094840" w:rsidDel="00094840">
          <w:rPr>
            <w:rFonts w:ascii="Times New Roman" w:hAnsi="Times New Roman" w:cs="Times New Roman"/>
            <w:sz w:val="24"/>
            <w:szCs w:val="24"/>
            <w:lang w:val="en-US"/>
            <w:rPrChange w:id="1190" w:author="Richard Wen" w:date="2024-10-29T19:28:00Z" w16du:dateUtc="2024-10-29T23:28:00Z">
              <w:rPr>
                <w:lang w:val="en-US"/>
              </w:rPr>
            </w:rPrChange>
          </w:rPr>
          <w:delText xml:space="preserve">. 2024;44(2):299–344. </w:delText>
        </w:r>
      </w:del>
    </w:p>
    <w:p w14:paraId="7FB6C175" w14:textId="72267B18" w:rsidR="00DD4C71" w:rsidRPr="00094840" w:rsidDel="00094840" w:rsidRDefault="00DD4C71" w:rsidP="00094840">
      <w:pPr>
        <w:pStyle w:val="Bibliography"/>
        <w:rPr>
          <w:del w:id="1191" w:author="Richard Wen" w:date="2024-10-29T19:28:00Z" w16du:dateUtc="2024-10-29T23:28:00Z"/>
          <w:rFonts w:ascii="Times New Roman" w:hAnsi="Times New Roman" w:cs="Times New Roman"/>
          <w:sz w:val="24"/>
          <w:szCs w:val="24"/>
          <w:lang w:val="en-US"/>
          <w:rPrChange w:id="1192" w:author="Richard Wen" w:date="2024-10-29T19:28:00Z" w16du:dateUtc="2024-10-29T23:28:00Z">
            <w:rPr>
              <w:del w:id="1193" w:author="Richard Wen" w:date="2024-10-29T19:28:00Z" w16du:dateUtc="2024-10-29T23:28:00Z"/>
              <w:lang w:val="en-US"/>
            </w:rPr>
          </w:rPrChange>
        </w:rPr>
        <w:pPrChange w:id="1194" w:author="Richard Wen" w:date="2024-10-29T19:28:00Z" w16du:dateUtc="2024-10-29T23:28:00Z">
          <w:pPr>
            <w:pStyle w:val="Bibliography"/>
          </w:pPr>
        </w:pPrChange>
      </w:pPr>
      <w:del w:id="1195" w:author="Richard Wen" w:date="2024-10-29T19:28:00Z" w16du:dateUtc="2024-10-29T23:28:00Z">
        <w:r w:rsidRPr="00094840" w:rsidDel="00094840">
          <w:rPr>
            <w:rFonts w:ascii="Times New Roman" w:hAnsi="Times New Roman" w:cs="Times New Roman"/>
            <w:sz w:val="24"/>
            <w:szCs w:val="24"/>
            <w:lang w:val="en-US"/>
            <w:rPrChange w:id="1196" w:author="Richard Wen" w:date="2024-10-29T19:28:00Z" w16du:dateUtc="2024-10-29T23:28:00Z">
              <w:rPr>
                <w:lang w:val="en-US"/>
              </w:rPr>
            </w:rPrChange>
          </w:rPr>
          <w:delText xml:space="preserve">51. </w:delText>
        </w:r>
        <w:r w:rsidRPr="00094840" w:rsidDel="00094840">
          <w:rPr>
            <w:rFonts w:ascii="Times New Roman" w:hAnsi="Times New Roman" w:cs="Times New Roman"/>
            <w:sz w:val="24"/>
            <w:szCs w:val="24"/>
            <w:lang w:val="en-US"/>
            <w:rPrChange w:id="1197" w:author="Richard Wen" w:date="2024-10-29T19:28:00Z" w16du:dateUtc="2024-10-29T23:28:00Z">
              <w:rPr>
                <w:lang w:val="en-US"/>
              </w:rPr>
            </w:rPrChange>
          </w:rPr>
          <w:tab/>
          <w:delText xml:space="preserve">Bike Calgary. Calgary cycling infrastructure – 2021 year in review. </w:delText>
        </w:r>
        <w:r w:rsidRPr="00094840" w:rsidDel="00094840">
          <w:rPr>
            <w:rFonts w:ascii="Times New Roman" w:hAnsi="Times New Roman" w:cs="Times New Roman"/>
            <w:i/>
            <w:iCs/>
            <w:sz w:val="24"/>
            <w:szCs w:val="24"/>
            <w:lang w:val="en-US"/>
            <w:rPrChange w:id="1198" w:author="Richard Wen" w:date="2024-10-29T19:28:00Z" w16du:dateUtc="2024-10-29T23:28:00Z">
              <w:rPr>
                <w:i/>
                <w:iCs/>
                <w:lang w:val="en-US"/>
              </w:rPr>
            </w:rPrChange>
          </w:rPr>
          <w:delText>Bike Calgary</w:delText>
        </w:r>
        <w:r w:rsidRPr="00094840" w:rsidDel="00094840">
          <w:rPr>
            <w:rFonts w:ascii="Times New Roman" w:hAnsi="Times New Roman" w:cs="Times New Roman"/>
            <w:sz w:val="24"/>
            <w:szCs w:val="24"/>
            <w:lang w:val="en-US"/>
            <w:rPrChange w:id="1199" w:author="Richard Wen" w:date="2024-10-29T19:28:00Z" w16du:dateUtc="2024-10-29T23:28:00Z">
              <w:rPr>
                <w:lang w:val="en-US"/>
              </w:rPr>
            </w:rPrChange>
          </w:rPr>
          <w:delText>. 2022;(https://bikecalgary.org/calgary-cycling-infrastructure-2021-year-in-review/). (Accessed October 28, 2024)</w:delText>
        </w:r>
      </w:del>
    </w:p>
    <w:p w14:paraId="21289513" w14:textId="494D3A95" w:rsidR="00DD4C71" w:rsidRPr="00094840" w:rsidDel="00094840" w:rsidRDefault="00DD4C71" w:rsidP="00094840">
      <w:pPr>
        <w:pStyle w:val="Bibliography"/>
        <w:rPr>
          <w:del w:id="1200" w:author="Richard Wen" w:date="2024-10-29T19:28:00Z" w16du:dateUtc="2024-10-29T23:28:00Z"/>
          <w:rFonts w:ascii="Times New Roman" w:hAnsi="Times New Roman" w:cs="Times New Roman"/>
          <w:sz w:val="24"/>
          <w:szCs w:val="24"/>
          <w:lang w:val="en-US"/>
          <w:rPrChange w:id="1201" w:author="Richard Wen" w:date="2024-10-29T19:28:00Z" w16du:dateUtc="2024-10-29T23:28:00Z">
            <w:rPr>
              <w:del w:id="1202" w:author="Richard Wen" w:date="2024-10-29T19:28:00Z" w16du:dateUtc="2024-10-29T23:28:00Z"/>
              <w:lang w:val="en-US"/>
            </w:rPr>
          </w:rPrChange>
        </w:rPr>
        <w:pPrChange w:id="1203" w:author="Richard Wen" w:date="2024-10-29T19:28:00Z" w16du:dateUtc="2024-10-29T23:28:00Z">
          <w:pPr>
            <w:pStyle w:val="Bibliography"/>
          </w:pPr>
        </w:pPrChange>
      </w:pPr>
      <w:del w:id="1204" w:author="Richard Wen" w:date="2024-10-29T19:28:00Z" w16du:dateUtc="2024-10-29T23:28:00Z">
        <w:r w:rsidRPr="00094840" w:rsidDel="00094840">
          <w:rPr>
            <w:rFonts w:ascii="Times New Roman" w:hAnsi="Times New Roman" w:cs="Times New Roman"/>
            <w:sz w:val="24"/>
            <w:szCs w:val="24"/>
            <w:lang w:val="en-US"/>
            <w:rPrChange w:id="1205" w:author="Richard Wen" w:date="2024-10-29T19:28:00Z" w16du:dateUtc="2024-10-29T23:28:00Z">
              <w:rPr>
                <w:lang w:val="en-US"/>
              </w:rPr>
            </w:rPrChange>
          </w:rPr>
          <w:delText xml:space="preserve">52. </w:delText>
        </w:r>
        <w:r w:rsidRPr="00094840" w:rsidDel="00094840">
          <w:rPr>
            <w:rFonts w:ascii="Times New Roman" w:hAnsi="Times New Roman" w:cs="Times New Roman"/>
            <w:sz w:val="24"/>
            <w:szCs w:val="24"/>
            <w:lang w:val="en-US"/>
            <w:rPrChange w:id="1206" w:author="Richard Wen" w:date="2024-10-29T19:28:00Z" w16du:dateUtc="2024-10-29T23:28:00Z">
              <w:rPr>
                <w:lang w:val="en-US"/>
              </w:rPr>
            </w:rPrChange>
          </w:rPr>
          <w:tab/>
          <w:delText>City of Vancouver. Transportation 2040. 2012 (Accessed October 28, 2024).(https://vancouver.ca/files/cov/Transportation_2040_Plan_as_adopted_by_Council.pdf). (Accessed October 28, 2024)</w:delText>
        </w:r>
      </w:del>
    </w:p>
    <w:p w14:paraId="2CEBBF36" w14:textId="32CD5181" w:rsidR="00DD4C71" w:rsidRPr="00094840" w:rsidDel="00094840" w:rsidRDefault="00DD4C71" w:rsidP="00094840">
      <w:pPr>
        <w:pStyle w:val="Bibliography"/>
        <w:rPr>
          <w:del w:id="1207" w:author="Richard Wen" w:date="2024-10-29T19:28:00Z" w16du:dateUtc="2024-10-29T23:28:00Z"/>
          <w:rFonts w:ascii="Times New Roman" w:hAnsi="Times New Roman" w:cs="Times New Roman"/>
          <w:sz w:val="24"/>
          <w:szCs w:val="24"/>
          <w:lang w:val="en-US"/>
          <w:rPrChange w:id="1208" w:author="Richard Wen" w:date="2024-10-29T19:28:00Z" w16du:dateUtc="2024-10-29T23:28:00Z">
            <w:rPr>
              <w:del w:id="1209" w:author="Richard Wen" w:date="2024-10-29T19:28:00Z" w16du:dateUtc="2024-10-29T23:28:00Z"/>
              <w:lang w:val="en-US"/>
            </w:rPr>
          </w:rPrChange>
        </w:rPr>
        <w:pPrChange w:id="1210" w:author="Richard Wen" w:date="2024-10-29T19:28:00Z" w16du:dateUtc="2024-10-29T23:28:00Z">
          <w:pPr>
            <w:pStyle w:val="Bibliography"/>
          </w:pPr>
        </w:pPrChange>
      </w:pPr>
      <w:del w:id="1211" w:author="Richard Wen" w:date="2024-10-29T19:28:00Z" w16du:dateUtc="2024-10-29T23:28:00Z">
        <w:r w:rsidRPr="00094840" w:rsidDel="00094840">
          <w:rPr>
            <w:rFonts w:ascii="Times New Roman" w:hAnsi="Times New Roman" w:cs="Times New Roman"/>
            <w:sz w:val="24"/>
            <w:szCs w:val="24"/>
            <w:lang w:val="en-US"/>
            <w:rPrChange w:id="1212" w:author="Richard Wen" w:date="2024-10-29T19:28:00Z" w16du:dateUtc="2024-10-29T23:28:00Z">
              <w:rPr>
                <w:lang w:val="en-US"/>
              </w:rPr>
            </w:rPrChange>
          </w:rPr>
          <w:delText xml:space="preserve">53. </w:delText>
        </w:r>
        <w:r w:rsidRPr="00094840" w:rsidDel="00094840">
          <w:rPr>
            <w:rFonts w:ascii="Times New Roman" w:hAnsi="Times New Roman" w:cs="Times New Roman"/>
            <w:sz w:val="24"/>
            <w:szCs w:val="24"/>
            <w:lang w:val="en-US"/>
            <w:rPrChange w:id="1213" w:author="Richard Wen" w:date="2024-10-29T19:28:00Z" w16du:dateUtc="2024-10-29T23:28:00Z">
              <w:rPr>
                <w:lang w:val="en-US"/>
              </w:rPr>
            </w:rPrChange>
          </w:rPr>
          <w:tab/>
          <w:delText>City of Vancouver. Transportation 2040 - 2013 active transportation corridor implementation. 2013 (Accessed October 28, 2024).(https://council.vancouver.ca/20130612/documents/cfsc2.pdf). (Accessed October 28, 2024)</w:delText>
        </w:r>
      </w:del>
    </w:p>
    <w:p w14:paraId="6B135521" w14:textId="0B528AE5" w:rsidR="00DD4C71" w:rsidRPr="00094840" w:rsidDel="00094840" w:rsidRDefault="00DD4C71" w:rsidP="00094840">
      <w:pPr>
        <w:pStyle w:val="Bibliography"/>
        <w:rPr>
          <w:del w:id="1214" w:author="Richard Wen" w:date="2024-10-29T19:28:00Z" w16du:dateUtc="2024-10-29T23:28:00Z"/>
          <w:rFonts w:ascii="Times New Roman" w:hAnsi="Times New Roman" w:cs="Times New Roman"/>
          <w:sz w:val="24"/>
          <w:szCs w:val="24"/>
          <w:lang w:val="en-US"/>
          <w:rPrChange w:id="1215" w:author="Richard Wen" w:date="2024-10-29T19:28:00Z" w16du:dateUtc="2024-10-29T23:28:00Z">
            <w:rPr>
              <w:del w:id="1216" w:author="Richard Wen" w:date="2024-10-29T19:28:00Z" w16du:dateUtc="2024-10-29T23:28:00Z"/>
              <w:lang w:val="en-US"/>
            </w:rPr>
          </w:rPrChange>
        </w:rPr>
        <w:pPrChange w:id="1217" w:author="Richard Wen" w:date="2024-10-29T19:28:00Z" w16du:dateUtc="2024-10-29T23:28:00Z">
          <w:pPr>
            <w:pStyle w:val="Bibliography"/>
          </w:pPr>
        </w:pPrChange>
      </w:pPr>
      <w:del w:id="1218" w:author="Richard Wen" w:date="2024-10-29T19:28:00Z" w16du:dateUtc="2024-10-29T23:28:00Z">
        <w:r w:rsidRPr="00094840" w:rsidDel="00094840">
          <w:rPr>
            <w:rFonts w:ascii="Times New Roman" w:hAnsi="Times New Roman" w:cs="Times New Roman"/>
            <w:sz w:val="24"/>
            <w:szCs w:val="24"/>
            <w:lang w:val="en-US"/>
            <w:rPrChange w:id="1219" w:author="Richard Wen" w:date="2024-10-29T19:28:00Z" w16du:dateUtc="2024-10-29T23:28:00Z">
              <w:rPr>
                <w:lang w:val="en-US"/>
              </w:rPr>
            </w:rPrChange>
          </w:rPr>
          <w:delText xml:space="preserve">54. </w:delText>
        </w:r>
        <w:r w:rsidRPr="00094840" w:rsidDel="00094840">
          <w:rPr>
            <w:rFonts w:ascii="Times New Roman" w:hAnsi="Times New Roman" w:cs="Times New Roman"/>
            <w:sz w:val="24"/>
            <w:szCs w:val="24"/>
            <w:lang w:val="en-US"/>
            <w:rPrChange w:id="1220" w:author="Richard Wen" w:date="2024-10-29T19:28:00Z" w16du:dateUtc="2024-10-29T23:28:00Z">
              <w:rPr>
                <w:lang w:val="en-US"/>
              </w:rPr>
            </w:rPrChange>
          </w:rPr>
          <w:tab/>
          <w:delText xml:space="preserve">City of Toronto. Cycling Network Plan. </w:delText>
        </w:r>
        <w:r w:rsidRPr="00094840" w:rsidDel="00094840">
          <w:rPr>
            <w:rFonts w:ascii="Times New Roman" w:hAnsi="Times New Roman" w:cs="Times New Roman"/>
            <w:i/>
            <w:iCs/>
            <w:sz w:val="24"/>
            <w:szCs w:val="24"/>
            <w:lang w:val="en-US"/>
            <w:rPrChange w:id="1221" w:author="Richard Wen" w:date="2024-10-29T19:28:00Z" w16du:dateUtc="2024-10-29T23:28:00Z">
              <w:rPr>
                <w:i/>
                <w:iCs/>
                <w:lang w:val="en-US"/>
              </w:rPr>
            </w:rPrChange>
          </w:rPr>
          <w:delText>City of Toronto</w:delText>
        </w:r>
        <w:r w:rsidRPr="00094840" w:rsidDel="00094840">
          <w:rPr>
            <w:rFonts w:ascii="Times New Roman" w:hAnsi="Times New Roman" w:cs="Times New Roman"/>
            <w:sz w:val="24"/>
            <w:szCs w:val="24"/>
            <w:lang w:val="en-US"/>
            <w:rPrChange w:id="1222" w:author="Richard Wen" w:date="2024-10-29T19:28:00Z" w16du:dateUtc="2024-10-29T23:28:00Z">
              <w:rPr>
                <w:lang w:val="en-US"/>
              </w:rPr>
            </w:rPrChange>
          </w:rPr>
          <w:delText>. 2024;(https://www.toronto.ca/services-payments/streets-parking-transportation/cycling-in-toronto/cycling-pedestrian-projects/cycling-network-plan/). (Accessed July 29, 2024)</w:delText>
        </w:r>
      </w:del>
    </w:p>
    <w:p w14:paraId="5FB5BD03" w14:textId="42A76B9C" w:rsidR="00DD4C71" w:rsidRPr="00094840" w:rsidDel="00094840" w:rsidRDefault="00DD4C71" w:rsidP="00094840">
      <w:pPr>
        <w:pStyle w:val="Bibliography"/>
        <w:rPr>
          <w:del w:id="1223" w:author="Richard Wen" w:date="2024-10-29T19:28:00Z" w16du:dateUtc="2024-10-29T23:28:00Z"/>
          <w:rFonts w:ascii="Times New Roman" w:hAnsi="Times New Roman" w:cs="Times New Roman"/>
          <w:sz w:val="24"/>
          <w:szCs w:val="24"/>
          <w:lang w:val="en-US"/>
          <w:rPrChange w:id="1224" w:author="Richard Wen" w:date="2024-10-29T19:28:00Z" w16du:dateUtc="2024-10-29T23:28:00Z">
            <w:rPr>
              <w:del w:id="1225" w:author="Richard Wen" w:date="2024-10-29T19:28:00Z" w16du:dateUtc="2024-10-29T23:28:00Z"/>
              <w:lang w:val="en-US"/>
            </w:rPr>
          </w:rPrChange>
        </w:rPr>
        <w:pPrChange w:id="1226" w:author="Richard Wen" w:date="2024-10-29T19:28:00Z" w16du:dateUtc="2024-10-29T23:28:00Z">
          <w:pPr>
            <w:pStyle w:val="Bibliography"/>
          </w:pPr>
        </w:pPrChange>
      </w:pPr>
      <w:del w:id="1227" w:author="Richard Wen" w:date="2024-10-29T19:28:00Z" w16du:dateUtc="2024-10-29T23:28:00Z">
        <w:r w:rsidRPr="00094840" w:rsidDel="00094840">
          <w:rPr>
            <w:rFonts w:ascii="Times New Roman" w:hAnsi="Times New Roman" w:cs="Times New Roman"/>
            <w:sz w:val="24"/>
            <w:szCs w:val="24"/>
            <w:lang w:val="en-US"/>
            <w:rPrChange w:id="1228" w:author="Richard Wen" w:date="2024-10-29T19:28:00Z" w16du:dateUtc="2024-10-29T23:28:00Z">
              <w:rPr>
                <w:lang w:val="en-US"/>
              </w:rPr>
            </w:rPrChange>
          </w:rPr>
          <w:delText xml:space="preserve">55. </w:delText>
        </w:r>
        <w:r w:rsidRPr="00094840" w:rsidDel="00094840">
          <w:rPr>
            <w:rFonts w:ascii="Times New Roman" w:hAnsi="Times New Roman" w:cs="Times New Roman"/>
            <w:sz w:val="24"/>
            <w:szCs w:val="24"/>
            <w:lang w:val="en-US"/>
            <w:rPrChange w:id="1229" w:author="Richard Wen" w:date="2024-10-29T19:28:00Z" w16du:dateUtc="2024-10-29T23:28:00Z">
              <w:rPr>
                <w:lang w:val="en-US"/>
              </w:rPr>
            </w:rPrChange>
          </w:rPr>
          <w:tab/>
          <w:delText xml:space="preserve">Bonsma-Fisher M, Lin B, Chan TCY, et al. Exploring the geographical equity-efficiency tradeoff in cycling infrastructure planning. </w:delText>
        </w:r>
        <w:r w:rsidRPr="00094840" w:rsidDel="00094840">
          <w:rPr>
            <w:rFonts w:ascii="Times New Roman" w:hAnsi="Times New Roman" w:cs="Times New Roman"/>
            <w:i/>
            <w:iCs/>
            <w:sz w:val="24"/>
            <w:szCs w:val="24"/>
            <w:lang w:val="en-US"/>
            <w:rPrChange w:id="1230" w:author="Richard Wen" w:date="2024-10-29T19:28:00Z" w16du:dateUtc="2024-10-29T23:28:00Z">
              <w:rPr>
                <w:i/>
                <w:iCs/>
                <w:lang w:val="en-US"/>
              </w:rPr>
            </w:rPrChange>
          </w:rPr>
          <w:delText>Journal of Transport Geography</w:delText>
        </w:r>
        <w:r w:rsidRPr="00094840" w:rsidDel="00094840">
          <w:rPr>
            <w:rFonts w:ascii="Times New Roman" w:hAnsi="Times New Roman" w:cs="Times New Roman"/>
            <w:sz w:val="24"/>
            <w:szCs w:val="24"/>
            <w:lang w:val="en-US"/>
            <w:rPrChange w:id="1231" w:author="Richard Wen" w:date="2024-10-29T19:28:00Z" w16du:dateUtc="2024-10-29T23:28:00Z">
              <w:rPr>
                <w:lang w:val="en-US"/>
              </w:rPr>
            </w:rPrChange>
          </w:rPr>
          <w:delText xml:space="preserve">. 2024;121:104010. </w:delText>
        </w:r>
      </w:del>
    </w:p>
    <w:p w14:paraId="5A20F6D4" w14:textId="12E2B805" w:rsidR="00DD4C71" w:rsidRPr="00094840" w:rsidDel="00094840" w:rsidRDefault="00DD4C71" w:rsidP="00094840">
      <w:pPr>
        <w:pStyle w:val="Bibliography"/>
        <w:rPr>
          <w:del w:id="1232" w:author="Richard Wen" w:date="2024-10-29T19:28:00Z" w16du:dateUtc="2024-10-29T23:28:00Z"/>
          <w:rFonts w:ascii="Times New Roman" w:hAnsi="Times New Roman" w:cs="Times New Roman"/>
          <w:sz w:val="24"/>
          <w:szCs w:val="24"/>
          <w:lang w:val="en-US"/>
          <w:rPrChange w:id="1233" w:author="Richard Wen" w:date="2024-10-29T19:28:00Z" w16du:dateUtc="2024-10-29T23:28:00Z">
            <w:rPr>
              <w:del w:id="1234" w:author="Richard Wen" w:date="2024-10-29T19:28:00Z" w16du:dateUtc="2024-10-29T23:28:00Z"/>
              <w:lang w:val="en-US"/>
            </w:rPr>
          </w:rPrChange>
        </w:rPr>
        <w:pPrChange w:id="1235" w:author="Richard Wen" w:date="2024-10-29T19:28:00Z" w16du:dateUtc="2024-10-29T23:28:00Z">
          <w:pPr>
            <w:pStyle w:val="Bibliography"/>
          </w:pPr>
        </w:pPrChange>
      </w:pPr>
      <w:del w:id="1236" w:author="Richard Wen" w:date="2024-10-29T19:28:00Z" w16du:dateUtc="2024-10-29T23:28:00Z">
        <w:r w:rsidRPr="00094840" w:rsidDel="00094840">
          <w:rPr>
            <w:rFonts w:ascii="Times New Roman" w:hAnsi="Times New Roman" w:cs="Times New Roman"/>
            <w:sz w:val="24"/>
            <w:szCs w:val="24"/>
            <w:lang w:val="en-US"/>
            <w:rPrChange w:id="1237" w:author="Richard Wen" w:date="2024-10-29T19:28:00Z" w16du:dateUtc="2024-10-29T23:28:00Z">
              <w:rPr>
                <w:lang w:val="en-US"/>
              </w:rPr>
            </w:rPrChange>
          </w:rPr>
          <w:delText xml:space="preserve">56. </w:delText>
        </w:r>
        <w:r w:rsidRPr="00094840" w:rsidDel="00094840">
          <w:rPr>
            <w:rFonts w:ascii="Times New Roman" w:hAnsi="Times New Roman" w:cs="Times New Roman"/>
            <w:sz w:val="24"/>
            <w:szCs w:val="24"/>
            <w:lang w:val="en-US"/>
            <w:rPrChange w:id="1238" w:author="Richard Wen" w:date="2024-10-29T19:28:00Z" w16du:dateUtc="2024-10-29T23:28:00Z">
              <w:rPr>
                <w:lang w:val="en-US"/>
              </w:rPr>
            </w:rPrChange>
          </w:rPr>
          <w:tab/>
          <w:delText xml:space="preserve">Furth PG, Mekuria MC, Nixon H. Network Connectivity for Low-Stress Bicycling. </w:delText>
        </w:r>
        <w:r w:rsidRPr="00094840" w:rsidDel="00094840">
          <w:rPr>
            <w:rFonts w:ascii="Times New Roman" w:hAnsi="Times New Roman" w:cs="Times New Roman"/>
            <w:i/>
            <w:iCs/>
            <w:sz w:val="24"/>
            <w:szCs w:val="24"/>
            <w:lang w:val="en-US"/>
            <w:rPrChange w:id="1239" w:author="Richard Wen" w:date="2024-10-29T19:28:00Z" w16du:dateUtc="2024-10-29T23:28:00Z">
              <w:rPr>
                <w:i/>
                <w:iCs/>
                <w:lang w:val="en-US"/>
              </w:rPr>
            </w:rPrChange>
          </w:rPr>
          <w:delText>Transportation Research Record</w:delText>
        </w:r>
        <w:r w:rsidRPr="00094840" w:rsidDel="00094840">
          <w:rPr>
            <w:rFonts w:ascii="Times New Roman" w:hAnsi="Times New Roman" w:cs="Times New Roman"/>
            <w:sz w:val="24"/>
            <w:szCs w:val="24"/>
            <w:lang w:val="en-US"/>
            <w:rPrChange w:id="1240" w:author="Richard Wen" w:date="2024-10-29T19:28:00Z" w16du:dateUtc="2024-10-29T23:28:00Z">
              <w:rPr>
                <w:lang w:val="en-US"/>
              </w:rPr>
            </w:rPrChange>
          </w:rPr>
          <w:delText xml:space="preserve">. 2016;2587(1):41–49. </w:delText>
        </w:r>
      </w:del>
    </w:p>
    <w:p w14:paraId="3DA9FB95" w14:textId="6A8B6232" w:rsidR="00DD4C71" w:rsidRPr="00094840" w:rsidDel="00094840" w:rsidRDefault="00DD4C71" w:rsidP="00094840">
      <w:pPr>
        <w:pStyle w:val="Bibliography"/>
        <w:rPr>
          <w:del w:id="1241" w:author="Richard Wen" w:date="2024-10-29T19:28:00Z" w16du:dateUtc="2024-10-29T23:28:00Z"/>
          <w:rFonts w:ascii="Times New Roman" w:hAnsi="Times New Roman" w:cs="Times New Roman"/>
          <w:sz w:val="24"/>
          <w:szCs w:val="24"/>
          <w:lang w:val="en-US"/>
          <w:rPrChange w:id="1242" w:author="Richard Wen" w:date="2024-10-29T19:28:00Z" w16du:dateUtc="2024-10-29T23:28:00Z">
            <w:rPr>
              <w:del w:id="1243" w:author="Richard Wen" w:date="2024-10-29T19:28:00Z" w16du:dateUtc="2024-10-29T23:28:00Z"/>
              <w:lang w:val="en-US"/>
            </w:rPr>
          </w:rPrChange>
        </w:rPr>
        <w:pPrChange w:id="1244" w:author="Richard Wen" w:date="2024-10-29T19:28:00Z" w16du:dateUtc="2024-10-29T23:28:00Z">
          <w:pPr>
            <w:pStyle w:val="Bibliography"/>
          </w:pPr>
        </w:pPrChange>
      </w:pPr>
      <w:del w:id="1245" w:author="Richard Wen" w:date="2024-10-29T19:28:00Z" w16du:dateUtc="2024-10-29T23:28:00Z">
        <w:r w:rsidRPr="00094840" w:rsidDel="00094840">
          <w:rPr>
            <w:rFonts w:ascii="Times New Roman" w:hAnsi="Times New Roman" w:cs="Times New Roman"/>
            <w:sz w:val="24"/>
            <w:szCs w:val="24"/>
            <w:lang w:val="en-US"/>
            <w:rPrChange w:id="1246" w:author="Richard Wen" w:date="2024-10-29T19:28:00Z" w16du:dateUtc="2024-10-29T23:28:00Z">
              <w:rPr>
                <w:lang w:val="en-US"/>
              </w:rPr>
            </w:rPrChange>
          </w:rPr>
          <w:delText xml:space="preserve">57. </w:delText>
        </w:r>
        <w:r w:rsidRPr="00094840" w:rsidDel="00094840">
          <w:rPr>
            <w:rFonts w:ascii="Times New Roman" w:hAnsi="Times New Roman" w:cs="Times New Roman"/>
            <w:sz w:val="24"/>
            <w:szCs w:val="24"/>
            <w:lang w:val="en-US"/>
            <w:rPrChange w:id="1247" w:author="Richard Wen" w:date="2024-10-29T19:28:00Z" w16du:dateUtc="2024-10-29T23:28:00Z">
              <w:rPr>
                <w:lang w:val="en-US"/>
              </w:rPr>
            </w:rPrChange>
          </w:rPr>
          <w:tab/>
          <w:delText xml:space="preserve">Lin B, Saxe S, Chan TCY. AutoLTS: Automating Cycling Stress Assessment via Contrastive Learning and Spatial Post-processing. </w:delText>
        </w:r>
        <w:r w:rsidRPr="00094840" w:rsidDel="00094840">
          <w:rPr>
            <w:rFonts w:ascii="Times New Roman" w:hAnsi="Times New Roman" w:cs="Times New Roman"/>
            <w:i/>
            <w:iCs/>
            <w:sz w:val="24"/>
            <w:szCs w:val="24"/>
            <w:lang w:val="en-US"/>
            <w:rPrChange w:id="1248" w:author="Richard Wen" w:date="2024-10-29T19:28:00Z" w16du:dateUtc="2024-10-29T23:28:00Z">
              <w:rPr>
                <w:i/>
                <w:iCs/>
                <w:lang w:val="en-US"/>
              </w:rPr>
            </w:rPrChange>
          </w:rPr>
          <w:delText>Proceedings of the AAAI Conference on Artificial Intelligence</w:delText>
        </w:r>
        <w:r w:rsidRPr="00094840" w:rsidDel="00094840">
          <w:rPr>
            <w:rFonts w:ascii="Times New Roman" w:hAnsi="Times New Roman" w:cs="Times New Roman"/>
            <w:sz w:val="24"/>
            <w:szCs w:val="24"/>
            <w:lang w:val="en-US"/>
            <w:rPrChange w:id="1249" w:author="Richard Wen" w:date="2024-10-29T19:28:00Z" w16du:dateUtc="2024-10-29T23:28:00Z">
              <w:rPr>
                <w:lang w:val="en-US"/>
              </w:rPr>
            </w:rPrChange>
          </w:rPr>
          <w:delText xml:space="preserve">. 2024;38(20):22222–22230. </w:delText>
        </w:r>
      </w:del>
    </w:p>
    <w:p w14:paraId="3D25516E" w14:textId="0221B08C" w:rsidR="00DD4C71" w:rsidRPr="00094840" w:rsidDel="00094840" w:rsidRDefault="00DD4C71" w:rsidP="00094840">
      <w:pPr>
        <w:pStyle w:val="Bibliography"/>
        <w:rPr>
          <w:del w:id="1250" w:author="Richard Wen" w:date="2024-10-29T19:28:00Z" w16du:dateUtc="2024-10-29T23:28:00Z"/>
          <w:rFonts w:ascii="Times New Roman" w:hAnsi="Times New Roman" w:cs="Times New Roman"/>
          <w:sz w:val="24"/>
          <w:szCs w:val="24"/>
          <w:lang w:val="en-US"/>
          <w:rPrChange w:id="1251" w:author="Richard Wen" w:date="2024-10-29T19:28:00Z" w16du:dateUtc="2024-10-29T23:28:00Z">
            <w:rPr>
              <w:del w:id="1252" w:author="Richard Wen" w:date="2024-10-29T19:28:00Z" w16du:dateUtc="2024-10-29T23:28:00Z"/>
              <w:lang w:val="en-US"/>
            </w:rPr>
          </w:rPrChange>
        </w:rPr>
        <w:pPrChange w:id="1253" w:author="Richard Wen" w:date="2024-10-29T19:28:00Z" w16du:dateUtc="2024-10-29T23:28:00Z">
          <w:pPr>
            <w:pStyle w:val="Bibliography"/>
          </w:pPr>
        </w:pPrChange>
      </w:pPr>
      <w:del w:id="1254" w:author="Richard Wen" w:date="2024-10-29T19:28:00Z" w16du:dateUtc="2024-10-29T23:28:00Z">
        <w:r w:rsidRPr="00094840" w:rsidDel="00094840">
          <w:rPr>
            <w:rFonts w:ascii="Times New Roman" w:hAnsi="Times New Roman" w:cs="Times New Roman"/>
            <w:sz w:val="24"/>
            <w:szCs w:val="24"/>
            <w:lang w:val="en-US"/>
            <w:rPrChange w:id="1255" w:author="Richard Wen" w:date="2024-10-29T19:28:00Z" w16du:dateUtc="2024-10-29T23:28:00Z">
              <w:rPr>
                <w:lang w:val="en-US"/>
              </w:rPr>
            </w:rPrChange>
          </w:rPr>
          <w:delText xml:space="preserve">58. </w:delText>
        </w:r>
        <w:r w:rsidRPr="00094840" w:rsidDel="00094840">
          <w:rPr>
            <w:rFonts w:ascii="Times New Roman" w:hAnsi="Times New Roman" w:cs="Times New Roman"/>
            <w:sz w:val="24"/>
            <w:szCs w:val="24"/>
            <w:lang w:val="en-US"/>
            <w:rPrChange w:id="1256" w:author="Richard Wen" w:date="2024-10-29T19:28:00Z" w16du:dateUtc="2024-10-29T23:28:00Z">
              <w:rPr>
                <w:lang w:val="en-US"/>
              </w:rPr>
            </w:rPrChange>
          </w:rPr>
          <w:tab/>
          <w:delText xml:space="preserve">Nikitas A, Tsigdinos S, Karolemeas C, et al. Cycling in the era of COVID-19: lessons learnt and best practice policy recommendations for a more bike-centric future. </w:delText>
        </w:r>
        <w:r w:rsidRPr="00094840" w:rsidDel="00094840">
          <w:rPr>
            <w:rFonts w:ascii="Times New Roman" w:hAnsi="Times New Roman" w:cs="Times New Roman"/>
            <w:i/>
            <w:iCs/>
            <w:sz w:val="24"/>
            <w:szCs w:val="24"/>
            <w:lang w:val="en-US"/>
            <w:rPrChange w:id="1257" w:author="Richard Wen" w:date="2024-10-29T19:28:00Z" w16du:dateUtc="2024-10-29T23:28:00Z">
              <w:rPr>
                <w:i/>
                <w:iCs/>
                <w:lang w:val="en-US"/>
              </w:rPr>
            </w:rPrChange>
          </w:rPr>
          <w:delText>Sustainability</w:delText>
        </w:r>
        <w:r w:rsidRPr="00094840" w:rsidDel="00094840">
          <w:rPr>
            <w:rFonts w:ascii="Times New Roman" w:hAnsi="Times New Roman" w:cs="Times New Roman"/>
            <w:sz w:val="24"/>
            <w:szCs w:val="24"/>
            <w:lang w:val="en-US"/>
            <w:rPrChange w:id="1258" w:author="Richard Wen" w:date="2024-10-29T19:28:00Z" w16du:dateUtc="2024-10-29T23:28:00Z">
              <w:rPr>
                <w:lang w:val="en-US"/>
              </w:rPr>
            </w:rPrChange>
          </w:rPr>
          <w:delText xml:space="preserve">. 2021;13(9):4620. </w:delText>
        </w:r>
      </w:del>
    </w:p>
    <w:p w14:paraId="1EAB70E8" w14:textId="5B3E0694" w:rsidR="00E65930" w:rsidRPr="00094840" w:rsidRDefault="00502065" w:rsidP="00094840">
      <w:pPr>
        <w:pStyle w:val="Bibliography"/>
        <w:rPr>
          <w:ins w:id="1259" w:author="Linda Rothman" w:date="2024-10-21T09:53:00Z"/>
          <w:rFonts w:ascii="Times New Roman" w:hAnsi="Times New Roman" w:cs="Times New Roman"/>
        </w:rPr>
        <w:pPrChange w:id="1260" w:author="Richard Wen" w:date="2024-10-29T19:28:00Z" w16du:dateUtc="2024-10-29T23:28:00Z">
          <w:pPr>
            <w:pBdr>
              <w:top w:val="nil"/>
              <w:left w:val="nil"/>
              <w:bottom w:val="nil"/>
              <w:right w:val="nil"/>
              <w:between w:val="nil"/>
            </w:pBdr>
            <w:tabs>
              <w:tab w:val="left" w:pos="384"/>
            </w:tabs>
            <w:spacing w:after="240" w:line="240" w:lineRule="auto"/>
          </w:pPr>
        </w:pPrChange>
      </w:pPr>
      <w:r w:rsidRPr="00094840">
        <w:rPr>
          <w:rFonts w:ascii="Times New Roman" w:hAnsi="Times New Roman" w:cs="Times New Roman"/>
          <w:sz w:val="24"/>
          <w:szCs w:val="24"/>
          <w:rPrChange w:id="1261" w:author="Richard Wen" w:date="2024-10-29T19:28:00Z" w16du:dateUtc="2024-10-29T23:28:00Z">
            <w:rPr>
              <w:rFonts w:ascii="Times New Roman" w:hAnsi="Times New Roman" w:cs="Times New Roman"/>
            </w:rPr>
          </w:rPrChange>
        </w:rPr>
        <w:fldChar w:fldCharType="end"/>
      </w:r>
      <w:commentRangeEnd w:id="108"/>
    </w:p>
    <w:p w14:paraId="45462872" w14:textId="3EE97E9F" w:rsidR="00E65930" w:rsidRDefault="00E65930">
      <w:pPr>
        <w:pBdr>
          <w:top w:val="nil"/>
          <w:left w:val="nil"/>
          <w:bottom w:val="nil"/>
          <w:right w:val="nil"/>
          <w:between w:val="nil"/>
        </w:pBdr>
        <w:tabs>
          <w:tab w:val="left" w:pos="384"/>
        </w:tabs>
        <w:spacing w:after="240" w:line="240" w:lineRule="auto"/>
        <w:rPr>
          <w:rFonts w:ascii="Times New Roman" w:eastAsia="Times New Roman" w:hAnsi="Times New Roman" w:cs="Times New Roman"/>
          <w:color w:val="000000"/>
          <w:sz w:val="24"/>
          <w:szCs w:val="24"/>
        </w:rPr>
      </w:pPr>
      <w:r>
        <w:rPr>
          <w:rStyle w:val="CommentReference"/>
        </w:rPr>
        <w:commentReference w:id="108"/>
      </w:r>
      <w:hyperlink w:history="1"/>
    </w:p>
    <w:p w14:paraId="000000F3" w14:textId="6DFB3C46" w:rsidR="003B416B" w:rsidRDefault="003B416B" w:rsidP="00E65930">
      <w:pPr>
        <w:pBdr>
          <w:top w:val="nil"/>
          <w:left w:val="nil"/>
          <w:bottom w:val="nil"/>
          <w:right w:val="nil"/>
          <w:between w:val="nil"/>
        </w:pBdr>
        <w:tabs>
          <w:tab w:val="left" w:pos="384"/>
        </w:tabs>
        <w:spacing w:after="240" w:line="240" w:lineRule="auto"/>
        <w:rPr>
          <w:rFonts w:ascii="Times New Roman" w:eastAsia="Times New Roman" w:hAnsi="Times New Roman" w:cs="Times New Roman"/>
          <w:color w:val="000000"/>
          <w:sz w:val="24"/>
          <w:szCs w:val="24"/>
        </w:rPr>
        <w:sectPr w:rsidR="003B416B">
          <w:pgSz w:w="12240" w:h="15840"/>
          <w:pgMar w:top="1440" w:right="1440" w:bottom="1440" w:left="1440" w:header="708" w:footer="708" w:gutter="0"/>
          <w:cols w:space="720"/>
        </w:sectPr>
      </w:pPr>
    </w:p>
    <w:p w14:paraId="000000F4"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 1 – SUPPLEMENTARY RESULTS</w:t>
      </w:r>
    </w:p>
    <w:p w14:paraId="000000F5"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en-CA"/>
        </w:rPr>
        <w:drawing>
          <wp:inline distT="0" distB="0" distL="0" distR="0" wp14:anchorId="7275BC8B" wp14:editId="3EE7FBC2">
            <wp:extent cx="7476003" cy="5223467"/>
            <wp:effectExtent l="0" t="0" r="0" b="0"/>
            <wp:docPr id="212322780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1" name="image12.png"/>
                    <pic:cNvPicPr preferRelativeResize="0"/>
                  </pic:nvPicPr>
                  <pic:blipFill>
                    <a:blip r:embed="rId21" cstate="print">
                      <a:extLst>
                        <a:ext uri="{28A0092B-C50C-407E-A947-70E740481C1C}">
                          <a14:useLocalDpi xmlns:a14="http://schemas.microsoft.com/office/drawing/2010/main" val="0"/>
                        </a:ext>
                      </a:extLst>
                    </a:blip>
                    <a:srcRect l="11046" r="11046"/>
                    <a:stretch>
                      <a:fillRect/>
                    </a:stretch>
                  </pic:blipFill>
                  <pic:spPr bwMode="auto">
                    <a:xfrm>
                      <a:off x="0" y="0"/>
                      <a:ext cx="7476003" cy="5223467"/>
                    </a:xfrm>
                    <a:prstGeom prst="rect">
                      <a:avLst/>
                    </a:prstGeom>
                    <a:ln>
                      <a:noFill/>
                    </a:ln>
                    <a:extLst>
                      <a:ext uri="{53640926-AAD7-44D8-BBD7-CCE9431645EC}">
                        <a14:shadowObscured xmlns:a14="http://schemas.microsoft.com/office/drawing/2010/main"/>
                      </a:ext>
                    </a:extLst>
                  </pic:spPr>
                </pic:pic>
              </a:graphicData>
            </a:graphic>
          </wp:inline>
        </w:drawing>
      </w:r>
    </w:p>
    <w:p w14:paraId="000000F6" w14:textId="3A8ED15F" w:rsidR="003B416B" w:rsidRDefault="00D21AEC">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Figure 1: Enlarged Map. Changes in Dedicated On-Street</w:t>
      </w:r>
      <w:r w:rsidR="00073DA0">
        <w:rPr>
          <w:rFonts w:ascii="Times New Roman" w:eastAsia="Times New Roman" w:hAnsi="Times New Roman" w:cs="Times New Roman"/>
          <w:b/>
          <w:i/>
          <w:sz w:val="24"/>
          <w:szCs w:val="24"/>
        </w:rPr>
        <w:t xml:space="preserve"> Cycling</w:t>
      </w:r>
      <w:r>
        <w:rPr>
          <w:rFonts w:ascii="Times New Roman" w:eastAsia="Times New Roman" w:hAnsi="Times New Roman" w:cs="Times New Roman"/>
          <w:b/>
          <w:i/>
          <w:sz w:val="24"/>
          <w:szCs w:val="24"/>
        </w:rPr>
        <w:t xml:space="preserve"> Infrastructure Between 2020-2021 for the Municipality of Vancouver, CA. </w:t>
      </w:r>
      <w:r>
        <w:rPr>
          <w:rFonts w:ascii="Times New Roman" w:eastAsia="Times New Roman" w:hAnsi="Times New Roman" w:cs="Times New Roman"/>
          <w:i/>
          <w:sz w:val="24"/>
          <w:szCs w:val="24"/>
        </w:rPr>
        <w:t>New installations of dedicated infrastructure are denoted in green, upgrades from a previous dedicated infrastructure type are denoted in orange.</w:t>
      </w:r>
      <w:r>
        <w:rPr>
          <w:rFonts w:ascii="Times New Roman" w:eastAsia="Times New Roman" w:hAnsi="Times New Roman" w:cs="Times New Roman"/>
          <w:i/>
          <w:color w:val="333333"/>
          <w:sz w:val="24"/>
          <w:szCs w:val="24"/>
          <w:highlight w:val="white"/>
        </w:rPr>
        <w:t xml:space="preserve"> Basemap from OpenStreetMap and Carto (Positron).</w:t>
      </w:r>
    </w:p>
    <w:p w14:paraId="000000F7" w14:textId="77777777" w:rsidR="003B416B" w:rsidRDefault="00D21AEC">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en-CA"/>
        </w:rPr>
        <w:lastRenderedPageBreak/>
        <w:drawing>
          <wp:inline distT="0" distB="0" distL="0" distR="0" wp14:anchorId="06A28D55" wp14:editId="1C5A1CC5">
            <wp:extent cx="6444391" cy="5466841"/>
            <wp:effectExtent l="0" t="0" r="0" b="0"/>
            <wp:docPr id="2123227804"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4" name="image4.png"/>
                    <pic:cNvPicPr preferRelativeResize="0"/>
                  </pic:nvPicPr>
                  <pic:blipFill>
                    <a:blip r:embed="rId22"/>
                    <a:srcRect l="17925" r="17925"/>
                    <a:stretch>
                      <a:fillRect/>
                    </a:stretch>
                  </pic:blipFill>
                  <pic:spPr bwMode="auto">
                    <a:xfrm>
                      <a:off x="0" y="0"/>
                      <a:ext cx="6444391" cy="5466841"/>
                    </a:xfrm>
                    <a:prstGeom prst="rect">
                      <a:avLst/>
                    </a:prstGeom>
                    <a:ln>
                      <a:noFill/>
                    </a:ln>
                    <a:extLst>
                      <a:ext uri="{53640926-AAD7-44D8-BBD7-CCE9431645EC}">
                        <a14:shadowObscured xmlns:a14="http://schemas.microsoft.com/office/drawing/2010/main"/>
                      </a:ext>
                    </a:extLst>
                  </pic:spPr>
                </pic:pic>
              </a:graphicData>
            </a:graphic>
          </wp:inline>
        </w:drawing>
      </w:r>
    </w:p>
    <w:p w14:paraId="000000F8" w14:textId="186CFAC6" w:rsidR="003B416B" w:rsidRDefault="00D21AEC">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Supplementary Figure 2: Enlarged Map. Changes in Dedicated On-Street </w:t>
      </w:r>
      <w:r w:rsidR="00073DA0">
        <w:rPr>
          <w:rFonts w:ascii="Times New Roman" w:eastAsia="Times New Roman" w:hAnsi="Times New Roman" w:cs="Times New Roman"/>
          <w:b/>
          <w:i/>
          <w:sz w:val="24"/>
          <w:szCs w:val="24"/>
        </w:rPr>
        <w:t xml:space="preserve">Cycling </w:t>
      </w:r>
      <w:r>
        <w:rPr>
          <w:rFonts w:ascii="Times New Roman" w:eastAsia="Times New Roman" w:hAnsi="Times New Roman" w:cs="Times New Roman"/>
          <w:b/>
          <w:i/>
          <w:sz w:val="24"/>
          <w:szCs w:val="24"/>
        </w:rPr>
        <w:t xml:space="preserve">Infrastructure Between 2020-2022 for the Municipality of Calgary, CA. </w:t>
      </w:r>
      <w:r>
        <w:rPr>
          <w:rFonts w:ascii="Times New Roman" w:eastAsia="Times New Roman" w:hAnsi="Times New Roman" w:cs="Times New Roman"/>
          <w:i/>
          <w:sz w:val="24"/>
          <w:szCs w:val="24"/>
        </w:rPr>
        <w:t>New installations of dedicated infrastructure are denoted in green, upgrades of dedicated infrastructure are denoted in orange.</w:t>
      </w:r>
      <w:r>
        <w:rPr>
          <w:rFonts w:ascii="Times New Roman" w:eastAsia="Times New Roman" w:hAnsi="Times New Roman" w:cs="Times New Roman"/>
          <w:i/>
          <w:color w:val="333333"/>
          <w:sz w:val="24"/>
          <w:szCs w:val="24"/>
          <w:highlight w:val="white"/>
        </w:rPr>
        <w:t xml:space="preserve"> Basemap from OpenStreetMap and Carto (Positron).</w:t>
      </w:r>
    </w:p>
    <w:p w14:paraId="000000F9" w14:textId="77777777" w:rsidR="003B416B" w:rsidRDefault="00D21AEC">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en-CA"/>
        </w:rPr>
        <w:lastRenderedPageBreak/>
        <w:drawing>
          <wp:inline distT="0" distB="0" distL="0" distR="0" wp14:anchorId="248C7B6A" wp14:editId="53E50479">
            <wp:extent cx="9235413" cy="5615196"/>
            <wp:effectExtent l="0" t="0" r="0" b="0"/>
            <wp:docPr id="212322780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3" name="image2.png"/>
                    <pic:cNvPicPr preferRelativeResize="0"/>
                  </pic:nvPicPr>
                  <pic:blipFill>
                    <a:blip r:embed="rId23" cstate="print">
                      <a:extLst>
                        <a:ext uri="{28A0092B-C50C-407E-A947-70E740481C1C}">
                          <a14:useLocalDpi xmlns:a14="http://schemas.microsoft.com/office/drawing/2010/main" val="0"/>
                        </a:ext>
                      </a:extLst>
                    </a:blip>
                    <a:srcRect l="5313" r="5313"/>
                    <a:stretch>
                      <a:fillRect/>
                    </a:stretch>
                  </pic:blipFill>
                  <pic:spPr bwMode="auto">
                    <a:xfrm>
                      <a:off x="0" y="0"/>
                      <a:ext cx="9235413" cy="5615196"/>
                    </a:xfrm>
                    <a:prstGeom prst="rect">
                      <a:avLst/>
                    </a:prstGeom>
                    <a:ln>
                      <a:noFill/>
                    </a:ln>
                    <a:extLst>
                      <a:ext uri="{53640926-AAD7-44D8-BBD7-CCE9431645EC}">
                        <a14:shadowObscured xmlns:a14="http://schemas.microsoft.com/office/drawing/2010/main"/>
                      </a:ext>
                    </a:extLst>
                  </pic:spPr>
                </pic:pic>
              </a:graphicData>
            </a:graphic>
          </wp:inline>
        </w:drawing>
      </w:r>
    </w:p>
    <w:p w14:paraId="000000FA" w14:textId="77777777" w:rsidR="003B416B" w:rsidRDefault="00D21AEC">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Supplementary Figure 3: Enlarged Map. Changes in Dedicated On-Street Infrastructure Between 2020-2022 for the Municipality of Toronto, CA. </w:t>
      </w:r>
      <w:r>
        <w:rPr>
          <w:rFonts w:ascii="Times New Roman" w:eastAsia="Times New Roman" w:hAnsi="Times New Roman" w:cs="Times New Roman"/>
          <w:i/>
          <w:sz w:val="24"/>
          <w:szCs w:val="24"/>
        </w:rPr>
        <w:t>New installations of dedicated infrastructure are denoted in green, upgrades of dedicated infrastructure are denoted in orange.</w:t>
      </w:r>
      <w:r>
        <w:rPr>
          <w:rFonts w:ascii="Times New Roman" w:eastAsia="Times New Roman" w:hAnsi="Times New Roman" w:cs="Times New Roman"/>
          <w:i/>
          <w:color w:val="333333"/>
          <w:sz w:val="24"/>
          <w:szCs w:val="24"/>
          <w:highlight w:val="white"/>
        </w:rPr>
        <w:t xml:space="preserve"> Basemap from OpenStreetMap and Carto (Positron).</w:t>
      </w:r>
    </w:p>
    <w:tbl>
      <w:tblPr>
        <w:tblStyle w:val="a0"/>
        <w:tblW w:w="1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6"/>
        <w:gridCol w:w="849"/>
        <w:gridCol w:w="800"/>
        <w:gridCol w:w="849"/>
        <w:gridCol w:w="1035"/>
        <w:gridCol w:w="950"/>
        <w:gridCol w:w="849"/>
        <w:gridCol w:w="800"/>
        <w:gridCol w:w="849"/>
        <w:gridCol w:w="1035"/>
        <w:gridCol w:w="950"/>
        <w:gridCol w:w="915"/>
        <w:gridCol w:w="849"/>
        <w:gridCol w:w="849"/>
        <w:gridCol w:w="1035"/>
        <w:gridCol w:w="950"/>
      </w:tblGrid>
      <w:tr w:rsidR="003B416B" w14:paraId="11D1DF17" w14:textId="77777777">
        <w:tc>
          <w:tcPr>
            <w:tcW w:w="826" w:type="dxa"/>
            <w:vMerge w:val="restart"/>
            <w:shd w:val="clear" w:color="auto" w:fill="2F5496"/>
          </w:tcPr>
          <w:p w14:paraId="000000FB" w14:textId="77777777" w:rsidR="003B416B" w:rsidRDefault="003B416B">
            <w:pPr>
              <w:rPr>
                <w:rFonts w:ascii="Times New Roman" w:eastAsia="Times New Roman" w:hAnsi="Times New Roman" w:cs="Times New Roman"/>
                <w:b/>
                <w:color w:val="FFFFFF"/>
                <w:sz w:val="24"/>
                <w:szCs w:val="24"/>
              </w:rPr>
            </w:pPr>
          </w:p>
        </w:tc>
        <w:tc>
          <w:tcPr>
            <w:tcW w:w="13564" w:type="dxa"/>
            <w:gridSpan w:val="15"/>
            <w:shd w:val="clear" w:color="auto" w:fill="2F5496"/>
          </w:tcPr>
          <w:p w14:paraId="000000FC" w14:textId="77777777" w:rsidR="003B416B" w:rsidRDefault="00D21AEC">
            <w:pP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Total Length of Roadways with Dedicated Cycling Infrastructure by Year (2009-2022)</w:t>
            </w:r>
          </w:p>
          <w:p w14:paraId="000000FD" w14:textId="77777777" w:rsidR="003B416B" w:rsidRDefault="00D21AEC">
            <w:pPr>
              <w:rPr>
                <w:rFonts w:ascii="Times New Roman" w:eastAsia="Times New Roman" w:hAnsi="Times New Roman" w:cs="Times New Roman"/>
                <w:b/>
                <w:color w:val="FFFFFF"/>
                <w:sz w:val="24"/>
                <w:szCs w:val="24"/>
              </w:rPr>
            </w:pPr>
            <w:r>
              <w:rPr>
                <w:rFonts w:ascii="Times New Roman" w:eastAsia="Times New Roman" w:hAnsi="Times New Roman" w:cs="Times New Roman"/>
                <w:i/>
                <w:color w:val="FFFFFF"/>
                <w:sz w:val="24"/>
                <w:szCs w:val="24"/>
              </w:rPr>
              <w:t xml:space="preserve">Measured by centreline-km of roadway </w:t>
            </w:r>
          </w:p>
        </w:tc>
      </w:tr>
      <w:tr w:rsidR="003B416B" w14:paraId="3B682D7A" w14:textId="77777777">
        <w:tc>
          <w:tcPr>
            <w:tcW w:w="826" w:type="dxa"/>
            <w:vMerge/>
            <w:shd w:val="clear" w:color="auto" w:fill="2F5496"/>
          </w:tcPr>
          <w:p w14:paraId="0000010C" w14:textId="77777777" w:rsidR="003B416B" w:rsidRDefault="003B416B">
            <w:pPr>
              <w:widowControl w:val="0"/>
              <w:pBdr>
                <w:top w:val="nil"/>
                <w:left w:val="nil"/>
                <w:bottom w:val="nil"/>
                <w:right w:val="nil"/>
                <w:between w:val="nil"/>
              </w:pBdr>
              <w:spacing w:line="276" w:lineRule="auto"/>
              <w:rPr>
                <w:rFonts w:ascii="Times New Roman" w:eastAsia="Times New Roman" w:hAnsi="Times New Roman" w:cs="Times New Roman"/>
                <w:b/>
                <w:color w:val="FFFFFF"/>
                <w:sz w:val="24"/>
                <w:szCs w:val="24"/>
              </w:rPr>
            </w:pPr>
          </w:p>
        </w:tc>
        <w:tc>
          <w:tcPr>
            <w:tcW w:w="4483" w:type="dxa"/>
            <w:gridSpan w:val="5"/>
            <w:shd w:val="clear" w:color="auto" w:fill="2F5496"/>
          </w:tcPr>
          <w:p w14:paraId="0000010D" w14:textId="77777777" w:rsidR="003B416B" w:rsidRDefault="00D21AEC">
            <w:pP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Vancouver</w:t>
            </w:r>
          </w:p>
        </w:tc>
        <w:tc>
          <w:tcPr>
            <w:tcW w:w="3533" w:type="dxa"/>
            <w:gridSpan w:val="4"/>
            <w:shd w:val="clear" w:color="auto" w:fill="2F5496"/>
          </w:tcPr>
          <w:p w14:paraId="00000112" w14:textId="77777777" w:rsidR="003B416B" w:rsidRDefault="00D21AEC">
            <w:pP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Calgary</w:t>
            </w:r>
          </w:p>
        </w:tc>
        <w:tc>
          <w:tcPr>
            <w:tcW w:w="950" w:type="dxa"/>
            <w:shd w:val="clear" w:color="auto" w:fill="2F5496"/>
          </w:tcPr>
          <w:p w14:paraId="00000116" w14:textId="77777777" w:rsidR="003B416B" w:rsidRDefault="003B416B">
            <w:pPr>
              <w:rPr>
                <w:rFonts w:ascii="Times New Roman" w:eastAsia="Times New Roman" w:hAnsi="Times New Roman" w:cs="Times New Roman"/>
                <w:b/>
                <w:color w:val="FFFFFF"/>
                <w:sz w:val="24"/>
                <w:szCs w:val="24"/>
              </w:rPr>
            </w:pPr>
          </w:p>
        </w:tc>
        <w:tc>
          <w:tcPr>
            <w:tcW w:w="3648" w:type="dxa"/>
            <w:gridSpan w:val="4"/>
            <w:shd w:val="clear" w:color="auto" w:fill="2F5496"/>
          </w:tcPr>
          <w:p w14:paraId="00000117" w14:textId="77777777" w:rsidR="003B416B" w:rsidRDefault="00D21AEC">
            <w:pP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Toronto</w:t>
            </w:r>
          </w:p>
        </w:tc>
        <w:tc>
          <w:tcPr>
            <w:tcW w:w="950" w:type="dxa"/>
            <w:shd w:val="clear" w:color="auto" w:fill="2F5496"/>
          </w:tcPr>
          <w:p w14:paraId="0000011B" w14:textId="77777777" w:rsidR="003B416B" w:rsidRDefault="003B416B">
            <w:pPr>
              <w:rPr>
                <w:rFonts w:ascii="Times New Roman" w:eastAsia="Times New Roman" w:hAnsi="Times New Roman" w:cs="Times New Roman"/>
                <w:b/>
                <w:color w:val="FFFFFF"/>
                <w:sz w:val="24"/>
                <w:szCs w:val="24"/>
              </w:rPr>
            </w:pPr>
          </w:p>
        </w:tc>
      </w:tr>
      <w:tr w:rsidR="003B416B" w14:paraId="26A57D09" w14:textId="77777777">
        <w:tc>
          <w:tcPr>
            <w:tcW w:w="826" w:type="dxa"/>
            <w:shd w:val="clear" w:color="auto" w:fill="B4C6E7"/>
          </w:tcPr>
          <w:p w14:paraId="0000011C"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Year</w:t>
            </w:r>
          </w:p>
        </w:tc>
        <w:tc>
          <w:tcPr>
            <w:tcW w:w="849" w:type="dxa"/>
            <w:shd w:val="clear" w:color="auto" w:fill="B4C6E7"/>
          </w:tcPr>
          <w:p w14:paraId="0000011D"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PL</w:t>
            </w:r>
          </w:p>
        </w:tc>
        <w:tc>
          <w:tcPr>
            <w:tcW w:w="800" w:type="dxa"/>
            <w:shd w:val="clear" w:color="auto" w:fill="B4C6E7"/>
          </w:tcPr>
          <w:p w14:paraId="0000011E"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BUF</w:t>
            </w:r>
          </w:p>
        </w:tc>
        <w:tc>
          <w:tcPr>
            <w:tcW w:w="849" w:type="dxa"/>
            <w:shd w:val="clear" w:color="auto" w:fill="B4C6E7"/>
          </w:tcPr>
          <w:p w14:paraId="0000011F"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CT</w:t>
            </w:r>
          </w:p>
        </w:tc>
        <w:tc>
          <w:tcPr>
            <w:tcW w:w="1035" w:type="dxa"/>
            <w:shd w:val="clear" w:color="auto" w:fill="B4C6E7"/>
          </w:tcPr>
          <w:p w14:paraId="00000120" w14:textId="77777777" w:rsidR="003B416B" w:rsidRDefault="00D21AEC">
            <w:pPr>
              <w:rPr>
                <w:rFonts w:ascii="Times New Roman" w:eastAsia="Times New Roman" w:hAnsi="Times New Roman" w:cs="Times New Roman"/>
                <w:b/>
                <w:sz w:val="24"/>
                <w:szCs w:val="24"/>
              </w:rPr>
            </w:pPr>
            <w:r w:rsidRPr="00E65930">
              <w:rPr>
                <w:rFonts w:ascii="Times New Roman" w:eastAsia="Times New Roman" w:hAnsi="Times New Roman" w:cs="Times New Roman"/>
                <w:b/>
              </w:rPr>
              <w:t>TOTAL</w:t>
            </w:r>
          </w:p>
        </w:tc>
        <w:tc>
          <w:tcPr>
            <w:tcW w:w="950" w:type="dxa"/>
            <w:tcBorders>
              <w:bottom w:val="single" w:sz="4" w:space="0" w:color="000000"/>
            </w:tcBorders>
            <w:shd w:val="clear" w:color="auto" w:fill="B4C6E7"/>
          </w:tcPr>
          <w:p w14:paraId="00000121"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Change</w:t>
            </w:r>
          </w:p>
        </w:tc>
        <w:tc>
          <w:tcPr>
            <w:tcW w:w="849" w:type="dxa"/>
            <w:shd w:val="clear" w:color="auto" w:fill="B4C6E7"/>
          </w:tcPr>
          <w:p w14:paraId="00000122"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PL</w:t>
            </w:r>
          </w:p>
        </w:tc>
        <w:tc>
          <w:tcPr>
            <w:tcW w:w="800" w:type="dxa"/>
            <w:shd w:val="clear" w:color="auto" w:fill="B4C6E7"/>
          </w:tcPr>
          <w:p w14:paraId="00000123"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BUF</w:t>
            </w:r>
          </w:p>
        </w:tc>
        <w:tc>
          <w:tcPr>
            <w:tcW w:w="849" w:type="dxa"/>
            <w:shd w:val="clear" w:color="auto" w:fill="B4C6E7"/>
          </w:tcPr>
          <w:p w14:paraId="00000124"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CT</w:t>
            </w:r>
          </w:p>
        </w:tc>
        <w:tc>
          <w:tcPr>
            <w:tcW w:w="1035" w:type="dxa"/>
            <w:shd w:val="clear" w:color="auto" w:fill="B4C6E7"/>
          </w:tcPr>
          <w:p w14:paraId="00000125" w14:textId="77777777" w:rsidR="003B416B" w:rsidRDefault="00D21AEC">
            <w:pPr>
              <w:rPr>
                <w:rFonts w:ascii="Times New Roman" w:eastAsia="Times New Roman" w:hAnsi="Times New Roman" w:cs="Times New Roman"/>
                <w:b/>
                <w:sz w:val="24"/>
                <w:szCs w:val="24"/>
              </w:rPr>
            </w:pPr>
            <w:r w:rsidRPr="00E65930">
              <w:rPr>
                <w:rFonts w:ascii="Times New Roman" w:eastAsia="Times New Roman" w:hAnsi="Times New Roman" w:cs="Times New Roman"/>
                <w:b/>
              </w:rPr>
              <w:t>TOTAL</w:t>
            </w:r>
          </w:p>
        </w:tc>
        <w:tc>
          <w:tcPr>
            <w:tcW w:w="950" w:type="dxa"/>
            <w:tcBorders>
              <w:bottom w:val="single" w:sz="4" w:space="0" w:color="000000"/>
            </w:tcBorders>
            <w:shd w:val="clear" w:color="auto" w:fill="B4C6E7"/>
          </w:tcPr>
          <w:p w14:paraId="00000126"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Change</w:t>
            </w:r>
          </w:p>
        </w:tc>
        <w:tc>
          <w:tcPr>
            <w:tcW w:w="915" w:type="dxa"/>
            <w:shd w:val="clear" w:color="auto" w:fill="B4C6E7"/>
          </w:tcPr>
          <w:p w14:paraId="00000127"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PL</w:t>
            </w:r>
          </w:p>
        </w:tc>
        <w:tc>
          <w:tcPr>
            <w:tcW w:w="849" w:type="dxa"/>
            <w:shd w:val="clear" w:color="auto" w:fill="B4C6E7"/>
          </w:tcPr>
          <w:p w14:paraId="00000128"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BUF</w:t>
            </w:r>
          </w:p>
        </w:tc>
        <w:tc>
          <w:tcPr>
            <w:tcW w:w="849" w:type="dxa"/>
            <w:shd w:val="clear" w:color="auto" w:fill="B4C6E7"/>
          </w:tcPr>
          <w:p w14:paraId="00000129"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CT</w:t>
            </w:r>
          </w:p>
        </w:tc>
        <w:tc>
          <w:tcPr>
            <w:tcW w:w="1035" w:type="dxa"/>
            <w:shd w:val="clear" w:color="auto" w:fill="B4C6E7"/>
          </w:tcPr>
          <w:p w14:paraId="0000012A" w14:textId="77777777" w:rsidR="003B416B" w:rsidRDefault="00D21AEC">
            <w:pPr>
              <w:rPr>
                <w:rFonts w:ascii="Times New Roman" w:eastAsia="Times New Roman" w:hAnsi="Times New Roman" w:cs="Times New Roman"/>
                <w:b/>
                <w:sz w:val="24"/>
                <w:szCs w:val="24"/>
              </w:rPr>
            </w:pPr>
            <w:r w:rsidRPr="00E65930">
              <w:rPr>
                <w:rFonts w:ascii="Times New Roman" w:eastAsia="Times New Roman" w:hAnsi="Times New Roman" w:cs="Times New Roman"/>
                <w:b/>
              </w:rPr>
              <w:t>TOTAL</w:t>
            </w:r>
          </w:p>
        </w:tc>
        <w:tc>
          <w:tcPr>
            <w:tcW w:w="950" w:type="dxa"/>
            <w:tcBorders>
              <w:bottom w:val="single" w:sz="4" w:space="0" w:color="000000"/>
            </w:tcBorders>
            <w:shd w:val="clear" w:color="auto" w:fill="B4C6E7"/>
          </w:tcPr>
          <w:p w14:paraId="0000012B"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Change</w:t>
            </w:r>
          </w:p>
        </w:tc>
      </w:tr>
      <w:tr w:rsidR="00EF1153" w14:paraId="35BA8256" w14:textId="77777777">
        <w:tc>
          <w:tcPr>
            <w:tcW w:w="826" w:type="dxa"/>
            <w:vAlign w:val="bottom"/>
          </w:tcPr>
          <w:p w14:paraId="0000012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2009</w:t>
            </w:r>
          </w:p>
        </w:tc>
        <w:tc>
          <w:tcPr>
            <w:tcW w:w="849" w:type="dxa"/>
            <w:vAlign w:val="bottom"/>
          </w:tcPr>
          <w:p w14:paraId="0000012D" w14:textId="1712BAA1"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39.80</w:t>
            </w:r>
          </w:p>
        </w:tc>
        <w:tc>
          <w:tcPr>
            <w:tcW w:w="800" w:type="dxa"/>
            <w:vAlign w:val="bottom"/>
          </w:tcPr>
          <w:p w14:paraId="0000012E" w14:textId="2909A27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849" w:type="dxa"/>
            <w:vAlign w:val="bottom"/>
          </w:tcPr>
          <w:p w14:paraId="0000012F" w14:textId="201249C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2.84</w:t>
            </w:r>
          </w:p>
        </w:tc>
        <w:tc>
          <w:tcPr>
            <w:tcW w:w="1035" w:type="dxa"/>
            <w:shd w:val="clear" w:color="auto" w:fill="D9E2F3"/>
            <w:vAlign w:val="bottom"/>
          </w:tcPr>
          <w:p w14:paraId="00000130" w14:textId="0C0066AB"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42.64</w:t>
            </w:r>
          </w:p>
        </w:tc>
        <w:tc>
          <w:tcPr>
            <w:tcW w:w="950" w:type="dxa"/>
            <w:shd w:val="clear" w:color="auto" w:fill="D9E2F3"/>
            <w:vAlign w:val="bottom"/>
          </w:tcPr>
          <w:p w14:paraId="00000131" w14:textId="77777777" w:rsidR="00EF1153" w:rsidRPr="00EF1153" w:rsidRDefault="00EF1153" w:rsidP="00EF1153">
            <w:pPr>
              <w:rPr>
                <w:rFonts w:ascii="Times New Roman" w:eastAsia="Times New Roman" w:hAnsi="Times New Roman" w:cs="Times New Roman"/>
                <w:sz w:val="24"/>
                <w:szCs w:val="24"/>
              </w:rPr>
            </w:pPr>
          </w:p>
        </w:tc>
        <w:tc>
          <w:tcPr>
            <w:tcW w:w="849" w:type="dxa"/>
            <w:vAlign w:val="bottom"/>
          </w:tcPr>
          <w:p w14:paraId="00000132" w14:textId="789B8C4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7.62</w:t>
            </w:r>
          </w:p>
        </w:tc>
        <w:tc>
          <w:tcPr>
            <w:tcW w:w="800" w:type="dxa"/>
            <w:vAlign w:val="bottom"/>
          </w:tcPr>
          <w:p w14:paraId="00000133" w14:textId="7EBDD28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849" w:type="dxa"/>
            <w:vAlign w:val="bottom"/>
          </w:tcPr>
          <w:p w14:paraId="00000134" w14:textId="29E1C412"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35" w14:textId="08E50D68"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7.62</w:t>
            </w:r>
          </w:p>
        </w:tc>
        <w:tc>
          <w:tcPr>
            <w:tcW w:w="950" w:type="dxa"/>
            <w:shd w:val="clear" w:color="auto" w:fill="D9E2F3"/>
            <w:vAlign w:val="bottom"/>
          </w:tcPr>
          <w:p w14:paraId="00000136" w14:textId="77777777" w:rsidR="00EF1153" w:rsidRPr="00EF1153" w:rsidRDefault="00EF1153" w:rsidP="00EF1153">
            <w:pPr>
              <w:rPr>
                <w:rFonts w:ascii="Times New Roman" w:eastAsia="Times New Roman" w:hAnsi="Times New Roman" w:cs="Times New Roman"/>
                <w:b/>
                <w:i/>
                <w:sz w:val="24"/>
                <w:szCs w:val="24"/>
              </w:rPr>
            </w:pPr>
          </w:p>
        </w:tc>
        <w:tc>
          <w:tcPr>
            <w:tcW w:w="915" w:type="dxa"/>
            <w:vAlign w:val="bottom"/>
          </w:tcPr>
          <w:p w14:paraId="00000137" w14:textId="72A5F87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102.57</w:t>
            </w:r>
          </w:p>
        </w:tc>
        <w:tc>
          <w:tcPr>
            <w:tcW w:w="849" w:type="dxa"/>
            <w:vAlign w:val="bottom"/>
          </w:tcPr>
          <w:p w14:paraId="00000138" w14:textId="49F2EB2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1.56</w:t>
            </w:r>
          </w:p>
        </w:tc>
        <w:tc>
          <w:tcPr>
            <w:tcW w:w="849" w:type="dxa"/>
            <w:vAlign w:val="bottom"/>
          </w:tcPr>
          <w:p w14:paraId="00000139" w14:textId="22A34C5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3A" w14:textId="5CD8A40E"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104.13</w:t>
            </w:r>
          </w:p>
        </w:tc>
        <w:tc>
          <w:tcPr>
            <w:tcW w:w="950" w:type="dxa"/>
            <w:shd w:val="clear" w:color="auto" w:fill="D9E2F3"/>
            <w:vAlign w:val="bottom"/>
          </w:tcPr>
          <w:p w14:paraId="0000013B" w14:textId="77777777" w:rsidR="00EF1153" w:rsidRPr="00EF1153" w:rsidRDefault="00EF1153" w:rsidP="00EF1153">
            <w:pPr>
              <w:rPr>
                <w:rFonts w:ascii="Times New Roman" w:eastAsia="Times New Roman" w:hAnsi="Times New Roman" w:cs="Times New Roman"/>
                <w:b/>
                <w:sz w:val="24"/>
                <w:szCs w:val="24"/>
              </w:rPr>
            </w:pPr>
          </w:p>
        </w:tc>
      </w:tr>
      <w:tr w:rsidR="00EF1153" w14:paraId="4F26DC55" w14:textId="77777777">
        <w:tc>
          <w:tcPr>
            <w:tcW w:w="826" w:type="dxa"/>
            <w:vAlign w:val="bottom"/>
          </w:tcPr>
          <w:p w14:paraId="0000013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2010</w:t>
            </w:r>
          </w:p>
        </w:tc>
        <w:tc>
          <w:tcPr>
            <w:tcW w:w="849" w:type="dxa"/>
            <w:vAlign w:val="bottom"/>
          </w:tcPr>
          <w:p w14:paraId="0000013D" w14:textId="5BBF77D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39.78</w:t>
            </w:r>
          </w:p>
        </w:tc>
        <w:tc>
          <w:tcPr>
            <w:tcW w:w="800" w:type="dxa"/>
            <w:vAlign w:val="bottom"/>
          </w:tcPr>
          <w:p w14:paraId="0000013E" w14:textId="06DED8E3"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849" w:type="dxa"/>
            <w:vAlign w:val="bottom"/>
          </w:tcPr>
          <w:p w14:paraId="0000013F" w14:textId="7DD6F5C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6.33</w:t>
            </w:r>
          </w:p>
        </w:tc>
        <w:tc>
          <w:tcPr>
            <w:tcW w:w="1035" w:type="dxa"/>
            <w:shd w:val="clear" w:color="auto" w:fill="D9E2F3"/>
            <w:vAlign w:val="bottom"/>
          </w:tcPr>
          <w:p w14:paraId="00000140" w14:textId="46E286D9"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46.11</w:t>
            </w:r>
          </w:p>
        </w:tc>
        <w:tc>
          <w:tcPr>
            <w:tcW w:w="950" w:type="dxa"/>
            <w:shd w:val="clear" w:color="auto" w:fill="D9E2F3"/>
            <w:vAlign w:val="bottom"/>
          </w:tcPr>
          <w:p w14:paraId="00000141" w14:textId="1561D408"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3.47</w:t>
            </w:r>
          </w:p>
        </w:tc>
        <w:tc>
          <w:tcPr>
            <w:tcW w:w="849" w:type="dxa"/>
            <w:vAlign w:val="bottom"/>
          </w:tcPr>
          <w:p w14:paraId="00000142" w14:textId="2DF30B0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12.26</w:t>
            </w:r>
          </w:p>
        </w:tc>
        <w:tc>
          <w:tcPr>
            <w:tcW w:w="800" w:type="dxa"/>
            <w:vAlign w:val="bottom"/>
          </w:tcPr>
          <w:p w14:paraId="00000143" w14:textId="3F7C935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849" w:type="dxa"/>
            <w:vAlign w:val="bottom"/>
          </w:tcPr>
          <w:p w14:paraId="00000144" w14:textId="55DC3B5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45" w14:textId="58E61E0F"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12.26</w:t>
            </w:r>
          </w:p>
        </w:tc>
        <w:tc>
          <w:tcPr>
            <w:tcW w:w="950" w:type="dxa"/>
            <w:shd w:val="clear" w:color="auto" w:fill="D9E2F3"/>
            <w:vAlign w:val="bottom"/>
          </w:tcPr>
          <w:p w14:paraId="00000146" w14:textId="40400A01"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4.64</w:t>
            </w:r>
          </w:p>
        </w:tc>
        <w:tc>
          <w:tcPr>
            <w:tcW w:w="915" w:type="dxa"/>
            <w:vAlign w:val="bottom"/>
          </w:tcPr>
          <w:p w14:paraId="00000147" w14:textId="0ABCCA7B"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107.17</w:t>
            </w:r>
          </w:p>
        </w:tc>
        <w:tc>
          <w:tcPr>
            <w:tcW w:w="849" w:type="dxa"/>
            <w:vAlign w:val="bottom"/>
          </w:tcPr>
          <w:p w14:paraId="00000148" w14:textId="1CD8C76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1.56</w:t>
            </w:r>
          </w:p>
        </w:tc>
        <w:tc>
          <w:tcPr>
            <w:tcW w:w="849" w:type="dxa"/>
            <w:vAlign w:val="bottom"/>
          </w:tcPr>
          <w:p w14:paraId="00000149" w14:textId="3EC00F8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4A" w14:textId="46598183"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108.73</w:t>
            </w:r>
          </w:p>
        </w:tc>
        <w:tc>
          <w:tcPr>
            <w:tcW w:w="950" w:type="dxa"/>
            <w:shd w:val="clear" w:color="auto" w:fill="D9E2F3"/>
            <w:vAlign w:val="bottom"/>
          </w:tcPr>
          <w:p w14:paraId="0000014B" w14:textId="5A5B66DA"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4.60</w:t>
            </w:r>
          </w:p>
        </w:tc>
      </w:tr>
      <w:tr w:rsidR="00EF1153" w14:paraId="20DF8079" w14:textId="77777777">
        <w:tc>
          <w:tcPr>
            <w:tcW w:w="826" w:type="dxa"/>
            <w:vAlign w:val="bottom"/>
          </w:tcPr>
          <w:p w14:paraId="0000014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2011</w:t>
            </w:r>
          </w:p>
        </w:tc>
        <w:tc>
          <w:tcPr>
            <w:tcW w:w="849" w:type="dxa"/>
            <w:vAlign w:val="bottom"/>
          </w:tcPr>
          <w:p w14:paraId="0000014D" w14:textId="44D37602"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39.84</w:t>
            </w:r>
          </w:p>
        </w:tc>
        <w:tc>
          <w:tcPr>
            <w:tcW w:w="800" w:type="dxa"/>
            <w:vAlign w:val="bottom"/>
          </w:tcPr>
          <w:p w14:paraId="0000014E" w14:textId="1376CE9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849" w:type="dxa"/>
            <w:vAlign w:val="bottom"/>
          </w:tcPr>
          <w:p w14:paraId="0000014F" w14:textId="53662421"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6.64</w:t>
            </w:r>
          </w:p>
        </w:tc>
        <w:tc>
          <w:tcPr>
            <w:tcW w:w="1035" w:type="dxa"/>
            <w:shd w:val="clear" w:color="auto" w:fill="D9E2F3"/>
            <w:vAlign w:val="bottom"/>
          </w:tcPr>
          <w:p w14:paraId="00000150" w14:textId="52FEEB89"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46.48</w:t>
            </w:r>
          </w:p>
        </w:tc>
        <w:tc>
          <w:tcPr>
            <w:tcW w:w="950" w:type="dxa"/>
            <w:shd w:val="clear" w:color="auto" w:fill="D9E2F3"/>
            <w:vAlign w:val="bottom"/>
          </w:tcPr>
          <w:p w14:paraId="00000151" w14:textId="1C3BFEC3"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0.37</w:t>
            </w:r>
          </w:p>
        </w:tc>
        <w:tc>
          <w:tcPr>
            <w:tcW w:w="849" w:type="dxa"/>
            <w:vAlign w:val="bottom"/>
          </w:tcPr>
          <w:p w14:paraId="00000152" w14:textId="2BB6CB2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19.15</w:t>
            </w:r>
          </w:p>
        </w:tc>
        <w:tc>
          <w:tcPr>
            <w:tcW w:w="800" w:type="dxa"/>
            <w:vAlign w:val="bottom"/>
          </w:tcPr>
          <w:p w14:paraId="00000153" w14:textId="1D75BE6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0.55</w:t>
            </w:r>
          </w:p>
        </w:tc>
        <w:tc>
          <w:tcPr>
            <w:tcW w:w="849" w:type="dxa"/>
            <w:vAlign w:val="bottom"/>
          </w:tcPr>
          <w:p w14:paraId="00000154" w14:textId="0085459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55" w14:textId="7B465335"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19.70</w:t>
            </w:r>
          </w:p>
        </w:tc>
        <w:tc>
          <w:tcPr>
            <w:tcW w:w="950" w:type="dxa"/>
            <w:shd w:val="clear" w:color="auto" w:fill="D9E2F3"/>
            <w:vAlign w:val="bottom"/>
          </w:tcPr>
          <w:p w14:paraId="00000156" w14:textId="2DC93B8D"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7.44</w:t>
            </w:r>
          </w:p>
        </w:tc>
        <w:tc>
          <w:tcPr>
            <w:tcW w:w="915" w:type="dxa"/>
            <w:vAlign w:val="bottom"/>
          </w:tcPr>
          <w:p w14:paraId="00000157" w14:textId="0A40591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108.72</w:t>
            </w:r>
          </w:p>
        </w:tc>
        <w:tc>
          <w:tcPr>
            <w:tcW w:w="849" w:type="dxa"/>
            <w:vAlign w:val="bottom"/>
          </w:tcPr>
          <w:p w14:paraId="00000158" w14:textId="5A16BE8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2.08</w:t>
            </w:r>
          </w:p>
        </w:tc>
        <w:tc>
          <w:tcPr>
            <w:tcW w:w="849" w:type="dxa"/>
            <w:vAlign w:val="bottom"/>
          </w:tcPr>
          <w:p w14:paraId="00000159" w14:textId="1DDAAE8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5A" w14:textId="21B8D77D"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110.80</w:t>
            </w:r>
          </w:p>
        </w:tc>
        <w:tc>
          <w:tcPr>
            <w:tcW w:w="950" w:type="dxa"/>
            <w:shd w:val="clear" w:color="auto" w:fill="D9E2F3"/>
            <w:vAlign w:val="bottom"/>
          </w:tcPr>
          <w:p w14:paraId="0000015B" w14:textId="7E9503E9"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2.07</w:t>
            </w:r>
          </w:p>
        </w:tc>
      </w:tr>
      <w:tr w:rsidR="00EF1153" w14:paraId="39506265" w14:textId="77777777">
        <w:tc>
          <w:tcPr>
            <w:tcW w:w="826" w:type="dxa"/>
            <w:vAlign w:val="bottom"/>
          </w:tcPr>
          <w:p w14:paraId="0000015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2012</w:t>
            </w:r>
          </w:p>
        </w:tc>
        <w:tc>
          <w:tcPr>
            <w:tcW w:w="849" w:type="dxa"/>
            <w:vAlign w:val="bottom"/>
          </w:tcPr>
          <w:p w14:paraId="0000015D" w14:textId="3C370B9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42.41</w:t>
            </w:r>
          </w:p>
        </w:tc>
        <w:tc>
          <w:tcPr>
            <w:tcW w:w="800" w:type="dxa"/>
            <w:vAlign w:val="bottom"/>
          </w:tcPr>
          <w:p w14:paraId="0000015E" w14:textId="7F7CE93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849" w:type="dxa"/>
            <w:vAlign w:val="bottom"/>
          </w:tcPr>
          <w:p w14:paraId="0000015F" w14:textId="3008F831"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6.80</w:t>
            </w:r>
          </w:p>
        </w:tc>
        <w:tc>
          <w:tcPr>
            <w:tcW w:w="1035" w:type="dxa"/>
            <w:shd w:val="clear" w:color="auto" w:fill="D9E2F3"/>
            <w:vAlign w:val="bottom"/>
          </w:tcPr>
          <w:p w14:paraId="00000160" w14:textId="4FD55F63"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49.21</w:t>
            </w:r>
          </w:p>
        </w:tc>
        <w:tc>
          <w:tcPr>
            <w:tcW w:w="950" w:type="dxa"/>
            <w:shd w:val="clear" w:color="auto" w:fill="D9E2F3"/>
            <w:vAlign w:val="bottom"/>
          </w:tcPr>
          <w:p w14:paraId="00000161" w14:textId="26AB1CD6"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2.73</w:t>
            </w:r>
          </w:p>
        </w:tc>
        <w:tc>
          <w:tcPr>
            <w:tcW w:w="849" w:type="dxa"/>
            <w:vAlign w:val="bottom"/>
          </w:tcPr>
          <w:p w14:paraId="00000162" w14:textId="38E885F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23.86</w:t>
            </w:r>
          </w:p>
        </w:tc>
        <w:tc>
          <w:tcPr>
            <w:tcW w:w="800" w:type="dxa"/>
            <w:vAlign w:val="bottom"/>
          </w:tcPr>
          <w:p w14:paraId="00000163" w14:textId="03F2916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0.55</w:t>
            </w:r>
          </w:p>
        </w:tc>
        <w:tc>
          <w:tcPr>
            <w:tcW w:w="849" w:type="dxa"/>
            <w:vAlign w:val="bottom"/>
          </w:tcPr>
          <w:p w14:paraId="00000164" w14:textId="00B4C1B1"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0.56</w:t>
            </w:r>
          </w:p>
        </w:tc>
        <w:tc>
          <w:tcPr>
            <w:tcW w:w="1035" w:type="dxa"/>
            <w:shd w:val="clear" w:color="auto" w:fill="D9E2F3"/>
            <w:vAlign w:val="bottom"/>
          </w:tcPr>
          <w:p w14:paraId="00000165" w14:textId="4B9C12B5"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24.97</w:t>
            </w:r>
          </w:p>
        </w:tc>
        <w:tc>
          <w:tcPr>
            <w:tcW w:w="950" w:type="dxa"/>
            <w:shd w:val="clear" w:color="auto" w:fill="D9E2F3"/>
            <w:vAlign w:val="bottom"/>
          </w:tcPr>
          <w:p w14:paraId="00000166" w14:textId="6A389999"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5.27</w:t>
            </w:r>
          </w:p>
        </w:tc>
        <w:tc>
          <w:tcPr>
            <w:tcW w:w="915" w:type="dxa"/>
            <w:vAlign w:val="bottom"/>
          </w:tcPr>
          <w:p w14:paraId="00000167" w14:textId="1F5B924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109.47</w:t>
            </w:r>
          </w:p>
        </w:tc>
        <w:tc>
          <w:tcPr>
            <w:tcW w:w="849" w:type="dxa"/>
            <w:vAlign w:val="bottom"/>
          </w:tcPr>
          <w:p w14:paraId="00000168" w14:textId="04DCF37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2.08</w:t>
            </w:r>
          </w:p>
        </w:tc>
        <w:tc>
          <w:tcPr>
            <w:tcW w:w="849" w:type="dxa"/>
            <w:vAlign w:val="bottom"/>
          </w:tcPr>
          <w:p w14:paraId="00000169" w14:textId="5677ABB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6A" w14:textId="46B73C6D"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111.55</w:t>
            </w:r>
          </w:p>
        </w:tc>
        <w:tc>
          <w:tcPr>
            <w:tcW w:w="950" w:type="dxa"/>
            <w:shd w:val="clear" w:color="auto" w:fill="D9E2F3"/>
            <w:vAlign w:val="bottom"/>
          </w:tcPr>
          <w:p w14:paraId="0000016B" w14:textId="58F31F58"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0.75</w:t>
            </w:r>
          </w:p>
        </w:tc>
      </w:tr>
      <w:tr w:rsidR="00EF1153" w14:paraId="5BDB9E9F" w14:textId="77777777">
        <w:tc>
          <w:tcPr>
            <w:tcW w:w="826" w:type="dxa"/>
            <w:vAlign w:val="bottom"/>
          </w:tcPr>
          <w:p w14:paraId="0000016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2013</w:t>
            </w:r>
          </w:p>
        </w:tc>
        <w:tc>
          <w:tcPr>
            <w:tcW w:w="849" w:type="dxa"/>
            <w:vAlign w:val="bottom"/>
          </w:tcPr>
          <w:p w14:paraId="0000016D" w14:textId="482D6251"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41.82</w:t>
            </w:r>
          </w:p>
        </w:tc>
        <w:tc>
          <w:tcPr>
            <w:tcW w:w="800" w:type="dxa"/>
            <w:vAlign w:val="bottom"/>
          </w:tcPr>
          <w:p w14:paraId="0000016E" w14:textId="7513A49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1.50</w:t>
            </w:r>
          </w:p>
        </w:tc>
        <w:tc>
          <w:tcPr>
            <w:tcW w:w="849" w:type="dxa"/>
            <w:vAlign w:val="bottom"/>
          </w:tcPr>
          <w:p w14:paraId="0000016F" w14:textId="12DD851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8.76</w:t>
            </w:r>
          </w:p>
        </w:tc>
        <w:tc>
          <w:tcPr>
            <w:tcW w:w="1035" w:type="dxa"/>
            <w:shd w:val="clear" w:color="auto" w:fill="D9E2F3"/>
            <w:vAlign w:val="bottom"/>
          </w:tcPr>
          <w:p w14:paraId="00000170" w14:textId="7F6117D2"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52.08</w:t>
            </w:r>
          </w:p>
        </w:tc>
        <w:tc>
          <w:tcPr>
            <w:tcW w:w="950" w:type="dxa"/>
            <w:shd w:val="clear" w:color="auto" w:fill="D9E2F3"/>
            <w:vAlign w:val="bottom"/>
          </w:tcPr>
          <w:p w14:paraId="00000171" w14:textId="6FBA6A05"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2.87</w:t>
            </w:r>
          </w:p>
        </w:tc>
        <w:tc>
          <w:tcPr>
            <w:tcW w:w="849" w:type="dxa"/>
            <w:vAlign w:val="bottom"/>
          </w:tcPr>
          <w:p w14:paraId="00000172" w14:textId="656896C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26.30</w:t>
            </w:r>
          </w:p>
        </w:tc>
        <w:tc>
          <w:tcPr>
            <w:tcW w:w="800" w:type="dxa"/>
            <w:vAlign w:val="bottom"/>
          </w:tcPr>
          <w:p w14:paraId="00000173" w14:textId="428E79C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0.55</w:t>
            </w:r>
          </w:p>
        </w:tc>
        <w:tc>
          <w:tcPr>
            <w:tcW w:w="849" w:type="dxa"/>
            <w:vAlign w:val="bottom"/>
          </w:tcPr>
          <w:p w14:paraId="00000174" w14:textId="7E0611D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0.70</w:t>
            </w:r>
          </w:p>
        </w:tc>
        <w:tc>
          <w:tcPr>
            <w:tcW w:w="1035" w:type="dxa"/>
            <w:shd w:val="clear" w:color="auto" w:fill="D9E2F3"/>
            <w:vAlign w:val="bottom"/>
          </w:tcPr>
          <w:p w14:paraId="00000175" w14:textId="514829DA"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27.55</w:t>
            </w:r>
          </w:p>
        </w:tc>
        <w:tc>
          <w:tcPr>
            <w:tcW w:w="950" w:type="dxa"/>
            <w:shd w:val="clear" w:color="auto" w:fill="D9E2F3"/>
            <w:vAlign w:val="bottom"/>
          </w:tcPr>
          <w:p w14:paraId="00000176" w14:textId="6EEEA2A6"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2.58</w:t>
            </w:r>
          </w:p>
        </w:tc>
        <w:tc>
          <w:tcPr>
            <w:tcW w:w="915" w:type="dxa"/>
            <w:vAlign w:val="bottom"/>
          </w:tcPr>
          <w:p w14:paraId="00000177" w14:textId="3B4DC81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108.95</w:t>
            </w:r>
          </w:p>
        </w:tc>
        <w:tc>
          <w:tcPr>
            <w:tcW w:w="849" w:type="dxa"/>
            <w:vAlign w:val="bottom"/>
          </w:tcPr>
          <w:p w14:paraId="00000178" w14:textId="024C31B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2.54</w:t>
            </w:r>
          </w:p>
        </w:tc>
        <w:tc>
          <w:tcPr>
            <w:tcW w:w="849" w:type="dxa"/>
            <w:vAlign w:val="bottom"/>
          </w:tcPr>
          <w:p w14:paraId="00000179" w14:textId="39398901"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2.55</w:t>
            </w:r>
          </w:p>
        </w:tc>
        <w:tc>
          <w:tcPr>
            <w:tcW w:w="1035" w:type="dxa"/>
            <w:shd w:val="clear" w:color="auto" w:fill="D9E2F3"/>
            <w:vAlign w:val="bottom"/>
          </w:tcPr>
          <w:p w14:paraId="0000017A" w14:textId="78311AD3"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114.04</w:t>
            </w:r>
          </w:p>
        </w:tc>
        <w:tc>
          <w:tcPr>
            <w:tcW w:w="950" w:type="dxa"/>
            <w:shd w:val="clear" w:color="auto" w:fill="D9E2F3"/>
            <w:vAlign w:val="bottom"/>
          </w:tcPr>
          <w:p w14:paraId="0000017B" w14:textId="1C350EBA"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2.49</w:t>
            </w:r>
          </w:p>
        </w:tc>
      </w:tr>
      <w:tr w:rsidR="00EF1153" w14:paraId="1361231D" w14:textId="77777777">
        <w:tc>
          <w:tcPr>
            <w:tcW w:w="826" w:type="dxa"/>
            <w:vAlign w:val="bottom"/>
          </w:tcPr>
          <w:p w14:paraId="0000017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2014</w:t>
            </w:r>
          </w:p>
        </w:tc>
        <w:tc>
          <w:tcPr>
            <w:tcW w:w="849" w:type="dxa"/>
            <w:vAlign w:val="bottom"/>
          </w:tcPr>
          <w:p w14:paraId="0000017D" w14:textId="4148A6C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41.41</w:t>
            </w:r>
          </w:p>
        </w:tc>
        <w:tc>
          <w:tcPr>
            <w:tcW w:w="800" w:type="dxa"/>
            <w:vAlign w:val="bottom"/>
          </w:tcPr>
          <w:p w14:paraId="0000017E" w14:textId="140AD2F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1.50</w:t>
            </w:r>
          </w:p>
        </w:tc>
        <w:tc>
          <w:tcPr>
            <w:tcW w:w="849" w:type="dxa"/>
            <w:vAlign w:val="bottom"/>
          </w:tcPr>
          <w:p w14:paraId="0000017F" w14:textId="3B09B0D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11.37</w:t>
            </w:r>
          </w:p>
        </w:tc>
        <w:tc>
          <w:tcPr>
            <w:tcW w:w="1035" w:type="dxa"/>
            <w:shd w:val="clear" w:color="auto" w:fill="D9E2F3"/>
            <w:vAlign w:val="bottom"/>
          </w:tcPr>
          <w:p w14:paraId="00000180" w14:textId="6A0F087D"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54.28</w:t>
            </w:r>
          </w:p>
        </w:tc>
        <w:tc>
          <w:tcPr>
            <w:tcW w:w="950" w:type="dxa"/>
            <w:shd w:val="clear" w:color="auto" w:fill="D9E2F3"/>
            <w:vAlign w:val="bottom"/>
          </w:tcPr>
          <w:p w14:paraId="00000181" w14:textId="003425F5"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2.20</w:t>
            </w:r>
          </w:p>
        </w:tc>
        <w:tc>
          <w:tcPr>
            <w:tcW w:w="849" w:type="dxa"/>
            <w:vAlign w:val="bottom"/>
          </w:tcPr>
          <w:p w14:paraId="00000182" w14:textId="11FD32C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34.45</w:t>
            </w:r>
          </w:p>
        </w:tc>
        <w:tc>
          <w:tcPr>
            <w:tcW w:w="800" w:type="dxa"/>
            <w:vAlign w:val="bottom"/>
          </w:tcPr>
          <w:p w14:paraId="00000183" w14:textId="40A4AC9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0.73</w:t>
            </w:r>
          </w:p>
        </w:tc>
        <w:tc>
          <w:tcPr>
            <w:tcW w:w="849" w:type="dxa"/>
            <w:vAlign w:val="bottom"/>
          </w:tcPr>
          <w:p w14:paraId="00000184" w14:textId="06D80472"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1.25</w:t>
            </w:r>
          </w:p>
        </w:tc>
        <w:tc>
          <w:tcPr>
            <w:tcW w:w="1035" w:type="dxa"/>
            <w:shd w:val="clear" w:color="auto" w:fill="D9E2F3"/>
            <w:vAlign w:val="bottom"/>
          </w:tcPr>
          <w:p w14:paraId="00000185" w14:textId="38483C9A"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36.43</w:t>
            </w:r>
          </w:p>
        </w:tc>
        <w:tc>
          <w:tcPr>
            <w:tcW w:w="950" w:type="dxa"/>
            <w:shd w:val="clear" w:color="auto" w:fill="D9E2F3"/>
            <w:vAlign w:val="bottom"/>
          </w:tcPr>
          <w:p w14:paraId="00000186" w14:textId="16045EB6"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8.88</w:t>
            </w:r>
          </w:p>
        </w:tc>
        <w:tc>
          <w:tcPr>
            <w:tcW w:w="915" w:type="dxa"/>
            <w:vAlign w:val="bottom"/>
          </w:tcPr>
          <w:p w14:paraId="00000187" w14:textId="0D86CF7B"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109.13</w:t>
            </w:r>
          </w:p>
        </w:tc>
        <w:tc>
          <w:tcPr>
            <w:tcW w:w="849" w:type="dxa"/>
            <w:vAlign w:val="bottom"/>
          </w:tcPr>
          <w:p w14:paraId="00000188" w14:textId="293CAD0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6.42</w:t>
            </w:r>
          </w:p>
        </w:tc>
        <w:tc>
          <w:tcPr>
            <w:tcW w:w="849" w:type="dxa"/>
            <w:vAlign w:val="bottom"/>
          </w:tcPr>
          <w:p w14:paraId="00000189" w14:textId="491FEBB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7.75</w:t>
            </w:r>
          </w:p>
        </w:tc>
        <w:tc>
          <w:tcPr>
            <w:tcW w:w="1035" w:type="dxa"/>
            <w:shd w:val="clear" w:color="auto" w:fill="D9E2F3"/>
            <w:vAlign w:val="bottom"/>
          </w:tcPr>
          <w:p w14:paraId="0000018A" w14:textId="6A2D857E"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123.30</w:t>
            </w:r>
          </w:p>
        </w:tc>
        <w:tc>
          <w:tcPr>
            <w:tcW w:w="950" w:type="dxa"/>
            <w:shd w:val="clear" w:color="auto" w:fill="D9E2F3"/>
            <w:vAlign w:val="bottom"/>
          </w:tcPr>
          <w:p w14:paraId="0000018B" w14:textId="5FCEAF88"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9.26</w:t>
            </w:r>
          </w:p>
        </w:tc>
      </w:tr>
      <w:tr w:rsidR="00EF1153" w14:paraId="108CD1DA" w14:textId="77777777">
        <w:tc>
          <w:tcPr>
            <w:tcW w:w="826" w:type="dxa"/>
            <w:vAlign w:val="bottom"/>
          </w:tcPr>
          <w:p w14:paraId="0000018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2015</w:t>
            </w:r>
          </w:p>
        </w:tc>
        <w:tc>
          <w:tcPr>
            <w:tcW w:w="849" w:type="dxa"/>
            <w:vAlign w:val="bottom"/>
          </w:tcPr>
          <w:p w14:paraId="0000018D" w14:textId="4A5EAAC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43.54</w:t>
            </w:r>
          </w:p>
        </w:tc>
        <w:tc>
          <w:tcPr>
            <w:tcW w:w="800" w:type="dxa"/>
            <w:vAlign w:val="bottom"/>
          </w:tcPr>
          <w:p w14:paraId="0000018E" w14:textId="6CB6629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1.50</w:t>
            </w:r>
          </w:p>
        </w:tc>
        <w:tc>
          <w:tcPr>
            <w:tcW w:w="849" w:type="dxa"/>
            <w:vAlign w:val="bottom"/>
          </w:tcPr>
          <w:p w14:paraId="0000018F" w14:textId="783BAE4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12.30</w:t>
            </w:r>
          </w:p>
        </w:tc>
        <w:tc>
          <w:tcPr>
            <w:tcW w:w="1035" w:type="dxa"/>
            <w:shd w:val="clear" w:color="auto" w:fill="D9E2F3"/>
            <w:vAlign w:val="bottom"/>
          </w:tcPr>
          <w:p w14:paraId="00000190" w14:textId="410A123E"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57.34</w:t>
            </w:r>
          </w:p>
        </w:tc>
        <w:tc>
          <w:tcPr>
            <w:tcW w:w="950" w:type="dxa"/>
            <w:shd w:val="clear" w:color="auto" w:fill="D9E2F3"/>
            <w:vAlign w:val="bottom"/>
          </w:tcPr>
          <w:p w14:paraId="00000191" w14:textId="2AEF091A"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3.06</w:t>
            </w:r>
          </w:p>
        </w:tc>
        <w:tc>
          <w:tcPr>
            <w:tcW w:w="849" w:type="dxa"/>
            <w:vAlign w:val="bottom"/>
          </w:tcPr>
          <w:p w14:paraId="00000192" w14:textId="533911E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34.75</w:t>
            </w:r>
          </w:p>
        </w:tc>
        <w:tc>
          <w:tcPr>
            <w:tcW w:w="800" w:type="dxa"/>
            <w:vAlign w:val="bottom"/>
          </w:tcPr>
          <w:p w14:paraId="00000193" w14:textId="4EB8AFB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0.73</w:t>
            </w:r>
          </w:p>
        </w:tc>
        <w:tc>
          <w:tcPr>
            <w:tcW w:w="849" w:type="dxa"/>
            <w:vAlign w:val="bottom"/>
          </w:tcPr>
          <w:p w14:paraId="00000194" w14:textId="2FCB288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6.61</w:t>
            </w:r>
          </w:p>
        </w:tc>
        <w:tc>
          <w:tcPr>
            <w:tcW w:w="1035" w:type="dxa"/>
            <w:shd w:val="clear" w:color="auto" w:fill="D9E2F3"/>
            <w:vAlign w:val="bottom"/>
          </w:tcPr>
          <w:p w14:paraId="00000195" w14:textId="10C958DC"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42.09</w:t>
            </w:r>
          </w:p>
        </w:tc>
        <w:tc>
          <w:tcPr>
            <w:tcW w:w="950" w:type="dxa"/>
            <w:shd w:val="clear" w:color="auto" w:fill="D9E2F3"/>
            <w:vAlign w:val="bottom"/>
          </w:tcPr>
          <w:p w14:paraId="00000196" w14:textId="3FAD2002"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5.66</w:t>
            </w:r>
          </w:p>
        </w:tc>
        <w:tc>
          <w:tcPr>
            <w:tcW w:w="915" w:type="dxa"/>
            <w:vAlign w:val="bottom"/>
          </w:tcPr>
          <w:p w14:paraId="00000197" w14:textId="13AB086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113.99</w:t>
            </w:r>
          </w:p>
        </w:tc>
        <w:tc>
          <w:tcPr>
            <w:tcW w:w="849" w:type="dxa"/>
            <w:vAlign w:val="bottom"/>
          </w:tcPr>
          <w:p w14:paraId="00000198" w14:textId="27BCD07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6.55</w:t>
            </w:r>
          </w:p>
        </w:tc>
        <w:tc>
          <w:tcPr>
            <w:tcW w:w="849" w:type="dxa"/>
            <w:vAlign w:val="bottom"/>
          </w:tcPr>
          <w:p w14:paraId="00000199" w14:textId="6D23E97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13.16</w:t>
            </w:r>
          </w:p>
        </w:tc>
        <w:tc>
          <w:tcPr>
            <w:tcW w:w="1035" w:type="dxa"/>
            <w:shd w:val="clear" w:color="auto" w:fill="D9E2F3"/>
            <w:vAlign w:val="bottom"/>
          </w:tcPr>
          <w:p w14:paraId="0000019A" w14:textId="6B355D97"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133.70</w:t>
            </w:r>
          </w:p>
        </w:tc>
        <w:tc>
          <w:tcPr>
            <w:tcW w:w="950" w:type="dxa"/>
            <w:shd w:val="clear" w:color="auto" w:fill="D9E2F3"/>
            <w:vAlign w:val="bottom"/>
          </w:tcPr>
          <w:p w14:paraId="0000019B" w14:textId="357B7E60"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10.40</w:t>
            </w:r>
          </w:p>
        </w:tc>
      </w:tr>
      <w:tr w:rsidR="00EF1153" w14:paraId="055B4229" w14:textId="77777777">
        <w:tc>
          <w:tcPr>
            <w:tcW w:w="826" w:type="dxa"/>
            <w:vAlign w:val="bottom"/>
          </w:tcPr>
          <w:p w14:paraId="0000019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2016</w:t>
            </w:r>
          </w:p>
        </w:tc>
        <w:tc>
          <w:tcPr>
            <w:tcW w:w="849" w:type="dxa"/>
            <w:vAlign w:val="bottom"/>
          </w:tcPr>
          <w:p w14:paraId="0000019D" w14:textId="271FA42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42.43</w:t>
            </w:r>
          </w:p>
        </w:tc>
        <w:tc>
          <w:tcPr>
            <w:tcW w:w="800" w:type="dxa"/>
            <w:vAlign w:val="bottom"/>
          </w:tcPr>
          <w:p w14:paraId="0000019E" w14:textId="7C22BC3B"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1.85</w:t>
            </w:r>
          </w:p>
        </w:tc>
        <w:tc>
          <w:tcPr>
            <w:tcW w:w="849" w:type="dxa"/>
            <w:vAlign w:val="bottom"/>
          </w:tcPr>
          <w:p w14:paraId="0000019F" w14:textId="0F2A005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17.66</w:t>
            </w:r>
          </w:p>
        </w:tc>
        <w:tc>
          <w:tcPr>
            <w:tcW w:w="1035" w:type="dxa"/>
            <w:shd w:val="clear" w:color="auto" w:fill="D9E2F3"/>
            <w:vAlign w:val="bottom"/>
          </w:tcPr>
          <w:p w14:paraId="000001A0" w14:textId="05D79F75"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61.94</w:t>
            </w:r>
          </w:p>
        </w:tc>
        <w:tc>
          <w:tcPr>
            <w:tcW w:w="950" w:type="dxa"/>
            <w:shd w:val="clear" w:color="auto" w:fill="D9E2F3"/>
            <w:vAlign w:val="bottom"/>
          </w:tcPr>
          <w:p w14:paraId="000001A1" w14:textId="598A95C2"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4.60</w:t>
            </w:r>
          </w:p>
        </w:tc>
        <w:tc>
          <w:tcPr>
            <w:tcW w:w="849" w:type="dxa"/>
            <w:vAlign w:val="bottom"/>
          </w:tcPr>
          <w:p w14:paraId="000001A2" w14:textId="7F6D1D1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40.33</w:t>
            </w:r>
          </w:p>
        </w:tc>
        <w:tc>
          <w:tcPr>
            <w:tcW w:w="800" w:type="dxa"/>
            <w:vAlign w:val="bottom"/>
          </w:tcPr>
          <w:p w14:paraId="000001A3" w14:textId="0F72830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0.74</w:t>
            </w:r>
          </w:p>
        </w:tc>
        <w:tc>
          <w:tcPr>
            <w:tcW w:w="849" w:type="dxa"/>
            <w:vAlign w:val="bottom"/>
          </w:tcPr>
          <w:p w14:paraId="000001A4" w14:textId="6CC2D28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7.88</w:t>
            </w:r>
          </w:p>
        </w:tc>
        <w:tc>
          <w:tcPr>
            <w:tcW w:w="1035" w:type="dxa"/>
            <w:shd w:val="clear" w:color="auto" w:fill="D9E2F3"/>
            <w:vAlign w:val="bottom"/>
          </w:tcPr>
          <w:p w14:paraId="000001A5" w14:textId="50E245E8"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48.95</w:t>
            </w:r>
          </w:p>
        </w:tc>
        <w:tc>
          <w:tcPr>
            <w:tcW w:w="950" w:type="dxa"/>
            <w:shd w:val="clear" w:color="auto" w:fill="D9E2F3"/>
            <w:vAlign w:val="bottom"/>
          </w:tcPr>
          <w:p w14:paraId="000001A6" w14:textId="16CFA569"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6.86</w:t>
            </w:r>
          </w:p>
        </w:tc>
        <w:tc>
          <w:tcPr>
            <w:tcW w:w="915" w:type="dxa"/>
            <w:vAlign w:val="bottom"/>
          </w:tcPr>
          <w:p w14:paraId="000001A7" w14:textId="7F1CD64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118.57</w:t>
            </w:r>
          </w:p>
        </w:tc>
        <w:tc>
          <w:tcPr>
            <w:tcW w:w="849" w:type="dxa"/>
            <w:vAlign w:val="bottom"/>
          </w:tcPr>
          <w:p w14:paraId="000001A8" w14:textId="55C5FE6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6.55</w:t>
            </w:r>
          </w:p>
        </w:tc>
        <w:tc>
          <w:tcPr>
            <w:tcW w:w="849" w:type="dxa"/>
            <w:vAlign w:val="bottom"/>
          </w:tcPr>
          <w:p w14:paraId="000001A9" w14:textId="55CDC042"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16.03</w:t>
            </w:r>
          </w:p>
        </w:tc>
        <w:tc>
          <w:tcPr>
            <w:tcW w:w="1035" w:type="dxa"/>
            <w:shd w:val="clear" w:color="auto" w:fill="D9E2F3"/>
            <w:vAlign w:val="bottom"/>
          </w:tcPr>
          <w:p w14:paraId="000001AA" w14:textId="57303373"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141.15</w:t>
            </w:r>
          </w:p>
        </w:tc>
        <w:tc>
          <w:tcPr>
            <w:tcW w:w="950" w:type="dxa"/>
            <w:shd w:val="clear" w:color="auto" w:fill="D9E2F3"/>
            <w:vAlign w:val="bottom"/>
          </w:tcPr>
          <w:p w14:paraId="000001AB" w14:textId="079A5DF0"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7.45</w:t>
            </w:r>
          </w:p>
        </w:tc>
      </w:tr>
      <w:tr w:rsidR="00EF1153" w14:paraId="1905C795" w14:textId="77777777">
        <w:tc>
          <w:tcPr>
            <w:tcW w:w="826" w:type="dxa"/>
            <w:vAlign w:val="bottom"/>
          </w:tcPr>
          <w:p w14:paraId="000001A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2017</w:t>
            </w:r>
          </w:p>
        </w:tc>
        <w:tc>
          <w:tcPr>
            <w:tcW w:w="849" w:type="dxa"/>
            <w:vAlign w:val="bottom"/>
          </w:tcPr>
          <w:p w14:paraId="000001AD" w14:textId="09CBF153"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38.77</w:t>
            </w:r>
          </w:p>
        </w:tc>
        <w:tc>
          <w:tcPr>
            <w:tcW w:w="800" w:type="dxa"/>
            <w:vAlign w:val="bottom"/>
          </w:tcPr>
          <w:p w14:paraId="000001AE" w14:textId="425481D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7.09</w:t>
            </w:r>
          </w:p>
        </w:tc>
        <w:tc>
          <w:tcPr>
            <w:tcW w:w="849" w:type="dxa"/>
            <w:vAlign w:val="bottom"/>
          </w:tcPr>
          <w:p w14:paraId="000001AF" w14:textId="5130C97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19.60</w:t>
            </w:r>
          </w:p>
        </w:tc>
        <w:tc>
          <w:tcPr>
            <w:tcW w:w="1035" w:type="dxa"/>
            <w:shd w:val="clear" w:color="auto" w:fill="D9E2F3"/>
            <w:vAlign w:val="bottom"/>
          </w:tcPr>
          <w:p w14:paraId="000001B0" w14:textId="13D20CAB"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65.46</w:t>
            </w:r>
          </w:p>
        </w:tc>
        <w:tc>
          <w:tcPr>
            <w:tcW w:w="950" w:type="dxa"/>
            <w:shd w:val="clear" w:color="auto" w:fill="D9E2F3"/>
            <w:vAlign w:val="bottom"/>
          </w:tcPr>
          <w:p w14:paraId="000001B1" w14:textId="41683864"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3.52</w:t>
            </w:r>
          </w:p>
        </w:tc>
        <w:tc>
          <w:tcPr>
            <w:tcW w:w="849" w:type="dxa"/>
            <w:vAlign w:val="bottom"/>
          </w:tcPr>
          <w:p w14:paraId="000001B2" w14:textId="2745DA2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49.73</w:t>
            </w:r>
          </w:p>
        </w:tc>
        <w:tc>
          <w:tcPr>
            <w:tcW w:w="800" w:type="dxa"/>
            <w:vAlign w:val="bottom"/>
          </w:tcPr>
          <w:p w14:paraId="000001B3" w14:textId="356126F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0.74</w:t>
            </w:r>
          </w:p>
        </w:tc>
        <w:tc>
          <w:tcPr>
            <w:tcW w:w="849" w:type="dxa"/>
            <w:vAlign w:val="bottom"/>
          </w:tcPr>
          <w:p w14:paraId="000001B4" w14:textId="36D9E49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8.03</w:t>
            </w:r>
          </w:p>
        </w:tc>
        <w:tc>
          <w:tcPr>
            <w:tcW w:w="1035" w:type="dxa"/>
            <w:shd w:val="clear" w:color="auto" w:fill="D9E2F3"/>
            <w:vAlign w:val="bottom"/>
          </w:tcPr>
          <w:p w14:paraId="000001B5" w14:textId="330DA977"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58.50</w:t>
            </w:r>
          </w:p>
        </w:tc>
        <w:tc>
          <w:tcPr>
            <w:tcW w:w="950" w:type="dxa"/>
            <w:shd w:val="clear" w:color="auto" w:fill="D9E2F3"/>
            <w:vAlign w:val="bottom"/>
          </w:tcPr>
          <w:p w14:paraId="000001B6" w14:textId="45CA86EB"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9.55</w:t>
            </w:r>
          </w:p>
        </w:tc>
        <w:tc>
          <w:tcPr>
            <w:tcW w:w="915" w:type="dxa"/>
            <w:vAlign w:val="bottom"/>
          </w:tcPr>
          <w:p w14:paraId="000001B7" w14:textId="6883D1F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123.60</w:t>
            </w:r>
          </w:p>
        </w:tc>
        <w:tc>
          <w:tcPr>
            <w:tcW w:w="849" w:type="dxa"/>
            <w:vAlign w:val="bottom"/>
          </w:tcPr>
          <w:p w14:paraId="000001B8" w14:textId="48355EB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6.55</w:t>
            </w:r>
          </w:p>
        </w:tc>
        <w:tc>
          <w:tcPr>
            <w:tcW w:w="849" w:type="dxa"/>
            <w:vAlign w:val="bottom"/>
          </w:tcPr>
          <w:p w14:paraId="000001B9" w14:textId="4847221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19.44</w:t>
            </w:r>
          </w:p>
        </w:tc>
        <w:tc>
          <w:tcPr>
            <w:tcW w:w="1035" w:type="dxa"/>
            <w:shd w:val="clear" w:color="auto" w:fill="D9E2F3"/>
            <w:vAlign w:val="bottom"/>
          </w:tcPr>
          <w:p w14:paraId="000001BA" w14:textId="1FEDCE39"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149.59</w:t>
            </w:r>
          </w:p>
        </w:tc>
        <w:tc>
          <w:tcPr>
            <w:tcW w:w="950" w:type="dxa"/>
            <w:shd w:val="clear" w:color="auto" w:fill="D9E2F3"/>
            <w:vAlign w:val="bottom"/>
          </w:tcPr>
          <w:p w14:paraId="000001BB" w14:textId="6E1C9D1F"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8.44</w:t>
            </w:r>
          </w:p>
        </w:tc>
      </w:tr>
      <w:tr w:rsidR="00EF1153" w14:paraId="0DC66ACF" w14:textId="77777777">
        <w:tc>
          <w:tcPr>
            <w:tcW w:w="826" w:type="dxa"/>
            <w:vAlign w:val="bottom"/>
          </w:tcPr>
          <w:p w14:paraId="000001B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2018</w:t>
            </w:r>
          </w:p>
        </w:tc>
        <w:tc>
          <w:tcPr>
            <w:tcW w:w="849" w:type="dxa"/>
            <w:vAlign w:val="bottom"/>
          </w:tcPr>
          <w:p w14:paraId="000001BD" w14:textId="464929A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39.90</w:t>
            </w:r>
          </w:p>
        </w:tc>
        <w:tc>
          <w:tcPr>
            <w:tcW w:w="800" w:type="dxa"/>
            <w:vAlign w:val="bottom"/>
          </w:tcPr>
          <w:p w14:paraId="000001BE" w14:textId="6B80C32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7.18</w:t>
            </w:r>
          </w:p>
        </w:tc>
        <w:tc>
          <w:tcPr>
            <w:tcW w:w="849" w:type="dxa"/>
            <w:vAlign w:val="bottom"/>
          </w:tcPr>
          <w:p w14:paraId="000001BF" w14:textId="4397D783"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22.63</w:t>
            </w:r>
          </w:p>
        </w:tc>
        <w:tc>
          <w:tcPr>
            <w:tcW w:w="1035" w:type="dxa"/>
            <w:shd w:val="clear" w:color="auto" w:fill="D9E2F3"/>
            <w:vAlign w:val="bottom"/>
          </w:tcPr>
          <w:p w14:paraId="000001C0" w14:textId="5AC606A9"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69.71</w:t>
            </w:r>
          </w:p>
        </w:tc>
        <w:tc>
          <w:tcPr>
            <w:tcW w:w="950" w:type="dxa"/>
            <w:shd w:val="clear" w:color="auto" w:fill="D9E2F3"/>
            <w:vAlign w:val="bottom"/>
          </w:tcPr>
          <w:p w14:paraId="000001C1" w14:textId="1711A160"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4.25</w:t>
            </w:r>
          </w:p>
        </w:tc>
        <w:tc>
          <w:tcPr>
            <w:tcW w:w="849" w:type="dxa"/>
            <w:vAlign w:val="bottom"/>
          </w:tcPr>
          <w:p w14:paraId="000001C2" w14:textId="37E1414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54.66</w:t>
            </w:r>
          </w:p>
        </w:tc>
        <w:tc>
          <w:tcPr>
            <w:tcW w:w="800" w:type="dxa"/>
            <w:vAlign w:val="bottom"/>
          </w:tcPr>
          <w:p w14:paraId="000001C3" w14:textId="091799B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0.74</w:t>
            </w:r>
          </w:p>
        </w:tc>
        <w:tc>
          <w:tcPr>
            <w:tcW w:w="849" w:type="dxa"/>
            <w:vAlign w:val="bottom"/>
          </w:tcPr>
          <w:p w14:paraId="000001C4" w14:textId="18CE6BE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8.03</w:t>
            </w:r>
          </w:p>
        </w:tc>
        <w:tc>
          <w:tcPr>
            <w:tcW w:w="1035" w:type="dxa"/>
            <w:shd w:val="clear" w:color="auto" w:fill="D9E2F3"/>
            <w:vAlign w:val="bottom"/>
          </w:tcPr>
          <w:p w14:paraId="000001C5" w14:textId="675AE4DC"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63.43</w:t>
            </w:r>
          </w:p>
        </w:tc>
        <w:tc>
          <w:tcPr>
            <w:tcW w:w="950" w:type="dxa"/>
            <w:shd w:val="clear" w:color="auto" w:fill="D9E2F3"/>
            <w:vAlign w:val="bottom"/>
          </w:tcPr>
          <w:p w14:paraId="000001C6" w14:textId="2A0C3BE3"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4.93</w:t>
            </w:r>
          </w:p>
        </w:tc>
        <w:tc>
          <w:tcPr>
            <w:tcW w:w="915" w:type="dxa"/>
            <w:vAlign w:val="bottom"/>
          </w:tcPr>
          <w:p w14:paraId="000001C7" w14:textId="7B45F42B"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126.08</w:t>
            </w:r>
          </w:p>
        </w:tc>
        <w:tc>
          <w:tcPr>
            <w:tcW w:w="849" w:type="dxa"/>
            <w:vAlign w:val="bottom"/>
          </w:tcPr>
          <w:p w14:paraId="000001C8" w14:textId="4C053493"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10.08</w:t>
            </w:r>
          </w:p>
        </w:tc>
        <w:tc>
          <w:tcPr>
            <w:tcW w:w="849" w:type="dxa"/>
            <w:vAlign w:val="bottom"/>
          </w:tcPr>
          <w:p w14:paraId="000001C9" w14:textId="79DDB37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22.62</w:t>
            </w:r>
          </w:p>
        </w:tc>
        <w:tc>
          <w:tcPr>
            <w:tcW w:w="1035" w:type="dxa"/>
            <w:shd w:val="clear" w:color="auto" w:fill="D9E2F3"/>
            <w:vAlign w:val="bottom"/>
          </w:tcPr>
          <w:p w14:paraId="000001CA" w14:textId="646EBE1B"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158.78</w:t>
            </w:r>
          </w:p>
        </w:tc>
        <w:tc>
          <w:tcPr>
            <w:tcW w:w="950" w:type="dxa"/>
            <w:shd w:val="clear" w:color="auto" w:fill="D9E2F3"/>
            <w:vAlign w:val="bottom"/>
          </w:tcPr>
          <w:p w14:paraId="000001CB" w14:textId="5406D3E1"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9.19</w:t>
            </w:r>
          </w:p>
        </w:tc>
      </w:tr>
      <w:tr w:rsidR="00EF1153" w14:paraId="0FFC4C36" w14:textId="77777777">
        <w:tc>
          <w:tcPr>
            <w:tcW w:w="826" w:type="dxa"/>
            <w:shd w:val="clear" w:color="auto" w:fill="FFFFFF"/>
            <w:vAlign w:val="bottom"/>
          </w:tcPr>
          <w:p w14:paraId="000001CC" w14:textId="77777777" w:rsidR="00EF1153" w:rsidRDefault="00EF1153" w:rsidP="00EF1153">
            <w:pPr>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2019</w:t>
            </w:r>
          </w:p>
        </w:tc>
        <w:tc>
          <w:tcPr>
            <w:tcW w:w="849" w:type="dxa"/>
            <w:shd w:val="clear" w:color="auto" w:fill="FFFFFF"/>
            <w:vAlign w:val="bottom"/>
          </w:tcPr>
          <w:p w14:paraId="000001CD" w14:textId="53AB037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39.59</w:t>
            </w:r>
          </w:p>
        </w:tc>
        <w:tc>
          <w:tcPr>
            <w:tcW w:w="800" w:type="dxa"/>
            <w:shd w:val="clear" w:color="auto" w:fill="FFFFFF"/>
            <w:vAlign w:val="bottom"/>
          </w:tcPr>
          <w:p w14:paraId="000001CE" w14:textId="328BD3A2"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8.00</w:t>
            </w:r>
          </w:p>
        </w:tc>
        <w:tc>
          <w:tcPr>
            <w:tcW w:w="849" w:type="dxa"/>
            <w:shd w:val="clear" w:color="auto" w:fill="FFFFFF"/>
            <w:vAlign w:val="bottom"/>
          </w:tcPr>
          <w:p w14:paraId="000001CF" w14:textId="52EDB7B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23.67</w:t>
            </w:r>
          </w:p>
        </w:tc>
        <w:tc>
          <w:tcPr>
            <w:tcW w:w="1035" w:type="dxa"/>
            <w:shd w:val="clear" w:color="auto" w:fill="D9E2F3"/>
            <w:vAlign w:val="bottom"/>
          </w:tcPr>
          <w:p w14:paraId="000001D0" w14:textId="224FABB3"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71.26</w:t>
            </w:r>
          </w:p>
        </w:tc>
        <w:tc>
          <w:tcPr>
            <w:tcW w:w="950" w:type="dxa"/>
            <w:shd w:val="clear" w:color="auto" w:fill="D9E2F3"/>
            <w:vAlign w:val="bottom"/>
          </w:tcPr>
          <w:p w14:paraId="000001D1" w14:textId="30E38CBB"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1.55</w:t>
            </w:r>
          </w:p>
        </w:tc>
        <w:tc>
          <w:tcPr>
            <w:tcW w:w="849" w:type="dxa"/>
            <w:shd w:val="clear" w:color="auto" w:fill="FFFFFF"/>
            <w:vAlign w:val="bottom"/>
          </w:tcPr>
          <w:p w14:paraId="000001D2" w14:textId="5BDDF23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55.28</w:t>
            </w:r>
          </w:p>
        </w:tc>
        <w:tc>
          <w:tcPr>
            <w:tcW w:w="800" w:type="dxa"/>
            <w:shd w:val="clear" w:color="auto" w:fill="FFFFFF"/>
            <w:vAlign w:val="bottom"/>
          </w:tcPr>
          <w:p w14:paraId="000001D3" w14:textId="3C586B76"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0.74</w:t>
            </w:r>
          </w:p>
        </w:tc>
        <w:tc>
          <w:tcPr>
            <w:tcW w:w="849" w:type="dxa"/>
            <w:shd w:val="clear" w:color="auto" w:fill="FFFFFF"/>
            <w:vAlign w:val="bottom"/>
          </w:tcPr>
          <w:p w14:paraId="000001D4" w14:textId="7CDA056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9.28</w:t>
            </w:r>
          </w:p>
        </w:tc>
        <w:tc>
          <w:tcPr>
            <w:tcW w:w="1035" w:type="dxa"/>
            <w:shd w:val="clear" w:color="auto" w:fill="D9E2F3"/>
            <w:vAlign w:val="bottom"/>
          </w:tcPr>
          <w:p w14:paraId="000001D5" w14:textId="640E6E4D"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65.30</w:t>
            </w:r>
          </w:p>
        </w:tc>
        <w:tc>
          <w:tcPr>
            <w:tcW w:w="950" w:type="dxa"/>
            <w:shd w:val="clear" w:color="auto" w:fill="D9E2F3"/>
            <w:vAlign w:val="bottom"/>
          </w:tcPr>
          <w:p w14:paraId="000001D6" w14:textId="5CFED2CF"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1.87</w:t>
            </w:r>
          </w:p>
        </w:tc>
        <w:tc>
          <w:tcPr>
            <w:tcW w:w="915" w:type="dxa"/>
            <w:shd w:val="clear" w:color="auto" w:fill="FFFFFF"/>
            <w:vAlign w:val="bottom"/>
          </w:tcPr>
          <w:p w14:paraId="000001D7" w14:textId="4F8B9DE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126.07</w:t>
            </w:r>
          </w:p>
        </w:tc>
        <w:tc>
          <w:tcPr>
            <w:tcW w:w="849" w:type="dxa"/>
            <w:shd w:val="clear" w:color="auto" w:fill="FFFFFF"/>
            <w:vAlign w:val="bottom"/>
          </w:tcPr>
          <w:p w14:paraId="000001D8" w14:textId="61775CD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12.45</w:t>
            </w:r>
          </w:p>
        </w:tc>
        <w:tc>
          <w:tcPr>
            <w:tcW w:w="849" w:type="dxa"/>
            <w:shd w:val="clear" w:color="auto" w:fill="FFFFFF"/>
            <w:vAlign w:val="bottom"/>
          </w:tcPr>
          <w:p w14:paraId="000001D9" w14:textId="6981DFC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23.63</w:t>
            </w:r>
          </w:p>
        </w:tc>
        <w:tc>
          <w:tcPr>
            <w:tcW w:w="1035" w:type="dxa"/>
            <w:shd w:val="clear" w:color="auto" w:fill="D9E2F3"/>
            <w:vAlign w:val="bottom"/>
          </w:tcPr>
          <w:p w14:paraId="000001DA" w14:textId="7032C6C3"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162.15</w:t>
            </w:r>
          </w:p>
        </w:tc>
        <w:tc>
          <w:tcPr>
            <w:tcW w:w="950" w:type="dxa"/>
            <w:shd w:val="clear" w:color="auto" w:fill="D9E2F3"/>
            <w:vAlign w:val="bottom"/>
          </w:tcPr>
          <w:p w14:paraId="000001DB" w14:textId="08182E83"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3.37</w:t>
            </w:r>
          </w:p>
        </w:tc>
      </w:tr>
      <w:tr w:rsidR="00EF1153" w14:paraId="5D047241" w14:textId="77777777">
        <w:tc>
          <w:tcPr>
            <w:tcW w:w="826" w:type="dxa"/>
            <w:shd w:val="clear" w:color="auto" w:fill="FBE5D5"/>
            <w:vAlign w:val="bottom"/>
          </w:tcPr>
          <w:p w14:paraId="000001DC" w14:textId="77777777" w:rsidR="00EF1153" w:rsidRDefault="00EF1153" w:rsidP="00EF1153">
            <w:pPr>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2020</w:t>
            </w:r>
          </w:p>
        </w:tc>
        <w:tc>
          <w:tcPr>
            <w:tcW w:w="849" w:type="dxa"/>
            <w:shd w:val="clear" w:color="auto" w:fill="FBE5D5"/>
            <w:vAlign w:val="bottom"/>
          </w:tcPr>
          <w:p w14:paraId="000001DD" w14:textId="4BB1621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38.96</w:t>
            </w:r>
          </w:p>
        </w:tc>
        <w:tc>
          <w:tcPr>
            <w:tcW w:w="800" w:type="dxa"/>
            <w:shd w:val="clear" w:color="auto" w:fill="FBE5D5"/>
            <w:vAlign w:val="bottom"/>
          </w:tcPr>
          <w:p w14:paraId="000001DE" w14:textId="4A3B94E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9.00</w:t>
            </w:r>
          </w:p>
        </w:tc>
        <w:tc>
          <w:tcPr>
            <w:tcW w:w="849" w:type="dxa"/>
            <w:shd w:val="clear" w:color="auto" w:fill="FBE5D5"/>
            <w:vAlign w:val="bottom"/>
          </w:tcPr>
          <w:p w14:paraId="000001DF" w14:textId="3BC0A93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26.04</w:t>
            </w:r>
          </w:p>
        </w:tc>
        <w:tc>
          <w:tcPr>
            <w:tcW w:w="1035" w:type="dxa"/>
            <w:shd w:val="clear" w:color="auto" w:fill="FBE5D5"/>
            <w:vAlign w:val="bottom"/>
          </w:tcPr>
          <w:p w14:paraId="000001E0" w14:textId="00557817"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74.00</w:t>
            </w:r>
          </w:p>
        </w:tc>
        <w:tc>
          <w:tcPr>
            <w:tcW w:w="950" w:type="dxa"/>
            <w:shd w:val="clear" w:color="auto" w:fill="FBE5D5"/>
            <w:vAlign w:val="bottom"/>
          </w:tcPr>
          <w:p w14:paraId="000001E1" w14:textId="399A6D4C"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2.74</w:t>
            </w:r>
          </w:p>
        </w:tc>
        <w:tc>
          <w:tcPr>
            <w:tcW w:w="849" w:type="dxa"/>
            <w:shd w:val="clear" w:color="auto" w:fill="FBE5D5"/>
            <w:vAlign w:val="bottom"/>
          </w:tcPr>
          <w:p w14:paraId="000001E2" w14:textId="1820B49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55.76</w:t>
            </w:r>
          </w:p>
        </w:tc>
        <w:tc>
          <w:tcPr>
            <w:tcW w:w="800" w:type="dxa"/>
            <w:shd w:val="clear" w:color="auto" w:fill="FBE5D5"/>
            <w:vAlign w:val="bottom"/>
          </w:tcPr>
          <w:p w14:paraId="000001E3" w14:textId="0793A35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0.74</w:t>
            </w:r>
          </w:p>
        </w:tc>
        <w:tc>
          <w:tcPr>
            <w:tcW w:w="849" w:type="dxa"/>
            <w:shd w:val="clear" w:color="auto" w:fill="FBE5D5"/>
            <w:vAlign w:val="bottom"/>
          </w:tcPr>
          <w:p w14:paraId="000001E4" w14:textId="01B4D53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14.23</w:t>
            </w:r>
          </w:p>
        </w:tc>
        <w:tc>
          <w:tcPr>
            <w:tcW w:w="1035" w:type="dxa"/>
            <w:shd w:val="clear" w:color="auto" w:fill="FBE5D5"/>
            <w:vAlign w:val="bottom"/>
          </w:tcPr>
          <w:p w14:paraId="000001E5" w14:textId="6001744B"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70.73</w:t>
            </w:r>
          </w:p>
        </w:tc>
        <w:tc>
          <w:tcPr>
            <w:tcW w:w="950" w:type="dxa"/>
            <w:shd w:val="clear" w:color="auto" w:fill="FBE5D5"/>
            <w:vAlign w:val="bottom"/>
          </w:tcPr>
          <w:p w14:paraId="000001E6" w14:textId="08D9CBF3"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5.43</w:t>
            </w:r>
          </w:p>
        </w:tc>
        <w:tc>
          <w:tcPr>
            <w:tcW w:w="915" w:type="dxa"/>
            <w:shd w:val="clear" w:color="auto" w:fill="FBE5D5"/>
            <w:vAlign w:val="bottom"/>
          </w:tcPr>
          <w:p w14:paraId="000001E7" w14:textId="7817D65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127.38</w:t>
            </w:r>
          </w:p>
        </w:tc>
        <w:tc>
          <w:tcPr>
            <w:tcW w:w="849" w:type="dxa"/>
            <w:shd w:val="clear" w:color="auto" w:fill="FBE5D5"/>
            <w:vAlign w:val="bottom"/>
          </w:tcPr>
          <w:p w14:paraId="000001E8" w14:textId="4A05EFB3"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18.85</w:t>
            </w:r>
          </w:p>
        </w:tc>
        <w:tc>
          <w:tcPr>
            <w:tcW w:w="849" w:type="dxa"/>
            <w:shd w:val="clear" w:color="auto" w:fill="FBE5D5"/>
            <w:vAlign w:val="bottom"/>
          </w:tcPr>
          <w:p w14:paraId="000001E9" w14:textId="3051B5C2"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55.11</w:t>
            </w:r>
          </w:p>
        </w:tc>
        <w:tc>
          <w:tcPr>
            <w:tcW w:w="1035" w:type="dxa"/>
            <w:shd w:val="clear" w:color="auto" w:fill="FBE5D5"/>
            <w:vAlign w:val="bottom"/>
          </w:tcPr>
          <w:p w14:paraId="000001EA" w14:textId="7CF652B2"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201.34</w:t>
            </w:r>
          </w:p>
        </w:tc>
        <w:tc>
          <w:tcPr>
            <w:tcW w:w="950" w:type="dxa"/>
            <w:shd w:val="clear" w:color="auto" w:fill="FBE5D5"/>
            <w:vAlign w:val="bottom"/>
          </w:tcPr>
          <w:p w14:paraId="000001EB" w14:textId="7E8C3CCC"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39.19</w:t>
            </w:r>
          </w:p>
        </w:tc>
      </w:tr>
      <w:tr w:rsidR="00EF1153" w14:paraId="0EA02220" w14:textId="77777777">
        <w:tc>
          <w:tcPr>
            <w:tcW w:w="826" w:type="dxa"/>
            <w:shd w:val="clear" w:color="auto" w:fill="FBE5D5"/>
            <w:vAlign w:val="bottom"/>
          </w:tcPr>
          <w:p w14:paraId="000001EC" w14:textId="77777777" w:rsidR="00EF1153" w:rsidRDefault="00EF1153" w:rsidP="00EF1153">
            <w:pPr>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2021</w:t>
            </w:r>
          </w:p>
        </w:tc>
        <w:tc>
          <w:tcPr>
            <w:tcW w:w="849" w:type="dxa"/>
            <w:tcBorders>
              <w:bottom w:val="single" w:sz="4" w:space="0" w:color="000000"/>
            </w:tcBorders>
            <w:shd w:val="clear" w:color="auto" w:fill="FBE5D5"/>
            <w:vAlign w:val="bottom"/>
          </w:tcPr>
          <w:p w14:paraId="000001ED" w14:textId="17C3EE7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37.19</w:t>
            </w:r>
          </w:p>
        </w:tc>
        <w:tc>
          <w:tcPr>
            <w:tcW w:w="800" w:type="dxa"/>
            <w:tcBorders>
              <w:bottom w:val="single" w:sz="4" w:space="0" w:color="000000"/>
            </w:tcBorders>
            <w:shd w:val="clear" w:color="auto" w:fill="FBE5D5"/>
            <w:vAlign w:val="bottom"/>
          </w:tcPr>
          <w:p w14:paraId="000001EE" w14:textId="6C943AC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9.00</w:t>
            </w:r>
          </w:p>
        </w:tc>
        <w:tc>
          <w:tcPr>
            <w:tcW w:w="849" w:type="dxa"/>
            <w:tcBorders>
              <w:bottom w:val="single" w:sz="4" w:space="0" w:color="000000"/>
            </w:tcBorders>
            <w:shd w:val="clear" w:color="auto" w:fill="FBE5D5"/>
            <w:vAlign w:val="bottom"/>
          </w:tcPr>
          <w:p w14:paraId="000001EF" w14:textId="777902A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30.58</w:t>
            </w:r>
          </w:p>
        </w:tc>
        <w:tc>
          <w:tcPr>
            <w:tcW w:w="1035" w:type="dxa"/>
            <w:tcBorders>
              <w:bottom w:val="single" w:sz="4" w:space="0" w:color="000000"/>
            </w:tcBorders>
            <w:shd w:val="clear" w:color="auto" w:fill="FBE5D5"/>
            <w:vAlign w:val="bottom"/>
          </w:tcPr>
          <w:p w14:paraId="000001F0" w14:textId="6A4C2E45"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76.77</w:t>
            </w:r>
          </w:p>
        </w:tc>
        <w:tc>
          <w:tcPr>
            <w:tcW w:w="950" w:type="dxa"/>
            <w:tcBorders>
              <w:bottom w:val="single" w:sz="4" w:space="0" w:color="000000"/>
            </w:tcBorders>
            <w:shd w:val="clear" w:color="auto" w:fill="FBE5D5"/>
            <w:vAlign w:val="bottom"/>
          </w:tcPr>
          <w:p w14:paraId="000001F1" w14:textId="6B53CF00"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2.77</w:t>
            </w:r>
          </w:p>
        </w:tc>
        <w:tc>
          <w:tcPr>
            <w:tcW w:w="849" w:type="dxa"/>
            <w:shd w:val="clear" w:color="auto" w:fill="FBE5D5"/>
            <w:vAlign w:val="bottom"/>
          </w:tcPr>
          <w:p w14:paraId="000001F2" w14:textId="700CBF0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55.87</w:t>
            </w:r>
          </w:p>
        </w:tc>
        <w:tc>
          <w:tcPr>
            <w:tcW w:w="800" w:type="dxa"/>
            <w:shd w:val="clear" w:color="auto" w:fill="FBE5D5"/>
            <w:vAlign w:val="bottom"/>
          </w:tcPr>
          <w:p w14:paraId="000001F3" w14:textId="0B3BDA86"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4.76</w:t>
            </w:r>
          </w:p>
        </w:tc>
        <w:tc>
          <w:tcPr>
            <w:tcW w:w="849" w:type="dxa"/>
            <w:shd w:val="clear" w:color="auto" w:fill="FBE5D5"/>
            <w:vAlign w:val="bottom"/>
          </w:tcPr>
          <w:p w14:paraId="000001F4" w14:textId="7C33FB5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23.50</w:t>
            </w:r>
          </w:p>
        </w:tc>
        <w:tc>
          <w:tcPr>
            <w:tcW w:w="1035" w:type="dxa"/>
            <w:shd w:val="clear" w:color="auto" w:fill="FBE5D5"/>
            <w:vAlign w:val="bottom"/>
          </w:tcPr>
          <w:p w14:paraId="000001F5" w14:textId="0287F922"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84.13</w:t>
            </w:r>
          </w:p>
        </w:tc>
        <w:tc>
          <w:tcPr>
            <w:tcW w:w="950" w:type="dxa"/>
            <w:shd w:val="clear" w:color="auto" w:fill="FBE5D5"/>
            <w:vAlign w:val="bottom"/>
          </w:tcPr>
          <w:p w14:paraId="000001F6" w14:textId="3A09A5F3"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13.40</w:t>
            </w:r>
          </w:p>
        </w:tc>
        <w:tc>
          <w:tcPr>
            <w:tcW w:w="915" w:type="dxa"/>
            <w:shd w:val="clear" w:color="auto" w:fill="FBE5D5"/>
            <w:vAlign w:val="bottom"/>
          </w:tcPr>
          <w:p w14:paraId="000001F7" w14:textId="18F6A01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132.35</w:t>
            </w:r>
          </w:p>
        </w:tc>
        <w:tc>
          <w:tcPr>
            <w:tcW w:w="849" w:type="dxa"/>
            <w:shd w:val="clear" w:color="auto" w:fill="FBE5D5"/>
            <w:vAlign w:val="bottom"/>
          </w:tcPr>
          <w:p w14:paraId="000001F8" w14:textId="0896009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20.03</w:t>
            </w:r>
          </w:p>
        </w:tc>
        <w:tc>
          <w:tcPr>
            <w:tcW w:w="849" w:type="dxa"/>
            <w:shd w:val="clear" w:color="auto" w:fill="FBE5D5"/>
            <w:vAlign w:val="bottom"/>
          </w:tcPr>
          <w:p w14:paraId="000001F9" w14:textId="0A50722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70.82</w:t>
            </w:r>
          </w:p>
        </w:tc>
        <w:tc>
          <w:tcPr>
            <w:tcW w:w="1035" w:type="dxa"/>
            <w:shd w:val="clear" w:color="auto" w:fill="FBE5D5"/>
            <w:vAlign w:val="bottom"/>
          </w:tcPr>
          <w:p w14:paraId="000001FA" w14:textId="3B8FDB5B"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223.20</w:t>
            </w:r>
          </w:p>
        </w:tc>
        <w:tc>
          <w:tcPr>
            <w:tcW w:w="950" w:type="dxa"/>
            <w:shd w:val="clear" w:color="auto" w:fill="FBE5D5"/>
            <w:vAlign w:val="bottom"/>
          </w:tcPr>
          <w:p w14:paraId="000001FB" w14:textId="413138B5"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21.86</w:t>
            </w:r>
          </w:p>
        </w:tc>
      </w:tr>
      <w:tr w:rsidR="00EF1153" w14:paraId="3049D86D" w14:textId="77777777">
        <w:tc>
          <w:tcPr>
            <w:tcW w:w="826" w:type="dxa"/>
            <w:shd w:val="clear" w:color="auto" w:fill="FBE5D5"/>
            <w:vAlign w:val="bottom"/>
          </w:tcPr>
          <w:p w14:paraId="000001FC" w14:textId="77777777" w:rsidR="00EF1153" w:rsidRDefault="00EF1153" w:rsidP="00EF1153">
            <w:pPr>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2022</w:t>
            </w:r>
          </w:p>
        </w:tc>
        <w:tc>
          <w:tcPr>
            <w:tcW w:w="849" w:type="dxa"/>
            <w:shd w:val="clear" w:color="auto" w:fill="FBE5D5"/>
            <w:vAlign w:val="bottom"/>
          </w:tcPr>
          <w:p w14:paraId="000001FD" w14:textId="362BBF6D"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37.69</w:t>
            </w:r>
          </w:p>
        </w:tc>
        <w:tc>
          <w:tcPr>
            <w:tcW w:w="800" w:type="dxa"/>
            <w:shd w:val="clear" w:color="auto" w:fill="FBE5D5"/>
            <w:vAlign w:val="bottom"/>
          </w:tcPr>
          <w:p w14:paraId="000001FE" w14:textId="1CDA3DB6"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9.00</w:t>
            </w:r>
          </w:p>
        </w:tc>
        <w:tc>
          <w:tcPr>
            <w:tcW w:w="849" w:type="dxa"/>
            <w:shd w:val="clear" w:color="auto" w:fill="FBE5D5"/>
            <w:vAlign w:val="bottom"/>
          </w:tcPr>
          <w:p w14:paraId="000001FF" w14:textId="3141300C"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30.68</w:t>
            </w:r>
          </w:p>
        </w:tc>
        <w:tc>
          <w:tcPr>
            <w:tcW w:w="1035" w:type="dxa"/>
            <w:shd w:val="clear" w:color="auto" w:fill="FBE5D5"/>
            <w:vAlign w:val="bottom"/>
          </w:tcPr>
          <w:p w14:paraId="00000200" w14:textId="36818D08" w:rsidR="00EF1153" w:rsidRPr="0008188B" w:rsidRDefault="00EF1153" w:rsidP="00EF1153">
            <w:pPr>
              <w:rPr>
                <w:rFonts w:ascii="Times New Roman" w:eastAsia="Times New Roman" w:hAnsi="Times New Roman" w:cs="Times New Roman"/>
                <w:b/>
                <w:bCs/>
                <w:i/>
                <w:sz w:val="24"/>
                <w:szCs w:val="24"/>
              </w:rPr>
            </w:pPr>
            <w:r w:rsidRPr="0008188B">
              <w:rPr>
                <w:rFonts w:ascii="Times New Roman" w:hAnsi="Times New Roman" w:cs="Times New Roman"/>
                <w:b/>
                <w:bCs/>
                <w:color w:val="000000"/>
                <w:sz w:val="24"/>
                <w:szCs w:val="24"/>
              </w:rPr>
              <w:t>77.37</w:t>
            </w:r>
          </w:p>
        </w:tc>
        <w:tc>
          <w:tcPr>
            <w:tcW w:w="950" w:type="dxa"/>
            <w:shd w:val="clear" w:color="auto" w:fill="FBE5D5"/>
            <w:vAlign w:val="bottom"/>
          </w:tcPr>
          <w:p w14:paraId="00000201" w14:textId="26A35BAB"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0.60</w:t>
            </w:r>
          </w:p>
        </w:tc>
        <w:tc>
          <w:tcPr>
            <w:tcW w:w="849" w:type="dxa"/>
            <w:shd w:val="clear" w:color="auto" w:fill="FBE5D5"/>
            <w:vAlign w:val="bottom"/>
          </w:tcPr>
          <w:p w14:paraId="00000202" w14:textId="7F4EC82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55.58</w:t>
            </w:r>
          </w:p>
        </w:tc>
        <w:tc>
          <w:tcPr>
            <w:tcW w:w="800" w:type="dxa"/>
            <w:shd w:val="clear" w:color="auto" w:fill="FBE5D5"/>
            <w:vAlign w:val="bottom"/>
          </w:tcPr>
          <w:p w14:paraId="00000203" w14:textId="3AAB0B6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4.76</w:t>
            </w:r>
          </w:p>
        </w:tc>
        <w:tc>
          <w:tcPr>
            <w:tcW w:w="849" w:type="dxa"/>
            <w:shd w:val="clear" w:color="auto" w:fill="FBE5D5"/>
            <w:vAlign w:val="bottom"/>
          </w:tcPr>
          <w:p w14:paraId="00000204" w14:textId="5A1E823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26.93</w:t>
            </w:r>
          </w:p>
        </w:tc>
        <w:tc>
          <w:tcPr>
            <w:tcW w:w="1035" w:type="dxa"/>
            <w:shd w:val="clear" w:color="auto" w:fill="FBE5D5"/>
            <w:vAlign w:val="bottom"/>
          </w:tcPr>
          <w:p w14:paraId="00000205" w14:textId="349B7C2D"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87.27</w:t>
            </w:r>
          </w:p>
        </w:tc>
        <w:tc>
          <w:tcPr>
            <w:tcW w:w="950" w:type="dxa"/>
            <w:shd w:val="clear" w:color="auto" w:fill="FBE5D5"/>
            <w:vAlign w:val="bottom"/>
          </w:tcPr>
          <w:p w14:paraId="00000206" w14:textId="7596804A"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3.14</w:t>
            </w:r>
          </w:p>
        </w:tc>
        <w:tc>
          <w:tcPr>
            <w:tcW w:w="915" w:type="dxa"/>
            <w:shd w:val="clear" w:color="auto" w:fill="FBE5D5"/>
            <w:vAlign w:val="bottom"/>
          </w:tcPr>
          <w:p w14:paraId="00000207" w14:textId="73AEB223"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131.34</w:t>
            </w:r>
          </w:p>
        </w:tc>
        <w:tc>
          <w:tcPr>
            <w:tcW w:w="849" w:type="dxa"/>
            <w:shd w:val="clear" w:color="auto" w:fill="FBE5D5"/>
            <w:vAlign w:val="bottom"/>
          </w:tcPr>
          <w:p w14:paraId="00000208" w14:textId="4275A716"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20.03</w:t>
            </w:r>
          </w:p>
        </w:tc>
        <w:tc>
          <w:tcPr>
            <w:tcW w:w="849" w:type="dxa"/>
            <w:shd w:val="clear" w:color="auto" w:fill="FBE5D5"/>
            <w:vAlign w:val="bottom"/>
          </w:tcPr>
          <w:p w14:paraId="00000209" w14:textId="77927FC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73.01</w:t>
            </w:r>
          </w:p>
        </w:tc>
        <w:tc>
          <w:tcPr>
            <w:tcW w:w="1035" w:type="dxa"/>
            <w:shd w:val="clear" w:color="auto" w:fill="FBE5D5"/>
            <w:vAlign w:val="bottom"/>
          </w:tcPr>
          <w:p w14:paraId="0000020A" w14:textId="3FA04A5C"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224.38</w:t>
            </w:r>
          </w:p>
        </w:tc>
        <w:tc>
          <w:tcPr>
            <w:tcW w:w="950" w:type="dxa"/>
            <w:shd w:val="clear" w:color="auto" w:fill="FBE5D5"/>
            <w:vAlign w:val="bottom"/>
          </w:tcPr>
          <w:p w14:paraId="0000020B" w14:textId="691ED0C3"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1.18</w:t>
            </w:r>
          </w:p>
        </w:tc>
      </w:tr>
    </w:tbl>
    <w:p w14:paraId="0000020C" w14:textId="77777777" w:rsidR="003B416B" w:rsidRDefault="003B416B">
      <w:pPr>
        <w:rPr>
          <w:rFonts w:ascii="Times New Roman" w:eastAsia="Times New Roman" w:hAnsi="Times New Roman" w:cs="Times New Roman"/>
          <w:b/>
          <w:sz w:val="24"/>
          <w:szCs w:val="24"/>
        </w:rPr>
      </w:pPr>
    </w:p>
    <w:p w14:paraId="0000020D" w14:textId="64B47D5A" w:rsidR="003B416B" w:rsidRDefault="00D21AEC">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Table 1: Total Length of Dedicated On-Street Cycling Infrastructure between 2009 and 2022, for Vancouver, Calgary, and Toronto (Canada).</w:t>
      </w:r>
      <w:r>
        <w:rPr>
          <w:rFonts w:ascii="Times New Roman" w:eastAsia="Times New Roman" w:hAnsi="Times New Roman" w:cs="Times New Roman"/>
          <w:i/>
          <w:sz w:val="24"/>
          <w:szCs w:val="24"/>
        </w:rPr>
        <w:t xml:space="preserve"> Each entry denotes the aggregated length of infrastructure existing at the conclusion the calendar year. Lengths are measured in roadway centreline-km, with cycling infrastructure classified according to the side of the road featuring the most protective element. Rows noted in light red denote infrastructure changes following the start of the COVID-19 pandemic. Geodesic lengths calculated in </w:t>
      </w:r>
      <w:r w:rsidR="00B0504B">
        <w:rPr>
          <w:rFonts w:ascii="Times New Roman" w:eastAsia="Times New Roman" w:hAnsi="Times New Roman" w:cs="Times New Roman"/>
          <w:i/>
          <w:sz w:val="24"/>
          <w:szCs w:val="24"/>
        </w:rPr>
        <w:t xml:space="preserve">R version 4.3.3 using the </w:t>
      </w:r>
      <w:r w:rsidR="00B0504B">
        <w:rPr>
          <w:rFonts w:ascii="Times New Roman" w:eastAsia="Times New Roman" w:hAnsi="Times New Roman" w:cs="Times New Roman"/>
          <w:sz w:val="24"/>
          <w:szCs w:val="24"/>
        </w:rPr>
        <w:t>sf package version 1.0-16</w:t>
      </w:r>
      <w:r>
        <w:rPr>
          <w:rFonts w:ascii="Times New Roman" w:eastAsia="Times New Roman" w:hAnsi="Times New Roman" w:cs="Times New Roman"/>
          <w:i/>
          <w:sz w:val="24"/>
          <w:szCs w:val="24"/>
        </w:rPr>
        <w:t xml:space="preserve">. </w:t>
      </w:r>
    </w:p>
    <w:p w14:paraId="0000020E" w14:textId="77777777" w:rsidR="003B416B" w:rsidRDefault="003B416B">
      <w:pPr>
        <w:rPr>
          <w:rFonts w:ascii="Times New Roman" w:eastAsia="Times New Roman" w:hAnsi="Times New Roman" w:cs="Times New Roman"/>
          <w:i/>
          <w:sz w:val="24"/>
          <w:szCs w:val="24"/>
        </w:rPr>
      </w:pPr>
    </w:p>
    <w:p w14:paraId="0000020F" w14:textId="77777777" w:rsidR="003B416B" w:rsidRDefault="003B416B">
      <w:pPr>
        <w:rPr>
          <w:rFonts w:ascii="Times New Roman" w:eastAsia="Times New Roman" w:hAnsi="Times New Roman" w:cs="Times New Roman"/>
          <w:i/>
          <w:sz w:val="24"/>
          <w:szCs w:val="24"/>
        </w:rPr>
      </w:pPr>
    </w:p>
    <w:p w14:paraId="00000210" w14:textId="77777777" w:rsidR="003B416B" w:rsidRDefault="003B416B">
      <w:pPr>
        <w:rPr>
          <w:rFonts w:ascii="Times New Roman" w:eastAsia="Times New Roman" w:hAnsi="Times New Roman" w:cs="Times New Roman"/>
          <w:i/>
          <w:sz w:val="24"/>
          <w:szCs w:val="24"/>
        </w:rPr>
      </w:pPr>
    </w:p>
    <w:p w14:paraId="00000211" w14:textId="77777777" w:rsidR="003B416B" w:rsidRDefault="003B416B">
      <w:pPr>
        <w:rPr>
          <w:rFonts w:ascii="Times New Roman" w:eastAsia="Times New Roman" w:hAnsi="Times New Roman" w:cs="Times New Roman"/>
          <w:i/>
          <w:sz w:val="24"/>
          <w:szCs w:val="24"/>
        </w:rPr>
      </w:pPr>
    </w:p>
    <w:p w14:paraId="00000212" w14:textId="77777777" w:rsidR="003B416B" w:rsidRDefault="003B416B">
      <w:pPr>
        <w:rPr>
          <w:rFonts w:ascii="Times New Roman" w:eastAsia="Times New Roman" w:hAnsi="Times New Roman" w:cs="Times New Roman"/>
          <w:i/>
          <w:sz w:val="24"/>
          <w:szCs w:val="24"/>
        </w:rPr>
      </w:pPr>
    </w:p>
    <w:p w14:paraId="00000213" w14:textId="77777777" w:rsidR="003B416B" w:rsidRDefault="003B416B">
      <w:pPr>
        <w:rPr>
          <w:rFonts w:ascii="Times New Roman" w:eastAsia="Times New Roman" w:hAnsi="Times New Roman" w:cs="Times New Roman"/>
          <w:i/>
          <w:sz w:val="24"/>
          <w:szCs w:val="24"/>
        </w:rPr>
      </w:pPr>
    </w:p>
    <w:p w14:paraId="00000214" w14:textId="77777777" w:rsidR="003B416B" w:rsidRDefault="003B416B">
      <w:pPr>
        <w:rPr>
          <w:rFonts w:ascii="Times New Roman" w:eastAsia="Times New Roman" w:hAnsi="Times New Roman" w:cs="Times New Roman"/>
          <w:i/>
          <w:sz w:val="24"/>
          <w:szCs w:val="24"/>
        </w:rPr>
      </w:pPr>
    </w:p>
    <w:p w14:paraId="00000215" w14:textId="77777777" w:rsidR="003B416B" w:rsidRDefault="00D21AEC">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en-CA"/>
        </w:rPr>
        <w:drawing>
          <wp:inline distT="0" distB="0" distL="0" distR="0" wp14:anchorId="63048FBD" wp14:editId="5F5B1FA6">
            <wp:extent cx="9388082" cy="3755232"/>
            <wp:effectExtent l="0" t="0" r="0" b="4445"/>
            <wp:docPr id="2123227806"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6" name="image16.png"/>
                    <pic:cNvPicPr preferRelativeResize="0"/>
                  </pic:nvPicPr>
                  <pic:blipFill>
                    <a:blip r:embed="rId24" cstate="print">
                      <a:extLst>
                        <a:ext uri="{28A0092B-C50C-407E-A947-70E740481C1C}">
                          <a14:useLocalDpi xmlns:a14="http://schemas.microsoft.com/office/drawing/2010/main" val="0"/>
                        </a:ext>
                      </a:extLst>
                    </a:blip>
                    <a:stretch>
                      <a:fillRect/>
                    </a:stretch>
                  </pic:blipFill>
                  <pic:spPr>
                    <a:xfrm>
                      <a:off x="0" y="0"/>
                      <a:ext cx="9388082" cy="3755232"/>
                    </a:xfrm>
                    <a:prstGeom prst="rect">
                      <a:avLst/>
                    </a:prstGeom>
                    <a:ln/>
                  </pic:spPr>
                </pic:pic>
              </a:graphicData>
            </a:graphic>
          </wp:inline>
        </w:drawing>
      </w:r>
    </w:p>
    <w:p w14:paraId="00000216" w14:textId="2DA9F089" w:rsidR="003B416B" w:rsidRDefault="00D21AEC">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Figure 4: Changes in dedicated cycling infrastructure between 2009 and 202</w:t>
      </w:r>
      <w:r w:rsidR="00034B72">
        <w:rPr>
          <w:rFonts w:ascii="Times New Roman" w:eastAsia="Times New Roman" w:hAnsi="Times New Roman" w:cs="Times New Roman"/>
          <w:b/>
          <w:i/>
          <w:sz w:val="24"/>
          <w:szCs w:val="24"/>
        </w:rPr>
        <w:t>2</w:t>
      </w:r>
      <w:r>
        <w:rPr>
          <w:rFonts w:ascii="Times New Roman" w:eastAsia="Times New Roman" w:hAnsi="Times New Roman" w:cs="Times New Roman"/>
          <w:b/>
          <w:i/>
          <w:sz w:val="24"/>
          <w:szCs w:val="24"/>
        </w:rPr>
        <w:t xml:space="preserve"> for the Municipality of Vancouver, CA</w:t>
      </w:r>
      <w:r>
        <w:rPr>
          <w:rFonts w:ascii="Times New Roman" w:eastAsia="Times New Roman" w:hAnsi="Times New Roman" w:cs="Times New Roman"/>
          <w:i/>
          <w:sz w:val="24"/>
          <w:szCs w:val="24"/>
        </w:rPr>
        <w:t xml:space="preserve"> by (A) roadway classification, and (B) infrastructure distribution within each road class. Assessed using roadway centreline-km, with infrastructure classification determined by the most protective element present along each road segment. </w:t>
      </w:r>
    </w:p>
    <w:p w14:paraId="00000217"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i/>
          <w:noProof/>
          <w:sz w:val="24"/>
          <w:szCs w:val="24"/>
          <w:lang w:eastAsia="en-CA"/>
        </w:rPr>
        <w:lastRenderedPageBreak/>
        <w:drawing>
          <wp:inline distT="0" distB="0" distL="0" distR="0" wp14:anchorId="67842C77" wp14:editId="75AE5CF7">
            <wp:extent cx="9144000" cy="3657600"/>
            <wp:effectExtent l="0" t="0" r="0" b="0"/>
            <wp:docPr id="2123227805" name="image9.png"/>
            <wp:cNvGraphicFramePr/>
            <a:graphic xmlns:a="http://schemas.openxmlformats.org/drawingml/2006/main">
              <a:graphicData uri="http://schemas.openxmlformats.org/drawingml/2006/picture">
                <pic:pic xmlns:pic="http://schemas.openxmlformats.org/drawingml/2006/picture">
                  <pic:nvPicPr>
                    <pic:cNvPr id="2123227805" name="image9.png"/>
                    <pic:cNvPicPr preferRelativeResize="0"/>
                  </pic:nvPicPr>
                  <pic:blipFill>
                    <a:blip r:embed="rId25" cstate="print">
                      <a:extLst>
                        <a:ext uri="{28A0092B-C50C-407E-A947-70E740481C1C}">
                          <a14:useLocalDpi xmlns:a14="http://schemas.microsoft.com/office/drawing/2010/main" val="0"/>
                        </a:ext>
                      </a:extLst>
                    </a:blip>
                    <a:stretch>
                      <a:fillRect/>
                    </a:stretch>
                  </pic:blipFill>
                  <pic:spPr>
                    <a:xfrm>
                      <a:off x="0" y="0"/>
                      <a:ext cx="9144000" cy="3657600"/>
                    </a:xfrm>
                    <a:prstGeom prst="rect">
                      <a:avLst/>
                    </a:prstGeom>
                    <a:ln/>
                  </pic:spPr>
                </pic:pic>
              </a:graphicData>
            </a:graphic>
          </wp:inline>
        </w:drawing>
      </w:r>
    </w:p>
    <w:p w14:paraId="00000218" w14:textId="77777777" w:rsidR="003B416B" w:rsidRDefault="00D21AEC">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Figure 5: Changes in dedicated cycling infrastructure between 2009 and 2022 for the Municipality of Calgary, CA</w:t>
      </w:r>
      <w:r>
        <w:rPr>
          <w:rFonts w:ascii="Times New Roman" w:eastAsia="Times New Roman" w:hAnsi="Times New Roman" w:cs="Times New Roman"/>
          <w:i/>
          <w:sz w:val="24"/>
          <w:szCs w:val="24"/>
        </w:rPr>
        <w:t xml:space="preserve"> by (A) roadway classification, and (B) infrastructure distribution within each road class. Assessed using roadway centreline-km, with infrastructure classification determined by the most protective element present along each road segment. </w:t>
      </w:r>
    </w:p>
    <w:p w14:paraId="00000219" w14:textId="77777777" w:rsidR="003B416B" w:rsidRDefault="00D21AEC">
      <w:pPr>
        <w:rPr>
          <w:rFonts w:ascii="Times New Roman" w:eastAsia="Times New Roman" w:hAnsi="Times New Roman" w:cs="Times New Roman"/>
          <w:b/>
          <w:i/>
          <w:sz w:val="24"/>
          <w:szCs w:val="24"/>
        </w:rPr>
      </w:pPr>
      <w:r>
        <w:rPr>
          <w:rFonts w:ascii="Times New Roman" w:eastAsia="Times New Roman" w:hAnsi="Times New Roman" w:cs="Times New Roman"/>
          <w:i/>
          <w:noProof/>
          <w:sz w:val="24"/>
          <w:szCs w:val="24"/>
          <w:lang w:eastAsia="en-CA"/>
        </w:rPr>
        <w:lastRenderedPageBreak/>
        <w:drawing>
          <wp:inline distT="0" distB="0" distL="0" distR="0" wp14:anchorId="35995EDF" wp14:editId="75C688EC">
            <wp:extent cx="9144000" cy="3657600"/>
            <wp:effectExtent l="0" t="0" r="0" b="0"/>
            <wp:docPr id="2123227809" name="image15.png"/>
            <wp:cNvGraphicFramePr/>
            <a:graphic xmlns:a="http://schemas.openxmlformats.org/drawingml/2006/main">
              <a:graphicData uri="http://schemas.openxmlformats.org/drawingml/2006/picture">
                <pic:pic xmlns:pic="http://schemas.openxmlformats.org/drawingml/2006/picture">
                  <pic:nvPicPr>
                    <pic:cNvPr id="2123227809" name="image15.png"/>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9144000" cy="3657600"/>
                    </a:xfrm>
                    <a:prstGeom prst="rect">
                      <a:avLst/>
                    </a:prstGeom>
                    <a:ln/>
                  </pic:spPr>
                </pic:pic>
              </a:graphicData>
            </a:graphic>
          </wp:inline>
        </w:drawing>
      </w:r>
    </w:p>
    <w:p w14:paraId="0000021A" w14:textId="77777777" w:rsidR="003B416B" w:rsidRDefault="00D21AEC">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Figure 6: Changes in dedicated cycling infrastructure between 2009 and 2022 for the Municipality of Toronto, CA</w:t>
      </w:r>
      <w:r>
        <w:rPr>
          <w:rFonts w:ascii="Times New Roman" w:eastAsia="Times New Roman" w:hAnsi="Times New Roman" w:cs="Times New Roman"/>
          <w:i/>
          <w:sz w:val="24"/>
          <w:szCs w:val="24"/>
        </w:rPr>
        <w:t xml:space="preserve"> by (A) roadway classification, and (B) infrastructure distribution within each road class. Assessed using roadway centreline-km, with infrastructure classification determined by the most protective element present along each road segment. </w:t>
      </w:r>
    </w:p>
    <w:p w14:paraId="0000021B" w14:textId="77777777" w:rsidR="003B416B" w:rsidRDefault="003B416B">
      <w:pPr>
        <w:rPr>
          <w:rFonts w:ascii="Times New Roman" w:eastAsia="Times New Roman" w:hAnsi="Times New Roman" w:cs="Times New Roman"/>
          <w:i/>
          <w:sz w:val="24"/>
          <w:szCs w:val="24"/>
        </w:rPr>
      </w:pPr>
    </w:p>
    <w:p w14:paraId="0000021C" w14:textId="77777777" w:rsidR="003B416B" w:rsidRDefault="00D21AEC" w:rsidP="00567E35">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en-CA"/>
        </w:rPr>
        <w:lastRenderedPageBreak/>
        <w:drawing>
          <wp:inline distT="0" distB="0" distL="0" distR="0" wp14:anchorId="49C2ABEE" wp14:editId="5548B6C3">
            <wp:extent cx="6876881" cy="5001368"/>
            <wp:effectExtent l="0" t="0" r="0" b="2540"/>
            <wp:docPr id="2123227807" name="image14.png"/>
            <wp:cNvGraphicFramePr/>
            <a:graphic xmlns:a="http://schemas.openxmlformats.org/drawingml/2006/main">
              <a:graphicData uri="http://schemas.openxmlformats.org/drawingml/2006/picture">
                <pic:pic xmlns:pic="http://schemas.openxmlformats.org/drawingml/2006/picture">
                  <pic:nvPicPr>
                    <pic:cNvPr id="2123227807" name="image14.png"/>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6876881" cy="5001368"/>
                    </a:xfrm>
                    <a:prstGeom prst="rect">
                      <a:avLst/>
                    </a:prstGeom>
                    <a:ln/>
                  </pic:spPr>
                </pic:pic>
              </a:graphicData>
            </a:graphic>
          </wp:inline>
        </w:drawing>
      </w:r>
    </w:p>
    <w:p w14:paraId="0000021D" w14:textId="77777777" w:rsidR="003B416B" w:rsidRDefault="00D21AEC">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Supplementary Figure 7: A comparative analysis between municipal data and verified data on the installation years for cycling infrastructure in Vancouver, CA. </w:t>
      </w:r>
      <w:r>
        <w:rPr>
          <w:rFonts w:ascii="Times New Roman" w:eastAsia="Times New Roman" w:hAnsi="Times New Roman" w:cs="Times New Roman"/>
          <w:i/>
          <w:sz w:val="24"/>
          <w:szCs w:val="24"/>
        </w:rPr>
        <w:t>Any data where a city provided and verified installation years were missing or the verified year occurred earlier or equal to the start of the study period (2009) has been excluded from analysis, yielding n=251 segments. The graph shows that 83.3% of the included segments had the correct installation year as per the city’s data, and 97.2% were accurate within a range of ±1 year.</w:t>
      </w:r>
    </w:p>
    <w:p w14:paraId="0000021E" w14:textId="77777777" w:rsidR="003B416B" w:rsidRDefault="003B416B">
      <w:pPr>
        <w:rPr>
          <w:rFonts w:ascii="Times New Roman" w:eastAsia="Times New Roman" w:hAnsi="Times New Roman" w:cs="Times New Roman"/>
          <w:i/>
          <w:sz w:val="24"/>
          <w:szCs w:val="24"/>
        </w:rPr>
      </w:pPr>
    </w:p>
    <w:p w14:paraId="0000021F" w14:textId="77777777" w:rsidR="003B416B" w:rsidRDefault="003B416B">
      <w:pPr>
        <w:rPr>
          <w:rFonts w:ascii="Times New Roman" w:eastAsia="Times New Roman" w:hAnsi="Times New Roman" w:cs="Times New Roman"/>
          <w:i/>
          <w:sz w:val="24"/>
          <w:szCs w:val="24"/>
        </w:rPr>
      </w:pPr>
    </w:p>
    <w:p w14:paraId="00000220" w14:textId="77777777" w:rsidR="003B416B" w:rsidRDefault="00D21AEC" w:rsidP="004E157B">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en-CA"/>
        </w:rPr>
        <w:lastRenderedPageBreak/>
        <w:drawing>
          <wp:inline distT="0" distB="0" distL="0" distR="0" wp14:anchorId="6578FD60" wp14:editId="1500339D">
            <wp:extent cx="9108126" cy="4128247"/>
            <wp:effectExtent l="0" t="0" r="0" b="0"/>
            <wp:docPr id="212322780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8" name="image6.png"/>
                    <pic:cNvPicPr preferRelativeResize="0"/>
                  </pic:nvPicPr>
                  <pic:blipFill>
                    <a:blip r:embed="rId28" cstate="print">
                      <a:extLst>
                        <a:ext uri="{28A0092B-C50C-407E-A947-70E740481C1C}">
                          <a14:useLocalDpi xmlns:a14="http://schemas.microsoft.com/office/drawing/2010/main" val="0"/>
                        </a:ext>
                      </a:extLst>
                    </a:blip>
                    <a:stretch>
                      <a:fillRect/>
                    </a:stretch>
                  </pic:blipFill>
                  <pic:spPr>
                    <a:xfrm>
                      <a:off x="0" y="0"/>
                      <a:ext cx="9177271" cy="4159587"/>
                    </a:xfrm>
                    <a:prstGeom prst="rect">
                      <a:avLst/>
                    </a:prstGeom>
                    <a:ln/>
                  </pic:spPr>
                </pic:pic>
              </a:graphicData>
            </a:graphic>
          </wp:inline>
        </w:drawing>
      </w:r>
    </w:p>
    <w:p w14:paraId="00000221" w14:textId="77777777" w:rsidR="003B416B" w:rsidRDefault="00D21AEC">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Figure 8: A comparative analysis between municipal data and verified data on the installation years for cycling infrastructure in Calgary, CA.</w:t>
      </w:r>
      <w:r>
        <w:rPr>
          <w:rFonts w:ascii="Times New Roman" w:eastAsia="Times New Roman" w:hAnsi="Times New Roman" w:cs="Times New Roman"/>
          <w:i/>
          <w:sz w:val="24"/>
          <w:szCs w:val="24"/>
        </w:rPr>
        <w:t xml:space="preserve"> Any data where a city provided and verified installation years were missing or the verified year occurred earlier or equal to the start of the study period (2009) has been excluded from analysis, yielding n=668 segments. The graph shows that 42.1% of the included segments had the correct installation year as per the city’s data, and 62.7% were accurate within a range of ±1 year.</w:t>
      </w:r>
    </w:p>
    <w:p w14:paraId="00000222" w14:textId="77777777" w:rsidR="003B416B" w:rsidRDefault="003B416B">
      <w:pPr>
        <w:rPr>
          <w:rFonts w:ascii="Times New Roman" w:eastAsia="Times New Roman" w:hAnsi="Times New Roman" w:cs="Times New Roman"/>
          <w:i/>
          <w:sz w:val="24"/>
          <w:szCs w:val="24"/>
        </w:rPr>
      </w:pPr>
    </w:p>
    <w:p w14:paraId="00000223" w14:textId="77777777" w:rsidR="003B416B" w:rsidRDefault="00D21AEC" w:rsidP="003566C5">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eastAsia="en-CA"/>
        </w:rPr>
        <w:lastRenderedPageBreak/>
        <w:drawing>
          <wp:inline distT="0" distB="0" distL="0" distR="0" wp14:anchorId="45EF9346" wp14:editId="519D2779">
            <wp:extent cx="9136701" cy="4141694"/>
            <wp:effectExtent l="0" t="0" r="0" b="0"/>
            <wp:docPr id="212322781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10" name="image10.png"/>
                    <pic:cNvPicPr preferRelativeResize="0"/>
                  </pic:nvPicPr>
                  <pic:blipFill>
                    <a:blip r:embed="rId29" cstate="print">
                      <a:extLst>
                        <a:ext uri="{28A0092B-C50C-407E-A947-70E740481C1C}">
                          <a14:useLocalDpi xmlns:a14="http://schemas.microsoft.com/office/drawing/2010/main" val="0"/>
                        </a:ext>
                      </a:extLst>
                    </a:blip>
                    <a:stretch>
                      <a:fillRect/>
                    </a:stretch>
                  </pic:blipFill>
                  <pic:spPr>
                    <a:xfrm>
                      <a:off x="0" y="0"/>
                      <a:ext cx="9191438" cy="4166506"/>
                    </a:xfrm>
                    <a:prstGeom prst="rect">
                      <a:avLst/>
                    </a:prstGeom>
                    <a:ln/>
                  </pic:spPr>
                </pic:pic>
              </a:graphicData>
            </a:graphic>
          </wp:inline>
        </w:drawing>
      </w:r>
    </w:p>
    <w:p w14:paraId="00000224" w14:textId="77777777" w:rsidR="003B416B" w:rsidRDefault="00D21AEC">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Supplementary Figure 9: A comparative analysis between municipal data and verified data on the installation years for cycling infrastructure in Toronto, CA. </w:t>
      </w:r>
      <w:r>
        <w:rPr>
          <w:rFonts w:ascii="Times New Roman" w:eastAsia="Times New Roman" w:hAnsi="Times New Roman" w:cs="Times New Roman"/>
          <w:i/>
          <w:sz w:val="24"/>
          <w:szCs w:val="24"/>
        </w:rPr>
        <w:t>Any data where a city provided and verified installation years were missing or the verified year occurred earlier or equal to the start of the study period (2009) has been excluded from analysis, yielding n=188 segments. The graph shows that 74.5% of the included segments had the correct installation year as per the city’s data, and 78.2% were accurate within a range of ±1 year.</w:t>
      </w:r>
    </w:p>
    <w:p w14:paraId="00000225" w14:textId="77777777" w:rsidR="003B416B" w:rsidRDefault="003B416B">
      <w:pPr>
        <w:rPr>
          <w:rFonts w:ascii="Times New Roman" w:eastAsia="Times New Roman" w:hAnsi="Times New Roman" w:cs="Times New Roman"/>
          <w:i/>
          <w:sz w:val="24"/>
          <w:szCs w:val="24"/>
        </w:rPr>
        <w:sectPr w:rsidR="003B416B">
          <w:pgSz w:w="15840" w:h="12240" w:orient="landscape"/>
          <w:pgMar w:top="720" w:right="720" w:bottom="720" w:left="720" w:header="708" w:footer="708" w:gutter="0"/>
          <w:cols w:space="720"/>
        </w:sectPr>
      </w:pPr>
    </w:p>
    <w:p w14:paraId="00000226"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 2 – METHODOLOGY</w:t>
      </w:r>
    </w:p>
    <w:p w14:paraId="00000227" w14:textId="77777777" w:rsidR="003B416B" w:rsidRDefault="00D21AE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Segment Inclusion Criteria for Vancouver</w:t>
      </w:r>
    </w:p>
    <w:p w14:paraId="00000228"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i/>
          <w:noProof/>
          <w:sz w:val="24"/>
          <w:szCs w:val="24"/>
          <w:lang w:eastAsia="en-CA"/>
        </w:rPr>
        <w:drawing>
          <wp:inline distT="0" distB="0" distL="0" distR="0" wp14:anchorId="6092DDED" wp14:editId="175CE0B6">
            <wp:extent cx="7145287" cy="8025215"/>
            <wp:effectExtent l="0" t="0" r="5080" b="1270"/>
            <wp:docPr id="2123227811" name="image11.png"/>
            <wp:cNvGraphicFramePr/>
            <a:graphic xmlns:a="http://schemas.openxmlformats.org/drawingml/2006/main">
              <a:graphicData uri="http://schemas.openxmlformats.org/drawingml/2006/picture">
                <pic:pic xmlns:pic="http://schemas.openxmlformats.org/drawingml/2006/picture">
                  <pic:nvPicPr>
                    <pic:cNvPr id="2123227811" name="image11.png"/>
                    <pic:cNvPicPr preferRelativeResize="0"/>
                  </pic:nvPicPr>
                  <pic:blipFill>
                    <a:blip r:embed="rId30">
                      <a:extLst>
                        <a:ext uri="{28A0092B-C50C-407E-A947-70E740481C1C}">
                          <a14:useLocalDpi xmlns:a14="http://schemas.microsoft.com/office/drawing/2010/main" val="0"/>
                        </a:ext>
                      </a:extLst>
                    </a:blip>
                    <a:stretch>
                      <a:fillRect/>
                    </a:stretch>
                  </pic:blipFill>
                  <pic:spPr>
                    <a:xfrm>
                      <a:off x="0" y="0"/>
                      <a:ext cx="7145287" cy="8025215"/>
                    </a:xfrm>
                    <a:prstGeom prst="rect">
                      <a:avLst/>
                    </a:prstGeom>
                    <a:ln/>
                  </pic:spPr>
                </pic:pic>
              </a:graphicData>
            </a:graphic>
          </wp:inline>
        </w:drawing>
      </w:r>
      <w:r>
        <w:br w:type="page"/>
      </w:r>
    </w:p>
    <w:p w14:paraId="00000229" w14:textId="77777777" w:rsidR="003B416B" w:rsidRDefault="00D21AE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Segment Inclusion Criteria for Calgary</w:t>
      </w:r>
    </w:p>
    <w:p w14:paraId="0000022A" w14:textId="77777777" w:rsidR="003B416B" w:rsidRDefault="00D21AE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noProof/>
          <w:sz w:val="24"/>
          <w:szCs w:val="24"/>
          <w:lang w:eastAsia="en-CA"/>
        </w:rPr>
        <w:drawing>
          <wp:inline distT="0" distB="0" distL="0" distR="0" wp14:anchorId="4D2B954F" wp14:editId="1AFE0732">
            <wp:extent cx="7036752" cy="7903314"/>
            <wp:effectExtent l="0" t="0" r="0" b="0"/>
            <wp:docPr id="2123227812" name="image13.png"/>
            <wp:cNvGraphicFramePr/>
            <a:graphic xmlns:a="http://schemas.openxmlformats.org/drawingml/2006/main">
              <a:graphicData uri="http://schemas.openxmlformats.org/drawingml/2006/picture">
                <pic:pic xmlns:pic="http://schemas.openxmlformats.org/drawingml/2006/picture">
                  <pic:nvPicPr>
                    <pic:cNvPr id="2123227812" name="image13.png"/>
                    <pic:cNvPicPr preferRelativeResize="0"/>
                  </pic:nvPicPr>
                  <pic:blipFill>
                    <a:blip r:embed="rId31">
                      <a:extLst>
                        <a:ext uri="{28A0092B-C50C-407E-A947-70E740481C1C}">
                          <a14:useLocalDpi xmlns:a14="http://schemas.microsoft.com/office/drawing/2010/main" val="0"/>
                        </a:ext>
                      </a:extLst>
                    </a:blip>
                    <a:stretch>
                      <a:fillRect/>
                    </a:stretch>
                  </pic:blipFill>
                  <pic:spPr>
                    <a:xfrm>
                      <a:off x="0" y="0"/>
                      <a:ext cx="7036752" cy="7903314"/>
                    </a:xfrm>
                    <a:prstGeom prst="rect">
                      <a:avLst/>
                    </a:prstGeom>
                    <a:ln/>
                  </pic:spPr>
                </pic:pic>
              </a:graphicData>
            </a:graphic>
          </wp:inline>
        </w:drawing>
      </w:r>
    </w:p>
    <w:p w14:paraId="0000022B" w14:textId="77777777" w:rsidR="003B416B" w:rsidRDefault="003B416B">
      <w:pPr>
        <w:rPr>
          <w:rFonts w:ascii="Times New Roman" w:eastAsia="Times New Roman" w:hAnsi="Times New Roman" w:cs="Times New Roman"/>
          <w:sz w:val="24"/>
          <w:szCs w:val="24"/>
        </w:rPr>
      </w:pPr>
    </w:p>
    <w:p w14:paraId="0000022C" w14:textId="77777777" w:rsidR="003B416B" w:rsidRDefault="00D21AEC">
      <w:pPr>
        <w:rPr>
          <w:rFonts w:ascii="Times New Roman" w:eastAsia="Times New Roman" w:hAnsi="Times New Roman" w:cs="Times New Roman"/>
          <w:b/>
          <w:sz w:val="24"/>
          <w:szCs w:val="24"/>
        </w:rPr>
      </w:pPr>
      <w:r>
        <w:br w:type="page"/>
      </w:r>
    </w:p>
    <w:p w14:paraId="0000022D" w14:textId="77777777" w:rsidR="003B416B" w:rsidRDefault="00D21AE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Segment Inclusion Criteria for Toronto</w:t>
      </w:r>
    </w:p>
    <w:p w14:paraId="355C5405" w14:textId="77777777" w:rsidR="003B416B" w:rsidRDefault="00D21AEC">
      <w:pPr>
        <w:rPr>
          <w:rFonts w:ascii="Times New Roman" w:eastAsia="Times New Roman" w:hAnsi="Times New Roman" w:cs="Times New Roman"/>
          <w:b/>
          <w:i/>
          <w:sz w:val="24"/>
          <w:szCs w:val="24"/>
        </w:rPr>
      </w:pPr>
      <w:r>
        <w:rPr>
          <w:rFonts w:ascii="Times New Roman" w:eastAsia="Times New Roman" w:hAnsi="Times New Roman" w:cs="Times New Roman"/>
          <w:i/>
          <w:noProof/>
          <w:sz w:val="24"/>
          <w:szCs w:val="24"/>
          <w:lang w:eastAsia="en-CA"/>
        </w:rPr>
        <w:drawing>
          <wp:inline distT="0" distB="0" distL="0" distR="0" wp14:anchorId="0ABD8077" wp14:editId="6597F35F">
            <wp:extent cx="6736515" cy="6655427"/>
            <wp:effectExtent l="0" t="0" r="0" b="0"/>
            <wp:docPr id="2123227813" name="image3.png"/>
            <wp:cNvGraphicFramePr/>
            <a:graphic xmlns:a="http://schemas.openxmlformats.org/drawingml/2006/main">
              <a:graphicData uri="http://schemas.openxmlformats.org/drawingml/2006/picture">
                <pic:pic xmlns:pic="http://schemas.openxmlformats.org/drawingml/2006/picture">
                  <pic:nvPicPr>
                    <pic:cNvPr id="2123227813" name="image3.png"/>
                    <pic:cNvPicPr preferRelativeResize="0"/>
                  </pic:nvPicPr>
                  <pic:blipFill>
                    <a:blip r:embed="rId32">
                      <a:extLst>
                        <a:ext uri="{28A0092B-C50C-407E-A947-70E740481C1C}">
                          <a14:useLocalDpi xmlns:a14="http://schemas.microsoft.com/office/drawing/2010/main" val="0"/>
                        </a:ext>
                      </a:extLst>
                    </a:blip>
                    <a:stretch>
                      <a:fillRect/>
                    </a:stretch>
                  </pic:blipFill>
                  <pic:spPr>
                    <a:xfrm>
                      <a:off x="0" y="0"/>
                      <a:ext cx="6736515" cy="6655427"/>
                    </a:xfrm>
                    <a:prstGeom prst="rect">
                      <a:avLst/>
                    </a:prstGeom>
                    <a:ln/>
                  </pic:spPr>
                </pic:pic>
              </a:graphicData>
            </a:graphic>
          </wp:inline>
        </w:drawing>
      </w:r>
    </w:p>
    <w:p w14:paraId="7D8D4EA3" w14:textId="77777777" w:rsidR="00FB6DCC" w:rsidRDefault="00FB6DCC">
      <w:pPr>
        <w:rPr>
          <w:rFonts w:ascii="Times New Roman" w:eastAsia="Times New Roman" w:hAnsi="Times New Roman" w:cs="Times New Roman"/>
          <w:b/>
          <w:i/>
          <w:sz w:val="24"/>
          <w:szCs w:val="24"/>
        </w:rPr>
      </w:pPr>
    </w:p>
    <w:p w14:paraId="03BD2085" w14:textId="3ED25D9E" w:rsidR="00FB6DCC" w:rsidRDefault="00FB6DCC">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br w:type="page"/>
      </w:r>
    </w:p>
    <w:tbl>
      <w:tblPr>
        <w:tblW w:w="0" w:type="auto"/>
        <w:tblLook w:val="04A0" w:firstRow="1" w:lastRow="0" w:firstColumn="1" w:lastColumn="0" w:noHBand="0" w:noVBand="1"/>
      </w:tblPr>
      <w:tblGrid>
        <w:gridCol w:w="1353"/>
        <w:gridCol w:w="3003"/>
        <w:gridCol w:w="3034"/>
        <w:gridCol w:w="1266"/>
        <w:gridCol w:w="1124"/>
      </w:tblGrid>
      <w:tr w:rsidR="00A6147F" w:rsidRPr="00A6147F" w14:paraId="3472AC92" w14:textId="77777777" w:rsidTr="00A6147F">
        <w:tc>
          <w:tcPr>
            <w:tcW w:w="9780" w:type="dxa"/>
            <w:gridSpan w:val="5"/>
            <w:tcBorders>
              <w:top w:val="single" w:sz="4" w:space="0" w:color="auto"/>
              <w:left w:val="nil"/>
              <w:bottom w:val="nil"/>
              <w:right w:val="nil"/>
            </w:tcBorders>
            <w:shd w:val="clear" w:color="auto" w:fill="auto"/>
            <w:noWrap/>
            <w:hideMark/>
          </w:tcPr>
          <w:p w14:paraId="1932299A" w14:textId="59FEBAC5" w:rsidR="00A6147F" w:rsidRPr="00A6147F" w:rsidRDefault="00A6147F" w:rsidP="00A6147F">
            <w:pPr>
              <w:spacing w:after="0" w:line="240" w:lineRule="auto"/>
              <w:rPr>
                <w:rFonts w:ascii="Times New Roman" w:eastAsia="Times New Roman" w:hAnsi="Times New Roman" w:cs="Times New Roman"/>
                <w:b/>
                <w:bCs/>
                <w:color w:val="222222"/>
                <w:sz w:val="20"/>
                <w:szCs w:val="20"/>
              </w:rPr>
            </w:pPr>
            <w:r w:rsidRPr="00A6147F">
              <w:rPr>
                <w:rFonts w:ascii="Times New Roman" w:eastAsia="Times New Roman" w:hAnsi="Times New Roman" w:cs="Times New Roman"/>
                <w:b/>
                <w:bCs/>
                <w:color w:val="222222"/>
                <w:sz w:val="20"/>
                <w:szCs w:val="20"/>
              </w:rPr>
              <w:lastRenderedPageBreak/>
              <w:t>Excluded Segment Counts and Lengths by Infrastructure Type and Road Classification</w:t>
            </w:r>
          </w:p>
        </w:tc>
      </w:tr>
      <w:tr w:rsidR="00A6147F" w:rsidRPr="00A6147F" w14:paraId="4A4A7D74" w14:textId="77777777" w:rsidTr="00A6147F">
        <w:tc>
          <w:tcPr>
            <w:tcW w:w="9780" w:type="dxa"/>
            <w:gridSpan w:val="5"/>
            <w:tcBorders>
              <w:top w:val="nil"/>
              <w:left w:val="nil"/>
              <w:bottom w:val="single" w:sz="4" w:space="0" w:color="auto"/>
              <w:right w:val="nil"/>
            </w:tcBorders>
            <w:shd w:val="clear" w:color="auto" w:fill="auto"/>
            <w:noWrap/>
            <w:hideMark/>
          </w:tcPr>
          <w:p w14:paraId="2E533CA6" w14:textId="77777777" w:rsidR="00A6147F" w:rsidRPr="00A6147F" w:rsidRDefault="00A6147F" w:rsidP="00A6147F">
            <w:pPr>
              <w:spacing w:after="0" w:line="240" w:lineRule="auto"/>
              <w:rPr>
                <w:rFonts w:ascii="Times New Roman" w:eastAsia="Times New Roman" w:hAnsi="Times New Roman" w:cs="Times New Roman"/>
                <w:i/>
                <w:iCs/>
                <w:color w:val="222222"/>
                <w:sz w:val="20"/>
                <w:szCs w:val="20"/>
              </w:rPr>
            </w:pPr>
            <w:r w:rsidRPr="00A6147F">
              <w:rPr>
                <w:rFonts w:ascii="Times New Roman" w:eastAsia="Times New Roman" w:hAnsi="Times New Roman" w:cs="Times New Roman"/>
                <w:i/>
                <w:iCs/>
                <w:color w:val="222222"/>
                <w:sz w:val="20"/>
                <w:szCs w:val="20"/>
              </w:rPr>
              <w:t>Measured by centreline-km of roadway</w:t>
            </w:r>
          </w:p>
        </w:tc>
      </w:tr>
      <w:tr w:rsidR="00A6147F" w:rsidRPr="00A6147F" w14:paraId="61EA1FF1" w14:textId="77777777" w:rsidTr="00A6147F">
        <w:tc>
          <w:tcPr>
            <w:tcW w:w="1353" w:type="dxa"/>
            <w:tcBorders>
              <w:top w:val="nil"/>
              <w:left w:val="nil"/>
              <w:bottom w:val="single" w:sz="4" w:space="0" w:color="auto"/>
              <w:right w:val="nil"/>
            </w:tcBorders>
            <w:shd w:val="clear" w:color="auto" w:fill="auto"/>
            <w:noWrap/>
            <w:hideMark/>
          </w:tcPr>
          <w:p w14:paraId="26BB9A1E"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r w:rsidRPr="00A6147F">
              <w:rPr>
                <w:rFonts w:ascii="Times New Roman" w:eastAsia="Times New Roman" w:hAnsi="Times New Roman" w:cs="Times New Roman"/>
                <w:b/>
                <w:bCs/>
                <w:color w:val="222222"/>
                <w:sz w:val="20"/>
                <w:szCs w:val="20"/>
              </w:rPr>
              <w:t>City</w:t>
            </w:r>
          </w:p>
        </w:tc>
        <w:tc>
          <w:tcPr>
            <w:tcW w:w="3003" w:type="dxa"/>
            <w:tcBorders>
              <w:top w:val="nil"/>
              <w:left w:val="nil"/>
              <w:bottom w:val="single" w:sz="4" w:space="0" w:color="auto"/>
              <w:right w:val="nil"/>
            </w:tcBorders>
            <w:shd w:val="clear" w:color="auto" w:fill="auto"/>
            <w:noWrap/>
            <w:hideMark/>
          </w:tcPr>
          <w:p w14:paraId="0614359D"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r w:rsidRPr="00A6147F">
              <w:rPr>
                <w:rFonts w:ascii="Times New Roman" w:eastAsia="Times New Roman" w:hAnsi="Times New Roman" w:cs="Times New Roman"/>
                <w:b/>
                <w:bCs/>
                <w:color w:val="222222"/>
                <w:sz w:val="20"/>
                <w:szCs w:val="20"/>
              </w:rPr>
              <w:t>Type</w:t>
            </w:r>
          </w:p>
        </w:tc>
        <w:tc>
          <w:tcPr>
            <w:tcW w:w="3034" w:type="dxa"/>
            <w:tcBorders>
              <w:top w:val="nil"/>
              <w:left w:val="nil"/>
              <w:bottom w:val="single" w:sz="4" w:space="0" w:color="auto"/>
              <w:right w:val="nil"/>
            </w:tcBorders>
            <w:shd w:val="clear" w:color="auto" w:fill="auto"/>
            <w:noWrap/>
            <w:hideMark/>
          </w:tcPr>
          <w:p w14:paraId="50596ACD"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r w:rsidRPr="00A6147F">
              <w:rPr>
                <w:rFonts w:ascii="Times New Roman" w:eastAsia="Times New Roman" w:hAnsi="Times New Roman" w:cs="Times New Roman"/>
                <w:b/>
                <w:bCs/>
                <w:color w:val="222222"/>
                <w:sz w:val="20"/>
                <w:szCs w:val="20"/>
              </w:rPr>
              <w:t>Class</w:t>
            </w:r>
          </w:p>
        </w:tc>
        <w:tc>
          <w:tcPr>
            <w:tcW w:w="1266" w:type="dxa"/>
            <w:tcBorders>
              <w:top w:val="nil"/>
              <w:left w:val="nil"/>
              <w:bottom w:val="single" w:sz="4" w:space="0" w:color="auto"/>
              <w:right w:val="nil"/>
            </w:tcBorders>
            <w:shd w:val="clear" w:color="auto" w:fill="auto"/>
            <w:noWrap/>
            <w:hideMark/>
          </w:tcPr>
          <w:p w14:paraId="11631F1B"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r w:rsidRPr="00A6147F">
              <w:rPr>
                <w:rFonts w:ascii="Times New Roman" w:eastAsia="Times New Roman" w:hAnsi="Times New Roman" w:cs="Times New Roman"/>
                <w:b/>
                <w:bCs/>
                <w:color w:val="222222"/>
                <w:sz w:val="20"/>
                <w:szCs w:val="20"/>
              </w:rPr>
              <w:t>Segments</w:t>
            </w:r>
          </w:p>
        </w:tc>
        <w:tc>
          <w:tcPr>
            <w:tcW w:w="1124" w:type="dxa"/>
            <w:tcBorders>
              <w:top w:val="nil"/>
              <w:left w:val="nil"/>
              <w:bottom w:val="single" w:sz="4" w:space="0" w:color="auto"/>
              <w:right w:val="nil"/>
            </w:tcBorders>
            <w:shd w:val="clear" w:color="auto" w:fill="auto"/>
            <w:noWrap/>
            <w:hideMark/>
          </w:tcPr>
          <w:p w14:paraId="22AD001D"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r w:rsidRPr="00A6147F">
              <w:rPr>
                <w:rFonts w:ascii="Times New Roman" w:eastAsia="Times New Roman" w:hAnsi="Times New Roman" w:cs="Times New Roman"/>
                <w:b/>
                <w:bCs/>
                <w:color w:val="222222"/>
                <w:sz w:val="20"/>
                <w:szCs w:val="20"/>
              </w:rPr>
              <w:t>Length</w:t>
            </w:r>
          </w:p>
        </w:tc>
      </w:tr>
      <w:tr w:rsidR="00A6147F" w:rsidRPr="00A6147F" w14:paraId="6DDB9DD3" w14:textId="77777777" w:rsidTr="00A6147F">
        <w:tc>
          <w:tcPr>
            <w:tcW w:w="1353" w:type="dxa"/>
            <w:vMerge w:val="restart"/>
            <w:tcBorders>
              <w:top w:val="nil"/>
              <w:left w:val="nil"/>
              <w:bottom w:val="single" w:sz="4" w:space="0" w:color="000000"/>
              <w:right w:val="nil"/>
            </w:tcBorders>
            <w:shd w:val="clear" w:color="auto" w:fill="auto"/>
            <w:noWrap/>
            <w:hideMark/>
          </w:tcPr>
          <w:p w14:paraId="6DD83E5C"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r w:rsidRPr="00A6147F">
              <w:rPr>
                <w:rFonts w:ascii="Times New Roman" w:eastAsia="Times New Roman" w:hAnsi="Times New Roman" w:cs="Times New Roman"/>
                <w:b/>
                <w:bCs/>
                <w:color w:val="222222"/>
                <w:sz w:val="20"/>
                <w:szCs w:val="20"/>
              </w:rPr>
              <w:t>Calgary</w:t>
            </w:r>
          </w:p>
        </w:tc>
        <w:tc>
          <w:tcPr>
            <w:tcW w:w="3003" w:type="dxa"/>
            <w:tcBorders>
              <w:top w:val="nil"/>
              <w:left w:val="nil"/>
              <w:bottom w:val="nil"/>
              <w:right w:val="nil"/>
            </w:tcBorders>
            <w:shd w:val="clear" w:color="auto" w:fill="auto"/>
            <w:noWrap/>
            <w:hideMark/>
          </w:tcPr>
          <w:p w14:paraId="1BDD3926"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On-Street Bikeway</w:t>
            </w:r>
          </w:p>
        </w:tc>
        <w:tc>
          <w:tcPr>
            <w:tcW w:w="3034" w:type="dxa"/>
            <w:tcBorders>
              <w:top w:val="nil"/>
              <w:left w:val="nil"/>
              <w:bottom w:val="nil"/>
              <w:right w:val="nil"/>
            </w:tcBorders>
            <w:shd w:val="clear" w:color="auto" w:fill="auto"/>
            <w:noWrap/>
            <w:hideMark/>
          </w:tcPr>
          <w:p w14:paraId="10E625AC"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p>
        </w:tc>
        <w:tc>
          <w:tcPr>
            <w:tcW w:w="1266" w:type="dxa"/>
            <w:tcBorders>
              <w:top w:val="nil"/>
              <w:left w:val="nil"/>
              <w:bottom w:val="nil"/>
              <w:right w:val="nil"/>
            </w:tcBorders>
            <w:shd w:val="clear" w:color="auto" w:fill="auto"/>
            <w:noWrap/>
            <w:hideMark/>
          </w:tcPr>
          <w:p w14:paraId="683FFA2B" w14:textId="510357BF"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288</w:t>
            </w:r>
            <w:r w:rsidR="006C1C05">
              <w:rPr>
                <w:rFonts w:ascii="Times New Roman" w:eastAsia="Times New Roman" w:hAnsi="Times New Roman" w:cs="Times New Roman"/>
                <w:color w:val="222222"/>
                <w:sz w:val="20"/>
                <w:szCs w:val="20"/>
              </w:rPr>
              <w:t>9</w:t>
            </w:r>
          </w:p>
        </w:tc>
        <w:tc>
          <w:tcPr>
            <w:tcW w:w="1124" w:type="dxa"/>
            <w:tcBorders>
              <w:top w:val="nil"/>
              <w:left w:val="nil"/>
              <w:bottom w:val="nil"/>
              <w:right w:val="nil"/>
            </w:tcBorders>
            <w:shd w:val="clear" w:color="auto" w:fill="auto"/>
            <w:noWrap/>
            <w:hideMark/>
          </w:tcPr>
          <w:p w14:paraId="796D36C8" w14:textId="7FABE790"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43</w:t>
            </w:r>
            <w:r w:rsidR="006C1C05">
              <w:rPr>
                <w:rFonts w:ascii="Times New Roman" w:eastAsia="Times New Roman" w:hAnsi="Times New Roman" w:cs="Times New Roman"/>
                <w:color w:val="222222"/>
                <w:sz w:val="20"/>
                <w:szCs w:val="20"/>
              </w:rPr>
              <w:t>7</w:t>
            </w:r>
            <w:r w:rsidRPr="00A6147F">
              <w:rPr>
                <w:rFonts w:ascii="Times New Roman" w:eastAsia="Times New Roman" w:hAnsi="Times New Roman" w:cs="Times New Roman"/>
                <w:color w:val="222222"/>
                <w:sz w:val="20"/>
                <w:szCs w:val="20"/>
              </w:rPr>
              <w:t>.</w:t>
            </w:r>
            <w:r w:rsidR="006C1C05">
              <w:rPr>
                <w:rFonts w:ascii="Times New Roman" w:eastAsia="Times New Roman" w:hAnsi="Times New Roman" w:cs="Times New Roman"/>
                <w:color w:val="222222"/>
                <w:sz w:val="20"/>
                <w:szCs w:val="20"/>
              </w:rPr>
              <w:t>4</w:t>
            </w:r>
            <w:r w:rsidRPr="00A6147F">
              <w:rPr>
                <w:rFonts w:ascii="Times New Roman" w:eastAsia="Times New Roman" w:hAnsi="Times New Roman" w:cs="Times New Roman"/>
                <w:color w:val="222222"/>
                <w:sz w:val="20"/>
                <w:szCs w:val="20"/>
              </w:rPr>
              <w:t xml:space="preserve"> km</w:t>
            </w:r>
          </w:p>
        </w:tc>
      </w:tr>
      <w:tr w:rsidR="00A6147F" w:rsidRPr="00A6147F" w14:paraId="0A6ACD2F" w14:textId="77777777" w:rsidTr="00A6147F">
        <w:tc>
          <w:tcPr>
            <w:tcW w:w="1353" w:type="dxa"/>
            <w:vMerge/>
            <w:tcBorders>
              <w:top w:val="nil"/>
              <w:left w:val="nil"/>
              <w:bottom w:val="single" w:sz="4" w:space="0" w:color="000000"/>
              <w:right w:val="nil"/>
            </w:tcBorders>
            <w:hideMark/>
          </w:tcPr>
          <w:p w14:paraId="1D429B92"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6037" w:type="dxa"/>
            <w:gridSpan w:val="2"/>
            <w:tcBorders>
              <w:top w:val="nil"/>
              <w:left w:val="nil"/>
              <w:bottom w:val="nil"/>
              <w:right w:val="nil"/>
            </w:tcBorders>
            <w:shd w:val="clear" w:color="auto" w:fill="auto"/>
            <w:noWrap/>
            <w:hideMark/>
          </w:tcPr>
          <w:p w14:paraId="1F56E384"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Neighbourhood Greenway</w:t>
            </w:r>
          </w:p>
        </w:tc>
        <w:tc>
          <w:tcPr>
            <w:tcW w:w="1266" w:type="dxa"/>
            <w:tcBorders>
              <w:top w:val="nil"/>
              <w:left w:val="nil"/>
              <w:bottom w:val="nil"/>
              <w:right w:val="nil"/>
            </w:tcBorders>
            <w:shd w:val="clear" w:color="auto" w:fill="auto"/>
            <w:noWrap/>
            <w:hideMark/>
          </w:tcPr>
          <w:p w14:paraId="636310A0"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358</w:t>
            </w:r>
          </w:p>
        </w:tc>
        <w:tc>
          <w:tcPr>
            <w:tcW w:w="1124" w:type="dxa"/>
            <w:tcBorders>
              <w:top w:val="nil"/>
              <w:left w:val="nil"/>
              <w:bottom w:val="nil"/>
              <w:right w:val="nil"/>
            </w:tcBorders>
            <w:shd w:val="clear" w:color="auto" w:fill="auto"/>
            <w:noWrap/>
            <w:hideMark/>
          </w:tcPr>
          <w:p w14:paraId="6A81A383"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23.8 km</w:t>
            </w:r>
          </w:p>
        </w:tc>
      </w:tr>
      <w:tr w:rsidR="00A6147F" w:rsidRPr="00A6147F" w14:paraId="604DCC21" w14:textId="77777777" w:rsidTr="00A6147F">
        <w:tc>
          <w:tcPr>
            <w:tcW w:w="1353" w:type="dxa"/>
            <w:vMerge/>
            <w:tcBorders>
              <w:top w:val="nil"/>
              <w:left w:val="nil"/>
              <w:bottom w:val="single" w:sz="4" w:space="0" w:color="000000"/>
              <w:right w:val="nil"/>
            </w:tcBorders>
            <w:hideMark/>
          </w:tcPr>
          <w:p w14:paraId="3E4E2977"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57998635"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Shared Lane</w:t>
            </w:r>
          </w:p>
        </w:tc>
        <w:tc>
          <w:tcPr>
            <w:tcW w:w="3034" w:type="dxa"/>
            <w:tcBorders>
              <w:top w:val="nil"/>
              <w:left w:val="nil"/>
              <w:bottom w:val="nil"/>
              <w:right w:val="nil"/>
            </w:tcBorders>
            <w:shd w:val="clear" w:color="auto" w:fill="auto"/>
            <w:noWrap/>
            <w:hideMark/>
          </w:tcPr>
          <w:p w14:paraId="37BE8023"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p>
        </w:tc>
        <w:tc>
          <w:tcPr>
            <w:tcW w:w="1266" w:type="dxa"/>
            <w:tcBorders>
              <w:top w:val="nil"/>
              <w:left w:val="nil"/>
              <w:bottom w:val="nil"/>
              <w:right w:val="nil"/>
            </w:tcBorders>
            <w:shd w:val="clear" w:color="auto" w:fill="auto"/>
            <w:noWrap/>
            <w:hideMark/>
          </w:tcPr>
          <w:p w14:paraId="2246933C"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115</w:t>
            </w:r>
          </w:p>
        </w:tc>
        <w:tc>
          <w:tcPr>
            <w:tcW w:w="1124" w:type="dxa"/>
            <w:tcBorders>
              <w:top w:val="nil"/>
              <w:left w:val="nil"/>
              <w:bottom w:val="nil"/>
              <w:right w:val="nil"/>
            </w:tcBorders>
            <w:shd w:val="clear" w:color="auto" w:fill="auto"/>
            <w:noWrap/>
            <w:hideMark/>
          </w:tcPr>
          <w:p w14:paraId="088B3A72"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18.7 km</w:t>
            </w:r>
          </w:p>
        </w:tc>
      </w:tr>
      <w:tr w:rsidR="00A6147F" w:rsidRPr="00A6147F" w14:paraId="06C2CA16" w14:textId="77777777" w:rsidTr="00A6147F">
        <w:tc>
          <w:tcPr>
            <w:tcW w:w="1353" w:type="dxa"/>
            <w:vMerge/>
            <w:tcBorders>
              <w:top w:val="nil"/>
              <w:left w:val="nil"/>
              <w:bottom w:val="single" w:sz="4" w:space="0" w:color="000000"/>
              <w:right w:val="nil"/>
            </w:tcBorders>
            <w:hideMark/>
          </w:tcPr>
          <w:p w14:paraId="239CE7FB"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557C416E"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DECOMMISSIONED</w:t>
            </w:r>
          </w:p>
        </w:tc>
        <w:tc>
          <w:tcPr>
            <w:tcW w:w="3034" w:type="dxa"/>
            <w:tcBorders>
              <w:top w:val="nil"/>
              <w:left w:val="nil"/>
              <w:bottom w:val="nil"/>
              <w:right w:val="nil"/>
            </w:tcBorders>
            <w:shd w:val="clear" w:color="auto" w:fill="auto"/>
            <w:noWrap/>
            <w:hideMark/>
          </w:tcPr>
          <w:p w14:paraId="1AE6EA1C"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p>
        </w:tc>
        <w:tc>
          <w:tcPr>
            <w:tcW w:w="1266" w:type="dxa"/>
            <w:tcBorders>
              <w:top w:val="nil"/>
              <w:left w:val="nil"/>
              <w:bottom w:val="nil"/>
              <w:right w:val="nil"/>
            </w:tcBorders>
            <w:shd w:val="clear" w:color="auto" w:fill="auto"/>
            <w:noWrap/>
            <w:hideMark/>
          </w:tcPr>
          <w:p w14:paraId="27B00326"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3</w:t>
            </w:r>
          </w:p>
        </w:tc>
        <w:tc>
          <w:tcPr>
            <w:tcW w:w="1124" w:type="dxa"/>
            <w:tcBorders>
              <w:top w:val="nil"/>
              <w:left w:val="nil"/>
              <w:bottom w:val="nil"/>
              <w:right w:val="nil"/>
            </w:tcBorders>
            <w:shd w:val="clear" w:color="auto" w:fill="auto"/>
            <w:noWrap/>
            <w:hideMark/>
          </w:tcPr>
          <w:p w14:paraId="26758D84"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2.8 km</w:t>
            </w:r>
          </w:p>
        </w:tc>
      </w:tr>
      <w:tr w:rsidR="00A6147F" w:rsidRPr="00A6147F" w14:paraId="5F02F3A0" w14:textId="77777777" w:rsidTr="00A6147F">
        <w:tc>
          <w:tcPr>
            <w:tcW w:w="1353" w:type="dxa"/>
            <w:vMerge/>
            <w:tcBorders>
              <w:top w:val="nil"/>
              <w:left w:val="nil"/>
              <w:bottom w:val="single" w:sz="4" w:space="0" w:color="000000"/>
              <w:right w:val="nil"/>
            </w:tcBorders>
            <w:hideMark/>
          </w:tcPr>
          <w:p w14:paraId="79CF6C41"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2578F7A5"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Cycle Track</w:t>
            </w:r>
          </w:p>
        </w:tc>
        <w:tc>
          <w:tcPr>
            <w:tcW w:w="3034" w:type="dxa"/>
            <w:tcBorders>
              <w:top w:val="nil"/>
              <w:left w:val="nil"/>
              <w:bottom w:val="nil"/>
              <w:right w:val="nil"/>
            </w:tcBorders>
            <w:shd w:val="clear" w:color="auto" w:fill="auto"/>
            <w:noWrap/>
            <w:hideMark/>
          </w:tcPr>
          <w:p w14:paraId="2CC13C59"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p>
        </w:tc>
        <w:tc>
          <w:tcPr>
            <w:tcW w:w="1266" w:type="dxa"/>
            <w:tcBorders>
              <w:top w:val="nil"/>
              <w:left w:val="nil"/>
              <w:bottom w:val="nil"/>
              <w:right w:val="nil"/>
            </w:tcBorders>
            <w:shd w:val="clear" w:color="auto" w:fill="auto"/>
            <w:noWrap/>
            <w:hideMark/>
          </w:tcPr>
          <w:p w14:paraId="0C350025"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30</w:t>
            </w:r>
          </w:p>
        </w:tc>
        <w:tc>
          <w:tcPr>
            <w:tcW w:w="1124" w:type="dxa"/>
            <w:tcBorders>
              <w:top w:val="nil"/>
              <w:left w:val="nil"/>
              <w:bottom w:val="nil"/>
              <w:right w:val="nil"/>
            </w:tcBorders>
            <w:shd w:val="clear" w:color="auto" w:fill="auto"/>
            <w:noWrap/>
            <w:hideMark/>
          </w:tcPr>
          <w:p w14:paraId="68534ECD"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2.4 km</w:t>
            </w:r>
          </w:p>
        </w:tc>
      </w:tr>
      <w:tr w:rsidR="00A6147F" w:rsidRPr="00A6147F" w14:paraId="1C66AEFA" w14:textId="77777777" w:rsidTr="00A6147F">
        <w:tc>
          <w:tcPr>
            <w:tcW w:w="1353" w:type="dxa"/>
            <w:vMerge/>
            <w:tcBorders>
              <w:top w:val="nil"/>
              <w:left w:val="nil"/>
              <w:bottom w:val="single" w:sz="4" w:space="0" w:color="000000"/>
              <w:right w:val="nil"/>
            </w:tcBorders>
            <w:hideMark/>
          </w:tcPr>
          <w:p w14:paraId="491FCB3A"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63C45419"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Bicycle Lane</w:t>
            </w:r>
          </w:p>
        </w:tc>
        <w:tc>
          <w:tcPr>
            <w:tcW w:w="3034" w:type="dxa"/>
            <w:tcBorders>
              <w:top w:val="nil"/>
              <w:left w:val="nil"/>
              <w:bottom w:val="nil"/>
              <w:right w:val="nil"/>
            </w:tcBorders>
            <w:shd w:val="clear" w:color="auto" w:fill="auto"/>
            <w:noWrap/>
            <w:hideMark/>
          </w:tcPr>
          <w:p w14:paraId="7DDB2FB9"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p>
        </w:tc>
        <w:tc>
          <w:tcPr>
            <w:tcW w:w="1266" w:type="dxa"/>
            <w:tcBorders>
              <w:top w:val="nil"/>
              <w:left w:val="nil"/>
              <w:bottom w:val="nil"/>
              <w:right w:val="nil"/>
            </w:tcBorders>
            <w:shd w:val="clear" w:color="auto" w:fill="auto"/>
            <w:noWrap/>
            <w:hideMark/>
          </w:tcPr>
          <w:p w14:paraId="5CC2DAF2"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14</w:t>
            </w:r>
          </w:p>
        </w:tc>
        <w:tc>
          <w:tcPr>
            <w:tcW w:w="1124" w:type="dxa"/>
            <w:tcBorders>
              <w:top w:val="nil"/>
              <w:left w:val="nil"/>
              <w:bottom w:val="nil"/>
              <w:right w:val="nil"/>
            </w:tcBorders>
            <w:shd w:val="clear" w:color="auto" w:fill="auto"/>
            <w:noWrap/>
            <w:hideMark/>
          </w:tcPr>
          <w:p w14:paraId="3A5650CE"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0.6 km</w:t>
            </w:r>
          </w:p>
        </w:tc>
      </w:tr>
      <w:tr w:rsidR="00A6147F" w:rsidRPr="00A6147F" w14:paraId="29FCBC3D" w14:textId="77777777" w:rsidTr="00A6147F">
        <w:tc>
          <w:tcPr>
            <w:tcW w:w="1353" w:type="dxa"/>
            <w:vMerge/>
            <w:tcBorders>
              <w:top w:val="nil"/>
              <w:left w:val="nil"/>
              <w:bottom w:val="single" w:sz="4" w:space="0" w:color="000000"/>
              <w:right w:val="nil"/>
            </w:tcBorders>
            <w:hideMark/>
          </w:tcPr>
          <w:p w14:paraId="2A5372E1"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5E6AF535"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TEMPORARY</w:t>
            </w:r>
          </w:p>
        </w:tc>
        <w:tc>
          <w:tcPr>
            <w:tcW w:w="3034" w:type="dxa"/>
            <w:tcBorders>
              <w:top w:val="nil"/>
              <w:left w:val="nil"/>
              <w:bottom w:val="nil"/>
              <w:right w:val="nil"/>
            </w:tcBorders>
            <w:shd w:val="clear" w:color="auto" w:fill="auto"/>
            <w:noWrap/>
            <w:hideMark/>
          </w:tcPr>
          <w:p w14:paraId="484DD96E"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p>
        </w:tc>
        <w:tc>
          <w:tcPr>
            <w:tcW w:w="1266" w:type="dxa"/>
            <w:tcBorders>
              <w:top w:val="nil"/>
              <w:left w:val="nil"/>
              <w:bottom w:val="nil"/>
              <w:right w:val="nil"/>
            </w:tcBorders>
            <w:shd w:val="clear" w:color="auto" w:fill="auto"/>
            <w:noWrap/>
            <w:hideMark/>
          </w:tcPr>
          <w:p w14:paraId="6D9B2F5E"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6</w:t>
            </w:r>
          </w:p>
        </w:tc>
        <w:tc>
          <w:tcPr>
            <w:tcW w:w="1124" w:type="dxa"/>
            <w:tcBorders>
              <w:top w:val="nil"/>
              <w:left w:val="nil"/>
              <w:bottom w:val="nil"/>
              <w:right w:val="nil"/>
            </w:tcBorders>
            <w:shd w:val="clear" w:color="auto" w:fill="auto"/>
            <w:noWrap/>
            <w:hideMark/>
          </w:tcPr>
          <w:p w14:paraId="75752441"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0.5 km</w:t>
            </w:r>
          </w:p>
        </w:tc>
      </w:tr>
      <w:tr w:rsidR="00A6147F" w:rsidRPr="00A6147F" w14:paraId="0EA06C15" w14:textId="77777777" w:rsidTr="00A6147F">
        <w:tc>
          <w:tcPr>
            <w:tcW w:w="1353" w:type="dxa"/>
            <w:vMerge/>
            <w:tcBorders>
              <w:top w:val="nil"/>
              <w:left w:val="nil"/>
              <w:bottom w:val="single" w:sz="4" w:space="0" w:color="000000"/>
              <w:right w:val="nil"/>
            </w:tcBorders>
            <w:hideMark/>
          </w:tcPr>
          <w:p w14:paraId="5FCE35EB"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04F75656"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Cycle Track</w:t>
            </w:r>
          </w:p>
        </w:tc>
        <w:tc>
          <w:tcPr>
            <w:tcW w:w="3034" w:type="dxa"/>
            <w:tcBorders>
              <w:top w:val="nil"/>
              <w:left w:val="nil"/>
              <w:bottom w:val="nil"/>
              <w:right w:val="nil"/>
            </w:tcBorders>
            <w:shd w:val="clear" w:color="auto" w:fill="auto"/>
            <w:noWrap/>
            <w:hideMark/>
          </w:tcPr>
          <w:p w14:paraId="1FB7CC2E"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Neighbourhood Boulevard</w:t>
            </w:r>
          </w:p>
        </w:tc>
        <w:tc>
          <w:tcPr>
            <w:tcW w:w="1266" w:type="dxa"/>
            <w:tcBorders>
              <w:top w:val="nil"/>
              <w:left w:val="nil"/>
              <w:bottom w:val="nil"/>
              <w:right w:val="nil"/>
            </w:tcBorders>
            <w:shd w:val="clear" w:color="auto" w:fill="auto"/>
            <w:noWrap/>
            <w:hideMark/>
          </w:tcPr>
          <w:p w14:paraId="6920B742"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2</w:t>
            </w:r>
          </w:p>
        </w:tc>
        <w:tc>
          <w:tcPr>
            <w:tcW w:w="1124" w:type="dxa"/>
            <w:tcBorders>
              <w:top w:val="nil"/>
              <w:left w:val="nil"/>
              <w:bottom w:val="nil"/>
              <w:right w:val="nil"/>
            </w:tcBorders>
            <w:shd w:val="clear" w:color="auto" w:fill="auto"/>
            <w:noWrap/>
            <w:hideMark/>
          </w:tcPr>
          <w:p w14:paraId="272341CF"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0.5 km</w:t>
            </w:r>
          </w:p>
        </w:tc>
      </w:tr>
      <w:tr w:rsidR="00A6147F" w:rsidRPr="00A6147F" w14:paraId="7F356452" w14:textId="77777777" w:rsidTr="00A6147F">
        <w:tc>
          <w:tcPr>
            <w:tcW w:w="1353" w:type="dxa"/>
            <w:vMerge/>
            <w:tcBorders>
              <w:top w:val="nil"/>
              <w:left w:val="nil"/>
              <w:bottom w:val="single" w:sz="4" w:space="0" w:color="000000"/>
              <w:right w:val="nil"/>
            </w:tcBorders>
            <w:hideMark/>
          </w:tcPr>
          <w:p w14:paraId="3B5F18DA"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4A493804"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On-Street Bikeway</w:t>
            </w:r>
          </w:p>
        </w:tc>
        <w:tc>
          <w:tcPr>
            <w:tcW w:w="3034" w:type="dxa"/>
            <w:tcBorders>
              <w:top w:val="nil"/>
              <w:left w:val="nil"/>
              <w:bottom w:val="nil"/>
              <w:right w:val="nil"/>
            </w:tcBorders>
            <w:shd w:val="clear" w:color="auto" w:fill="auto"/>
            <w:noWrap/>
            <w:hideMark/>
          </w:tcPr>
          <w:p w14:paraId="75F6BC9A"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Collector</w:t>
            </w:r>
          </w:p>
        </w:tc>
        <w:tc>
          <w:tcPr>
            <w:tcW w:w="1266" w:type="dxa"/>
            <w:tcBorders>
              <w:top w:val="nil"/>
              <w:left w:val="nil"/>
              <w:bottom w:val="nil"/>
              <w:right w:val="nil"/>
            </w:tcBorders>
            <w:shd w:val="clear" w:color="auto" w:fill="auto"/>
            <w:noWrap/>
            <w:hideMark/>
          </w:tcPr>
          <w:p w14:paraId="15AE6745"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1</w:t>
            </w:r>
          </w:p>
        </w:tc>
        <w:tc>
          <w:tcPr>
            <w:tcW w:w="1124" w:type="dxa"/>
            <w:tcBorders>
              <w:top w:val="nil"/>
              <w:left w:val="nil"/>
              <w:bottom w:val="nil"/>
              <w:right w:val="nil"/>
            </w:tcBorders>
            <w:shd w:val="clear" w:color="auto" w:fill="auto"/>
            <w:noWrap/>
            <w:hideMark/>
          </w:tcPr>
          <w:p w14:paraId="5EBC7730"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0 km</w:t>
            </w:r>
          </w:p>
        </w:tc>
      </w:tr>
      <w:tr w:rsidR="00A6147F" w:rsidRPr="00A6147F" w14:paraId="4A256A7C" w14:textId="77777777" w:rsidTr="00A6147F">
        <w:tc>
          <w:tcPr>
            <w:tcW w:w="1353" w:type="dxa"/>
            <w:vMerge/>
            <w:tcBorders>
              <w:top w:val="nil"/>
              <w:left w:val="nil"/>
              <w:bottom w:val="single" w:sz="4" w:space="0" w:color="000000"/>
              <w:right w:val="nil"/>
            </w:tcBorders>
            <w:hideMark/>
          </w:tcPr>
          <w:p w14:paraId="3E568F9B"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19D003DA"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On-Street Bikeway</w:t>
            </w:r>
          </w:p>
        </w:tc>
        <w:tc>
          <w:tcPr>
            <w:tcW w:w="3034" w:type="dxa"/>
            <w:tcBorders>
              <w:top w:val="nil"/>
              <w:left w:val="nil"/>
              <w:bottom w:val="nil"/>
              <w:right w:val="nil"/>
            </w:tcBorders>
            <w:shd w:val="clear" w:color="auto" w:fill="auto"/>
            <w:noWrap/>
            <w:hideMark/>
          </w:tcPr>
          <w:p w14:paraId="5C30942A"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Arterial Street</w:t>
            </w:r>
          </w:p>
        </w:tc>
        <w:tc>
          <w:tcPr>
            <w:tcW w:w="1266" w:type="dxa"/>
            <w:tcBorders>
              <w:top w:val="nil"/>
              <w:left w:val="nil"/>
              <w:bottom w:val="nil"/>
              <w:right w:val="nil"/>
            </w:tcBorders>
            <w:shd w:val="clear" w:color="auto" w:fill="auto"/>
            <w:noWrap/>
            <w:hideMark/>
          </w:tcPr>
          <w:p w14:paraId="4EB10485"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1</w:t>
            </w:r>
          </w:p>
        </w:tc>
        <w:tc>
          <w:tcPr>
            <w:tcW w:w="1124" w:type="dxa"/>
            <w:tcBorders>
              <w:top w:val="nil"/>
              <w:left w:val="nil"/>
              <w:bottom w:val="nil"/>
              <w:right w:val="nil"/>
            </w:tcBorders>
            <w:shd w:val="clear" w:color="auto" w:fill="auto"/>
            <w:noWrap/>
            <w:hideMark/>
          </w:tcPr>
          <w:p w14:paraId="7807466B"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0 km</w:t>
            </w:r>
          </w:p>
        </w:tc>
      </w:tr>
      <w:tr w:rsidR="00A6147F" w:rsidRPr="00A6147F" w14:paraId="5DE2420F" w14:textId="77777777" w:rsidTr="00A6147F">
        <w:tc>
          <w:tcPr>
            <w:tcW w:w="1353" w:type="dxa"/>
            <w:vMerge/>
            <w:tcBorders>
              <w:top w:val="nil"/>
              <w:left w:val="nil"/>
              <w:bottom w:val="single" w:sz="4" w:space="0" w:color="000000"/>
              <w:right w:val="nil"/>
            </w:tcBorders>
            <w:hideMark/>
          </w:tcPr>
          <w:p w14:paraId="1872FB61"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3003" w:type="dxa"/>
            <w:tcBorders>
              <w:top w:val="single" w:sz="4" w:space="0" w:color="auto"/>
              <w:left w:val="nil"/>
              <w:bottom w:val="single" w:sz="4" w:space="0" w:color="auto"/>
              <w:right w:val="nil"/>
            </w:tcBorders>
            <w:shd w:val="clear" w:color="auto" w:fill="auto"/>
            <w:noWrap/>
            <w:hideMark/>
          </w:tcPr>
          <w:p w14:paraId="0E227409"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r w:rsidRPr="00A6147F">
              <w:rPr>
                <w:rFonts w:ascii="Times New Roman" w:eastAsia="Times New Roman" w:hAnsi="Times New Roman" w:cs="Times New Roman"/>
                <w:b/>
                <w:bCs/>
                <w:color w:val="222222"/>
                <w:sz w:val="20"/>
                <w:szCs w:val="20"/>
              </w:rPr>
              <w:t>TOTAL</w:t>
            </w:r>
          </w:p>
        </w:tc>
        <w:tc>
          <w:tcPr>
            <w:tcW w:w="3034" w:type="dxa"/>
            <w:tcBorders>
              <w:top w:val="single" w:sz="4" w:space="0" w:color="auto"/>
              <w:left w:val="nil"/>
              <w:bottom w:val="single" w:sz="4" w:space="0" w:color="auto"/>
              <w:right w:val="nil"/>
            </w:tcBorders>
            <w:shd w:val="clear" w:color="auto" w:fill="auto"/>
            <w:noWrap/>
            <w:hideMark/>
          </w:tcPr>
          <w:p w14:paraId="5ACA2ECC"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r w:rsidRPr="00A6147F">
              <w:rPr>
                <w:rFonts w:ascii="Times New Roman" w:eastAsia="Times New Roman" w:hAnsi="Times New Roman" w:cs="Times New Roman"/>
                <w:b/>
                <w:bCs/>
                <w:color w:val="222222"/>
                <w:sz w:val="20"/>
                <w:szCs w:val="20"/>
              </w:rPr>
              <w:t> </w:t>
            </w:r>
          </w:p>
        </w:tc>
        <w:tc>
          <w:tcPr>
            <w:tcW w:w="1266" w:type="dxa"/>
            <w:tcBorders>
              <w:top w:val="single" w:sz="4" w:space="0" w:color="auto"/>
              <w:left w:val="nil"/>
              <w:bottom w:val="single" w:sz="4" w:space="0" w:color="auto"/>
              <w:right w:val="nil"/>
            </w:tcBorders>
            <w:shd w:val="clear" w:color="auto" w:fill="auto"/>
            <w:noWrap/>
            <w:hideMark/>
          </w:tcPr>
          <w:p w14:paraId="1972246C"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r w:rsidRPr="00A6147F">
              <w:rPr>
                <w:rFonts w:ascii="Times New Roman" w:eastAsia="Times New Roman" w:hAnsi="Times New Roman" w:cs="Times New Roman"/>
                <w:b/>
                <w:bCs/>
                <w:color w:val="222222"/>
                <w:sz w:val="20"/>
                <w:szCs w:val="20"/>
              </w:rPr>
              <w:t>3419</w:t>
            </w:r>
          </w:p>
        </w:tc>
        <w:tc>
          <w:tcPr>
            <w:tcW w:w="1124" w:type="dxa"/>
            <w:tcBorders>
              <w:top w:val="single" w:sz="4" w:space="0" w:color="auto"/>
              <w:left w:val="nil"/>
              <w:bottom w:val="single" w:sz="4" w:space="0" w:color="auto"/>
              <w:right w:val="nil"/>
            </w:tcBorders>
            <w:shd w:val="clear" w:color="auto" w:fill="auto"/>
            <w:noWrap/>
            <w:hideMark/>
          </w:tcPr>
          <w:p w14:paraId="4AEC14AE"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r w:rsidRPr="00A6147F">
              <w:rPr>
                <w:rFonts w:ascii="Times New Roman" w:eastAsia="Times New Roman" w:hAnsi="Times New Roman" w:cs="Times New Roman"/>
                <w:b/>
                <w:bCs/>
                <w:color w:val="222222"/>
                <w:sz w:val="20"/>
                <w:szCs w:val="20"/>
              </w:rPr>
              <w:t>486.7 km</w:t>
            </w:r>
          </w:p>
        </w:tc>
      </w:tr>
      <w:tr w:rsidR="00A6147F" w:rsidRPr="00A6147F" w14:paraId="19EBC594" w14:textId="77777777" w:rsidTr="00A6147F">
        <w:tc>
          <w:tcPr>
            <w:tcW w:w="1353" w:type="dxa"/>
            <w:vMerge w:val="restart"/>
            <w:tcBorders>
              <w:top w:val="nil"/>
              <w:left w:val="nil"/>
              <w:bottom w:val="single" w:sz="4" w:space="0" w:color="000000"/>
              <w:right w:val="nil"/>
            </w:tcBorders>
            <w:shd w:val="clear" w:color="auto" w:fill="auto"/>
            <w:noWrap/>
            <w:hideMark/>
          </w:tcPr>
          <w:p w14:paraId="4C0D140A"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r w:rsidRPr="00A6147F">
              <w:rPr>
                <w:rFonts w:ascii="Times New Roman" w:eastAsia="Times New Roman" w:hAnsi="Times New Roman" w:cs="Times New Roman"/>
                <w:b/>
                <w:bCs/>
                <w:color w:val="222222"/>
                <w:sz w:val="20"/>
                <w:szCs w:val="20"/>
              </w:rPr>
              <w:t>Toronto</w:t>
            </w:r>
          </w:p>
        </w:tc>
        <w:tc>
          <w:tcPr>
            <w:tcW w:w="3003" w:type="dxa"/>
            <w:tcBorders>
              <w:top w:val="nil"/>
              <w:left w:val="nil"/>
              <w:bottom w:val="nil"/>
              <w:right w:val="nil"/>
            </w:tcBorders>
            <w:shd w:val="clear" w:color="auto" w:fill="auto"/>
            <w:noWrap/>
            <w:hideMark/>
          </w:tcPr>
          <w:p w14:paraId="2CC68E43"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Multi-Use Trail</w:t>
            </w:r>
          </w:p>
        </w:tc>
        <w:tc>
          <w:tcPr>
            <w:tcW w:w="3034" w:type="dxa"/>
            <w:tcBorders>
              <w:top w:val="nil"/>
              <w:left w:val="nil"/>
              <w:bottom w:val="nil"/>
              <w:right w:val="nil"/>
            </w:tcBorders>
            <w:shd w:val="clear" w:color="auto" w:fill="auto"/>
            <w:noWrap/>
            <w:hideMark/>
          </w:tcPr>
          <w:p w14:paraId="584C76E2"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p>
        </w:tc>
        <w:tc>
          <w:tcPr>
            <w:tcW w:w="1266" w:type="dxa"/>
            <w:tcBorders>
              <w:top w:val="nil"/>
              <w:left w:val="nil"/>
              <w:bottom w:val="nil"/>
              <w:right w:val="nil"/>
            </w:tcBorders>
            <w:shd w:val="clear" w:color="auto" w:fill="auto"/>
            <w:noWrap/>
            <w:hideMark/>
          </w:tcPr>
          <w:p w14:paraId="08798E14"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330</w:t>
            </w:r>
          </w:p>
        </w:tc>
        <w:tc>
          <w:tcPr>
            <w:tcW w:w="1124" w:type="dxa"/>
            <w:tcBorders>
              <w:top w:val="nil"/>
              <w:left w:val="nil"/>
              <w:bottom w:val="nil"/>
              <w:right w:val="nil"/>
            </w:tcBorders>
            <w:shd w:val="clear" w:color="auto" w:fill="auto"/>
            <w:noWrap/>
            <w:hideMark/>
          </w:tcPr>
          <w:p w14:paraId="3A4C3DCD"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289.3 km</w:t>
            </w:r>
          </w:p>
        </w:tc>
      </w:tr>
      <w:tr w:rsidR="00A6147F" w:rsidRPr="00A6147F" w14:paraId="5940EC40" w14:textId="77777777" w:rsidTr="00A6147F">
        <w:tc>
          <w:tcPr>
            <w:tcW w:w="1353" w:type="dxa"/>
            <w:vMerge/>
            <w:tcBorders>
              <w:top w:val="nil"/>
              <w:left w:val="nil"/>
              <w:bottom w:val="single" w:sz="4" w:space="0" w:color="000000"/>
              <w:right w:val="nil"/>
            </w:tcBorders>
            <w:hideMark/>
          </w:tcPr>
          <w:p w14:paraId="05078C05"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6037" w:type="dxa"/>
            <w:gridSpan w:val="2"/>
            <w:tcBorders>
              <w:top w:val="nil"/>
              <w:left w:val="nil"/>
              <w:bottom w:val="nil"/>
              <w:right w:val="nil"/>
            </w:tcBorders>
            <w:shd w:val="clear" w:color="auto" w:fill="auto"/>
            <w:noWrap/>
            <w:hideMark/>
          </w:tcPr>
          <w:p w14:paraId="0D9359B6"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Signed Route (No Pavement Markings)</w:t>
            </w:r>
          </w:p>
        </w:tc>
        <w:tc>
          <w:tcPr>
            <w:tcW w:w="1266" w:type="dxa"/>
            <w:tcBorders>
              <w:top w:val="nil"/>
              <w:left w:val="nil"/>
              <w:bottom w:val="nil"/>
              <w:right w:val="nil"/>
            </w:tcBorders>
            <w:shd w:val="clear" w:color="auto" w:fill="auto"/>
            <w:noWrap/>
            <w:hideMark/>
          </w:tcPr>
          <w:p w14:paraId="68E54FF1"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215</w:t>
            </w:r>
          </w:p>
        </w:tc>
        <w:tc>
          <w:tcPr>
            <w:tcW w:w="1124" w:type="dxa"/>
            <w:tcBorders>
              <w:top w:val="nil"/>
              <w:left w:val="nil"/>
              <w:bottom w:val="nil"/>
              <w:right w:val="nil"/>
            </w:tcBorders>
            <w:shd w:val="clear" w:color="auto" w:fill="auto"/>
            <w:noWrap/>
            <w:hideMark/>
          </w:tcPr>
          <w:p w14:paraId="4038AC90"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100 km</w:t>
            </w:r>
          </w:p>
        </w:tc>
      </w:tr>
      <w:tr w:rsidR="00A6147F" w:rsidRPr="00A6147F" w14:paraId="231AB091" w14:textId="77777777" w:rsidTr="00A6147F">
        <w:tc>
          <w:tcPr>
            <w:tcW w:w="1353" w:type="dxa"/>
            <w:vMerge/>
            <w:tcBorders>
              <w:top w:val="nil"/>
              <w:left w:val="nil"/>
              <w:bottom w:val="single" w:sz="4" w:space="0" w:color="000000"/>
              <w:right w:val="nil"/>
            </w:tcBorders>
            <w:hideMark/>
          </w:tcPr>
          <w:p w14:paraId="2AB42838"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6037" w:type="dxa"/>
            <w:gridSpan w:val="2"/>
            <w:tcBorders>
              <w:top w:val="nil"/>
              <w:left w:val="nil"/>
              <w:bottom w:val="nil"/>
              <w:right w:val="nil"/>
            </w:tcBorders>
            <w:shd w:val="clear" w:color="auto" w:fill="auto"/>
            <w:noWrap/>
            <w:hideMark/>
          </w:tcPr>
          <w:p w14:paraId="5C77C56F"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Multi-Use Trail - Boulevard</w:t>
            </w:r>
          </w:p>
        </w:tc>
        <w:tc>
          <w:tcPr>
            <w:tcW w:w="1266" w:type="dxa"/>
            <w:tcBorders>
              <w:top w:val="nil"/>
              <w:left w:val="nil"/>
              <w:bottom w:val="nil"/>
              <w:right w:val="nil"/>
            </w:tcBorders>
            <w:shd w:val="clear" w:color="auto" w:fill="auto"/>
            <w:noWrap/>
            <w:hideMark/>
          </w:tcPr>
          <w:p w14:paraId="79DE0C09"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44</w:t>
            </w:r>
          </w:p>
        </w:tc>
        <w:tc>
          <w:tcPr>
            <w:tcW w:w="1124" w:type="dxa"/>
            <w:tcBorders>
              <w:top w:val="nil"/>
              <w:left w:val="nil"/>
              <w:bottom w:val="nil"/>
              <w:right w:val="nil"/>
            </w:tcBorders>
            <w:shd w:val="clear" w:color="auto" w:fill="auto"/>
            <w:noWrap/>
            <w:hideMark/>
          </w:tcPr>
          <w:p w14:paraId="5680B7DE"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37.9 km</w:t>
            </w:r>
          </w:p>
        </w:tc>
      </w:tr>
      <w:tr w:rsidR="00A6147F" w:rsidRPr="00A6147F" w14:paraId="2509C507" w14:textId="77777777" w:rsidTr="00A6147F">
        <w:tc>
          <w:tcPr>
            <w:tcW w:w="1353" w:type="dxa"/>
            <w:vMerge/>
            <w:tcBorders>
              <w:top w:val="nil"/>
              <w:left w:val="nil"/>
              <w:bottom w:val="single" w:sz="4" w:space="0" w:color="000000"/>
              <w:right w:val="nil"/>
            </w:tcBorders>
            <w:hideMark/>
          </w:tcPr>
          <w:p w14:paraId="51F47A40"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2B02BF58"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Sharrows - Wayfinding</w:t>
            </w:r>
          </w:p>
        </w:tc>
        <w:tc>
          <w:tcPr>
            <w:tcW w:w="3034" w:type="dxa"/>
            <w:tcBorders>
              <w:top w:val="nil"/>
              <w:left w:val="nil"/>
              <w:bottom w:val="nil"/>
              <w:right w:val="nil"/>
            </w:tcBorders>
            <w:shd w:val="clear" w:color="auto" w:fill="auto"/>
            <w:noWrap/>
            <w:hideMark/>
          </w:tcPr>
          <w:p w14:paraId="2373617F"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p>
        </w:tc>
        <w:tc>
          <w:tcPr>
            <w:tcW w:w="1266" w:type="dxa"/>
            <w:tcBorders>
              <w:top w:val="nil"/>
              <w:left w:val="nil"/>
              <w:bottom w:val="nil"/>
              <w:right w:val="nil"/>
            </w:tcBorders>
            <w:shd w:val="clear" w:color="auto" w:fill="auto"/>
            <w:noWrap/>
            <w:hideMark/>
          </w:tcPr>
          <w:p w14:paraId="1C700667"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97</w:t>
            </w:r>
          </w:p>
        </w:tc>
        <w:tc>
          <w:tcPr>
            <w:tcW w:w="1124" w:type="dxa"/>
            <w:tcBorders>
              <w:top w:val="nil"/>
              <w:left w:val="nil"/>
              <w:bottom w:val="nil"/>
              <w:right w:val="nil"/>
            </w:tcBorders>
            <w:shd w:val="clear" w:color="auto" w:fill="auto"/>
            <w:noWrap/>
            <w:hideMark/>
          </w:tcPr>
          <w:p w14:paraId="10B258EA"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37.4 km</w:t>
            </w:r>
          </w:p>
        </w:tc>
      </w:tr>
      <w:tr w:rsidR="00A6147F" w:rsidRPr="00A6147F" w14:paraId="270EC76F" w14:textId="77777777" w:rsidTr="00A6147F">
        <w:tc>
          <w:tcPr>
            <w:tcW w:w="1353" w:type="dxa"/>
            <w:vMerge/>
            <w:tcBorders>
              <w:top w:val="nil"/>
              <w:left w:val="nil"/>
              <w:bottom w:val="single" w:sz="4" w:space="0" w:color="000000"/>
              <w:right w:val="nil"/>
            </w:tcBorders>
            <w:hideMark/>
          </w:tcPr>
          <w:p w14:paraId="02D863FB"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6037" w:type="dxa"/>
            <w:gridSpan w:val="2"/>
            <w:tcBorders>
              <w:top w:val="nil"/>
              <w:left w:val="nil"/>
              <w:bottom w:val="nil"/>
              <w:right w:val="nil"/>
            </w:tcBorders>
            <w:shd w:val="clear" w:color="auto" w:fill="auto"/>
            <w:noWrap/>
            <w:hideMark/>
          </w:tcPr>
          <w:p w14:paraId="42803DC5"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Multi-Use Trail - Entrance</w:t>
            </w:r>
          </w:p>
        </w:tc>
        <w:tc>
          <w:tcPr>
            <w:tcW w:w="1266" w:type="dxa"/>
            <w:tcBorders>
              <w:top w:val="nil"/>
              <w:left w:val="nil"/>
              <w:bottom w:val="nil"/>
              <w:right w:val="nil"/>
            </w:tcBorders>
            <w:shd w:val="clear" w:color="auto" w:fill="auto"/>
            <w:noWrap/>
            <w:hideMark/>
          </w:tcPr>
          <w:p w14:paraId="4CCE8124"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179</w:t>
            </w:r>
          </w:p>
        </w:tc>
        <w:tc>
          <w:tcPr>
            <w:tcW w:w="1124" w:type="dxa"/>
            <w:tcBorders>
              <w:top w:val="nil"/>
              <w:left w:val="nil"/>
              <w:bottom w:val="nil"/>
              <w:right w:val="nil"/>
            </w:tcBorders>
            <w:shd w:val="clear" w:color="auto" w:fill="auto"/>
            <w:noWrap/>
            <w:hideMark/>
          </w:tcPr>
          <w:p w14:paraId="293D1301"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26.2 km</w:t>
            </w:r>
          </w:p>
        </w:tc>
      </w:tr>
      <w:tr w:rsidR="00A6147F" w:rsidRPr="00A6147F" w14:paraId="4F13EB09" w14:textId="77777777" w:rsidTr="00A6147F">
        <w:tc>
          <w:tcPr>
            <w:tcW w:w="1353" w:type="dxa"/>
            <w:vMerge/>
            <w:tcBorders>
              <w:top w:val="nil"/>
              <w:left w:val="nil"/>
              <w:bottom w:val="single" w:sz="4" w:space="0" w:color="000000"/>
              <w:right w:val="nil"/>
            </w:tcBorders>
            <w:hideMark/>
          </w:tcPr>
          <w:p w14:paraId="7D05BE65"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6066170F"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Park Road</w:t>
            </w:r>
          </w:p>
        </w:tc>
        <w:tc>
          <w:tcPr>
            <w:tcW w:w="3034" w:type="dxa"/>
            <w:tcBorders>
              <w:top w:val="nil"/>
              <w:left w:val="nil"/>
              <w:bottom w:val="nil"/>
              <w:right w:val="nil"/>
            </w:tcBorders>
            <w:shd w:val="clear" w:color="auto" w:fill="auto"/>
            <w:noWrap/>
            <w:hideMark/>
          </w:tcPr>
          <w:p w14:paraId="478F89B8"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p>
        </w:tc>
        <w:tc>
          <w:tcPr>
            <w:tcW w:w="1266" w:type="dxa"/>
            <w:tcBorders>
              <w:top w:val="nil"/>
              <w:left w:val="nil"/>
              <w:bottom w:val="nil"/>
              <w:right w:val="nil"/>
            </w:tcBorders>
            <w:shd w:val="clear" w:color="auto" w:fill="auto"/>
            <w:noWrap/>
            <w:hideMark/>
          </w:tcPr>
          <w:p w14:paraId="68A32791"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34</w:t>
            </w:r>
          </w:p>
        </w:tc>
        <w:tc>
          <w:tcPr>
            <w:tcW w:w="1124" w:type="dxa"/>
            <w:tcBorders>
              <w:top w:val="nil"/>
              <w:left w:val="nil"/>
              <w:bottom w:val="nil"/>
              <w:right w:val="nil"/>
            </w:tcBorders>
            <w:shd w:val="clear" w:color="auto" w:fill="auto"/>
            <w:noWrap/>
            <w:hideMark/>
          </w:tcPr>
          <w:p w14:paraId="5631C9B4"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22 km</w:t>
            </w:r>
          </w:p>
        </w:tc>
      </w:tr>
      <w:tr w:rsidR="00A6147F" w:rsidRPr="00A6147F" w14:paraId="0C727CC8" w14:textId="77777777" w:rsidTr="00A6147F">
        <w:tc>
          <w:tcPr>
            <w:tcW w:w="1353" w:type="dxa"/>
            <w:vMerge/>
            <w:tcBorders>
              <w:top w:val="nil"/>
              <w:left w:val="nil"/>
              <w:bottom w:val="single" w:sz="4" w:space="0" w:color="000000"/>
              <w:right w:val="nil"/>
            </w:tcBorders>
            <w:hideMark/>
          </w:tcPr>
          <w:p w14:paraId="4A2CA0A5"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2D1BB4C2"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Sharrows</w:t>
            </w:r>
          </w:p>
        </w:tc>
        <w:tc>
          <w:tcPr>
            <w:tcW w:w="3034" w:type="dxa"/>
            <w:tcBorders>
              <w:top w:val="nil"/>
              <w:left w:val="nil"/>
              <w:bottom w:val="nil"/>
              <w:right w:val="nil"/>
            </w:tcBorders>
            <w:shd w:val="clear" w:color="auto" w:fill="auto"/>
            <w:noWrap/>
            <w:hideMark/>
          </w:tcPr>
          <w:p w14:paraId="1AF22FA6"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p>
        </w:tc>
        <w:tc>
          <w:tcPr>
            <w:tcW w:w="1266" w:type="dxa"/>
            <w:tcBorders>
              <w:top w:val="nil"/>
              <w:left w:val="nil"/>
              <w:bottom w:val="nil"/>
              <w:right w:val="nil"/>
            </w:tcBorders>
            <w:shd w:val="clear" w:color="auto" w:fill="auto"/>
            <w:noWrap/>
            <w:hideMark/>
          </w:tcPr>
          <w:p w14:paraId="581ABD7C"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55</w:t>
            </w:r>
          </w:p>
        </w:tc>
        <w:tc>
          <w:tcPr>
            <w:tcW w:w="1124" w:type="dxa"/>
            <w:tcBorders>
              <w:top w:val="nil"/>
              <w:left w:val="nil"/>
              <w:bottom w:val="nil"/>
              <w:right w:val="nil"/>
            </w:tcBorders>
            <w:shd w:val="clear" w:color="auto" w:fill="auto"/>
            <w:noWrap/>
            <w:hideMark/>
          </w:tcPr>
          <w:p w14:paraId="14E41125"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21.5 km</w:t>
            </w:r>
          </w:p>
        </w:tc>
      </w:tr>
      <w:tr w:rsidR="00A6147F" w:rsidRPr="00A6147F" w14:paraId="11253F84" w14:textId="77777777" w:rsidTr="00A6147F">
        <w:tc>
          <w:tcPr>
            <w:tcW w:w="1353" w:type="dxa"/>
            <w:vMerge/>
            <w:tcBorders>
              <w:top w:val="nil"/>
              <w:left w:val="nil"/>
              <w:bottom w:val="single" w:sz="4" w:space="0" w:color="000000"/>
              <w:right w:val="nil"/>
            </w:tcBorders>
            <w:hideMark/>
          </w:tcPr>
          <w:p w14:paraId="1F29AAF2"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6037" w:type="dxa"/>
            <w:gridSpan w:val="2"/>
            <w:tcBorders>
              <w:top w:val="nil"/>
              <w:left w:val="nil"/>
              <w:bottom w:val="nil"/>
              <w:right w:val="nil"/>
            </w:tcBorders>
            <w:shd w:val="clear" w:color="auto" w:fill="auto"/>
            <w:noWrap/>
            <w:hideMark/>
          </w:tcPr>
          <w:p w14:paraId="1C8FD8CA"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Multi-Use Trail - Existing Connector</w:t>
            </w:r>
          </w:p>
        </w:tc>
        <w:tc>
          <w:tcPr>
            <w:tcW w:w="1266" w:type="dxa"/>
            <w:tcBorders>
              <w:top w:val="nil"/>
              <w:left w:val="nil"/>
              <w:bottom w:val="nil"/>
              <w:right w:val="nil"/>
            </w:tcBorders>
            <w:shd w:val="clear" w:color="auto" w:fill="auto"/>
            <w:noWrap/>
            <w:hideMark/>
          </w:tcPr>
          <w:p w14:paraId="557C6CD0"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18</w:t>
            </w:r>
          </w:p>
        </w:tc>
        <w:tc>
          <w:tcPr>
            <w:tcW w:w="1124" w:type="dxa"/>
            <w:tcBorders>
              <w:top w:val="nil"/>
              <w:left w:val="nil"/>
              <w:bottom w:val="nil"/>
              <w:right w:val="nil"/>
            </w:tcBorders>
            <w:shd w:val="clear" w:color="auto" w:fill="auto"/>
            <w:noWrap/>
            <w:hideMark/>
          </w:tcPr>
          <w:p w14:paraId="21674094"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9.5 km</w:t>
            </w:r>
          </w:p>
        </w:tc>
      </w:tr>
      <w:tr w:rsidR="00A6147F" w:rsidRPr="00A6147F" w14:paraId="18AAD99C" w14:textId="77777777" w:rsidTr="00A6147F">
        <w:tc>
          <w:tcPr>
            <w:tcW w:w="1353" w:type="dxa"/>
            <w:vMerge/>
            <w:tcBorders>
              <w:top w:val="nil"/>
              <w:left w:val="nil"/>
              <w:bottom w:val="single" w:sz="4" w:space="0" w:color="000000"/>
              <w:right w:val="nil"/>
            </w:tcBorders>
            <w:hideMark/>
          </w:tcPr>
          <w:p w14:paraId="5D0264F2"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6037" w:type="dxa"/>
            <w:gridSpan w:val="2"/>
            <w:tcBorders>
              <w:top w:val="nil"/>
              <w:left w:val="nil"/>
              <w:bottom w:val="nil"/>
              <w:right w:val="nil"/>
            </w:tcBorders>
            <w:shd w:val="clear" w:color="auto" w:fill="auto"/>
            <w:noWrap/>
            <w:hideMark/>
          </w:tcPr>
          <w:p w14:paraId="3FE78862"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Sharrows - Arterial - Connector</w:t>
            </w:r>
          </w:p>
        </w:tc>
        <w:tc>
          <w:tcPr>
            <w:tcW w:w="1266" w:type="dxa"/>
            <w:tcBorders>
              <w:top w:val="nil"/>
              <w:left w:val="nil"/>
              <w:bottom w:val="nil"/>
              <w:right w:val="nil"/>
            </w:tcBorders>
            <w:shd w:val="clear" w:color="auto" w:fill="auto"/>
            <w:noWrap/>
            <w:hideMark/>
          </w:tcPr>
          <w:p w14:paraId="3067E3BB"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10</w:t>
            </w:r>
          </w:p>
        </w:tc>
        <w:tc>
          <w:tcPr>
            <w:tcW w:w="1124" w:type="dxa"/>
            <w:tcBorders>
              <w:top w:val="nil"/>
              <w:left w:val="nil"/>
              <w:bottom w:val="nil"/>
              <w:right w:val="nil"/>
            </w:tcBorders>
            <w:shd w:val="clear" w:color="auto" w:fill="auto"/>
            <w:noWrap/>
            <w:hideMark/>
          </w:tcPr>
          <w:p w14:paraId="1C984564"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3.3 km</w:t>
            </w:r>
          </w:p>
        </w:tc>
      </w:tr>
      <w:tr w:rsidR="00A6147F" w:rsidRPr="00A6147F" w14:paraId="0F443DC0" w14:textId="77777777" w:rsidTr="00A6147F">
        <w:tc>
          <w:tcPr>
            <w:tcW w:w="1353" w:type="dxa"/>
            <w:vMerge/>
            <w:tcBorders>
              <w:top w:val="nil"/>
              <w:left w:val="nil"/>
              <w:bottom w:val="single" w:sz="4" w:space="0" w:color="000000"/>
              <w:right w:val="nil"/>
            </w:tcBorders>
            <w:hideMark/>
          </w:tcPr>
          <w:p w14:paraId="6D6AE5B3"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6037" w:type="dxa"/>
            <w:gridSpan w:val="2"/>
            <w:tcBorders>
              <w:top w:val="nil"/>
              <w:left w:val="nil"/>
              <w:bottom w:val="nil"/>
              <w:right w:val="nil"/>
            </w:tcBorders>
            <w:shd w:val="clear" w:color="auto" w:fill="auto"/>
            <w:noWrap/>
            <w:hideMark/>
          </w:tcPr>
          <w:p w14:paraId="38FAEE6D"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Multi-Use Trail - Connector</w:t>
            </w:r>
          </w:p>
        </w:tc>
        <w:tc>
          <w:tcPr>
            <w:tcW w:w="1266" w:type="dxa"/>
            <w:tcBorders>
              <w:top w:val="nil"/>
              <w:left w:val="nil"/>
              <w:bottom w:val="nil"/>
              <w:right w:val="nil"/>
            </w:tcBorders>
            <w:shd w:val="clear" w:color="auto" w:fill="auto"/>
            <w:noWrap/>
            <w:hideMark/>
          </w:tcPr>
          <w:p w14:paraId="0D99A2BE"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10</w:t>
            </w:r>
          </w:p>
        </w:tc>
        <w:tc>
          <w:tcPr>
            <w:tcW w:w="1124" w:type="dxa"/>
            <w:tcBorders>
              <w:top w:val="nil"/>
              <w:left w:val="nil"/>
              <w:bottom w:val="nil"/>
              <w:right w:val="nil"/>
            </w:tcBorders>
            <w:shd w:val="clear" w:color="auto" w:fill="auto"/>
            <w:noWrap/>
            <w:hideMark/>
          </w:tcPr>
          <w:p w14:paraId="5A051004"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2.7 km</w:t>
            </w:r>
          </w:p>
        </w:tc>
      </w:tr>
      <w:tr w:rsidR="00A6147F" w:rsidRPr="00A6147F" w14:paraId="4624DF03" w14:textId="77777777" w:rsidTr="00A6147F">
        <w:tc>
          <w:tcPr>
            <w:tcW w:w="1353" w:type="dxa"/>
            <w:vMerge/>
            <w:tcBorders>
              <w:top w:val="nil"/>
              <w:left w:val="nil"/>
              <w:bottom w:val="single" w:sz="4" w:space="0" w:color="000000"/>
              <w:right w:val="nil"/>
            </w:tcBorders>
            <w:hideMark/>
          </w:tcPr>
          <w:p w14:paraId="4801AF7D"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03B625DB"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Bike Lane</w:t>
            </w:r>
          </w:p>
        </w:tc>
        <w:tc>
          <w:tcPr>
            <w:tcW w:w="3034" w:type="dxa"/>
            <w:tcBorders>
              <w:top w:val="nil"/>
              <w:left w:val="nil"/>
              <w:bottom w:val="nil"/>
              <w:right w:val="nil"/>
            </w:tcBorders>
            <w:shd w:val="clear" w:color="auto" w:fill="auto"/>
            <w:noWrap/>
            <w:hideMark/>
          </w:tcPr>
          <w:p w14:paraId="7DD6F50F"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Major Arterial</w:t>
            </w:r>
          </w:p>
        </w:tc>
        <w:tc>
          <w:tcPr>
            <w:tcW w:w="1266" w:type="dxa"/>
            <w:tcBorders>
              <w:top w:val="nil"/>
              <w:left w:val="nil"/>
              <w:bottom w:val="nil"/>
              <w:right w:val="nil"/>
            </w:tcBorders>
            <w:shd w:val="clear" w:color="auto" w:fill="auto"/>
            <w:noWrap/>
            <w:hideMark/>
          </w:tcPr>
          <w:p w14:paraId="3A842AA0"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2</w:t>
            </w:r>
          </w:p>
        </w:tc>
        <w:tc>
          <w:tcPr>
            <w:tcW w:w="1124" w:type="dxa"/>
            <w:tcBorders>
              <w:top w:val="nil"/>
              <w:left w:val="nil"/>
              <w:bottom w:val="nil"/>
              <w:right w:val="nil"/>
            </w:tcBorders>
            <w:shd w:val="clear" w:color="auto" w:fill="auto"/>
            <w:noWrap/>
            <w:hideMark/>
          </w:tcPr>
          <w:p w14:paraId="7B63FE6F"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0.6 km</w:t>
            </w:r>
          </w:p>
        </w:tc>
      </w:tr>
      <w:tr w:rsidR="00A6147F" w:rsidRPr="00A6147F" w14:paraId="553319E3" w14:textId="77777777" w:rsidTr="00A6147F">
        <w:tc>
          <w:tcPr>
            <w:tcW w:w="1353" w:type="dxa"/>
            <w:vMerge/>
            <w:tcBorders>
              <w:top w:val="nil"/>
              <w:left w:val="nil"/>
              <w:bottom w:val="single" w:sz="4" w:space="0" w:color="000000"/>
              <w:right w:val="nil"/>
            </w:tcBorders>
            <w:hideMark/>
          </w:tcPr>
          <w:p w14:paraId="0F8C4524"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134541C2"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Bike Lane - Contraflow</w:t>
            </w:r>
          </w:p>
        </w:tc>
        <w:tc>
          <w:tcPr>
            <w:tcW w:w="3034" w:type="dxa"/>
            <w:tcBorders>
              <w:top w:val="nil"/>
              <w:left w:val="nil"/>
              <w:bottom w:val="nil"/>
              <w:right w:val="nil"/>
            </w:tcBorders>
            <w:shd w:val="clear" w:color="auto" w:fill="auto"/>
            <w:noWrap/>
            <w:hideMark/>
          </w:tcPr>
          <w:p w14:paraId="62F8747C"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Local</w:t>
            </w:r>
          </w:p>
        </w:tc>
        <w:tc>
          <w:tcPr>
            <w:tcW w:w="1266" w:type="dxa"/>
            <w:tcBorders>
              <w:top w:val="nil"/>
              <w:left w:val="nil"/>
              <w:bottom w:val="nil"/>
              <w:right w:val="nil"/>
            </w:tcBorders>
            <w:shd w:val="clear" w:color="auto" w:fill="auto"/>
            <w:noWrap/>
            <w:hideMark/>
          </w:tcPr>
          <w:p w14:paraId="70999E0C"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1</w:t>
            </w:r>
          </w:p>
        </w:tc>
        <w:tc>
          <w:tcPr>
            <w:tcW w:w="1124" w:type="dxa"/>
            <w:tcBorders>
              <w:top w:val="nil"/>
              <w:left w:val="nil"/>
              <w:bottom w:val="nil"/>
              <w:right w:val="nil"/>
            </w:tcBorders>
            <w:shd w:val="clear" w:color="auto" w:fill="auto"/>
            <w:noWrap/>
            <w:hideMark/>
          </w:tcPr>
          <w:p w14:paraId="50512CDE"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0.2 km</w:t>
            </w:r>
          </w:p>
        </w:tc>
      </w:tr>
      <w:tr w:rsidR="00A6147F" w:rsidRPr="00A6147F" w14:paraId="09A12D38" w14:textId="77777777" w:rsidTr="00A6147F">
        <w:tc>
          <w:tcPr>
            <w:tcW w:w="1353" w:type="dxa"/>
            <w:vMerge/>
            <w:tcBorders>
              <w:top w:val="nil"/>
              <w:left w:val="nil"/>
              <w:bottom w:val="single" w:sz="4" w:space="0" w:color="000000"/>
              <w:right w:val="nil"/>
            </w:tcBorders>
            <w:hideMark/>
          </w:tcPr>
          <w:p w14:paraId="2475001E"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379252E5"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Bike Lane</w:t>
            </w:r>
          </w:p>
        </w:tc>
        <w:tc>
          <w:tcPr>
            <w:tcW w:w="3034" w:type="dxa"/>
            <w:tcBorders>
              <w:top w:val="nil"/>
              <w:left w:val="nil"/>
              <w:bottom w:val="nil"/>
              <w:right w:val="nil"/>
            </w:tcBorders>
            <w:shd w:val="clear" w:color="auto" w:fill="auto"/>
            <w:noWrap/>
            <w:hideMark/>
          </w:tcPr>
          <w:p w14:paraId="0382E66C"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Minor Arterial</w:t>
            </w:r>
          </w:p>
        </w:tc>
        <w:tc>
          <w:tcPr>
            <w:tcW w:w="1266" w:type="dxa"/>
            <w:tcBorders>
              <w:top w:val="nil"/>
              <w:left w:val="nil"/>
              <w:bottom w:val="nil"/>
              <w:right w:val="nil"/>
            </w:tcBorders>
            <w:shd w:val="clear" w:color="auto" w:fill="auto"/>
            <w:noWrap/>
            <w:hideMark/>
          </w:tcPr>
          <w:p w14:paraId="4FCE7ECC"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1</w:t>
            </w:r>
          </w:p>
        </w:tc>
        <w:tc>
          <w:tcPr>
            <w:tcW w:w="1124" w:type="dxa"/>
            <w:tcBorders>
              <w:top w:val="nil"/>
              <w:left w:val="nil"/>
              <w:bottom w:val="nil"/>
              <w:right w:val="nil"/>
            </w:tcBorders>
            <w:shd w:val="clear" w:color="auto" w:fill="auto"/>
            <w:noWrap/>
            <w:hideMark/>
          </w:tcPr>
          <w:p w14:paraId="3FE32F7A"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0.1 km</w:t>
            </w:r>
          </w:p>
        </w:tc>
      </w:tr>
      <w:tr w:rsidR="00A6147F" w:rsidRPr="00A6147F" w14:paraId="6B77F8E0" w14:textId="77777777" w:rsidTr="00A6147F">
        <w:tc>
          <w:tcPr>
            <w:tcW w:w="1353" w:type="dxa"/>
            <w:vMerge/>
            <w:tcBorders>
              <w:top w:val="nil"/>
              <w:left w:val="nil"/>
              <w:bottom w:val="single" w:sz="4" w:space="0" w:color="000000"/>
              <w:right w:val="nil"/>
            </w:tcBorders>
            <w:hideMark/>
          </w:tcPr>
          <w:p w14:paraId="07508547"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3715B6A8"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Bi-Directional Cycle Track</w:t>
            </w:r>
          </w:p>
        </w:tc>
        <w:tc>
          <w:tcPr>
            <w:tcW w:w="3034" w:type="dxa"/>
            <w:tcBorders>
              <w:top w:val="nil"/>
              <w:left w:val="nil"/>
              <w:bottom w:val="nil"/>
              <w:right w:val="nil"/>
            </w:tcBorders>
            <w:shd w:val="clear" w:color="auto" w:fill="auto"/>
            <w:noWrap/>
            <w:hideMark/>
          </w:tcPr>
          <w:p w14:paraId="570D17E8"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Local</w:t>
            </w:r>
          </w:p>
        </w:tc>
        <w:tc>
          <w:tcPr>
            <w:tcW w:w="1266" w:type="dxa"/>
            <w:tcBorders>
              <w:top w:val="nil"/>
              <w:left w:val="nil"/>
              <w:bottom w:val="nil"/>
              <w:right w:val="nil"/>
            </w:tcBorders>
            <w:shd w:val="clear" w:color="auto" w:fill="auto"/>
            <w:noWrap/>
            <w:hideMark/>
          </w:tcPr>
          <w:p w14:paraId="2C5B070F"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1</w:t>
            </w:r>
          </w:p>
        </w:tc>
        <w:tc>
          <w:tcPr>
            <w:tcW w:w="1124" w:type="dxa"/>
            <w:tcBorders>
              <w:top w:val="nil"/>
              <w:left w:val="nil"/>
              <w:bottom w:val="nil"/>
              <w:right w:val="nil"/>
            </w:tcBorders>
            <w:shd w:val="clear" w:color="auto" w:fill="auto"/>
            <w:noWrap/>
            <w:hideMark/>
          </w:tcPr>
          <w:p w14:paraId="3B2A93E1"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0.1 km</w:t>
            </w:r>
          </w:p>
        </w:tc>
      </w:tr>
      <w:tr w:rsidR="00A6147F" w:rsidRPr="00A6147F" w14:paraId="2905DF99" w14:textId="77777777" w:rsidTr="00A6147F">
        <w:tc>
          <w:tcPr>
            <w:tcW w:w="1353" w:type="dxa"/>
            <w:vMerge/>
            <w:tcBorders>
              <w:top w:val="nil"/>
              <w:left w:val="nil"/>
              <w:bottom w:val="single" w:sz="4" w:space="0" w:color="000000"/>
              <w:right w:val="nil"/>
            </w:tcBorders>
            <w:hideMark/>
          </w:tcPr>
          <w:p w14:paraId="749396EB"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3003" w:type="dxa"/>
            <w:tcBorders>
              <w:top w:val="single" w:sz="4" w:space="0" w:color="auto"/>
              <w:left w:val="nil"/>
              <w:bottom w:val="single" w:sz="4" w:space="0" w:color="auto"/>
              <w:right w:val="nil"/>
            </w:tcBorders>
            <w:shd w:val="clear" w:color="auto" w:fill="auto"/>
            <w:noWrap/>
            <w:hideMark/>
          </w:tcPr>
          <w:p w14:paraId="5D11A4A3"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r w:rsidRPr="00A6147F">
              <w:rPr>
                <w:rFonts w:ascii="Times New Roman" w:eastAsia="Times New Roman" w:hAnsi="Times New Roman" w:cs="Times New Roman"/>
                <w:b/>
                <w:bCs/>
                <w:color w:val="222222"/>
                <w:sz w:val="20"/>
                <w:szCs w:val="20"/>
              </w:rPr>
              <w:t>TOTAL</w:t>
            </w:r>
          </w:p>
        </w:tc>
        <w:tc>
          <w:tcPr>
            <w:tcW w:w="3034" w:type="dxa"/>
            <w:tcBorders>
              <w:top w:val="single" w:sz="4" w:space="0" w:color="auto"/>
              <w:left w:val="nil"/>
              <w:bottom w:val="single" w:sz="4" w:space="0" w:color="auto"/>
              <w:right w:val="nil"/>
            </w:tcBorders>
            <w:shd w:val="clear" w:color="auto" w:fill="auto"/>
            <w:noWrap/>
            <w:hideMark/>
          </w:tcPr>
          <w:p w14:paraId="08E5F761"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r w:rsidRPr="00A6147F">
              <w:rPr>
                <w:rFonts w:ascii="Times New Roman" w:eastAsia="Times New Roman" w:hAnsi="Times New Roman" w:cs="Times New Roman"/>
                <w:b/>
                <w:bCs/>
                <w:color w:val="222222"/>
                <w:sz w:val="20"/>
                <w:szCs w:val="20"/>
              </w:rPr>
              <w:t> </w:t>
            </w:r>
          </w:p>
        </w:tc>
        <w:tc>
          <w:tcPr>
            <w:tcW w:w="1266" w:type="dxa"/>
            <w:tcBorders>
              <w:top w:val="single" w:sz="4" w:space="0" w:color="auto"/>
              <w:left w:val="nil"/>
              <w:bottom w:val="single" w:sz="4" w:space="0" w:color="auto"/>
              <w:right w:val="nil"/>
            </w:tcBorders>
            <w:shd w:val="clear" w:color="auto" w:fill="auto"/>
            <w:noWrap/>
            <w:hideMark/>
          </w:tcPr>
          <w:p w14:paraId="795008DF"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r w:rsidRPr="00A6147F">
              <w:rPr>
                <w:rFonts w:ascii="Times New Roman" w:eastAsia="Times New Roman" w:hAnsi="Times New Roman" w:cs="Times New Roman"/>
                <w:b/>
                <w:bCs/>
                <w:color w:val="222222"/>
                <w:sz w:val="20"/>
                <w:szCs w:val="20"/>
              </w:rPr>
              <w:t>997</w:t>
            </w:r>
          </w:p>
        </w:tc>
        <w:tc>
          <w:tcPr>
            <w:tcW w:w="1124" w:type="dxa"/>
            <w:tcBorders>
              <w:top w:val="single" w:sz="4" w:space="0" w:color="auto"/>
              <w:left w:val="nil"/>
              <w:bottom w:val="single" w:sz="4" w:space="0" w:color="auto"/>
              <w:right w:val="nil"/>
            </w:tcBorders>
            <w:shd w:val="clear" w:color="auto" w:fill="auto"/>
            <w:noWrap/>
            <w:hideMark/>
          </w:tcPr>
          <w:p w14:paraId="0E713B8A"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r w:rsidRPr="00A6147F">
              <w:rPr>
                <w:rFonts w:ascii="Times New Roman" w:eastAsia="Times New Roman" w:hAnsi="Times New Roman" w:cs="Times New Roman"/>
                <w:b/>
                <w:bCs/>
                <w:color w:val="222222"/>
                <w:sz w:val="20"/>
                <w:szCs w:val="20"/>
              </w:rPr>
              <w:t>550.8 km</w:t>
            </w:r>
          </w:p>
        </w:tc>
      </w:tr>
      <w:tr w:rsidR="00A6147F" w:rsidRPr="00A6147F" w14:paraId="40255D60" w14:textId="77777777" w:rsidTr="00A6147F">
        <w:tc>
          <w:tcPr>
            <w:tcW w:w="1353" w:type="dxa"/>
            <w:vMerge w:val="restart"/>
            <w:tcBorders>
              <w:top w:val="nil"/>
              <w:left w:val="nil"/>
              <w:bottom w:val="single" w:sz="4" w:space="0" w:color="000000"/>
              <w:right w:val="nil"/>
            </w:tcBorders>
            <w:shd w:val="clear" w:color="auto" w:fill="auto"/>
            <w:noWrap/>
            <w:hideMark/>
          </w:tcPr>
          <w:p w14:paraId="615FA87A"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r w:rsidRPr="00A6147F">
              <w:rPr>
                <w:rFonts w:ascii="Times New Roman" w:eastAsia="Times New Roman" w:hAnsi="Times New Roman" w:cs="Times New Roman"/>
                <w:b/>
                <w:bCs/>
                <w:color w:val="222222"/>
                <w:sz w:val="20"/>
                <w:szCs w:val="20"/>
              </w:rPr>
              <w:t>Vancouver</w:t>
            </w:r>
          </w:p>
        </w:tc>
        <w:tc>
          <w:tcPr>
            <w:tcW w:w="3003" w:type="dxa"/>
            <w:tcBorders>
              <w:top w:val="nil"/>
              <w:left w:val="nil"/>
              <w:bottom w:val="nil"/>
              <w:right w:val="nil"/>
            </w:tcBorders>
            <w:shd w:val="clear" w:color="auto" w:fill="auto"/>
            <w:noWrap/>
            <w:hideMark/>
          </w:tcPr>
          <w:p w14:paraId="2DCF3D7E"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Protected Bike Lanes</w:t>
            </w:r>
          </w:p>
        </w:tc>
        <w:tc>
          <w:tcPr>
            <w:tcW w:w="3034" w:type="dxa"/>
            <w:tcBorders>
              <w:top w:val="nil"/>
              <w:left w:val="nil"/>
              <w:bottom w:val="nil"/>
              <w:right w:val="nil"/>
            </w:tcBorders>
            <w:shd w:val="clear" w:color="auto" w:fill="auto"/>
            <w:noWrap/>
            <w:hideMark/>
          </w:tcPr>
          <w:p w14:paraId="0276D734"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Off-street</w:t>
            </w:r>
          </w:p>
        </w:tc>
        <w:tc>
          <w:tcPr>
            <w:tcW w:w="1266" w:type="dxa"/>
            <w:tcBorders>
              <w:top w:val="nil"/>
              <w:left w:val="nil"/>
              <w:bottom w:val="nil"/>
              <w:right w:val="nil"/>
            </w:tcBorders>
            <w:shd w:val="clear" w:color="auto" w:fill="auto"/>
            <w:noWrap/>
            <w:hideMark/>
          </w:tcPr>
          <w:p w14:paraId="242AA3DC"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317</w:t>
            </w:r>
          </w:p>
        </w:tc>
        <w:tc>
          <w:tcPr>
            <w:tcW w:w="1124" w:type="dxa"/>
            <w:tcBorders>
              <w:top w:val="nil"/>
              <w:left w:val="nil"/>
              <w:bottom w:val="nil"/>
              <w:right w:val="nil"/>
            </w:tcBorders>
            <w:shd w:val="clear" w:color="auto" w:fill="auto"/>
            <w:noWrap/>
            <w:hideMark/>
          </w:tcPr>
          <w:p w14:paraId="12DCEAB8"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72.7 km</w:t>
            </w:r>
          </w:p>
        </w:tc>
      </w:tr>
      <w:tr w:rsidR="00A6147F" w:rsidRPr="00A6147F" w14:paraId="3E9AA3A8" w14:textId="77777777" w:rsidTr="00A6147F">
        <w:tc>
          <w:tcPr>
            <w:tcW w:w="1353" w:type="dxa"/>
            <w:vMerge/>
            <w:tcBorders>
              <w:top w:val="nil"/>
              <w:left w:val="nil"/>
              <w:bottom w:val="single" w:sz="4" w:space="0" w:color="000000"/>
              <w:right w:val="nil"/>
            </w:tcBorders>
            <w:hideMark/>
          </w:tcPr>
          <w:p w14:paraId="747BFF1E"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53F71A88"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Shared Lanes</w:t>
            </w:r>
          </w:p>
        </w:tc>
        <w:tc>
          <w:tcPr>
            <w:tcW w:w="3034" w:type="dxa"/>
            <w:tcBorders>
              <w:top w:val="nil"/>
              <w:left w:val="nil"/>
              <w:bottom w:val="nil"/>
              <w:right w:val="nil"/>
            </w:tcBorders>
            <w:shd w:val="clear" w:color="auto" w:fill="auto"/>
            <w:noWrap/>
            <w:hideMark/>
          </w:tcPr>
          <w:p w14:paraId="49C1BE2E"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Arterial</w:t>
            </w:r>
          </w:p>
        </w:tc>
        <w:tc>
          <w:tcPr>
            <w:tcW w:w="1266" w:type="dxa"/>
            <w:tcBorders>
              <w:top w:val="nil"/>
              <w:left w:val="nil"/>
              <w:bottom w:val="nil"/>
              <w:right w:val="nil"/>
            </w:tcBorders>
            <w:shd w:val="clear" w:color="auto" w:fill="auto"/>
            <w:noWrap/>
            <w:hideMark/>
          </w:tcPr>
          <w:p w14:paraId="28A9BE55"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109</w:t>
            </w:r>
          </w:p>
        </w:tc>
        <w:tc>
          <w:tcPr>
            <w:tcW w:w="1124" w:type="dxa"/>
            <w:tcBorders>
              <w:top w:val="nil"/>
              <w:left w:val="nil"/>
              <w:bottom w:val="nil"/>
              <w:right w:val="nil"/>
            </w:tcBorders>
            <w:shd w:val="clear" w:color="auto" w:fill="auto"/>
            <w:noWrap/>
            <w:hideMark/>
          </w:tcPr>
          <w:p w14:paraId="12F791A2"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8.7 km</w:t>
            </w:r>
          </w:p>
        </w:tc>
      </w:tr>
      <w:tr w:rsidR="00A6147F" w:rsidRPr="00A6147F" w14:paraId="408CD7E1" w14:textId="77777777" w:rsidTr="00A6147F">
        <w:tc>
          <w:tcPr>
            <w:tcW w:w="1353" w:type="dxa"/>
            <w:vMerge/>
            <w:tcBorders>
              <w:top w:val="nil"/>
              <w:left w:val="nil"/>
              <w:bottom w:val="single" w:sz="4" w:space="0" w:color="000000"/>
              <w:right w:val="nil"/>
            </w:tcBorders>
            <w:hideMark/>
          </w:tcPr>
          <w:p w14:paraId="4D853986"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0AFCAD30"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Shared Lanes</w:t>
            </w:r>
          </w:p>
        </w:tc>
        <w:tc>
          <w:tcPr>
            <w:tcW w:w="3034" w:type="dxa"/>
            <w:tcBorders>
              <w:top w:val="nil"/>
              <w:left w:val="nil"/>
              <w:bottom w:val="nil"/>
              <w:right w:val="nil"/>
            </w:tcBorders>
            <w:shd w:val="clear" w:color="auto" w:fill="auto"/>
            <w:noWrap/>
            <w:hideMark/>
          </w:tcPr>
          <w:p w14:paraId="1A8CC64F"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Residential</w:t>
            </w:r>
          </w:p>
        </w:tc>
        <w:tc>
          <w:tcPr>
            <w:tcW w:w="1266" w:type="dxa"/>
            <w:tcBorders>
              <w:top w:val="nil"/>
              <w:left w:val="nil"/>
              <w:bottom w:val="nil"/>
              <w:right w:val="nil"/>
            </w:tcBorders>
            <w:shd w:val="clear" w:color="auto" w:fill="auto"/>
            <w:noWrap/>
            <w:hideMark/>
          </w:tcPr>
          <w:p w14:paraId="25A07D32"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11</w:t>
            </w:r>
          </w:p>
        </w:tc>
        <w:tc>
          <w:tcPr>
            <w:tcW w:w="1124" w:type="dxa"/>
            <w:tcBorders>
              <w:top w:val="nil"/>
              <w:left w:val="nil"/>
              <w:bottom w:val="nil"/>
              <w:right w:val="nil"/>
            </w:tcBorders>
            <w:shd w:val="clear" w:color="auto" w:fill="auto"/>
            <w:noWrap/>
            <w:hideMark/>
          </w:tcPr>
          <w:p w14:paraId="18EFBF5B"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3.1 km</w:t>
            </w:r>
          </w:p>
        </w:tc>
      </w:tr>
      <w:tr w:rsidR="00A6147F" w:rsidRPr="00A6147F" w14:paraId="0697DF13" w14:textId="77777777" w:rsidTr="00A6147F">
        <w:tc>
          <w:tcPr>
            <w:tcW w:w="1353" w:type="dxa"/>
            <w:vMerge/>
            <w:tcBorders>
              <w:top w:val="nil"/>
              <w:left w:val="nil"/>
              <w:bottom w:val="single" w:sz="4" w:space="0" w:color="000000"/>
              <w:right w:val="nil"/>
            </w:tcBorders>
            <w:hideMark/>
          </w:tcPr>
          <w:p w14:paraId="7642BA10"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78E8E428"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Shared Lanes</w:t>
            </w:r>
          </w:p>
        </w:tc>
        <w:tc>
          <w:tcPr>
            <w:tcW w:w="3034" w:type="dxa"/>
            <w:tcBorders>
              <w:top w:val="nil"/>
              <w:left w:val="nil"/>
              <w:bottom w:val="nil"/>
              <w:right w:val="nil"/>
            </w:tcBorders>
            <w:shd w:val="clear" w:color="auto" w:fill="auto"/>
            <w:noWrap/>
            <w:hideMark/>
          </w:tcPr>
          <w:p w14:paraId="1985C566"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Collector</w:t>
            </w:r>
          </w:p>
        </w:tc>
        <w:tc>
          <w:tcPr>
            <w:tcW w:w="1266" w:type="dxa"/>
            <w:tcBorders>
              <w:top w:val="nil"/>
              <w:left w:val="nil"/>
              <w:bottom w:val="nil"/>
              <w:right w:val="nil"/>
            </w:tcBorders>
            <w:shd w:val="clear" w:color="auto" w:fill="auto"/>
            <w:noWrap/>
            <w:hideMark/>
          </w:tcPr>
          <w:p w14:paraId="3BF29F10"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36</w:t>
            </w:r>
          </w:p>
        </w:tc>
        <w:tc>
          <w:tcPr>
            <w:tcW w:w="1124" w:type="dxa"/>
            <w:tcBorders>
              <w:top w:val="nil"/>
              <w:left w:val="nil"/>
              <w:bottom w:val="nil"/>
              <w:right w:val="nil"/>
            </w:tcBorders>
            <w:shd w:val="clear" w:color="auto" w:fill="auto"/>
            <w:noWrap/>
            <w:hideMark/>
          </w:tcPr>
          <w:p w14:paraId="65CD0DD0"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2.8 km</w:t>
            </w:r>
          </w:p>
        </w:tc>
      </w:tr>
      <w:tr w:rsidR="00A6147F" w:rsidRPr="00A6147F" w14:paraId="3A3293A7" w14:textId="77777777" w:rsidTr="00A6147F">
        <w:tc>
          <w:tcPr>
            <w:tcW w:w="1353" w:type="dxa"/>
            <w:vMerge/>
            <w:tcBorders>
              <w:top w:val="nil"/>
              <w:left w:val="nil"/>
              <w:bottom w:val="single" w:sz="4" w:space="0" w:color="000000"/>
              <w:right w:val="nil"/>
            </w:tcBorders>
            <w:hideMark/>
          </w:tcPr>
          <w:p w14:paraId="0B558EB5"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6C506F12"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Shared Lanes</w:t>
            </w:r>
          </w:p>
        </w:tc>
        <w:tc>
          <w:tcPr>
            <w:tcW w:w="3034" w:type="dxa"/>
            <w:tcBorders>
              <w:top w:val="nil"/>
              <w:left w:val="nil"/>
              <w:bottom w:val="nil"/>
              <w:right w:val="nil"/>
            </w:tcBorders>
            <w:shd w:val="clear" w:color="auto" w:fill="auto"/>
            <w:noWrap/>
            <w:hideMark/>
          </w:tcPr>
          <w:p w14:paraId="64C20404"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Sec Arterial</w:t>
            </w:r>
          </w:p>
        </w:tc>
        <w:tc>
          <w:tcPr>
            <w:tcW w:w="1266" w:type="dxa"/>
            <w:tcBorders>
              <w:top w:val="nil"/>
              <w:left w:val="nil"/>
              <w:bottom w:val="nil"/>
              <w:right w:val="nil"/>
            </w:tcBorders>
            <w:shd w:val="clear" w:color="auto" w:fill="auto"/>
            <w:noWrap/>
            <w:hideMark/>
          </w:tcPr>
          <w:p w14:paraId="0220FEAD"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38</w:t>
            </w:r>
          </w:p>
        </w:tc>
        <w:tc>
          <w:tcPr>
            <w:tcW w:w="1124" w:type="dxa"/>
            <w:tcBorders>
              <w:top w:val="nil"/>
              <w:left w:val="nil"/>
              <w:bottom w:val="nil"/>
              <w:right w:val="nil"/>
            </w:tcBorders>
            <w:shd w:val="clear" w:color="auto" w:fill="auto"/>
            <w:noWrap/>
            <w:hideMark/>
          </w:tcPr>
          <w:p w14:paraId="46D6D191"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2.6 km</w:t>
            </w:r>
          </w:p>
        </w:tc>
      </w:tr>
      <w:tr w:rsidR="00A6147F" w:rsidRPr="00A6147F" w14:paraId="09D0CFCC" w14:textId="77777777" w:rsidTr="00A6147F">
        <w:tc>
          <w:tcPr>
            <w:tcW w:w="1353" w:type="dxa"/>
            <w:vMerge/>
            <w:tcBorders>
              <w:top w:val="nil"/>
              <w:left w:val="nil"/>
              <w:bottom w:val="single" w:sz="4" w:space="0" w:color="000000"/>
              <w:right w:val="nil"/>
            </w:tcBorders>
            <w:hideMark/>
          </w:tcPr>
          <w:p w14:paraId="41572E55"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4899435A"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Protected Bike Lanes</w:t>
            </w:r>
          </w:p>
        </w:tc>
        <w:tc>
          <w:tcPr>
            <w:tcW w:w="3034" w:type="dxa"/>
            <w:tcBorders>
              <w:top w:val="nil"/>
              <w:left w:val="nil"/>
              <w:bottom w:val="nil"/>
              <w:right w:val="nil"/>
            </w:tcBorders>
            <w:shd w:val="clear" w:color="auto" w:fill="auto"/>
            <w:noWrap/>
            <w:hideMark/>
          </w:tcPr>
          <w:p w14:paraId="3AB9B0AF"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Lane</w:t>
            </w:r>
          </w:p>
        </w:tc>
        <w:tc>
          <w:tcPr>
            <w:tcW w:w="1266" w:type="dxa"/>
            <w:tcBorders>
              <w:top w:val="nil"/>
              <w:left w:val="nil"/>
              <w:bottom w:val="nil"/>
              <w:right w:val="nil"/>
            </w:tcBorders>
            <w:shd w:val="clear" w:color="auto" w:fill="auto"/>
            <w:noWrap/>
            <w:hideMark/>
          </w:tcPr>
          <w:p w14:paraId="00BBED04"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8</w:t>
            </w:r>
          </w:p>
        </w:tc>
        <w:tc>
          <w:tcPr>
            <w:tcW w:w="1124" w:type="dxa"/>
            <w:tcBorders>
              <w:top w:val="nil"/>
              <w:left w:val="nil"/>
              <w:bottom w:val="nil"/>
              <w:right w:val="nil"/>
            </w:tcBorders>
            <w:shd w:val="clear" w:color="auto" w:fill="auto"/>
            <w:noWrap/>
            <w:hideMark/>
          </w:tcPr>
          <w:p w14:paraId="448051D9"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1.4 km</w:t>
            </w:r>
          </w:p>
        </w:tc>
      </w:tr>
      <w:tr w:rsidR="00A6147F" w:rsidRPr="00A6147F" w14:paraId="5DA1F139" w14:textId="77777777" w:rsidTr="00A6147F">
        <w:tc>
          <w:tcPr>
            <w:tcW w:w="1353" w:type="dxa"/>
            <w:vMerge/>
            <w:tcBorders>
              <w:top w:val="nil"/>
              <w:left w:val="nil"/>
              <w:bottom w:val="single" w:sz="4" w:space="0" w:color="000000"/>
              <w:right w:val="nil"/>
            </w:tcBorders>
            <w:hideMark/>
          </w:tcPr>
          <w:p w14:paraId="2AC07B82"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354EFF1F"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Protected Bike Lanes</w:t>
            </w:r>
          </w:p>
        </w:tc>
        <w:tc>
          <w:tcPr>
            <w:tcW w:w="3034" w:type="dxa"/>
            <w:tcBorders>
              <w:top w:val="nil"/>
              <w:left w:val="nil"/>
              <w:bottom w:val="nil"/>
              <w:right w:val="nil"/>
            </w:tcBorders>
            <w:shd w:val="clear" w:color="auto" w:fill="auto"/>
            <w:noWrap/>
            <w:hideMark/>
          </w:tcPr>
          <w:p w14:paraId="329E1A62"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Arterial</w:t>
            </w:r>
          </w:p>
        </w:tc>
        <w:tc>
          <w:tcPr>
            <w:tcW w:w="1266" w:type="dxa"/>
            <w:tcBorders>
              <w:top w:val="nil"/>
              <w:left w:val="nil"/>
              <w:bottom w:val="nil"/>
              <w:right w:val="nil"/>
            </w:tcBorders>
            <w:shd w:val="clear" w:color="auto" w:fill="auto"/>
            <w:noWrap/>
            <w:hideMark/>
          </w:tcPr>
          <w:p w14:paraId="7666FE6F"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8</w:t>
            </w:r>
          </w:p>
        </w:tc>
        <w:tc>
          <w:tcPr>
            <w:tcW w:w="1124" w:type="dxa"/>
            <w:tcBorders>
              <w:top w:val="nil"/>
              <w:left w:val="nil"/>
              <w:bottom w:val="nil"/>
              <w:right w:val="nil"/>
            </w:tcBorders>
            <w:shd w:val="clear" w:color="auto" w:fill="auto"/>
            <w:noWrap/>
            <w:hideMark/>
          </w:tcPr>
          <w:p w14:paraId="683BEA8C"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1.3 km</w:t>
            </w:r>
          </w:p>
        </w:tc>
      </w:tr>
      <w:tr w:rsidR="00A6147F" w:rsidRPr="00A6147F" w14:paraId="327C4B97" w14:textId="77777777" w:rsidTr="00A6147F">
        <w:tc>
          <w:tcPr>
            <w:tcW w:w="1353" w:type="dxa"/>
            <w:vMerge/>
            <w:tcBorders>
              <w:top w:val="nil"/>
              <w:left w:val="nil"/>
              <w:bottom w:val="single" w:sz="4" w:space="0" w:color="000000"/>
              <w:right w:val="nil"/>
            </w:tcBorders>
            <w:hideMark/>
          </w:tcPr>
          <w:p w14:paraId="28AFF4EB"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0153B3B7"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Protected Bike Lanes</w:t>
            </w:r>
          </w:p>
        </w:tc>
        <w:tc>
          <w:tcPr>
            <w:tcW w:w="3034" w:type="dxa"/>
            <w:tcBorders>
              <w:top w:val="nil"/>
              <w:left w:val="nil"/>
              <w:bottom w:val="nil"/>
              <w:right w:val="nil"/>
            </w:tcBorders>
            <w:shd w:val="clear" w:color="auto" w:fill="auto"/>
            <w:noWrap/>
            <w:hideMark/>
          </w:tcPr>
          <w:p w14:paraId="03222CE1"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Residential</w:t>
            </w:r>
          </w:p>
        </w:tc>
        <w:tc>
          <w:tcPr>
            <w:tcW w:w="1266" w:type="dxa"/>
            <w:tcBorders>
              <w:top w:val="nil"/>
              <w:left w:val="nil"/>
              <w:bottom w:val="nil"/>
              <w:right w:val="nil"/>
            </w:tcBorders>
            <w:shd w:val="clear" w:color="auto" w:fill="auto"/>
            <w:noWrap/>
            <w:hideMark/>
          </w:tcPr>
          <w:p w14:paraId="51206C76"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12</w:t>
            </w:r>
          </w:p>
        </w:tc>
        <w:tc>
          <w:tcPr>
            <w:tcW w:w="1124" w:type="dxa"/>
            <w:tcBorders>
              <w:top w:val="nil"/>
              <w:left w:val="nil"/>
              <w:bottom w:val="nil"/>
              <w:right w:val="nil"/>
            </w:tcBorders>
            <w:shd w:val="clear" w:color="auto" w:fill="auto"/>
            <w:noWrap/>
            <w:hideMark/>
          </w:tcPr>
          <w:p w14:paraId="63EDBD19"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0.7 km</w:t>
            </w:r>
          </w:p>
        </w:tc>
      </w:tr>
      <w:tr w:rsidR="00A6147F" w:rsidRPr="00A6147F" w14:paraId="64960C37" w14:textId="77777777" w:rsidTr="00A6147F">
        <w:tc>
          <w:tcPr>
            <w:tcW w:w="1353" w:type="dxa"/>
            <w:vMerge/>
            <w:tcBorders>
              <w:top w:val="nil"/>
              <w:left w:val="nil"/>
              <w:bottom w:val="single" w:sz="4" w:space="0" w:color="000000"/>
              <w:right w:val="nil"/>
            </w:tcBorders>
            <w:hideMark/>
          </w:tcPr>
          <w:p w14:paraId="656C9BB9"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129EE712"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Painted Lanes</w:t>
            </w:r>
          </w:p>
        </w:tc>
        <w:tc>
          <w:tcPr>
            <w:tcW w:w="3034" w:type="dxa"/>
            <w:tcBorders>
              <w:top w:val="nil"/>
              <w:left w:val="nil"/>
              <w:bottom w:val="nil"/>
              <w:right w:val="nil"/>
            </w:tcBorders>
            <w:shd w:val="clear" w:color="auto" w:fill="auto"/>
            <w:noWrap/>
            <w:hideMark/>
          </w:tcPr>
          <w:p w14:paraId="75134F5D"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Arterial</w:t>
            </w:r>
          </w:p>
        </w:tc>
        <w:tc>
          <w:tcPr>
            <w:tcW w:w="1266" w:type="dxa"/>
            <w:tcBorders>
              <w:top w:val="nil"/>
              <w:left w:val="nil"/>
              <w:bottom w:val="nil"/>
              <w:right w:val="nil"/>
            </w:tcBorders>
            <w:shd w:val="clear" w:color="auto" w:fill="auto"/>
            <w:noWrap/>
            <w:hideMark/>
          </w:tcPr>
          <w:p w14:paraId="00D89AF9"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2</w:t>
            </w:r>
          </w:p>
        </w:tc>
        <w:tc>
          <w:tcPr>
            <w:tcW w:w="1124" w:type="dxa"/>
            <w:tcBorders>
              <w:top w:val="nil"/>
              <w:left w:val="nil"/>
              <w:bottom w:val="nil"/>
              <w:right w:val="nil"/>
            </w:tcBorders>
            <w:shd w:val="clear" w:color="auto" w:fill="auto"/>
            <w:noWrap/>
            <w:hideMark/>
          </w:tcPr>
          <w:p w14:paraId="10BE036C"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0.6 km</w:t>
            </w:r>
          </w:p>
        </w:tc>
      </w:tr>
      <w:tr w:rsidR="00A6147F" w:rsidRPr="00A6147F" w14:paraId="4A913AFE" w14:textId="77777777" w:rsidTr="00A6147F">
        <w:tc>
          <w:tcPr>
            <w:tcW w:w="1353" w:type="dxa"/>
            <w:vMerge/>
            <w:tcBorders>
              <w:top w:val="nil"/>
              <w:left w:val="nil"/>
              <w:bottom w:val="single" w:sz="4" w:space="0" w:color="000000"/>
              <w:right w:val="nil"/>
            </w:tcBorders>
            <w:hideMark/>
          </w:tcPr>
          <w:p w14:paraId="6B5F9858"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4D6461F4"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Protected Bike Lanes</w:t>
            </w:r>
          </w:p>
        </w:tc>
        <w:tc>
          <w:tcPr>
            <w:tcW w:w="3034" w:type="dxa"/>
            <w:tcBorders>
              <w:top w:val="nil"/>
              <w:left w:val="nil"/>
              <w:bottom w:val="nil"/>
              <w:right w:val="nil"/>
            </w:tcBorders>
            <w:shd w:val="clear" w:color="auto" w:fill="auto"/>
            <w:noWrap/>
            <w:hideMark/>
          </w:tcPr>
          <w:p w14:paraId="1F0E9C65"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Sec Arterial</w:t>
            </w:r>
          </w:p>
        </w:tc>
        <w:tc>
          <w:tcPr>
            <w:tcW w:w="1266" w:type="dxa"/>
            <w:tcBorders>
              <w:top w:val="nil"/>
              <w:left w:val="nil"/>
              <w:bottom w:val="nil"/>
              <w:right w:val="nil"/>
            </w:tcBorders>
            <w:shd w:val="clear" w:color="auto" w:fill="auto"/>
            <w:noWrap/>
            <w:hideMark/>
          </w:tcPr>
          <w:p w14:paraId="0E927E80"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2</w:t>
            </w:r>
          </w:p>
        </w:tc>
        <w:tc>
          <w:tcPr>
            <w:tcW w:w="1124" w:type="dxa"/>
            <w:tcBorders>
              <w:top w:val="nil"/>
              <w:left w:val="nil"/>
              <w:bottom w:val="nil"/>
              <w:right w:val="nil"/>
            </w:tcBorders>
            <w:shd w:val="clear" w:color="auto" w:fill="auto"/>
            <w:noWrap/>
            <w:hideMark/>
          </w:tcPr>
          <w:p w14:paraId="250BA3A2"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0.4 km</w:t>
            </w:r>
          </w:p>
        </w:tc>
      </w:tr>
      <w:tr w:rsidR="00A6147F" w:rsidRPr="00A6147F" w14:paraId="022DED74" w14:textId="77777777" w:rsidTr="00A6147F">
        <w:tc>
          <w:tcPr>
            <w:tcW w:w="1353" w:type="dxa"/>
            <w:vMerge/>
            <w:tcBorders>
              <w:top w:val="nil"/>
              <w:left w:val="nil"/>
              <w:bottom w:val="single" w:sz="4" w:space="0" w:color="000000"/>
              <w:right w:val="nil"/>
            </w:tcBorders>
            <w:hideMark/>
          </w:tcPr>
          <w:p w14:paraId="40910481"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1666A7BA"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Painted Lanes</w:t>
            </w:r>
          </w:p>
        </w:tc>
        <w:tc>
          <w:tcPr>
            <w:tcW w:w="3034" w:type="dxa"/>
            <w:tcBorders>
              <w:top w:val="nil"/>
              <w:left w:val="nil"/>
              <w:bottom w:val="nil"/>
              <w:right w:val="nil"/>
            </w:tcBorders>
            <w:shd w:val="clear" w:color="auto" w:fill="auto"/>
            <w:noWrap/>
            <w:hideMark/>
          </w:tcPr>
          <w:p w14:paraId="7B3D3C65"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Residential</w:t>
            </w:r>
          </w:p>
        </w:tc>
        <w:tc>
          <w:tcPr>
            <w:tcW w:w="1266" w:type="dxa"/>
            <w:tcBorders>
              <w:top w:val="nil"/>
              <w:left w:val="nil"/>
              <w:bottom w:val="nil"/>
              <w:right w:val="nil"/>
            </w:tcBorders>
            <w:shd w:val="clear" w:color="auto" w:fill="auto"/>
            <w:noWrap/>
            <w:hideMark/>
          </w:tcPr>
          <w:p w14:paraId="7742E6E0"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2</w:t>
            </w:r>
          </w:p>
        </w:tc>
        <w:tc>
          <w:tcPr>
            <w:tcW w:w="1124" w:type="dxa"/>
            <w:tcBorders>
              <w:top w:val="nil"/>
              <w:left w:val="nil"/>
              <w:bottom w:val="nil"/>
              <w:right w:val="nil"/>
            </w:tcBorders>
            <w:shd w:val="clear" w:color="auto" w:fill="auto"/>
            <w:noWrap/>
            <w:hideMark/>
          </w:tcPr>
          <w:p w14:paraId="5CA006B3"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0.2 km</w:t>
            </w:r>
          </w:p>
        </w:tc>
      </w:tr>
      <w:tr w:rsidR="00A6147F" w:rsidRPr="00A6147F" w14:paraId="72161C7A" w14:textId="77777777" w:rsidTr="00A6147F">
        <w:tc>
          <w:tcPr>
            <w:tcW w:w="1353" w:type="dxa"/>
            <w:vMerge/>
            <w:tcBorders>
              <w:top w:val="nil"/>
              <w:left w:val="nil"/>
              <w:bottom w:val="single" w:sz="4" w:space="0" w:color="000000"/>
              <w:right w:val="nil"/>
            </w:tcBorders>
            <w:hideMark/>
          </w:tcPr>
          <w:p w14:paraId="36FB2840"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5C43E010"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Painted Lanes</w:t>
            </w:r>
          </w:p>
        </w:tc>
        <w:tc>
          <w:tcPr>
            <w:tcW w:w="3034" w:type="dxa"/>
            <w:tcBorders>
              <w:top w:val="nil"/>
              <w:left w:val="nil"/>
              <w:bottom w:val="nil"/>
              <w:right w:val="nil"/>
            </w:tcBorders>
            <w:shd w:val="clear" w:color="auto" w:fill="auto"/>
            <w:noWrap/>
            <w:hideMark/>
          </w:tcPr>
          <w:p w14:paraId="32F7BB3A"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Lane</w:t>
            </w:r>
          </w:p>
        </w:tc>
        <w:tc>
          <w:tcPr>
            <w:tcW w:w="1266" w:type="dxa"/>
            <w:tcBorders>
              <w:top w:val="nil"/>
              <w:left w:val="nil"/>
              <w:bottom w:val="nil"/>
              <w:right w:val="nil"/>
            </w:tcBorders>
            <w:shd w:val="clear" w:color="auto" w:fill="auto"/>
            <w:noWrap/>
            <w:hideMark/>
          </w:tcPr>
          <w:p w14:paraId="64D66BBF"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1</w:t>
            </w:r>
          </w:p>
        </w:tc>
        <w:tc>
          <w:tcPr>
            <w:tcW w:w="1124" w:type="dxa"/>
            <w:tcBorders>
              <w:top w:val="nil"/>
              <w:left w:val="nil"/>
              <w:bottom w:val="nil"/>
              <w:right w:val="nil"/>
            </w:tcBorders>
            <w:shd w:val="clear" w:color="auto" w:fill="auto"/>
            <w:noWrap/>
            <w:hideMark/>
          </w:tcPr>
          <w:p w14:paraId="10F069C3"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0.1 km</w:t>
            </w:r>
          </w:p>
        </w:tc>
      </w:tr>
      <w:tr w:rsidR="00A6147F" w:rsidRPr="00A6147F" w14:paraId="72D63789" w14:textId="77777777" w:rsidTr="00A6147F">
        <w:tc>
          <w:tcPr>
            <w:tcW w:w="1353" w:type="dxa"/>
            <w:vMerge/>
            <w:tcBorders>
              <w:top w:val="nil"/>
              <w:left w:val="nil"/>
              <w:bottom w:val="single" w:sz="4" w:space="0" w:color="000000"/>
              <w:right w:val="nil"/>
            </w:tcBorders>
            <w:hideMark/>
          </w:tcPr>
          <w:p w14:paraId="554F6ED4"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635B9441"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Painted Lanes</w:t>
            </w:r>
          </w:p>
        </w:tc>
        <w:tc>
          <w:tcPr>
            <w:tcW w:w="3034" w:type="dxa"/>
            <w:tcBorders>
              <w:top w:val="nil"/>
              <w:left w:val="nil"/>
              <w:bottom w:val="nil"/>
              <w:right w:val="nil"/>
            </w:tcBorders>
            <w:shd w:val="clear" w:color="auto" w:fill="auto"/>
            <w:noWrap/>
            <w:hideMark/>
          </w:tcPr>
          <w:p w14:paraId="4B536844"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Sec Arterial</w:t>
            </w:r>
          </w:p>
        </w:tc>
        <w:tc>
          <w:tcPr>
            <w:tcW w:w="1266" w:type="dxa"/>
            <w:tcBorders>
              <w:top w:val="nil"/>
              <w:left w:val="nil"/>
              <w:bottom w:val="nil"/>
              <w:right w:val="nil"/>
            </w:tcBorders>
            <w:shd w:val="clear" w:color="auto" w:fill="auto"/>
            <w:noWrap/>
            <w:hideMark/>
          </w:tcPr>
          <w:p w14:paraId="59D3CCB2"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1</w:t>
            </w:r>
          </w:p>
        </w:tc>
        <w:tc>
          <w:tcPr>
            <w:tcW w:w="1124" w:type="dxa"/>
            <w:tcBorders>
              <w:top w:val="nil"/>
              <w:left w:val="nil"/>
              <w:bottom w:val="nil"/>
              <w:right w:val="nil"/>
            </w:tcBorders>
            <w:shd w:val="clear" w:color="auto" w:fill="auto"/>
            <w:noWrap/>
            <w:hideMark/>
          </w:tcPr>
          <w:p w14:paraId="2D60BA42"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0.1 km</w:t>
            </w:r>
          </w:p>
        </w:tc>
      </w:tr>
      <w:tr w:rsidR="00A6147F" w:rsidRPr="00A6147F" w14:paraId="40EF517C" w14:textId="77777777" w:rsidTr="00A6147F">
        <w:tc>
          <w:tcPr>
            <w:tcW w:w="1353" w:type="dxa"/>
            <w:vMerge/>
            <w:tcBorders>
              <w:top w:val="nil"/>
              <w:left w:val="nil"/>
              <w:bottom w:val="single" w:sz="4" w:space="0" w:color="000000"/>
              <w:right w:val="nil"/>
            </w:tcBorders>
            <w:hideMark/>
          </w:tcPr>
          <w:p w14:paraId="1F1D8080"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49D78065"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Local Street</w:t>
            </w:r>
          </w:p>
        </w:tc>
        <w:tc>
          <w:tcPr>
            <w:tcW w:w="3034" w:type="dxa"/>
            <w:tcBorders>
              <w:top w:val="nil"/>
              <w:left w:val="nil"/>
              <w:bottom w:val="nil"/>
              <w:right w:val="nil"/>
            </w:tcBorders>
            <w:shd w:val="clear" w:color="auto" w:fill="auto"/>
            <w:noWrap/>
            <w:hideMark/>
          </w:tcPr>
          <w:p w14:paraId="6B6590FC"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Off-street</w:t>
            </w:r>
          </w:p>
        </w:tc>
        <w:tc>
          <w:tcPr>
            <w:tcW w:w="1266" w:type="dxa"/>
            <w:tcBorders>
              <w:top w:val="nil"/>
              <w:left w:val="nil"/>
              <w:bottom w:val="nil"/>
              <w:right w:val="nil"/>
            </w:tcBorders>
            <w:shd w:val="clear" w:color="auto" w:fill="auto"/>
            <w:noWrap/>
            <w:hideMark/>
          </w:tcPr>
          <w:p w14:paraId="3277FBC6"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1</w:t>
            </w:r>
          </w:p>
        </w:tc>
        <w:tc>
          <w:tcPr>
            <w:tcW w:w="1124" w:type="dxa"/>
            <w:tcBorders>
              <w:top w:val="nil"/>
              <w:left w:val="nil"/>
              <w:bottom w:val="nil"/>
              <w:right w:val="nil"/>
            </w:tcBorders>
            <w:shd w:val="clear" w:color="auto" w:fill="auto"/>
            <w:noWrap/>
            <w:hideMark/>
          </w:tcPr>
          <w:p w14:paraId="4002A7E2"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0.1 km</w:t>
            </w:r>
          </w:p>
        </w:tc>
      </w:tr>
      <w:tr w:rsidR="00A6147F" w:rsidRPr="00A6147F" w14:paraId="70E99DCA" w14:textId="77777777" w:rsidTr="00A6147F">
        <w:tc>
          <w:tcPr>
            <w:tcW w:w="1353" w:type="dxa"/>
            <w:vMerge/>
            <w:tcBorders>
              <w:top w:val="nil"/>
              <w:left w:val="nil"/>
              <w:bottom w:val="single" w:sz="4" w:space="0" w:color="000000"/>
              <w:right w:val="nil"/>
            </w:tcBorders>
            <w:hideMark/>
          </w:tcPr>
          <w:p w14:paraId="3815C75B"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3003" w:type="dxa"/>
            <w:tcBorders>
              <w:top w:val="nil"/>
              <w:left w:val="nil"/>
              <w:bottom w:val="nil"/>
              <w:right w:val="nil"/>
            </w:tcBorders>
            <w:shd w:val="clear" w:color="auto" w:fill="auto"/>
            <w:noWrap/>
            <w:hideMark/>
          </w:tcPr>
          <w:p w14:paraId="368DC893"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Local Street</w:t>
            </w:r>
          </w:p>
        </w:tc>
        <w:tc>
          <w:tcPr>
            <w:tcW w:w="3034" w:type="dxa"/>
            <w:tcBorders>
              <w:top w:val="nil"/>
              <w:left w:val="nil"/>
              <w:bottom w:val="nil"/>
              <w:right w:val="nil"/>
            </w:tcBorders>
            <w:shd w:val="clear" w:color="auto" w:fill="auto"/>
            <w:noWrap/>
            <w:hideMark/>
          </w:tcPr>
          <w:p w14:paraId="7854730F"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Residential</w:t>
            </w:r>
          </w:p>
        </w:tc>
        <w:tc>
          <w:tcPr>
            <w:tcW w:w="1266" w:type="dxa"/>
            <w:tcBorders>
              <w:top w:val="nil"/>
              <w:left w:val="nil"/>
              <w:bottom w:val="nil"/>
              <w:right w:val="nil"/>
            </w:tcBorders>
            <w:shd w:val="clear" w:color="auto" w:fill="auto"/>
            <w:noWrap/>
            <w:hideMark/>
          </w:tcPr>
          <w:p w14:paraId="5ACF0779"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1</w:t>
            </w:r>
          </w:p>
        </w:tc>
        <w:tc>
          <w:tcPr>
            <w:tcW w:w="1124" w:type="dxa"/>
            <w:tcBorders>
              <w:top w:val="nil"/>
              <w:left w:val="nil"/>
              <w:bottom w:val="nil"/>
              <w:right w:val="nil"/>
            </w:tcBorders>
            <w:shd w:val="clear" w:color="auto" w:fill="auto"/>
            <w:noWrap/>
            <w:hideMark/>
          </w:tcPr>
          <w:p w14:paraId="535EA4EB" w14:textId="77777777" w:rsidR="00A6147F" w:rsidRPr="00A6147F" w:rsidRDefault="00A6147F" w:rsidP="00A6147F">
            <w:pPr>
              <w:spacing w:after="0" w:line="240" w:lineRule="auto"/>
              <w:rPr>
                <w:rFonts w:ascii="Times New Roman" w:eastAsia="Times New Roman" w:hAnsi="Times New Roman" w:cs="Times New Roman"/>
                <w:color w:val="222222"/>
                <w:sz w:val="20"/>
                <w:szCs w:val="20"/>
              </w:rPr>
            </w:pPr>
            <w:r w:rsidRPr="00A6147F">
              <w:rPr>
                <w:rFonts w:ascii="Times New Roman" w:eastAsia="Times New Roman" w:hAnsi="Times New Roman" w:cs="Times New Roman"/>
                <w:color w:val="222222"/>
                <w:sz w:val="20"/>
                <w:szCs w:val="20"/>
              </w:rPr>
              <w:t>0 km</w:t>
            </w:r>
          </w:p>
        </w:tc>
      </w:tr>
      <w:tr w:rsidR="00A6147F" w:rsidRPr="00A6147F" w14:paraId="53889E18" w14:textId="77777777" w:rsidTr="00A6147F">
        <w:tc>
          <w:tcPr>
            <w:tcW w:w="1353" w:type="dxa"/>
            <w:vMerge/>
            <w:tcBorders>
              <w:top w:val="nil"/>
              <w:left w:val="nil"/>
              <w:bottom w:val="single" w:sz="4" w:space="0" w:color="000000"/>
              <w:right w:val="nil"/>
            </w:tcBorders>
            <w:hideMark/>
          </w:tcPr>
          <w:p w14:paraId="4D574718"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p>
        </w:tc>
        <w:tc>
          <w:tcPr>
            <w:tcW w:w="3003" w:type="dxa"/>
            <w:tcBorders>
              <w:top w:val="single" w:sz="4" w:space="0" w:color="auto"/>
              <w:left w:val="nil"/>
              <w:bottom w:val="single" w:sz="4" w:space="0" w:color="auto"/>
              <w:right w:val="nil"/>
            </w:tcBorders>
            <w:shd w:val="clear" w:color="auto" w:fill="auto"/>
            <w:noWrap/>
            <w:hideMark/>
          </w:tcPr>
          <w:p w14:paraId="284F2F2C"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r w:rsidRPr="00A6147F">
              <w:rPr>
                <w:rFonts w:ascii="Times New Roman" w:eastAsia="Times New Roman" w:hAnsi="Times New Roman" w:cs="Times New Roman"/>
                <w:b/>
                <w:bCs/>
                <w:color w:val="222222"/>
                <w:sz w:val="20"/>
                <w:szCs w:val="20"/>
              </w:rPr>
              <w:t>TOTAL</w:t>
            </w:r>
          </w:p>
        </w:tc>
        <w:tc>
          <w:tcPr>
            <w:tcW w:w="3034" w:type="dxa"/>
            <w:tcBorders>
              <w:top w:val="single" w:sz="4" w:space="0" w:color="auto"/>
              <w:left w:val="nil"/>
              <w:bottom w:val="single" w:sz="4" w:space="0" w:color="auto"/>
              <w:right w:val="nil"/>
            </w:tcBorders>
            <w:shd w:val="clear" w:color="auto" w:fill="auto"/>
            <w:noWrap/>
            <w:hideMark/>
          </w:tcPr>
          <w:p w14:paraId="00D18175"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r w:rsidRPr="00A6147F">
              <w:rPr>
                <w:rFonts w:ascii="Times New Roman" w:eastAsia="Times New Roman" w:hAnsi="Times New Roman" w:cs="Times New Roman"/>
                <w:b/>
                <w:bCs/>
                <w:color w:val="222222"/>
                <w:sz w:val="20"/>
                <w:szCs w:val="20"/>
              </w:rPr>
              <w:t> </w:t>
            </w:r>
          </w:p>
        </w:tc>
        <w:tc>
          <w:tcPr>
            <w:tcW w:w="1266" w:type="dxa"/>
            <w:tcBorders>
              <w:top w:val="single" w:sz="4" w:space="0" w:color="auto"/>
              <w:left w:val="nil"/>
              <w:bottom w:val="single" w:sz="4" w:space="0" w:color="auto"/>
              <w:right w:val="nil"/>
            </w:tcBorders>
            <w:shd w:val="clear" w:color="auto" w:fill="auto"/>
            <w:noWrap/>
            <w:hideMark/>
          </w:tcPr>
          <w:p w14:paraId="00600A26" w14:textId="77777777" w:rsidR="00A6147F" w:rsidRPr="00A6147F" w:rsidRDefault="00A6147F" w:rsidP="00587584">
            <w:pPr>
              <w:spacing w:after="0" w:line="240" w:lineRule="auto"/>
              <w:rPr>
                <w:rFonts w:ascii="Times New Roman" w:eastAsia="Times New Roman" w:hAnsi="Times New Roman" w:cs="Times New Roman"/>
                <w:b/>
                <w:bCs/>
                <w:color w:val="222222"/>
                <w:sz w:val="20"/>
                <w:szCs w:val="20"/>
              </w:rPr>
            </w:pPr>
            <w:r w:rsidRPr="00A6147F">
              <w:rPr>
                <w:rFonts w:ascii="Times New Roman" w:eastAsia="Times New Roman" w:hAnsi="Times New Roman" w:cs="Times New Roman"/>
                <w:b/>
                <w:bCs/>
                <w:color w:val="222222"/>
                <w:sz w:val="20"/>
                <w:szCs w:val="20"/>
              </w:rPr>
              <w:t>549</w:t>
            </w:r>
          </w:p>
        </w:tc>
        <w:tc>
          <w:tcPr>
            <w:tcW w:w="1124" w:type="dxa"/>
            <w:tcBorders>
              <w:top w:val="single" w:sz="4" w:space="0" w:color="auto"/>
              <w:left w:val="nil"/>
              <w:bottom w:val="single" w:sz="4" w:space="0" w:color="auto"/>
              <w:right w:val="nil"/>
            </w:tcBorders>
            <w:shd w:val="clear" w:color="auto" w:fill="auto"/>
            <w:noWrap/>
            <w:hideMark/>
          </w:tcPr>
          <w:p w14:paraId="7F720076" w14:textId="77777777" w:rsidR="00A6147F" w:rsidRPr="00A6147F" w:rsidRDefault="00A6147F" w:rsidP="00A6147F">
            <w:pPr>
              <w:spacing w:after="0" w:line="240" w:lineRule="auto"/>
              <w:rPr>
                <w:rFonts w:ascii="Times New Roman" w:eastAsia="Times New Roman" w:hAnsi="Times New Roman" w:cs="Times New Roman"/>
                <w:b/>
                <w:bCs/>
                <w:color w:val="222222"/>
                <w:sz w:val="20"/>
                <w:szCs w:val="20"/>
              </w:rPr>
            </w:pPr>
            <w:r w:rsidRPr="00A6147F">
              <w:rPr>
                <w:rFonts w:ascii="Times New Roman" w:eastAsia="Times New Roman" w:hAnsi="Times New Roman" w:cs="Times New Roman"/>
                <w:b/>
                <w:bCs/>
                <w:color w:val="222222"/>
                <w:sz w:val="20"/>
                <w:szCs w:val="20"/>
              </w:rPr>
              <w:t>94.7 km</w:t>
            </w:r>
          </w:p>
        </w:tc>
      </w:tr>
    </w:tbl>
    <w:p w14:paraId="40AED31E" w14:textId="77777777" w:rsidR="00FB6DCC" w:rsidRDefault="00FB6DCC">
      <w:pPr>
        <w:rPr>
          <w:rFonts w:ascii="Times New Roman" w:eastAsia="Times New Roman" w:hAnsi="Times New Roman" w:cs="Times New Roman"/>
          <w:b/>
          <w:i/>
          <w:sz w:val="24"/>
          <w:szCs w:val="24"/>
        </w:rPr>
      </w:pPr>
    </w:p>
    <w:p w14:paraId="3D4B3EB4" w14:textId="5724779A" w:rsidR="00FB6DCC" w:rsidRDefault="00FB6DCC" w:rsidP="00FB6DCC">
      <w:pPr>
        <w:rPr>
          <w:rFonts w:ascii="Times New Roman" w:eastAsia="Times New Roman" w:hAnsi="Times New Roman" w:cs="Times New Roman"/>
          <w:i/>
          <w:sz w:val="24"/>
          <w:szCs w:val="24"/>
        </w:rPr>
      </w:pPr>
      <w:commentRangeStart w:id="1262"/>
      <w:r>
        <w:rPr>
          <w:rFonts w:ascii="Times New Roman" w:eastAsia="Times New Roman" w:hAnsi="Times New Roman" w:cs="Times New Roman"/>
          <w:b/>
          <w:i/>
          <w:sz w:val="24"/>
          <w:szCs w:val="24"/>
        </w:rPr>
        <w:t>Supplementary Table 2</w:t>
      </w:r>
      <w:r>
        <w:rPr>
          <w:rFonts w:ascii="Times New Roman" w:eastAsia="Times New Roman" w:hAnsi="Times New Roman" w:cs="Times New Roman"/>
          <w:b/>
          <w:i/>
          <w:sz w:val="24"/>
          <w:szCs w:val="24"/>
        </w:rPr>
        <w:t xml:space="preserve">: Excluded Segment Counts and Roadway Lengths by Infrastructure Type and Road Classification </w:t>
      </w:r>
      <w:r>
        <w:rPr>
          <w:rFonts w:ascii="Times New Roman" w:eastAsia="Times New Roman" w:hAnsi="Times New Roman" w:cs="Times New Roman"/>
          <w:b/>
          <w:i/>
          <w:sz w:val="24"/>
          <w:szCs w:val="24"/>
        </w:rPr>
        <w:t>for Vancouver, Calgary, and Toronto (Canada).</w:t>
      </w:r>
      <w:r>
        <w:rPr>
          <w:rFonts w:ascii="Times New Roman" w:eastAsia="Times New Roman" w:hAnsi="Times New Roman" w:cs="Times New Roman"/>
          <w:i/>
          <w:sz w:val="24"/>
          <w:szCs w:val="24"/>
        </w:rPr>
        <w:t xml:space="preserve"> Each entry denotes </w:t>
      </w:r>
      <w:r>
        <w:rPr>
          <w:rFonts w:ascii="Times New Roman" w:eastAsia="Times New Roman" w:hAnsi="Times New Roman" w:cs="Times New Roman"/>
          <w:i/>
          <w:sz w:val="24"/>
          <w:szCs w:val="24"/>
        </w:rPr>
        <w:t>the infrastructure type and road classification for that type</w:t>
      </w:r>
      <w:r>
        <w:rPr>
          <w:rFonts w:ascii="Times New Roman" w:eastAsia="Times New Roman" w:hAnsi="Times New Roman" w:cs="Times New Roman"/>
          <w:i/>
          <w:sz w:val="24"/>
          <w:szCs w:val="24"/>
        </w:rPr>
        <w:t xml:space="preserve">. Lengths are measured in roadway centreline-km. </w:t>
      </w:r>
      <w:r>
        <w:rPr>
          <w:rFonts w:ascii="Times New Roman" w:eastAsia="Times New Roman" w:hAnsi="Times New Roman" w:cs="Times New Roman"/>
          <w:i/>
          <w:sz w:val="24"/>
          <w:szCs w:val="24"/>
        </w:rPr>
        <w:t>Totals are calculated for each city above the total</w:t>
      </w:r>
      <w:r>
        <w:rPr>
          <w:rFonts w:ascii="Times New Roman" w:eastAsia="Times New Roman" w:hAnsi="Times New Roman" w:cs="Times New Roman"/>
          <w:i/>
          <w:sz w:val="24"/>
          <w:szCs w:val="24"/>
        </w:rPr>
        <w:t xml:space="preserve">. Geodesic lengths calculated in R version 4.3.3 using the </w:t>
      </w:r>
      <w:r>
        <w:rPr>
          <w:rFonts w:ascii="Times New Roman" w:eastAsia="Times New Roman" w:hAnsi="Times New Roman" w:cs="Times New Roman"/>
          <w:sz w:val="24"/>
          <w:szCs w:val="24"/>
        </w:rPr>
        <w:t>sf package version 1.0-16</w:t>
      </w:r>
      <w:r>
        <w:rPr>
          <w:rFonts w:ascii="Times New Roman" w:eastAsia="Times New Roman" w:hAnsi="Times New Roman" w:cs="Times New Roman"/>
          <w:i/>
          <w:sz w:val="24"/>
          <w:szCs w:val="24"/>
        </w:rPr>
        <w:t xml:space="preserve">. </w:t>
      </w:r>
      <w:commentRangeEnd w:id="1262"/>
      <w:r w:rsidR="00587584">
        <w:rPr>
          <w:rStyle w:val="CommentReference"/>
        </w:rPr>
        <w:commentReference w:id="1262"/>
      </w:r>
    </w:p>
    <w:p w14:paraId="5557EC10" w14:textId="77777777" w:rsidR="00FB6DCC" w:rsidRDefault="00FB6DCC">
      <w:pPr>
        <w:rPr>
          <w:rFonts w:ascii="Times New Roman" w:eastAsia="Times New Roman" w:hAnsi="Times New Roman" w:cs="Times New Roman"/>
          <w:b/>
          <w:i/>
          <w:sz w:val="24"/>
          <w:szCs w:val="24"/>
        </w:rPr>
        <w:sectPr w:rsidR="00FB6DCC">
          <w:pgSz w:w="12240" w:h="15840"/>
          <w:pgMar w:top="720" w:right="720" w:bottom="720" w:left="720" w:header="708" w:footer="708" w:gutter="0"/>
          <w:cols w:space="720"/>
        </w:sectPr>
      </w:pPr>
    </w:p>
    <w:p w14:paraId="0000022F" w14:textId="77777777" w:rsidR="003B416B" w:rsidRDefault="003B416B">
      <w:pPr>
        <w:widowControl w:val="0"/>
        <w:pBdr>
          <w:top w:val="nil"/>
          <w:left w:val="nil"/>
          <w:bottom w:val="nil"/>
          <w:right w:val="nil"/>
          <w:between w:val="nil"/>
        </w:pBdr>
        <w:spacing w:after="0" w:line="276" w:lineRule="auto"/>
        <w:rPr>
          <w:rFonts w:ascii="Times New Roman" w:eastAsia="Times New Roman" w:hAnsi="Times New Roman" w:cs="Times New Roman"/>
          <w:b/>
          <w:i/>
          <w:sz w:val="24"/>
          <w:szCs w:val="24"/>
        </w:rPr>
      </w:pPr>
    </w:p>
    <w:tbl>
      <w:tblPr>
        <w:tblStyle w:val="a1"/>
        <w:tblW w:w="1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0"/>
      </w:tblGrid>
      <w:tr w:rsidR="003B416B" w14:paraId="1C00AD49" w14:textId="77777777">
        <w:tc>
          <w:tcPr>
            <w:tcW w:w="14390" w:type="dxa"/>
          </w:tcPr>
          <w:p w14:paraId="00000230"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Criteria for Classifying Infrastructure</w:t>
            </w:r>
          </w:p>
        </w:tc>
      </w:tr>
      <w:tr w:rsidR="003B416B" w14:paraId="61047B45" w14:textId="77777777">
        <w:tc>
          <w:tcPr>
            <w:tcW w:w="14390" w:type="dxa"/>
          </w:tcPr>
          <w:p w14:paraId="00000231"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Overview of Steps</w:t>
            </w:r>
          </w:p>
          <w:p w14:paraId="00000232"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Infrastructure Classification Steps:</w:t>
            </w:r>
          </w:p>
          <w:p w14:paraId="00000233" w14:textId="77777777" w:rsidR="003B416B" w:rsidRDefault="00D21AEC">
            <w:pPr>
              <w:numPr>
                <w:ilvl w:val="0"/>
                <w:numId w:val="3"/>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Classify dedicated on-street cycling infrastructure types as either a painted lane, buffered painted lane, or cycle track based on the criteria listed below. Where dedicated on-street cycling infrastructure is absent for a specific segment, the segment will be classified as a shared road, and excluded if it did not receive a subsequent upgrade to a dedicated cycling infrastructure type. Where the cycling facility is located &gt;10 m from a roadway or is denoted for shared use with pedestrians, the segment will be excluded.</w:t>
            </w:r>
          </w:p>
          <w:p w14:paraId="00000234" w14:textId="77777777" w:rsidR="003B416B" w:rsidRDefault="00D21AEC">
            <w:pPr>
              <w:numPr>
                <w:ilvl w:val="0"/>
                <w:numId w:val="3"/>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differing infrastructure types exist on either side of the road, categorize the segment based on the most protective element of dedicated cycling infrastructure: Cycle Track (most protective) &gt; Buffered Painted Lane &gt; Painted Lane &gt; Shared Road.</w:t>
            </w:r>
          </w:p>
          <w:p w14:paraId="00000235" w14:textId="77777777" w:rsidR="003B416B" w:rsidRDefault="00D21AEC">
            <w:pPr>
              <w:numPr>
                <w:ilvl w:val="0"/>
                <w:numId w:val="3"/>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different infrastructure types are observed along one side of a roadway segment, the classification will rely on the predominant infrastructure type present along </w:t>
            </w:r>
            <w:proofErr w:type="gramStart"/>
            <w:r>
              <w:rPr>
                <w:rFonts w:ascii="Times New Roman" w:eastAsia="Times New Roman" w:hAnsi="Times New Roman" w:cs="Times New Roman"/>
                <w:color w:val="000000"/>
                <w:sz w:val="24"/>
                <w:szCs w:val="24"/>
              </w:rPr>
              <w:t>the majority of</w:t>
            </w:r>
            <w:proofErr w:type="gramEnd"/>
            <w:r>
              <w:rPr>
                <w:rFonts w:ascii="Times New Roman" w:eastAsia="Times New Roman" w:hAnsi="Times New Roman" w:cs="Times New Roman"/>
                <w:color w:val="000000"/>
                <w:sz w:val="24"/>
                <w:szCs w:val="24"/>
              </w:rPr>
              <w:t xml:space="preserve"> the route, with infrastructure present at intersections excluded from consideration.</w:t>
            </w:r>
          </w:p>
        </w:tc>
      </w:tr>
      <w:tr w:rsidR="003B416B" w14:paraId="6B3CAFEA" w14:textId="77777777">
        <w:tc>
          <w:tcPr>
            <w:tcW w:w="14390" w:type="dxa"/>
          </w:tcPr>
          <w:p w14:paraId="00000236"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Criteria for Painted Lane, Modified from Can-BICS </w:t>
            </w:r>
            <w:r>
              <w:rPr>
                <w:rFonts w:ascii="Times New Roman" w:eastAsia="Times New Roman" w:hAnsi="Times New Roman" w:cs="Times New Roman"/>
                <w:sz w:val="24"/>
                <w:szCs w:val="24"/>
              </w:rPr>
              <w:t>(15)</w:t>
            </w:r>
            <w:r>
              <w:rPr>
                <w:rFonts w:ascii="Times New Roman" w:eastAsia="Times New Roman" w:hAnsi="Times New Roman" w:cs="Times New Roman"/>
                <w:b/>
                <w:sz w:val="24"/>
                <w:szCs w:val="24"/>
              </w:rPr>
              <w:t xml:space="preserve">: </w:t>
            </w:r>
          </w:p>
          <w:p w14:paraId="00000237" w14:textId="77777777" w:rsidR="003B416B" w:rsidRDefault="003B416B">
            <w:pPr>
              <w:rPr>
                <w:rFonts w:ascii="Times New Roman" w:eastAsia="Times New Roman" w:hAnsi="Times New Roman" w:cs="Times New Roman"/>
                <w:b/>
                <w:sz w:val="24"/>
                <w:szCs w:val="24"/>
              </w:rPr>
            </w:pPr>
          </w:p>
          <w:p w14:paraId="00000238"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A cycling facility can be considered a painted bike lane if the design is consistent with the following features:</w:t>
            </w:r>
          </w:p>
          <w:p w14:paraId="00000239" w14:textId="77777777" w:rsidR="003B416B" w:rsidRDefault="00D21AEC">
            <w:pPr>
              <w:numPr>
                <w:ilvl w:val="0"/>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Lane Demarcation: Solid or dashed lane line(s).</w:t>
            </w:r>
          </w:p>
          <w:p w14:paraId="0000023A" w14:textId="77777777" w:rsidR="003B416B" w:rsidRDefault="00D21AEC">
            <w:pPr>
              <w:numPr>
                <w:ilvl w:val="1"/>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Lane may be solid or dashed on the travel lane side.</w:t>
            </w:r>
          </w:p>
          <w:p w14:paraId="0000023B" w14:textId="77777777" w:rsidR="003B416B" w:rsidRDefault="00000000">
            <w:pPr>
              <w:numPr>
                <w:ilvl w:val="0"/>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sdt>
              <w:sdtPr>
                <w:tag w:val="goog_rdk_6"/>
                <w:id w:val="133386016"/>
              </w:sdtPr>
              <w:sdtContent>
                <w:r w:rsidR="00D21AEC" w:rsidRPr="00D71AC3">
                  <w:rPr>
                    <w:rFonts w:ascii="Times New Roman" w:eastAsia="Gungsuh" w:hAnsi="Times New Roman" w:cs="Times New Roman"/>
                    <w:color w:val="000000"/>
                    <w:sz w:val="24"/>
                    <w:szCs w:val="24"/>
                  </w:rPr>
                  <w:t>Route Signage and Pavement Markings: Lane must include either of the following at the site or between the site and nearest intersection (≤ 250 m from the site):</w:t>
                </w:r>
              </w:sdtContent>
            </w:sdt>
          </w:p>
          <w:p w14:paraId="0000023C" w14:textId="77777777" w:rsidR="003B416B" w:rsidRDefault="00D21AEC">
            <w:pPr>
              <w:numPr>
                <w:ilvl w:val="1"/>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Bicycle symbols painted on the road (reserved lane diamond optional).</w:t>
            </w:r>
          </w:p>
          <w:p w14:paraId="0000023D" w14:textId="77777777" w:rsidR="003B416B" w:rsidRDefault="00D21AEC">
            <w:pPr>
              <w:numPr>
                <w:ilvl w:val="1"/>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Reserved lane sign (for bicycles) or bicycle symbols on signs (cycling route wayfinding signs).</w:t>
            </w:r>
          </w:p>
          <w:p w14:paraId="0000023E" w14:textId="77777777" w:rsidR="003B416B" w:rsidRDefault="00D21AEC">
            <w:pPr>
              <w:numPr>
                <w:ilvl w:val="1"/>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Shoulders lacking any bicycle stencils or signage as outlined above are considered ‘paved shoulders’ and should not be considered cycling infrastructure.</w:t>
            </w:r>
          </w:p>
          <w:p w14:paraId="0000023F" w14:textId="77777777" w:rsidR="003B416B" w:rsidRDefault="00D21AEC">
            <w:pPr>
              <w:numPr>
                <w:ilvl w:val="0"/>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 parking prohibited: Curbside motor vehicle parking is prohibited with 'no parking' or 'no stopping' signs or equivalent pavement markings.</w:t>
            </w:r>
          </w:p>
          <w:p w14:paraId="00000240" w14:textId="77777777" w:rsidR="003B416B" w:rsidRDefault="00D21AEC">
            <w:pPr>
              <w:numPr>
                <w:ilvl w:val="1"/>
                <w:numId w:val="7"/>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Only applicable to painted bike lanes adjacent to the curb, without a designated parking lane.</w:t>
            </w:r>
            <w:r>
              <w:rPr>
                <w:rFonts w:ascii="Times New Roman" w:eastAsia="Times New Roman" w:hAnsi="Times New Roman" w:cs="Times New Roman"/>
                <w:color w:val="000000"/>
                <w:sz w:val="24"/>
                <w:szCs w:val="24"/>
              </w:rPr>
              <w:tab/>
            </w:r>
          </w:p>
        </w:tc>
      </w:tr>
      <w:tr w:rsidR="003B416B" w14:paraId="12359A66" w14:textId="77777777">
        <w:tc>
          <w:tcPr>
            <w:tcW w:w="14390" w:type="dxa"/>
          </w:tcPr>
          <w:p w14:paraId="00000241"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Criteria for Buffered Painted Lane: </w:t>
            </w:r>
          </w:p>
          <w:p w14:paraId="00000242" w14:textId="77777777" w:rsidR="003B416B" w:rsidRDefault="003B416B">
            <w:pPr>
              <w:rPr>
                <w:rFonts w:ascii="Times New Roman" w:eastAsia="Times New Roman" w:hAnsi="Times New Roman" w:cs="Times New Roman"/>
                <w:b/>
                <w:sz w:val="24"/>
                <w:szCs w:val="24"/>
              </w:rPr>
            </w:pPr>
          </w:p>
          <w:p w14:paraId="00000243"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cycling facility can be considered a buffered bike lane if the design is consistent with the following features of a painted lane, in addition to: </w:t>
            </w:r>
          </w:p>
          <w:p w14:paraId="00000244" w14:textId="77777777" w:rsidR="003B416B" w:rsidRDefault="00D21AEC">
            <w:pPr>
              <w:numPr>
                <w:ilvl w:val="0"/>
                <w:numId w:val="1"/>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Lane Demarcation: Solid lines</w:t>
            </w:r>
          </w:p>
          <w:p w14:paraId="00000245" w14:textId="77777777" w:rsidR="003B416B" w:rsidRDefault="00D21AEC">
            <w:pPr>
              <w:numPr>
                <w:ilvl w:val="1"/>
                <w:numId w:val="1"/>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Lane must be buffered on the travel lane side and may be unbuffered or buffered on parking lane side (if parking is available). </w:t>
            </w:r>
          </w:p>
          <w:p w14:paraId="00000246" w14:textId="77777777" w:rsidR="003B416B" w:rsidRDefault="00D21AEC">
            <w:pPr>
              <w:numPr>
                <w:ilvl w:val="1"/>
                <w:numId w:val="1"/>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buffered delineation measures a minimum width of 1 foot (&gt; 30 centimeters) and exhibits diagonal striping or chevron markings.</w:t>
            </w:r>
          </w:p>
        </w:tc>
      </w:tr>
      <w:tr w:rsidR="003B416B" w14:paraId="63FC6640" w14:textId="77777777">
        <w:tc>
          <w:tcPr>
            <w:tcW w:w="14390" w:type="dxa"/>
          </w:tcPr>
          <w:p w14:paraId="00000247"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Criteria for Cycle Track, Selected from Can-BICS </w:t>
            </w:r>
            <w:r>
              <w:rPr>
                <w:rFonts w:ascii="Times New Roman" w:eastAsia="Times New Roman" w:hAnsi="Times New Roman" w:cs="Times New Roman"/>
                <w:sz w:val="24"/>
                <w:szCs w:val="24"/>
              </w:rPr>
              <w:t>(15)</w:t>
            </w:r>
            <w:r>
              <w:rPr>
                <w:rFonts w:ascii="Times New Roman" w:eastAsia="Times New Roman" w:hAnsi="Times New Roman" w:cs="Times New Roman"/>
                <w:b/>
                <w:sz w:val="24"/>
                <w:szCs w:val="24"/>
              </w:rPr>
              <w:t>:</w:t>
            </w:r>
          </w:p>
          <w:p w14:paraId="00000248" w14:textId="77777777" w:rsidR="003B416B" w:rsidRDefault="003B416B">
            <w:pPr>
              <w:rPr>
                <w:rFonts w:ascii="Times New Roman" w:eastAsia="Times New Roman" w:hAnsi="Times New Roman" w:cs="Times New Roman"/>
                <w:sz w:val="24"/>
                <w:szCs w:val="24"/>
              </w:rPr>
            </w:pPr>
          </w:p>
          <w:p w14:paraId="00000249" w14:textId="77777777" w:rsidR="003B416B" w:rsidRDefault="00D21AEC">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cycling facility can be considered a cycle track if the design is consistent with the following features:</w:t>
            </w:r>
          </w:p>
          <w:p w14:paraId="0000024A" w14:textId="77777777" w:rsidR="003B416B" w:rsidRDefault="00D21AEC">
            <w:pPr>
              <w:numPr>
                <w:ilvl w:val="0"/>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Physical Separation: The cycle track is physically separated from the roadway (the portion of the road that vehicles can travel) and this </w:t>
            </w:r>
            <w:r>
              <w:rPr>
                <w:rFonts w:ascii="Times New Roman" w:eastAsia="Times New Roman" w:hAnsi="Times New Roman" w:cs="Times New Roman"/>
                <w:b/>
                <w:i/>
                <w:color w:val="000000"/>
                <w:sz w:val="24"/>
                <w:szCs w:val="24"/>
              </w:rPr>
              <w:t>separation has a vertical component.</w:t>
            </w:r>
          </w:p>
          <w:p w14:paraId="0000024B" w14:textId="77777777" w:rsidR="003B416B" w:rsidRDefault="00D21AEC">
            <w:pPr>
              <w:numPr>
                <w:ilvl w:val="1"/>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automobile parking is the physical separation, permanent vertical elements such as bollards, a curb, raised median, planter boxes, or street furniture (e.g., bike share station) must also be present along the street segment (the area between intersections).</w:t>
            </w:r>
          </w:p>
          <w:p w14:paraId="0000024C" w14:textId="77777777" w:rsidR="003B416B" w:rsidRDefault="00000000">
            <w:pPr>
              <w:numPr>
                <w:ilvl w:val="1"/>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sdt>
              <w:sdtPr>
                <w:tag w:val="goog_rdk_7"/>
                <w:id w:val="1524744415"/>
              </w:sdtPr>
              <w:sdtContent>
                <w:r w:rsidR="00D21AEC" w:rsidRPr="00D71AC3">
                  <w:rPr>
                    <w:rFonts w:ascii="Times New Roman" w:eastAsia="Gungsuh" w:hAnsi="Times New Roman" w:cs="Times New Roman"/>
                    <w:color w:val="000000"/>
                    <w:sz w:val="24"/>
                    <w:szCs w:val="24"/>
                  </w:rPr>
                  <w:t>Where bollards provide the physical separation, bollard spacing must be ≤ 6 m (about the length of a passenger car/truck), otherwise, consider the facility a ‘painted bike lane’ (roadway lane designated for cyclists without physical separation).</w:t>
                </w:r>
              </w:sdtContent>
            </w:sdt>
          </w:p>
          <w:p w14:paraId="0000024D" w14:textId="77777777" w:rsidR="003B416B" w:rsidRDefault="00D21AEC">
            <w:pPr>
              <w:numPr>
                <w:ilvl w:val="1"/>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facility may bend-in toward the roadway upstream of the intersection, an unprotected distance not exceeding 10 m (about two car lengths), otherwise, consider the facility a ‘painted bike lane’.</w:t>
            </w:r>
          </w:p>
          <w:p w14:paraId="0000024E" w14:textId="77777777" w:rsidR="003B416B" w:rsidRDefault="00D21AEC">
            <w:pPr>
              <w:numPr>
                <w:ilvl w:val="1"/>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facility is located between automobile parking and a travel lane, regardless of the physical separation used, consider the facility a ‘painted bike lane’.</w:t>
            </w:r>
          </w:p>
          <w:p w14:paraId="0000024F" w14:textId="77777777" w:rsidR="003B416B" w:rsidRDefault="00000000">
            <w:pPr>
              <w:numPr>
                <w:ilvl w:val="0"/>
                <w:numId w:val="2"/>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sdt>
              <w:sdtPr>
                <w:tag w:val="goog_rdk_8"/>
                <w:id w:val="-1812938427"/>
              </w:sdtPr>
              <w:sdtContent>
                <w:r w:rsidR="00D21AEC" w:rsidRPr="00D71AC3">
                  <w:rPr>
                    <w:rFonts w:ascii="Times New Roman" w:eastAsia="Gungsuh" w:hAnsi="Times New Roman" w:cs="Times New Roman"/>
                    <w:color w:val="000000"/>
                    <w:sz w:val="24"/>
                    <w:szCs w:val="24"/>
                  </w:rPr>
                  <w:t>Right-of-Way: Part of the road and located ≤10 m from the roadway (i.e., street buffer width cannot exceed ten metres).</w:t>
                </w:r>
              </w:sdtContent>
            </w:sdt>
          </w:p>
        </w:tc>
      </w:tr>
    </w:tbl>
    <w:p w14:paraId="00000250" w14:textId="77777777" w:rsidR="003B416B" w:rsidRDefault="003B416B">
      <w:pPr>
        <w:rPr>
          <w:rFonts w:ascii="Times New Roman" w:eastAsia="Times New Roman" w:hAnsi="Times New Roman" w:cs="Times New Roman"/>
          <w:sz w:val="24"/>
          <w:szCs w:val="24"/>
        </w:rPr>
      </w:pPr>
    </w:p>
    <w:tbl>
      <w:tblPr>
        <w:tblStyle w:val="a2"/>
        <w:tblW w:w="1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0"/>
      </w:tblGrid>
      <w:tr w:rsidR="003B416B" w14:paraId="64EB9D48" w14:textId="77777777">
        <w:tc>
          <w:tcPr>
            <w:tcW w:w="14390" w:type="dxa"/>
          </w:tcPr>
          <w:p w14:paraId="00000251"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Criteria for New Installations, Upgrades, and Installation Periods</w:t>
            </w:r>
          </w:p>
        </w:tc>
      </w:tr>
      <w:tr w:rsidR="003B416B" w14:paraId="3DFDD2E9" w14:textId="77777777">
        <w:tc>
          <w:tcPr>
            <w:tcW w:w="14390" w:type="dxa"/>
          </w:tcPr>
          <w:p w14:paraId="00000252"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Definition of a New Installation</w:t>
            </w:r>
          </w:p>
          <w:p w14:paraId="00000253" w14:textId="77777777" w:rsidR="003B416B" w:rsidRDefault="00D21AEC">
            <w:pPr>
              <w:numPr>
                <w:ilvl w:val="0"/>
                <w:numId w:val="4"/>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new installation refers to the introduction of dedicated on-street cycling infrastructure on a road where no prior dedicated on-street cycling infrastructure existed within the period of interest (2009-2022).</w:t>
            </w:r>
          </w:p>
          <w:p w14:paraId="00000254" w14:textId="368423CB" w:rsidR="003B416B" w:rsidRDefault="00D21AEC">
            <w:pPr>
              <w:numPr>
                <w:ilvl w:val="0"/>
                <w:numId w:val="4"/>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cases where dedicated on-street</w:t>
            </w:r>
            <w:r w:rsidR="00073DA0">
              <w:rPr>
                <w:rFonts w:ascii="Times New Roman" w:eastAsia="Times New Roman" w:hAnsi="Times New Roman" w:cs="Times New Roman"/>
                <w:color w:val="000000"/>
                <w:sz w:val="24"/>
                <w:szCs w:val="24"/>
              </w:rPr>
              <w:t xml:space="preserve"> cycling </w:t>
            </w:r>
            <w:r>
              <w:rPr>
                <w:rFonts w:ascii="Times New Roman" w:eastAsia="Times New Roman" w:hAnsi="Times New Roman" w:cs="Times New Roman"/>
                <w:color w:val="000000"/>
                <w:sz w:val="24"/>
                <w:szCs w:val="24"/>
              </w:rPr>
              <w:t>infrastructure is already in place at the beginning of the study period, the installation year will be designated as the first year of the study period (2009).</w:t>
            </w:r>
          </w:p>
          <w:p w14:paraId="00000255"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Definition of an Upgrade</w:t>
            </w:r>
          </w:p>
          <w:p w14:paraId="00000256" w14:textId="77777777" w:rsidR="003B416B" w:rsidRDefault="00D21AEC">
            <w:pPr>
              <w:numPr>
                <w:ilvl w:val="0"/>
                <w:numId w:val="4"/>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upgrade refers to the modification of a segment with existing dedicated on-street cycling infrastructure, resulting in a different classification. This study considers potential classifications as either a cycle track, buffered painted lane, or painted lane. While commonly associated with the installation of more protective infrastructure, this definition is not limited to such cases.</w:t>
            </w:r>
          </w:p>
          <w:p w14:paraId="00000257" w14:textId="77777777" w:rsidR="003B416B" w:rsidRDefault="003B416B">
            <w:pPr>
              <w:rPr>
                <w:rFonts w:ascii="Times New Roman" w:eastAsia="Times New Roman" w:hAnsi="Times New Roman" w:cs="Times New Roman"/>
                <w:sz w:val="24"/>
                <w:szCs w:val="24"/>
              </w:rPr>
            </w:pPr>
          </w:p>
          <w:p w14:paraId="00000258"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Determining an Installation Period: </w:t>
            </w:r>
          </w:p>
          <w:p w14:paraId="00000259" w14:textId="77777777" w:rsidR="003B416B" w:rsidRDefault="00D21AEC">
            <w:pPr>
              <w:numPr>
                <w:ilvl w:val="0"/>
                <w:numId w:val="4"/>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 installation period refers to a specific year, a time range within a year, or a precise date when a bikeway undergoing modifications that meet the criteria of a new installation or upgrade becomes available for cyclists to use. </w:t>
            </w:r>
          </w:p>
          <w:p w14:paraId="0000025A" w14:textId="77777777" w:rsidR="003B416B" w:rsidRDefault="00D21AEC">
            <w:pPr>
              <w:numPr>
                <w:ilvl w:val="1"/>
                <w:numId w:val="4"/>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 installation period can be confirmed visually through historical imagery or through written sources such as construction notices, policy documents, news articles, or other forms of grey literature. When utilizing historical imagery to ascertain the installation </w:t>
            </w:r>
            <w:r>
              <w:rPr>
                <w:rFonts w:ascii="Times New Roman" w:eastAsia="Times New Roman" w:hAnsi="Times New Roman" w:cs="Times New Roman"/>
                <w:color w:val="000000"/>
                <w:sz w:val="24"/>
                <w:szCs w:val="24"/>
              </w:rPr>
              <w:lastRenderedPageBreak/>
              <w:t>period, a time range is defined between the most recent image displaying the previous infrastructure and the earliest image featuring the new cycling infrastructure.</w:t>
            </w:r>
          </w:p>
          <w:p w14:paraId="0000025B" w14:textId="77777777" w:rsidR="003B416B" w:rsidRDefault="00D21AEC">
            <w:pPr>
              <w:numPr>
                <w:ilvl w:val="1"/>
                <w:numId w:val="4"/>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cases where ambiguity between different sources arises, (1) priority will be given to sources that provide direct confirmation of completion, such as completion notices, news articles announcing cycling route openings, or imagery, over those that suggest intended, planned, or approximate dates, (2) if this criterion is met and there remains ambiguity, the installation period will be defined as the most recent or earliest date or time range when a bikeway was accessible for use by cyclists. All other factors considered, the source with the greatest precision will take precedence.</w:t>
            </w:r>
          </w:p>
        </w:tc>
      </w:tr>
    </w:tbl>
    <w:p w14:paraId="00000265" w14:textId="77777777" w:rsidR="003B416B" w:rsidRDefault="003B416B">
      <w:pPr>
        <w:rPr>
          <w:rFonts w:ascii="Times New Roman" w:eastAsia="Times New Roman" w:hAnsi="Times New Roman" w:cs="Times New Roman"/>
          <w:sz w:val="24"/>
          <w:szCs w:val="24"/>
        </w:rPr>
      </w:pPr>
    </w:p>
    <w:tbl>
      <w:tblPr>
        <w:tblStyle w:val="a3"/>
        <w:tblW w:w="1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0"/>
      </w:tblGrid>
      <w:tr w:rsidR="003B416B" w14:paraId="4D9102DF" w14:textId="77777777">
        <w:tc>
          <w:tcPr>
            <w:tcW w:w="14390" w:type="dxa"/>
          </w:tcPr>
          <w:p w14:paraId="00000266" w14:textId="77777777" w:rsidR="003B416B" w:rsidRDefault="00D21AEC">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Table 1 Methodology and Classifications</w:t>
            </w:r>
          </w:p>
        </w:tc>
      </w:tr>
      <w:tr w:rsidR="003B416B" w14:paraId="4F27F0C3" w14:textId="77777777">
        <w:tc>
          <w:tcPr>
            <w:tcW w:w="14390" w:type="dxa"/>
          </w:tcPr>
          <w:p w14:paraId="00000267"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Census Populations: </w:t>
            </w:r>
          </w:p>
          <w:p w14:paraId="00000268"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 Source: Statistics Canada (2021): https://www12.statcan.gc.ca/census-recensement/2021/dp-pd/prof/index.cfm?Lang=E</w:t>
            </w:r>
          </w:p>
        </w:tc>
      </w:tr>
      <w:tr w:rsidR="003B416B" w14:paraId="4A4C5B2E" w14:textId="77777777">
        <w:tc>
          <w:tcPr>
            <w:tcW w:w="14390" w:type="dxa"/>
          </w:tcPr>
          <w:p w14:paraId="00000269"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Vancouver Street Centreline Calculation Methods</w:t>
            </w:r>
          </w:p>
          <w:p w14:paraId="0000026A"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2 Source Files</w:t>
            </w:r>
          </w:p>
          <w:p w14:paraId="0000026B" w14:textId="77777777" w:rsidR="003B416B" w:rsidRDefault="003B416B">
            <w:pPr>
              <w:rPr>
                <w:rFonts w:ascii="Times New Roman" w:eastAsia="Times New Roman" w:hAnsi="Times New Roman" w:cs="Times New Roman"/>
                <w:sz w:val="24"/>
                <w:szCs w:val="24"/>
              </w:rPr>
            </w:pPr>
          </w:p>
          <w:p w14:paraId="0000026C"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Public Streets (Last Updated July 24, 2023): </w:t>
            </w:r>
            <w:hyperlink r:id="rId33">
              <w:r w:rsidR="003B416B">
                <w:rPr>
                  <w:rFonts w:ascii="Times New Roman" w:eastAsia="Times New Roman" w:hAnsi="Times New Roman" w:cs="Times New Roman"/>
                  <w:color w:val="0000FF"/>
                  <w:sz w:val="24"/>
                  <w:szCs w:val="24"/>
                  <w:u w:val="single"/>
                </w:rPr>
                <w:t>https://opendata.vancouver.ca/explore/dataset/public-streets/information/?location=16,49.24772,-123.19169</w:t>
              </w:r>
            </w:hyperlink>
          </w:p>
          <w:p w14:paraId="0000026D" w14:textId="77777777" w:rsidR="003B416B" w:rsidRDefault="00D21AEC">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Filter: From public streets (n=17,032), select where </w:t>
            </w:r>
            <w:proofErr w:type="spellStart"/>
            <w:proofErr w:type="gramStart"/>
            <w:r>
              <w:rPr>
                <w:rFonts w:ascii="Times New Roman" w:eastAsia="Times New Roman" w:hAnsi="Times New Roman" w:cs="Times New Roman"/>
                <w:color w:val="000000"/>
                <w:sz w:val="24"/>
                <w:szCs w:val="24"/>
              </w:rPr>
              <w:t>streetuse</w:t>
            </w:r>
            <w:proofErr w:type="spellEnd"/>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Closed (n=17,028)</w:t>
            </w:r>
          </w:p>
          <w:p w14:paraId="0000026E" w14:textId="77777777" w:rsidR="003B416B" w:rsidRDefault="00D21AEC">
            <w:pPr>
              <w:rPr>
                <w:rFonts w:ascii="Times New Roman" w:eastAsia="Times New Roman" w:hAnsi="Times New Roman" w:cs="Times New Roman"/>
                <w:color w:val="0000FF"/>
                <w:sz w:val="24"/>
                <w:szCs w:val="24"/>
                <w:u w:val="single"/>
              </w:rPr>
            </w:pPr>
            <w:r>
              <w:rPr>
                <w:rFonts w:ascii="Times New Roman" w:eastAsia="Times New Roman" w:hAnsi="Times New Roman" w:cs="Times New Roman"/>
                <w:sz w:val="24"/>
                <w:szCs w:val="24"/>
              </w:rPr>
              <w:t xml:space="preserve">Lanes (Last Updated June 13, 2022): </w:t>
            </w:r>
            <w:hyperlink r:id="rId34">
              <w:r w:rsidR="003B416B">
                <w:rPr>
                  <w:rFonts w:ascii="Times New Roman" w:eastAsia="Times New Roman" w:hAnsi="Times New Roman" w:cs="Times New Roman"/>
                  <w:color w:val="0000FF"/>
                  <w:sz w:val="24"/>
                  <w:szCs w:val="24"/>
                  <w:u w:val="single"/>
                </w:rPr>
                <w:t>https://opendata.vancouver.ca/explore/dataset/lanes/information/?location=15,49.24423,-123.1524</w:t>
              </w:r>
            </w:hyperlink>
          </w:p>
          <w:p w14:paraId="0000026F" w14:textId="77777777" w:rsidR="003B416B" w:rsidRDefault="00D21AEC">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Include all: (n=7,842)</w:t>
            </w:r>
          </w:p>
          <w:p w14:paraId="00000270" w14:textId="77777777" w:rsidR="003B416B" w:rsidRDefault="003B416B">
            <w:pPr>
              <w:rPr>
                <w:rFonts w:ascii="Times New Roman" w:eastAsia="Times New Roman" w:hAnsi="Times New Roman" w:cs="Times New Roman"/>
                <w:sz w:val="24"/>
                <w:szCs w:val="24"/>
              </w:rPr>
            </w:pPr>
          </w:p>
          <w:p w14:paraId="00000271"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72" w14:textId="77777777" w:rsidR="003B416B" w:rsidRDefault="003B416B">
            <w:pPr>
              <w:rPr>
                <w:rFonts w:ascii="Times New Roman" w:eastAsia="Times New Roman" w:hAnsi="Times New Roman" w:cs="Times New Roman"/>
                <w:sz w:val="24"/>
                <w:szCs w:val="24"/>
              </w:rPr>
            </w:pPr>
          </w:p>
          <w:p w14:paraId="00000273" w14:textId="77777777" w:rsidR="003B416B" w:rsidRDefault="00D21AEC">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74"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Arterial Road: [from Public Streets – Filtered] </w:t>
            </w:r>
            <w:proofErr w:type="spellStart"/>
            <w:r>
              <w:rPr>
                <w:rFonts w:ascii="Times New Roman" w:eastAsia="Times New Roman" w:hAnsi="Times New Roman" w:cs="Times New Roman"/>
                <w:sz w:val="24"/>
                <w:szCs w:val="24"/>
              </w:rPr>
              <w:t>streetuse</w:t>
            </w:r>
            <w:proofErr w:type="spellEnd"/>
            <w:r>
              <w:rPr>
                <w:rFonts w:ascii="Times New Roman" w:eastAsia="Times New Roman" w:hAnsi="Times New Roman" w:cs="Times New Roman"/>
                <w:sz w:val="24"/>
                <w:szCs w:val="24"/>
              </w:rPr>
              <w:t xml:space="preserve"> == "Arterial"</w:t>
            </w:r>
          </w:p>
          <w:p w14:paraId="00000275"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Collector Road: [from Public Streets – Filtered] </w:t>
            </w:r>
            <w:proofErr w:type="spellStart"/>
            <w:r>
              <w:rPr>
                <w:rFonts w:ascii="Times New Roman" w:eastAsia="Times New Roman" w:hAnsi="Times New Roman" w:cs="Times New Roman"/>
                <w:sz w:val="24"/>
                <w:szCs w:val="24"/>
              </w:rPr>
              <w:t>streetuse</w:t>
            </w:r>
            <w:proofErr w:type="spellEnd"/>
            <w:r>
              <w:rPr>
                <w:rFonts w:ascii="Times New Roman" w:eastAsia="Times New Roman" w:hAnsi="Times New Roman" w:cs="Times New Roman"/>
                <w:sz w:val="24"/>
                <w:szCs w:val="24"/>
              </w:rPr>
              <w:t xml:space="preserve"> == "Collector", “Secondary </w:t>
            </w:r>
            <w:proofErr w:type="gramStart"/>
            <w:r>
              <w:rPr>
                <w:rFonts w:ascii="Times New Roman" w:eastAsia="Times New Roman" w:hAnsi="Times New Roman" w:cs="Times New Roman"/>
                <w:sz w:val="24"/>
                <w:szCs w:val="24"/>
              </w:rPr>
              <w:t>Arterial”*</w:t>
            </w:r>
            <w:proofErr w:type="gramEnd"/>
          </w:p>
          <w:p w14:paraId="00000276"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Local Road: [from Public Streets – Filtered] </w:t>
            </w:r>
            <w:proofErr w:type="spellStart"/>
            <w:r>
              <w:rPr>
                <w:rFonts w:ascii="Times New Roman" w:eastAsia="Times New Roman" w:hAnsi="Times New Roman" w:cs="Times New Roman"/>
                <w:sz w:val="24"/>
                <w:szCs w:val="24"/>
              </w:rPr>
              <w:t>streetuse</w:t>
            </w:r>
            <w:proofErr w:type="spellEnd"/>
            <w:r>
              <w:rPr>
                <w:rFonts w:ascii="Times New Roman" w:eastAsia="Times New Roman" w:hAnsi="Times New Roman" w:cs="Times New Roman"/>
                <w:sz w:val="24"/>
                <w:szCs w:val="24"/>
              </w:rPr>
              <w:t xml:space="preserve"> == "Residential", "Leased", "Recreational", [from Lanes] all-included</w:t>
            </w:r>
          </w:p>
          <w:p w14:paraId="00000277"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The classification of secondary arterial roads as part of the collector category was determined through a random evaluation of several secondary arterial roads. These roads were frequently situated within residential areas, featured residential driveways, included a median divider with no additional lane markings, and hosted community facilities such as schools, recreational areas, and community centers. This decision helped maintain consistent classification practices across municipalities.</w:t>
            </w:r>
          </w:p>
        </w:tc>
      </w:tr>
      <w:tr w:rsidR="003B416B" w14:paraId="6E52D497" w14:textId="77777777">
        <w:tc>
          <w:tcPr>
            <w:tcW w:w="14390" w:type="dxa"/>
          </w:tcPr>
          <w:p w14:paraId="00000278"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Vancouver Routes Centreline Calculation Methods</w:t>
            </w:r>
          </w:p>
          <w:p w14:paraId="00000279"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1 Source File</w:t>
            </w:r>
          </w:p>
          <w:p w14:paraId="0000027A" w14:textId="77777777" w:rsidR="003B416B" w:rsidRDefault="003B416B">
            <w:pPr>
              <w:rPr>
                <w:rFonts w:ascii="Times New Roman" w:eastAsia="Times New Roman" w:hAnsi="Times New Roman" w:cs="Times New Roman"/>
                <w:sz w:val="24"/>
                <w:szCs w:val="24"/>
              </w:rPr>
            </w:pPr>
          </w:p>
          <w:p w14:paraId="0000027B"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Vancouver Bikeways (Downloaded May 2023): </w:t>
            </w:r>
            <w:hyperlink r:id="rId35">
              <w:r w:rsidR="003B416B">
                <w:rPr>
                  <w:rFonts w:ascii="Times New Roman" w:eastAsia="Times New Roman" w:hAnsi="Times New Roman" w:cs="Times New Roman"/>
                  <w:color w:val="0000FF"/>
                  <w:sz w:val="24"/>
                  <w:szCs w:val="24"/>
                  <w:u w:val="single"/>
                </w:rPr>
                <w:t>https://opendata.vancouver.ca/explore/dataset/bikeways/information</w:t>
              </w:r>
            </w:hyperlink>
          </w:p>
          <w:p w14:paraId="0000027C" w14:textId="77777777" w:rsidR="003B416B" w:rsidRDefault="00D21AEC">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Include all: (n = 3666)</w:t>
            </w:r>
          </w:p>
          <w:p w14:paraId="0000027D" w14:textId="77777777" w:rsidR="003B416B" w:rsidRDefault="003B416B">
            <w:pPr>
              <w:rPr>
                <w:rFonts w:ascii="Times New Roman" w:eastAsia="Times New Roman" w:hAnsi="Times New Roman" w:cs="Times New Roman"/>
                <w:sz w:val="24"/>
                <w:szCs w:val="24"/>
              </w:rPr>
            </w:pPr>
          </w:p>
          <w:p w14:paraId="0000027E"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7F" w14:textId="77777777" w:rsidR="003B416B" w:rsidRDefault="003B416B">
            <w:pPr>
              <w:rPr>
                <w:rFonts w:ascii="Times New Roman" w:eastAsia="Times New Roman" w:hAnsi="Times New Roman" w:cs="Times New Roman"/>
                <w:sz w:val="24"/>
                <w:szCs w:val="24"/>
              </w:rPr>
            </w:pPr>
          </w:p>
          <w:p w14:paraId="00000280" w14:textId="77777777" w:rsidR="003B416B" w:rsidRDefault="00D21AEC">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81"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Cycle Track: Bikeway Type == “Protected Bike Lanes” &amp; </w:t>
            </w:r>
            <w:proofErr w:type="gramStart"/>
            <w:r>
              <w:rPr>
                <w:rFonts w:ascii="Times New Roman" w:eastAsia="Times New Roman" w:hAnsi="Times New Roman" w:cs="Times New Roman"/>
                <w:sz w:val="24"/>
                <w:szCs w:val="24"/>
              </w:rPr>
              <w:t>Subtype !</w:t>
            </w:r>
            <w:proofErr w:type="gramEnd"/>
            <w:r>
              <w:rPr>
                <w:rFonts w:ascii="Times New Roman" w:eastAsia="Times New Roman" w:hAnsi="Times New Roman" w:cs="Times New Roman"/>
                <w:sz w:val="24"/>
                <w:szCs w:val="24"/>
              </w:rPr>
              <w:t>= “OSB”, “OSS”</w:t>
            </w:r>
          </w:p>
          <w:p w14:paraId="00000282"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Painted Lane: Bikeway Type == “Painted Lanes”</w:t>
            </w:r>
          </w:p>
          <w:p w14:paraId="00000283"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Off Street, Path: Bikeway Type == “Protected Bike Lanes” &amp; Subtype == “OSB”, “OSS”</w:t>
            </w:r>
          </w:p>
          <w:p w14:paraId="00000284"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On Street, Shared: Bikeway Type == “Shared Lanes”, “Local Street”</w:t>
            </w:r>
          </w:p>
        </w:tc>
      </w:tr>
      <w:tr w:rsidR="003B416B" w14:paraId="7AB29FBC" w14:textId="77777777">
        <w:tc>
          <w:tcPr>
            <w:tcW w:w="14390" w:type="dxa"/>
          </w:tcPr>
          <w:p w14:paraId="00000285"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Calgary Street Centreline Calculation Methods</w:t>
            </w:r>
          </w:p>
          <w:p w14:paraId="00000286"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Street Definitions: </w:t>
            </w:r>
            <w:hyperlink r:id="rId36">
              <w:r w:rsidR="003B416B">
                <w:rPr>
                  <w:rFonts w:ascii="Times New Roman" w:eastAsia="Times New Roman" w:hAnsi="Times New Roman" w:cs="Times New Roman"/>
                  <w:color w:val="0000FF"/>
                  <w:sz w:val="24"/>
                  <w:szCs w:val="24"/>
                  <w:u w:val="single"/>
                </w:rPr>
                <w:t>https://www.calgary.ca/planning/transportation/road-classification.html</w:t>
              </w:r>
            </w:hyperlink>
          </w:p>
          <w:p w14:paraId="00000287" w14:textId="77777777" w:rsidR="003B416B" w:rsidRDefault="003B416B">
            <w:pPr>
              <w:rPr>
                <w:rFonts w:ascii="Times New Roman" w:eastAsia="Times New Roman" w:hAnsi="Times New Roman" w:cs="Times New Roman"/>
                <w:b/>
                <w:sz w:val="24"/>
                <w:szCs w:val="24"/>
              </w:rPr>
            </w:pPr>
          </w:p>
          <w:p w14:paraId="00000288"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1 Source Files</w:t>
            </w:r>
          </w:p>
          <w:p w14:paraId="00000289" w14:textId="77777777" w:rsidR="003B416B" w:rsidRDefault="003B416B">
            <w:pPr>
              <w:rPr>
                <w:rFonts w:ascii="Times New Roman" w:eastAsia="Times New Roman" w:hAnsi="Times New Roman" w:cs="Times New Roman"/>
                <w:sz w:val="24"/>
                <w:szCs w:val="24"/>
              </w:rPr>
            </w:pPr>
          </w:p>
          <w:p w14:paraId="0000028A"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Calgary Centreline: Last Updated July 1, 2023 (from: </w:t>
            </w:r>
            <w:hyperlink r:id="rId37">
              <w:r w:rsidR="003B416B">
                <w:rPr>
                  <w:rFonts w:ascii="Times New Roman" w:eastAsia="Times New Roman" w:hAnsi="Times New Roman" w:cs="Times New Roman"/>
                  <w:color w:val="0000FF"/>
                  <w:sz w:val="24"/>
                  <w:szCs w:val="24"/>
                  <w:u w:val="single"/>
                </w:rPr>
                <w:t>https://data.calgary.ca/Transportation-Transit/Street-Centreline/4dx8-rtm5</w:t>
              </w:r>
            </w:hyperlink>
            <w:r>
              <w:rPr>
                <w:rFonts w:ascii="Times New Roman" w:eastAsia="Times New Roman" w:hAnsi="Times New Roman" w:cs="Times New Roman"/>
                <w:sz w:val="24"/>
                <w:szCs w:val="24"/>
              </w:rPr>
              <w:t>)</w:t>
            </w:r>
          </w:p>
          <w:p w14:paraId="0000028B" w14:textId="77777777" w:rsidR="003B416B" w:rsidRDefault="00D21AEC">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Filter: From Calgary Centreline (n=115,948), select where </w:t>
            </w:r>
            <w:proofErr w:type="spellStart"/>
            <w:r>
              <w:rPr>
                <w:rFonts w:ascii="Times New Roman" w:eastAsia="Times New Roman" w:hAnsi="Times New Roman" w:cs="Times New Roman"/>
                <w:color w:val="000000"/>
                <w:sz w:val="24"/>
                <w:szCs w:val="24"/>
              </w:rPr>
              <w:t>ctp_</w:t>
            </w:r>
            <w:proofErr w:type="gramStart"/>
            <w:r>
              <w:rPr>
                <w:rFonts w:ascii="Times New Roman" w:eastAsia="Times New Roman" w:hAnsi="Times New Roman" w:cs="Times New Roman"/>
                <w:color w:val="000000"/>
                <w:sz w:val="24"/>
                <w:szCs w:val="24"/>
              </w:rPr>
              <w:t>class</w:t>
            </w:r>
            <w:proofErr w:type="spellEnd"/>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Skeletal Roads &amp; Ownership != Private (n=87, 463)</w:t>
            </w:r>
          </w:p>
          <w:p w14:paraId="0000028C" w14:textId="77777777" w:rsidR="003B416B" w:rsidRDefault="003B416B">
            <w:pPr>
              <w:rPr>
                <w:rFonts w:ascii="Times New Roman" w:eastAsia="Times New Roman" w:hAnsi="Times New Roman" w:cs="Times New Roman"/>
                <w:sz w:val="24"/>
                <w:szCs w:val="24"/>
              </w:rPr>
            </w:pPr>
          </w:p>
          <w:p w14:paraId="0000028D"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8E" w14:textId="77777777" w:rsidR="003B416B" w:rsidRDefault="003B416B">
            <w:pPr>
              <w:rPr>
                <w:rFonts w:ascii="Times New Roman" w:eastAsia="Times New Roman" w:hAnsi="Times New Roman" w:cs="Times New Roman"/>
                <w:sz w:val="24"/>
                <w:szCs w:val="24"/>
              </w:rPr>
            </w:pPr>
          </w:p>
          <w:p w14:paraId="0000028F" w14:textId="77777777" w:rsidR="003B416B" w:rsidRDefault="00D21AEC">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90"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Calgary Centreline – Filtered]</w:t>
            </w:r>
          </w:p>
          <w:p w14:paraId="00000291"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Arterial Road: </w:t>
            </w:r>
            <w:proofErr w:type="spellStart"/>
            <w:r>
              <w:rPr>
                <w:rFonts w:ascii="Times New Roman" w:eastAsia="Times New Roman" w:hAnsi="Times New Roman" w:cs="Times New Roman"/>
                <w:sz w:val="24"/>
                <w:szCs w:val="24"/>
              </w:rPr>
              <w:t>ctp_</w:t>
            </w:r>
            <w:proofErr w:type="gramStart"/>
            <w:r>
              <w:rPr>
                <w:rFonts w:ascii="Times New Roman" w:eastAsia="Times New Roman" w:hAnsi="Times New Roman" w:cs="Times New Roman"/>
                <w:sz w:val="24"/>
                <w:szCs w:val="24"/>
              </w:rPr>
              <w:t>class</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"Arterial Street", "Industrial Arterial", "Local Arterial", "Parkway", "Urban Boulevard"</w:t>
            </w:r>
          </w:p>
          <w:p w14:paraId="00000292"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Collector Road: </w:t>
            </w:r>
            <w:proofErr w:type="spellStart"/>
            <w:r>
              <w:rPr>
                <w:rFonts w:ascii="Times New Roman" w:eastAsia="Times New Roman" w:hAnsi="Times New Roman" w:cs="Times New Roman"/>
                <w:sz w:val="24"/>
                <w:szCs w:val="24"/>
              </w:rPr>
              <w:t>ctp_</w:t>
            </w:r>
            <w:proofErr w:type="gramStart"/>
            <w:r>
              <w:rPr>
                <w:rFonts w:ascii="Times New Roman" w:eastAsia="Times New Roman" w:hAnsi="Times New Roman" w:cs="Times New Roman"/>
                <w:sz w:val="24"/>
                <w:szCs w:val="24"/>
              </w:rPr>
              <w:t>class</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"Neighbourhood Boulevard", "Collector", "Primary Collector"</w:t>
            </w:r>
          </w:p>
          <w:p w14:paraId="00000293"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Local Road: </w:t>
            </w:r>
            <w:proofErr w:type="spellStart"/>
            <w:r>
              <w:rPr>
                <w:rFonts w:ascii="Times New Roman" w:eastAsia="Times New Roman" w:hAnsi="Times New Roman" w:cs="Times New Roman"/>
                <w:sz w:val="24"/>
                <w:szCs w:val="24"/>
              </w:rPr>
              <w:t>ctp_</w:t>
            </w:r>
            <w:proofErr w:type="gramStart"/>
            <w:r>
              <w:rPr>
                <w:rFonts w:ascii="Times New Roman" w:eastAsia="Times New Roman" w:hAnsi="Times New Roman" w:cs="Times New Roman"/>
                <w:sz w:val="24"/>
                <w:szCs w:val="24"/>
              </w:rPr>
              <w:t>class</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"Access Route", "Residential Street", "Activity Center Street", "Historic Road Allowance", "Lanes (Alleys)", "Industrial Street"</w:t>
            </w:r>
          </w:p>
        </w:tc>
      </w:tr>
      <w:tr w:rsidR="003B416B" w14:paraId="31A6EB4E" w14:textId="77777777">
        <w:tc>
          <w:tcPr>
            <w:tcW w:w="14390" w:type="dxa"/>
          </w:tcPr>
          <w:p w14:paraId="00000294"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Calgary Routes Centreline Calculation Methods</w:t>
            </w:r>
          </w:p>
          <w:p w14:paraId="00000295"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2 Source Files</w:t>
            </w:r>
          </w:p>
          <w:p w14:paraId="00000296" w14:textId="77777777" w:rsidR="003B416B" w:rsidRDefault="003B416B">
            <w:pPr>
              <w:rPr>
                <w:rFonts w:ascii="Times New Roman" w:eastAsia="Times New Roman" w:hAnsi="Times New Roman" w:cs="Times New Roman"/>
                <w:sz w:val="24"/>
                <w:szCs w:val="24"/>
              </w:rPr>
            </w:pPr>
          </w:p>
          <w:p w14:paraId="00000297"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Calgary Bikeways (Downloaded January 2023): </w:t>
            </w:r>
            <w:hyperlink r:id="rId38">
              <w:r w:rsidR="003B416B">
                <w:rPr>
                  <w:rFonts w:ascii="Times New Roman" w:eastAsia="Times New Roman" w:hAnsi="Times New Roman" w:cs="Times New Roman"/>
                  <w:color w:val="0000FF"/>
                  <w:sz w:val="24"/>
                  <w:szCs w:val="24"/>
                  <w:u w:val="single"/>
                </w:rPr>
                <w:t>https://data.calgary.ca/Transportation-Transit/Calgary-Bikeways/jjqk-9b73</w:t>
              </w:r>
            </w:hyperlink>
          </w:p>
          <w:p w14:paraId="00000298" w14:textId="77777777" w:rsidR="003B416B" w:rsidRDefault="00D21AEC">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Filter: From Calgary Bikeways (n = 4170), select where </w:t>
            </w:r>
            <w:proofErr w:type="spellStart"/>
            <w:r>
              <w:rPr>
                <w:rFonts w:ascii="Times New Roman" w:eastAsia="Times New Roman" w:hAnsi="Times New Roman" w:cs="Times New Roman"/>
                <w:color w:val="000000"/>
                <w:sz w:val="24"/>
                <w:szCs w:val="24"/>
              </w:rPr>
              <w:t>bicycle_</w:t>
            </w:r>
            <w:proofErr w:type="gramStart"/>
            <w:r>
              <w:rPr>
                <w:rFonts w:ascii="Times New Roman" w:eastAsia="Times New Roman" w:hAnsi="Times New Roman" w:cs="Times New Roman"/>
                <w:color w:val="000000"/>
                <w:sz w:val="24"/>
                <w:szCs w:val="24"/>
              </w:rPr>
              <w:t>cl</w:t>
            </w:r>
            <w:proofErr w:type="spellEnd"/>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“DECOMISSIONED”, “TEMPORARY” (n = 4161)</w:t>
            </w:r>
          </w:p>
          <w:p w14:paraId="00000299"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Calgary Parks Pathways (Last Updated August 2023): </w:t>
            </w:r>
            <w:hyperlink r:id="rId39">
              <w:r w:rsidR="003B416B">
                <w:rPr>
                  <w:rFonts w:ascii="Times New Roman" w:eastAsia="Times New Roman" w:hAnsi="Times New Roman" w:cs="Times New Roman"/>
                  <w:color w:val="0000FF"/>
                  <w:sz w:val="24"/>
                  <w:szCs w:val="24"/>
                  <w:u w:val="single"/>
                </w:rPr>
                <w:t>https://data.calgary.ca/Recreation-and-Culture/Parks-Pathways/qndb-27qm</w:t>
              </w:r>
            </w:hyperlink>
          </w:p>
          <w:p w14:paraId="0000029A" w14:textId="77777777" w:rsidR="003B416B" w:rsidRDefault="00D21AEC">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Filter: From Calgary Parks Pathways (n=15, 828) select where </w:t>
            </w:r>
            <w:proofErr w:type="spellStart"/>
            <w:r>
              <w:rPr>
                <w:rFonts w:ascii="Times New Roman" w:eastAsia="Times New Roman" w:hAnsi="Times New Roman" w:cs="Times New Roman"/>
                <w:color w:val="000000"/>
                <w:sz w:val="24"/>
                <w:szCs w:val="24"/>
              </w:rPr>
              <w:t>life_</w:t>
            </w:r>
            <w:proofErr w:type="gramStart"/>
            <w:r>
              <w:rPr>
                <w:rFonts w:ascii="Times New Roman" w:eastAsia="Times New Roman" w:hAnsi="Times New Roman" w:cs="Times New Roman"/>
                <w:color w:val="000000"/>
                <w:sz w:val="24"/>
                <w:szCs w:val="24"/>
              </w:rPr>
              <w:t>cycle</w:t>
            </w:r>
            <w:proofErr w:type="spellEnd"/>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PLANNED, maintained begins with “CALGARY”, material != TO BE IDENTIFIED (n = 15, 828)</w:t>
            </w:r>
          </w:p>
          <w:p w14:paraId="0000029B" w14:textId="77777777" w:rsidR="003B416B" w:rsidRDefault="003B416B">
            <w:pPr>
              <w:rPr>
                <w:rFonts w:ascii="Times New Roman" w:eastAsia="Times New Roman" w:hAnsi="Times New Roman" w:cs="Times New Roman"/>
                <w:sz w:val="24"/>
                <w:szCs w:val="24"/>
              </w:rPr>
            </w:pPr>
          </w:p>
          <w:p w14:paraId="0000029C"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9D" w14:textId="77777777" w:rsidR="003B416B" w:rsidRDefault="003B416B">
            <w:pPr>
              <w:rPr>
                <w:rFonts w:ascii="Times New Roman" w:eastAsia="Times New Roman" w:hAnsi="Times New Roman" w:cs="Times New Roman"/>
                <w:sz w:val="24"/>
                <w:szCs w:val="24"/>
              </w:rPr>
            </w:pPr>
          </w:p>
          <w:p w14:paraId="0000029E" w14:textId="77777777" w:rsidR="003B416B" w:rsidRDefault="00D21AEC">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9F"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Cycle Track: [from Calgary Bikeways – Filtered] </w:t>
            </w:r>
            <w:proofErr w:type="spellStart"/>
            <w:r>
              <w:rPr>
                <w:rFonts w:ascii="Times New Roman" w:eastAsia="Times New Roman" w:hAnsi="Times New Roman" w:cs="Times New Roman"/>
                <w:sz w:val="24"/>
                <w:szCs w:val="24"/>
              </w:rPr>
              <w:t>bike_cl</w:t>
            </w:r>
            <w:proofErr w:type="spellEnd"/>
            <w:r>
              <w:rPr>
                <w:rFonts w:ascii="Times New Roman" w:eastAsia="Times New Roman" w:hAnsi="Times New Roman" w:cs="Times New Roman"/>
                <w:sz w:val="24"/>
                <w:szCs w:val="24"/>
              </w:rPr>
              <w:t xml:space="preserve"> == "Cycle Track"</w:t>
            </w:r>
          </w:p>
          <w:p w14:paraId="000002A0"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Painted Lane: [from Calgary Bikeways – Filtered] </w:t>
            </w:r>
            <w:proofErr w:type="spellStart"/>
            <w:r>
              <w:rPr>
                <w:rFonts w:ascii="Times New Roman" w:eastAsia="Times New Roman" w:hAnsi="Times New Roman" w:cs="Times New Roman"/>
                <w:sz w:val="24"/>
                <w:szCs w:val="24"/>
              </w:rPr>
              <w:t>bike_cl</w:t>
            </w:r>
            <w:proofErr w:type="spellEnd"/>
            <w:r>
              <w:rPr>
                <w:rFonts w:ascii="Times New Roman" w:eastAsia="Times New Roman" w:hAnsi="Times New Roman" w:cs="Times New Roman"/>
                <w:sz w:val="24"/>
                <w:szCs w:val="24"/>
              </w:rPr>
              <w:t xml:space="preserve"> == "Bicycle Lane"</w:t>
            </w:r>
          </w:p>
          <w:p w14:paraId="000002A1"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street Bikeway: [from Calgary Bikeways – Filtered] </w:t>
            </w:r>
            <w:proofErr w:type="spellStart"/>
            <w:r>
              <w:rPr>
                <w:rFonts w:ascii="Times New Roman" w:eastAsia="Times New Roman" w:hAnsi="Times New Roman" w:cs="Times New Roman"/>
                <w:sz w:val="24"/>
                <w:szCs w:val="24"/>
              </w:rPr>
              <w:t>bike_cl</w:t>
            </w:r>
            <w:proofErr w:type="spellEnd"/>
            <w:r>
              <w:rPr>
                <w:rFonts w:ascii="Times New Roman" w:eastAsia="Times New Roman" w:hAnsi="Times New Roman" w:cs="Times New Roman"/>
                <w:sz w:val="24"/>
                <w:szCs w:val="24"/>
              </w:rPr>
              <w:t xml:space="preserve"> == "Neighbourhood Greenway", "On-Street Bikeway", "On-Street </w:t>
            </w:r>
            <w:proofErr w:type="spellStart"/>
            <w:r>
              <w:rPr>
                <w:rFonts w:ascii="Times New Roman" w:eastAsia="Times New Roman" w:hAnsi="Times New Roman" w:cs="Times New Roman"/>
                <w:sz w:val="24"/>
                <w:szCs w:val="24"/>
              </w:rPr>
              <w:t>BIkeway</w:t>
            </w:r>
            <w:proofErr w:type="spellEnd"/>
            <w:r>
              <w:rPr>
                <w:rFonts w:ascii="Times New Roman" w:eastAsia="Times New Roman" w:hAnsi="Times New Roman" w:cs="Times New Roman"/>
                <w:sz w:val="24"/>
                <w:szCs w:val="24"/>
              </w:rPr>
              <w:t>", "Shared Lane"</w:t>
            </w:r>
          </w:p>
          <w:p w14:paraId="000002A2"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Off-street paths: [from Calgary Parks Pathways – Filtered] include all</w:t>
            </w:r>
          </w:p>
        </w:tc>
      </w:tr>
      <w:tr w:rsidR="003B416B" w14:paraId="6B9DDA7D" w14:textId="77777777">
        <w:tc>
          <w:tcPr>
            <w:tcW w:w="14390" w:type="dxa"/>
          </w:tcPr>
          <w:p w14:paraId="000002A3"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Toronto Street Centreline Calculation Methods</w:t>
            </w:r>
          </w:p>
          <w:p w14:paraId="000002A4"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Definitions: https://www.toronto.ca/services-payments/streets-parking-transportation/traffic-management/road-classification-system/about-the-road-classification-system/</w:t>
            </w:r>
          </w:p>
          <w:p w14:paraId="000002A5" w14:textId="77777777" w:rsidR="003B416B" w:rsidRDefault="003B416B">
            <w:pPr>
              <w:rPr>
                <w:rFonts w:ascii="Times New Roman" w:eastAsia="Times New Roman" w:hAnsi="Times New Roman" w:cs="Times New Roman"/>
                <w:b/>
                <w:sz w:val="24"/>
                <w:szCs w:val="24"/>
              </w:rPr>
            </w:pPr>
          </w:p>
          <w:p w14:paraId="000002A6"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1 File</w:t>
            </w:r>
          </w:p>
          <w:p w14:paraId="000002A7"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Toronto Centreline: Last Updated May 3, 2023 (from: </w:t>
            </w:r>
            <w:hyperlink r:id="rId40">
              <w:r w:rsidR="003B416B">
                <w:rPr>
                  <w:rFonts w:ascii="Times New Roman" w:eastAsia="Times New Roman" w:hAnsi="Times New Roman" w:cs="Times New Roman"/>
                  <w:color w:val="0000FF"/>
                  <w:sz w:val="24"/>
                  <w:szCs w:val="24"/>
                  <w:u w:val="single"/>
                </w:rPr>
                <w:t>https://open.toronto.ca/dataset/toronto-centreline-tcl/</w:t>
              </w:r>
            </w:hyperlink>
            <w:r>
              <w:rPr>
                <w:rFonts w:ascii="Times New Roman" w:eastAsia="Times New Roman" w:hAnsi="Times New Roman" w:cs="Times New Roman"/>
                <w:sz w:val="24"/>
                <w:szCs w:val="24"/>
              </w:rPr>
              <w:t>)</w:t>
            </w:r>
          </w:p>
          <w:p w14:paraId="000002A8" w14:textId="77777777" w:rsidR="003B416B" w:rsidRDefault="00D21AEC">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Filter: From Toronto Centreline (n = 70,974), select where Jurisdi37 == “CITY OF TORONTO”, Feature36 != “Collector Ramp”, “Busway”, “Creek/Tributary”, “Expressway”, “Expressway Ramp”, “Ferry Route”, “Geostatistical Line”, “Hydro Line”, “Major Railway”, “Major Shoreline”, “Minor Railway”, “Minor Shoreline (Landlocked)”, “Pending”, “River”, “Trail”, “Walkway” (n – 45, 639)</w:t>
            </w:r>
          </w:p>
          <w:p w14:paraId="000002A9" w14:textId="77777777" w:rsidR="003B416B" w:rsidRDefault="003B416B">
            <w:pPr>
              <w:rPr>
                <w:rFonts w:ascii="Times New Roman" w:eastAsia="Times New Roman" w:hAnsi="Times New Roman" w:cs="Times New Roman"/>
                <w:sz w:val="24"/>
                <w:szCs w:val="24"/>
              </w:rPr>
            </w:pPr>
          </w:p>
          <w:p w14:paraId="000002AA"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AB" w14:textId="77777777" w:rsidR="003B416B" w:rsidRDefault="003B416B">
            <w:pPr>
              <w:rPr>
                <w:rFonts w:ascii="Times New Roman" w:eastAsia="Times New Roman" w:hAnsi="Times New Roman" w:cs="Times New Roman"/>
                <w:sz w:val="24"/>
                <w:szCs w:val="24"/>
              </w:rPr>
            </w:pPr>
          </w:p>
          <w:p w14:paraId="000002AC" w14:textId="77777777" w:rsidR="003B416B" w:rsidRDefault="00D21AEC">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AD"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Toronto Centreline – Filtered]</w:t>
            </w:r>
          </w:p>
          <w:p w14:paraId="000002AE"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Arterial Road: FEATURE36 == "Major Arterial", "Major Arterial Ramp", "Minor Arterial", "Minor Arterial Ramp"</w:t>
            </w:r>
          </w:p>
          <w:p w14:paraId="000002AF"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Collector Road: FEATURE36 == "Collector"</w:t>
            </w:r>
          </w:p>
          <w:p w14:paraId="000002B0"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Local Road: FEATURE36 == "Access Road", "Other", "Laneway", "Local"</w:t>
            </w:r>
          </w:p>
        </w:tc>
      </w:tr>
      <w:tr w:rsidR="003B416B" w14:paraId="21D3CE5F" w14:textId="77777777">
        <w:tc>
          <w:tcPr>
            <w:tcW w:w="14390" w:type="dxa"/>
          </w:tcPr>
          <w:p w14:paraId="000002B1"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Toronto Routes Centreline Calculation Methods</w:t>
            </w:r>
          </w:p>
          <w:p w14:paraId="000002B2" w14:textId="77777777" w:rsidR="003B416B" w:rsidRDefault="003B416B">
            <w:pPr>
              <w:rPr>
                <w:rFonts w:ascii="Times New Roman" w:eastAsia="Times New Roman" w:hAnsi="Times New Roman" w:cs="Times New Roman"/>
                <w:sz w:val="24"/>
                <w:szCs w:val="24"/>
              </w:rPr>
            </w:pPr>
          </w:p>
          <w:p w14:paraId="000002B3"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1 Source Files</w:t>
            </w:r>
          </w:p>
          <w:p w14:paraId="000002B4"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Toronto Bikeways (Downloaded January 2023): </w:t>
            </w:r>
            <w:hyperlink r:id="rId41">
              <w:r w:rsidR="003B416B">
                <w:rPr>
                  <w:rFonts w:ascii="Times New Roman" w:eastAsia="Times New Roman" w:hAnsi="Times New Roman" w:cs="Times New Roman"/>
                  <w:color w:val="0000FF"/>
                  <w:sz w:val="24"/>
                  <w:szCs w:val="24"/>
                  <w:u w:val="single"/>
                </w:rPr>
                <w:t>https://open.toronto.ca/dataset/cycling-network/</w:t>
              </w:r>
            </w:hyperlink>
          </w:p>
          <w:p w14:paraId="000002B5" w14:textId="77777777" w:rsidR="003B416B" w:rsidRDefault="00D21AEC">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Include all (n = 1323)</w:t>
            </w:r>
          </w:p>
          <w:p w14:paraId="000002B6" w14:textId="77777777" w:rsidR="003B416B" w:rsidRDefault="003B416B">
            <w:pPr>
              <w:rPr>
                <w:rFonts w:ascii="Times New Roman" w:eastAsia="Times New Roman" w:hAnsi="Times New Roman" w:cs="Times New Roman"/>
                <w:sz w:val="24"/>
                <w:szCs w:val="24"/>
              </w:rPr>
            </w:pPr>
          </w:p>
          <w:p w14:paraId="000002B7"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B8" w14:textId="77777777" w:rsidR="003B416B" w:rsidRDefault="003B416B">
            <w:pPr>
              <w:rPr>
                <w:rFonts w:ascii="Times New Roman" w:eastAsia="Times New Roman" w:hAnsi="Times New Roman" w:cs="Times New Roman"/>
                <w:sz w:val="24"/>
                <w:szCs w:val="24"/>
              </w:rPr>
            </w:pPr>
          </w:p>
          <w:p w14:paraId="000002B9" w14:textId="77777777" w:rsidR="003B416B" w:rsidRDefault="00D21AEC">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BA"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[From Toronto Bikeways]</w:t>
            </w:r>
          </w:p>
          <w:p w14:paraId="000002BB"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Cycle Track: INFRA_H20 == "Bi-Directional Cycle Track", "Cycle Track", "Cycle Track - Contraflow"</w:t>
            </w:r>
          </w:p>
          <w:p w14:paraId="000002BC"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Painted Lane: INFRA_H20 == "Bike Lane", "Bike Lane - Buffered", "Bike Lane - Contraflow"</w:t>
            </w:r>
          </w:p>
          <w:p w14:paraId="000002BD"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On street Bikeway: INFRA_H20 == "Sharrows - Arterial - Connector", "Sharrows - Wayfinding", "Signed Route (No Pavement Markings)", "Park Road", "Sharrows"</w:t>
            </w:r>
          </w:p>
          <w:p w14:paraId="000002BE" w14:textId="77777777"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Off-street paths: INFRA_H20 == "Multi-Use Trail", "Multi-Use Trail - Boulevard", "Multi-Use Trail - Connector", "Multi-Use Trail - Entrance", "Multi-Use Trail - Existing Connector"</w:t>
            </w:r>
          </w:p>
        </w:tc>
      </w:tr>
    </w:tbl>
    <w:p w14:paraId="35E6D372" w14:textId="2BB9E8B7" w:rsidR="003B416B" w:rsidRDefault="003B416B">
      <w:pPr>
        <w:rPr>
          <w:rFonts w:ascii="Times New Roman" w:eastAsia="Times New Roman" w:hAnsi="Times New Roman" w:cs="Times New Roman"/>
          <w:sz w:val="24"/>
          <w:szCs w:val="24"/>
        </w:rPr>
      </w:pPr>
    </w:p>
    <w:p w14:paraId="000002C0" w14:textId="77777777" w:rsidR="003B416B" w:rsidRDefault="00D21AE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SUPPLEMENTARY FILES</w:t>
      </w:r>
    </w:p>
    <w:p w14:paraId="000002C2" w14:textId="263ABF88" w:rsidR="003B416B" w:rsidRDefault="00D21AEC">
      <w:pPr>
        <w:rPr>
          <w:rFonts w:ascii="Times New Roman" w:eastAsia="Times New Roman" w:hAnsi="Times New Roman" w:cs="Times New Roman"/>
          <w:sz w:val="24"/>
          <w:szCs w:val="24"/>
        </w:rPr>
      </w:pPr>
      <w:r>
        <w:rPr>
          <w:rFonts w:ascii="Times New Roman" w:eastAsia="Times New Roman" w:hAnsi="Times New Roman" w:cs="Times New Roman"/>
          <w:sz w:val="24"/>
          <w:szCs w:val="24"/>
        </w:rPr>
        <w:t>Supplementary File: R Code for Figures and Tables (https://</w:t>
      </w:r>
      <w:r w:rsidR="001A2813">
        <w:rPr>
          <w:rFonts w:ascii="Times New Roman" w:eastAsia="Times New Roman" w:hAnsi="Times New Roman" w:cs="Times New Roman"/>
          <w:sz w:val="24"/>
          <w:szCs w:val="24"/>
        </w:rPr>
        <w:t>rrwen.github.io/recovr-infracycle</w:t>
      </w:r>
      <w:r>
        <w:rPr>
          <w:rFonts w:ascii="Times New Roman" w:eastAsia="Times New Roman" w:hAnsi="Times New Roman" w:cs="Times New Roman"/>
          <w:sz w:val="24"/>
          <w:szCs w:val="24"/>
        </w:rPr>
        <w:t>)</w:t>
      </w:r>
    </w:p>
    <w:sectPr w:rsidR="003B416B">
      <w:pgSz w:w="15840" w:h="12240" w:orient="landscape"/>
      <w:pgMar w:top="720" w:right="720" w:bottom="720" w:left="720"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Andrew Howard" w:date="2024-10-29T16:45:00Z" w:initials="AH">
    <w:p w14:paraId="47F40E82" w14:textId="77777777" w:rsidR="00AE4470" w:rsidRDefault="00AE4470" w:rsidP="00AE4470">
      <w:pPr>
        <w:pStyle w:val="CommentText"/>
      </w:pPr>
      <w:r>
        <w:rPr>
          <w:rStyle w:val="CommentReference"/>
        </w:rPr>
        <w:annotationRef/>
      </w:r>
      <w:r>
        <w:t>I changed this to 1000 I assume units consistent across cities</w:t>
      </w:r>
    </w:p>
  </w:comment>
  <w:comment w:id="18" w:author="Richard Wen" w:date="2024-10-30T04:03:00Z" w:initials="RW">
    <w:p w14:paraId="52208AF2" w14:textId="77777777" w:rsidR="006304A0" w:rsidRDefault="006304A0" w:rsidP="006304A0">
      <w:r>
        <w:rPr>
          <w:rStyle w:val="CommentReference"/>
        </w:rPr>
        <w:annotationRef/>
      </w:r>
      <w:r>
        <w:rPr>
          <w:sz w:val="20"/>
          <w:szCs w:val="20"/>
        </w:rPr>
        <w:t>Checked and corrected numbers - for Calgary there were decommissioned and temporary types that were not included in these numbers, hence the slight difference in on-street infrastructure compared to figure 1</w:t>
      </w:r>
    </w:p>
    <w:p w14:paraId="457F411A" w14:textId="77777777" w:rsidR="006304A0" w:rsidRDefault="006304A0" w:rsidP="006304A0"/>
    <w:p w14:paraId="3DF15E75" w14:textId="77777777" w:rsidR="006304A0" w:rsidRDefault="006304A0" w:rsidP="006304A0">
      <w:r>
        <w:rPr>
          <w:sz w:val="20"/>
          <w:szCs w:val="20"/>
        </w:rPr>
        <w:t>This addresses Brice’s comment:</w:t>
      </w:r>
    </w:p>
    <w:p w14:paraId="6FC18A70" w14:textId="77777777" w:rsidR="006304A0" w:rsidRDefault="006304A0" w:rsidP="006304A0"/>
    <w:p w14:paraId="6EE8E604" w14:textId="77777777" w:rsidR="006304A0" w:rsidRDefault="006304A0" w:rsidP="006304A0">
      <w:r>
        <w:rPr>
          <w:sz w:val="20"/>
          <w:szCs w:val="20"/>
        </w:rPr>
        <w:t xml:space="preserve">“The note of Calgary is to state that only </w:t>
      </w:r>
    </w:p>
    <w:p w14:paraId="77CD26E7" w14:textId="77777777" w:rsidR="006304A0" w:rsidRDefault="006304A0" w:rsidP="006304A0">
      <w:r>
        <w:rPr>
          <w:sz w:val="20"/>
          <w:szCs w:val="20"/>
        </w:rPr>
        <w:t>On-street segments were considered (look at table 1)</w:t>
      </w:r>
    </w:p>
    <w:p w14:paraId="145A6B13" w14:textId="77777777" w:rsidR="006304A0" w:rsidRDefault="006304A0" w:rsidP="006304A0"/>
    <w:p w14:paraId="6BCA74D1" w14:textId="77777777" w:rsidR="006304A0" w:rsidRDefault="006304A0" w:rsidP="006304A0">
      <w:r>
        <w:rPr>
          <w:sz w:val="20"/>
          <w:szCs w:val="20"/>
        </w:rPr>
        <w:t>However, the length at the start 571.8 is different from the sum of table 1 =569.7</w:t>
      </w:r>
    </w:p>
    <w:p w14:paraId="50F0699D" w14:textId="77777777" w:rsidR="006304A0" w:rsidRDefault="006304A0" w:rsidP="006304A0"/>
    <w:p w14:paraId="32109742" w14:textId="77777777" w:rsidR="006304A0" w:rsidRDefault="006304A0" w:rsidP="006304A0">
      <w:r>
        <w:rPr>
          <w:sz w:val="20"/>
          <w:szCs w:val="20"/>
        </w:rPr>
        <w:t xml:space="preserve">Not sure it’s a rounding issue. </w:t>
      </w:r>
    </w:p>
    <w:p w14:paraId="4187960B" w14:textId="77777777" w:rsidR="006304A0" w:rsidRDefault="006304A0" w:rsidP="006304A0">
      <w:r>
        <w:rPr>
          <w:sz w:val="20"/>
          <w:szCs w:val="20"/>
        </w:rPr>
        <w:t>Vancouver and Toronto differences are probably rounding issues (342 vs 341.7) and (755.7 vs 755) .</w:t>
      </w:r>
    </w:p>
    <w:p w14:paraId="09940063" w14:textId="77777777" w:rsidR="006304A0" w:rsidRDefault="006304A0" w:rsidP="006304A0"/>
    <w:p w14:paraId="0DDF8805" w14:textId="77777777" w:rsidR="006304A0" w:rsidRDefault="006304A0" w:rsidP="006304A0">
      <w:r>
        <w:rPr>
          <w:sz w:val="20"/>
          <w:szCs w:val="20"/>
        </w:rPr>
        <w:t>PLEASE DOUBLE CHECK</w:t>
      </w:r>
    </w:p>
    <w:p w14:paraId="5371E82E" w14:textId="77777777" w:rsidR="006304A0" w:rsidRDefault="006304A0" w:rsidP="006304A0"/>
    <w:p w14:paraId="53E507AC" w14:textId="77777777" w:rsidR="006304A0" w:rsidRDefault="006304A0" w:rsidP="006304A0">
      <w:r>
        <w:rPr>
          <w:sz w:val="20"/>
          <w:szCs w:val="20"/>
        </w:rPr>
        <w:t>Can cut sentence highlighted after checking numbers”</w:t>
      </w:r>
    </w:p>
    <w:p w14:paraId="14643EF5" w14:textId="77777777" w:rsidR="006304A0" w:rsidRDefault="006304A0" w:rsidP="006304A0"/>
    <w:p w14:paraId="15F25F11" w14:textId="77777777" w:rsidR="006304A0" w:rsidRDefault="006304A0" w:rsidP="006304A0"/>
  </w:comment>
  <w:comment w:id="73" w:author="Andrew Howard" w:date="2024-10-29T16:50:00Z" w:initials="AH">
    <w:p w14:paraId="326A9B2C" w14:textId="1A743766" w:rsidR="005B6A5F" w:rsidRDefault="00D8356E" w:rsidP="005B6A5F">
      <w:pPr>
        <w:pStyle w:val="CommentText"/>
      </w:pPr>
      <w:r>
        <w:rPr>
          <w:rStyle w:val="CommentReference"/>
        </w:rPr>
        <w:annotationRef/>
      </w:r>
      <w:r w:rsidR="005B6A5F">
        <w:t>Is it worth briefly mentioning the primary reasons for non-eligibility of infrastructure - In Toronto was this painted bike lanes for example?  From reading further I can see it is not - so I am confused what are the reasons for non eligibility.  Could go here or in the flow diagram or both</w:t>
      </w:r>
    </w:p>
  </w:comment>
  <w:comment w:id="74" w:author="Richard Wen" w:date="2024-10-30T01:31:00Z" w:initials="RW">
    <w:p w14:paraId="3129BAE8" w14:textId="77777777" w:rsidR="000B16FA" w:rsidRDefault="000B16FA" w:rsidP="000B16FA">
      <w:r>
        <w:rPr>
          <w:rStyle w:val="CommentReference"/>
        </w:rPr>
        <w:annotationRef/>
      </w:r>
      <w:r>
        <w:rPr>
          <w:sz w:val="20"/>
          <w:szCs w:val="20"/>
        </w:rPr>
        <w:t>Added supplementary table 2 to show excluded infrastructure - follow the flow diagram for the inclusion criteria, and sup. Table 2 for the excluded segments</w:t>
      </w:r>
    </w:p>
  </w:comment>
  <w:comment w:id="75" w:author="Linda Rothman" w:date="2024-10-06T20:28:00Z" w:initials="LR">
    <w:p w14:paraId="65F9641D" w14:textId="4B240713" w:rsidR="00AB78AF" w:rsidRDefault="00AB78AF" w:rsidP="00A064E4">
      <w:pPr>
        <w:pStyle w:val="CommentText"/>
      </w:pPr>
      <w:r>
        <w:rPr>
          <w:rStyle w:val="CommentReference"/>
        </w:rPr>
        <w:annotationRef/>
      </w:r>
    </w:p>
  </w:comment>
  <w:comment w:id="76" w:author="Brice Kuimi" w:date="2024-10-28T17:15:00Z" w:initials="BK">
    <w:p w14:paraId="6D82B1A3" w14:textId="77777777" w:rsidR="00AB78AF" w:rsidRDefault="00AB78AF" w:rsidP="00F70917">
      <w:pPr>
        <w:pStyle w:val="CommentText"/>
      </w:pPr>
      <w:r>
        <w:rPr>
          <w:rStyle w:val="CommentReference"/>
        </w:rPr>
        <w:annotationRef/>
      </w:r>
      <w:r>
        <w:t xml:space="preserve">The note of Calgary is to state that only </w:t>
      </w:r>
    </w:p>
    <w:p w14:paraId="2431F728" w14:textId="53662DDC" w:rsidR="004C2CC9" w:rsidRDefault="00AB78AF" w:rsidP="00F70917">
      <w:pPr>
        <w:pStyle w:val="CommentText"/>
      </w:pPr>
      <w:r>
        <w:t>On-street segments were considered</w:t>
      </w:r>
      <w:r w:rsidR="004C2CC9">
        <w:t xml:space="preserve"> (look at table 1)</w:t>
      </w:r>
    </w:p>
    <w:p w14:paraId="0DD9E4DD" w14:textId="77777777" w:rsidR="00AB78AF" w:rsidRDefault="00AB78AF" w:rsidP="00F70917">
      <w:pPr>
        <w:pStyle w:val="CommentText"/>
      </w:pPr>
    </w:p>
    <w:p w14:paraId="7B2D9B31" w14:textId="77777777" w:rsidR="00AB78AF" w:rsidRDefault="00AB78AF" w:rsidP="00F70917">
      <w:pPr>
        <w:pStyle w:val="CommentText"/>
      </w:pPr>
      <w:r>
        <w:t>However, the length at the start 571.8 is different from the sum of table 1 =569.7</w:t>
      </w:r>
    </w:p>
    <w:p w14:paraId="1FA7ADC0" w14:textId="77777777" w:rsidR="00AB78AF" w:rsidRDefault="00AB78AF" w:rsidP="00F70917">
      <w:pPr>
        <w:pStyle w:val="CommentText"/>
      </w:pPr>
    </w:p>
    <w:p w14:paraId="7EC15778" w14:textId="77777777" w:rsidR="00AB78AF" w:rsidRDefault="00AB78AF" w:rsidP="00F70917">
      <w:pPr>
        <w:pStyle w:val="CommentText"/>
      </w:pPr>
      <w:r>
        <w:t xml:space="preserve">Not sure it’s a rounding issue. </w:t>
      </w:r>
    </w:p>
    <w:p w14:paraId="5A4583B0" w14:textId="77777777" w:rsidR="00AB78AF" w:rsidRDefault="00AB78AF" w:rsidP="00F70917">
      <w:pPr>
        <w:pStyle w:val="CommentText"/>
      </w:pPr>
      <w:r>
        <w:t>Vancouver and Toronto differences are probably rounding issues (342 vs 341.7) and (755.7 vs 755) .</w:t>
      </w:r>
    </w:p>
    <w:p w14:paraId="37D9E2C3" w14:textId="77777777" w:rsidR="00AB78AF" w:rsidRDefault="00AB78AF" w:rsidP="00F70917">
      <w:pPr>
        <w:pStyle w:val="CommentText"/>
      </w:pPr>
    </w:p>
    <w:p w14:paraId="437F0881" w14:textId="042E1B65" w:rsidR="00AB78AF" w:rsidRDefault="00AB78AF" w:rsidP="00F70917">
      <w:pPr>
        <w:pStyle w:val="CommentText"/>
      </w:pPr>
      <w:r>
        <w:t>PLEASE DOUBLE CHECK</w:t>
      </w:r>
    </w:p>
    <w:p w14:paraId="77DDB653" w14:textId="449DA514" w:rsidR="004C2CC9" w:rsidRDefault="004C2CC9" w:rsidP="00F70917">
      <w:pPr>
        <w:pStyle w:val="CommentText"/>
      </w:pPr>
    </w:p>
    <w:p w14:paraId="6ED2BC77" w14:textId="7788912C" w:rsidR="004C2CC9" w:rsidRDefault="004C2CC9" w:rsidP="00F70917">
      <w:pPr>
        <w:pStyle w:val="CommentText"/>
      </w:pPr>
      <w:r>
        <w:t>Can cut sentence highlighted after checking numbers</w:t>
      </w:r>
    </w:p>
  </w:comment>
  <w:comment w:id="84" w:author="Linda Rothman" w:date="2024-10-29T13:43:00Z" w:initials="LR">
    <w:p w14:paraId="544B2F9E" w14:textId="2350722F" w:rsidR="0022045A" w:rsidRDefault="0022045A" w:rsidP="0022045A">
      <w:pPr>
        <w:pStyle w:val="CommentText"/>
        <w:rPr>
          <w:color w:val="222222"/>
          <w:highlight w:val="white"/>
        </w:rPr>
      </w:pPr>
      <w:r>
        <w:rPr>
          <w:rStyle w:val="CommentReference"/>
        </w:rPr>
        <w:annotationRef/>
      </w:r>
      <w:r>
        <w:rPr>
          <w:color w:val="222222"/>
          <w:highlight w:val="white"/>
        </w:rPr>
        <w:t>Please add</w:t>
      </w:r>
    </w:p>
    <w:p w14:paraId="45C2BBD4" w14:textId="77777777" w:rsidR="0022045A" w:rsidRDefault="0022045A" w:rsidP="0022045A">
      <w:pPr>
        <w:pStyle w:val="CommentText"/>
        <w:rPr>
          <w:color w:val="222222"/>
          <w:highlight w:val="white"/>
        </w:rPr>
      </w:pPr>
    </w:p>
    <w:p w14:paraId="2755C02C" w14:textId="3A6EBFD9" w:rsidR="0022045A" w:rsidRDefault="0022045A" w:rsidP="0022045A">
      <w:pPr>
        <w:pStyle w:val="CommentText"/>
      </w:pPr>
      <w:r>
        <w:rPr>
          <w:color w:val="222222"/>
          <w:highlight w:val="white"/>
        </w:rPr>
        <w:t>Furth PG, Mekuria MC, Nixon H. Network connectivity for low-stress bicycling. Transportation research record. 2016;2587(1):41-9.</w:t>
      </w:r>
      <w:r>
        <w:t xml:space="preserve"> </w:t>
      </w:r>
    </w:p>
    <w:p w14:paraId="1FBA0F22" w14:textId="77777777" w:rsidR="0022045A" w:rsidRDefault="0022045A" w:rsidP="0022045A">
      <w:pPr>
        <w:pStyle w:val="CommentText"/>
      </w:pPr>
    </w:p>
    <w:p w14:paraId="3FE35934" w14:textId="77777777" w:rsidR="0022045A" w:rsidRDefault="0022045A" w:rsidP="0022045A">
      <w:pPr>
        <w:pStyle w:val="CommentText"/>
      </w:pPr>
      <w:r>
        <w:rPr>
          <w:color w:val="222222"/>
          <w:highlight w:val="white"/>
        </w:rPr>
        <w:t>Bonsma-Fisher M, Lin B, Chan TC, Saxe S. Exploring the geographical equity-efficiency tradeoff in cycling infrastructure planning. Journal of Transport Geography. 2024 Dec 1;121:104010.</w:t>
      </w:r>
      <w:r>
        <w:t xml:space="preserve"> </w:t>
      </w:r>
    </w:p>
    <w:p w14:paraId="5D561041" w14:textId="49BA649B" w:rsidR="0022045A" w:rsidRDefault="0022045A">
      <w:pPr>
        <w:pStyle w:val="CommentText"/>
      </w:pPr>
    </w:p>
  </w:comment>
  <w:comment w:id="85" w:author="Richard Wen" w:date="2024-10-29T19:27:00Z" w:initials="RW">
    <w:p w14:paraId="0D661BDB" w14:textId="77777777" w:rsidR="00491862" w:rsidRDefault="00491862" w:rsidP="00491862">
      <w:r>
        <w:rPr>
          <w:rStyle w:val="CommentReference"/>
        </w:rPr>
        <w:annotationRef/>
      </w:r>
      <w:r>
        <w:rPr>
          <w:sz w:val="20"/>
          <w:szCs w:val="20"/>
        </w:rPr>
        <w:t>Added citations</w:t>
      </w:r>
    </w:p>
  </w:comment>
  <w:comment w:id="86" w:author="Linda Rothman" w:date="2024-10-28T22:05:00Z" w:initials="LR">
    <w:p w14:paraId="2C85F836" w14:textId="229203A7" w:rsidR="00AB78AF" w:rsidRDefault="00AB78AF" w:rsidP="008B7735">
      <w:pPr>
        <w:pStyle w:val="CommentText"/>
      </w:pPr>
      <w:r>
        <w:rPr>
          <w:rStyle w:val="CommentReference"/>
        </w:rPr>
        <w:annotationRef/>
      </w:r>
      <w:r>
        <w:t>Richard, please add</w:t>
      </w:r>
    </w:p>
    <w:p w14:paraId="2A8FFFCB" w14:textId="77777777" w:rsidR="00AB78AF" w:rsidRDefault="00AB78AF" w:rsidP="008B7735">
      <w:pPr>
        <w:pStyle w:val="CommentText"/>
      </w:pPr>
    </w:p>
    <w:p w14:paraId="7154CFDB" w14:textId="77777777" w:rsidR="00AB78AF" w:rsidRDefault="00AB78AF" w:rsidP="008B7735">
      <w:pPr>
        <w:pStyle w:val="CommentText"/>
      </w:pPr>
      <w:hyperlink r:id="rId1" w:history="1">
        <w:r w:rsidRPr="007D33DB">
          <w:rPr>
            <w:rStyle w:val="Hyperlink"/>
          </w:rPr>
          <w:t>https://www.toronto.ca/services-payments/streets-parking-transportation/cycling-in-toronto/cycling-pedestrian-projects/cycling-network-plan/</w:t>
        </w:r>
      </w:hyperlink>
    </w:p>
  </w:comment>
  <w:comment w:id="87" w:author="Richard Wen" w:date="2024-10-29T19:22:00Z" w:initials="RW">
    <w:p w14:paraId="7F52B7A6" w14:textId="77777777" w:rsidR="00DD4C71" w:rsidRDefault="00DD4C71" w:rsidP="00DD4C71">
      <w:r>
        <w:rPr>
          <w:rStyle w:val="CommentReference"/>
        </w:rPr>
        <w:annotationRef/>
      </w:r>
      <w:r>
        <w:rPr>
          <w:sz w:val="20"/>
          <w:szCs w:val="20"/>
        </w:rPr>
        <w:t>Added citation</w:t>
      </w:r>
    </w:p>
  </w:comment>
  <w:comment w:id="89" w:author="Linda Rothman" w:date="2024-10-28T22:22:00Z" w:initials="LR">
    <w:p w14:paraId="630D3467" w14:textId="3DDDA2E3" w:rsidR="00AB78AF" w:rsidRDefault="00AB78AF" w:rsidP="00DA34EC">
      <w:pPr>
        <w:pStyle w:val="CommentText"/>
      </w:pPr>
      <w:r>
        <w:rPr>
          <w:rStyle w:val="CommentReference"/>
        </w:rPr>
        <w:annotationRef/>
      </w:r>
      <w:r>
        <w:t>Richard, please add</w:t>
      </w:r>
    </w:p>
    <w:p w14:paraId="0CA04217" w14:textId="77777777" w:rsidR="00AB78AF" w:rsidRDefault="00AB78AF" w:rsidP="00DA34EC">
      <w:pPr>
        <w:pStyle w:val="CommentText"/>
      </w:pPr>
    </w:p>
    <w:p w14:paraId="5DCD939E" w14:textId="77777777" w:rsidR="00AB78AF" w:rsidRDefault="00AB78AF" w:rsidP="00DA34EC">
      <w:pPr>
        <w:pStyle w:val="CommentText"/>
      </w:pPr>
      <w:hyperlink r:id="rId2" w:history="1">
        <w:r w:rsidRPr="00B771F5">
          <w:rPr>
            <w:rStyle w:val="Hyperlink"/>
          </w:rPr>
          <w:t>https://www.toronto.ca/services-payments/streets-parking-transportation/cycling-in-toronto/cycling-pedestrian-projects/cycling-network-plan/</w:t>
        </w:r>
      </w:hyperlink>
    </w:p>
  </w:comment>
  <w:comment w:id="90" w:author="Brice Kuimi" w:date="2024-10-29T12:58:00Z" w:initials="BK">
    <w:p w14:paraId="5FD62406" w14:textId="77777777" w:rsidR="00AB78AF" w:rsidRDefault="00AB78AF" w:rsidP="00DA34EC">
      <w:pPr>
        <w:pStyle w:val="CommentText"/>
      </w:pPr>
      <w:r>
        <w:rPr>
          <w:rStyle w:val="CommentReference"/>
        </w:rPr>
        <w:annotationRef/>
      </w:r>
      <w:r>
        <w:t>For the sentence starting with Furth et al. :</w:t>
      </w:r>
      <w:r>
        <w:rPr>
          <w:color w:val="222222"/>
          <w:highlight w:val="white"/>
        </w:rPr>
        <w:t>Furth PG, Mekuria MC, Nixon H. Network connectivity for low-stress bicycling. Transportation research record. 2016;2587(1):41-9.</w:t>
      </w:r>
    </w:p>
  </w:comment>
  <w:comment w:id="91" w:author="Richard Wen" w:date="2024-10-29T19:22:00Z" w:initials="RW">
    <w:p w14:paraId="5E9D0C95" w14:textId="77777777" w:rsidR="00DD4C71" w:rsidRDefault="00DD4C71" w:rsidP="00DD4C71">
      <w:r>
        <w:rPr>
          <w:rStyle w:val="CommentReference"/>
        </w:rPr>
        <w:annotationRef/>
      </w:r>
      <w:r>
        <w:rPr>
          <w:sz w:val="20"/>
          <w:szCs w:val="20"/>
        </w:rPr>
        <w:t>Added citations</w:t>
      </w:r>
    </w:p>
  </w:comment>
  <w:comment w:id="100" w:author="Brice Kuimi" w:date="2024-10-29T12:56:00Z" w:initials="BK">
    <w:p w14:paraId="6CF868C8" w14:textId="792E0963" w:rsidR="00AB78AF" w:rsidRDefault="00AB78AF" w:rsidP="00DA34EC">
      <w:pPr>
        <w:pStyle w:val="CommentText"/>
      </w:pPr>
      <w:r>
        <w:rPr>
          <w:rStyle w:val="CommentReference"/>
        </w:rPr>
        <w:annotationRef/>
      </w:r>
      <w:r>
        <w:rPr>
          <w:color w:val="222222"/>
          <w:highlight w:val="white"/>
        </w:rPr>
        <w:t>Furth PG, Mekuria MC, Nixon H. Network connectivity for low-stress bicycling. Transportation research record. 2016;2587(1):41-9.</w:t>
      </w:r>
    </w:p>
  </w:comment>
  <w:comment w:id="101" w:author="Richard Wen" w:date="2024-10-29T19:28:00Z" w:initials="RW">
    <w:p w14:paraId="10D38E32" w14:textId="77777777" w:rsidR="00D93884" w:rsidRDefault="00D93884" w:rsidP="00D93884">
      <w:r>
        <w:rPr>
          <w:rStyle w:val="CommentReference"/>
        </w:rPr>
        <w:annotationRef/>
      </w:r>
      <w:r>
        <w:rPr>
          <w:sz w:val="20"/>
          <w:szCs w:val="20"/>
        </w:rPr>
        <w:t>Added citation</w:t>
      </w:r>
    </w:p>
  </w:comment>
  <w:comment w:id="95" w:author="Brice Kuimi" w:date="2024-10-29T12:39:00Z" w:initials="BK">
    <w:p w14:paraId="4E822C7C" w14:textId="6AD316AD" w:rsidR="00AB78AF" w:rsidRDefault="00AB78AF" w:rsidP="008B7735">
      <w:pPr>
        <w:pStyle w:val="CommentText"/>
      </w:pPr>
      <w:r>
        <w:rPr>
          <w:rStyle w:val="CommentReference"/>
        </w:rPr>
        <w:annotationRef/>
      </w:r>
      <w:r>
        <w:t>You can also cite: AutoLTS: Automating Cycling Stress Assessment via Contrastive Learning and Spatial Post-processing.</w:t>
      </w:r>
    </w:p>
    <w:p w14:paraId="47FDAD76" w14:textId="77777777" w:rsidR="00AB78AF" w:rsidRDefault="00AB78AF" w:rsidP="008B7735">
      <w:pPr>
        <w:pStyle w:val="CommentText"/>
      </w:pPr>
    </w:p>
  </w:comment>
  <w:comment w:id="96" w:author="Linda Rothman" w:date="2024-10-29T13:38:00Z" w:initials="LR">
    <w:p w14:paraId="0003E33F" w14:textId="26B85573" w:rsidR="00AB78AF" w:rsidRDefault="00AB78AF">
      <w:pPr>
        <w:pStyle w:val="CommentText"/>
      </w:pPr>
      <w:r>
        <w:rPr>
          <w:rStyle w:val="CommentReference"/>
        </w:rPr>
        <w:annotationRef/>
      </w:r>
      <w:r>
        <w:t>Richard, can you please add</w:t>
      </w:r>
    </w:p>
  </w:comment>
  <w:comment w:id="97" w:author="Richard Wen" w:date="2024-10-29T19:22:00Z" w:initials="RW">
    <w:p w14:paraId="77704C1C" w14:textId="77777777" w:rsidR="00DD4C71" w:rsidRDefault="00DD4C71" w:rsidP="00DD4C71">
      <w:r>
        <w:rPr>
          <w:rStyle w:val="CommentReference"/>
        </w:rPr>
        <w:annotationRef/>
      </w:r>
      <w:r>
        <w:rPr>
          <w:sz w:val="20"/>
          <w:szCs w:val="20"/>
        </w:rPr>
        <w:t>Added citations</w:t>
      </w:r>
    </w:p>
  </w:comment>
  <w:comment w:id="104" w:author="Brice Kuimi" w:date="2024-10-29T13:05:00Z" w:initials="BK">
    <w:p w14:paraId="54602F0A" w14:textId="73656665" w:rsidR="00AB78AF" w:rsidRDefault="00AB78AF" w:rsidP="00407842">
      <w:pPr>
        <w:pStyle w:val="CommentText"/>
      </w:pPr>
      <w:r>
        <w:rPr>
          <w:rStyle w:val="CommentReference"/>
        </w:rPr>
        <w:annotationRef/>
      </w:r>
      <w:r>
        <w:t xml:space="preserve">Cite: </w:t>
      </w:r>
      <w:r>
        <w:rPr>
          <w:color w:val="222222"/>
          <w:highlight w:val="white"/>
        </w:rPr>
        <w:t>Bonsma-Fisher M, Lin B, Chan TC, Saxe S. Exploring the geographical equity-efficiency tradeoff in cycling infrastructure planning. Journal of Transport Geography. 2024 Dec 1;121:104010.</w:t>
      </w:r>
      <w:r>
        <w:t xml:space="preserve"> </w:t>
      </w:r>
    </w:p>
  </w:comment>
  <w:comment w:id="105" w:author="Richard Wen" w:date="2024-10-29T18:37:00Z" w:initials="RW">
    <w:p w14:paraId="35A5BF4F" w14:textId="77777777" w:rsidR="006D2BA5" w:rsidRDefault="006D2BA5" w:rsidP="006D2BA5">
      <w:r>
        <w:rPr>
          <w:rStyle w:val="CommentReference"/>
        </w:rPr>
        <w:annotationRef/>
      </w:r>
      <w:r>
        <w:rPr>
          <w:sz w:val="20"/>
          <w:szCs w:val="20"/>
        </w:rPr>
        <w:t>Added citation</w:t>
      </w:r>
    </w:p>
  </w:comment>
  <w:comment w:id="108" w:author="Linda Rothman" w:date="2024-10-21T09:48:00Z" w:initials="LR">
    <w:p w14:paraId="7D8BAE44" w14:textId="40B9D795" w:rsidR="00AB78AF" w:rsidRDefault="00AB78AF" w:rsidP="00E65930">
      <w:pPr>
        <w:pStyle w:val="CommentText"/>
      </w:pPr>
      <w:r>
        <w:rPr>
          <w:rStyle w:val="CommentReference"/>
        </w:rPr>
        <w:annotationRef/>
      </w:r>
    </w:p>
    <w:p w14:paraId="65A90CEE" w14:textId="77777777" w:rsidR="00AB78AF" w:rsidRDefault="00AB78AF" w:rsidP="00E65930">
      <w:pPr>
        <w:pStyle w:val="CommentText"/>
      </w:pPr>
      <w:r>
        <w:t>Please check all formats of references - some of the journal titles did not have appropriate capitolization.  Also, there is some inconsistency re: article titles - they shouldn’t be in title case</w:t>
      </w:r>
    </w:p>
  </w:comment>
  <w:comment w:id="1262" w:author="Richard Wen" w:date="2024-10-30T04:07:00Z" w:initials="RW">
    <w:p w14:paraId="65AA367E" w14:textId="77777777" w:rsidR="00587584" w:rsidRDefault="00587584" w:rsidP="00587584">
      <w:r>
        <w:rPr>
          <w:rStyle w:val="CommentReference"/>
        </w:rPr>
        <w:annotationRef/>
      </w:r>
      <w:r>
        <w:rPr>
          <w:sz w:val="20"/>
          <w:szCs w:val="20"/>
        </w:rPr>
        <w:t>Added supplementary table 2 to address Andrew’s comment:</w:t>
      </w:r>
    </w:p>
    <w:p w14:paraId="4DF97F27" w14:textId="77777777" w:rsidR="00587584" w:rsidRDefault="00587584" w:rsidP="00587584"/>
    <w:p w14:paraId="778FCCE9" w14:textId="77777777" w:rsidR="00587584" w:rsidRDefault="00587584" w:rsidP="00587584">
      <w:r>
        <w:rPr>
          <w:sz w:val="20"/>
          <w:szCs w:val="20"/>
        </w:rPr>
        <w:t>The one thing I am quite uncertain about, even when reading the flow diagrams at the end, is exactly what was excluded and why when Toronto went from 700km of infrastructure to about 200 - there were similar but lesser drops in all the cities.</w:t>
      </w:r>
    </w:p>
    <w:p w14:paraId="62B50D5D" w14:textId="77777777" w:rsidR="00587584" w:rsidRDefault="00587584" w:rsidP="00587584"/>
    <w:p w14:paraId="56CE9940" w14:textId="77777777" w:rsidR="00587584" w:rsidRDefault="00587584" w:rsidP="00587584">
      <w:r>
        <w:rPr>
          <w:sz w:val="20"/>
          <w:szCs w:val="20"/>
        </w:rPr>
        <w:t>I know whatever it was did not meet the 'inclusion' criteria of painted lane or buffered lane or cycle track - but it was 500 km of something so what was it?  Was it mostly off-street paths?  It might be nice to label what was excluded in the diagrams and add it to the discussion.</w:t>
      </w:r>
    </w:p>
    <w:p w14:paraId="08FA8C83" w14:textId="77777777" w:rsidR="00587584" w:rsidRDefault="00587584" w:rsidP="00587584"/>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7F40E82" w15:done="0"/>
  <w15:commentEx w15:paraId="15F25F11" w15:done="0"/>
  <w15:commentEx w15:paraId="326A9B2C" w15:done="0"/>
  <w15:commentEx w15:paraId="3129BAE8" w15:paraIdParent="326A9B2C" w15:done="0"/>
  <w15:commentEx w15:paraId="65F9641D" w15:done="0"/>
  <w15:commentEx w15:paraId="6ED2BC77" w15:paraIdParent="65F9641D" w15:done="0"/>
  <w15:commentEx w15:paraId="5D561041" w15:done="0"/>
  <w15:commentEx w15:paraId="0D661BDB" w15:paraIdParent="5D561041" w15:done="0"/>
  <w15:commentEx w15:paraId="7154CFDB" w15:done="0"/>
  <w15:commentEx w15:paraId="7F52B7A6" w15:paraIdParent="7154CFDB" w15:done="0"/>
  <w15:commentEx w15:paraId="5DCD939E" w15:done="0"/>
  <w15:commentEx w15:paraId="5FD62406" w15:paraIdParent="5DCD939E" w15:done="0"/>
  <w15:commentEx w15:paraId="5E9D0C95" w15:paraIdParent="5DCD939E" w15:done="0"/>
  <w15:commentEx w15:paraId="6CF868C8" w15:done="0"/>
  <w15:commentEx w15:paraId="10D38E32" w15:paraIdParent="6CF868C8" w15:done="0"/>
  <w15:commentEx w15:paraId="47FDAD76" w15:done="0"/>
  <w15:commentEx w15:paraId="0003E33F" w15:paraIdParent="47FDAD76" w15:done="0"/>
  <w15:commentEx w15:paraId="77704C1C" w15:paraIdParent="47FDAD76" w15:done="0"/>
  <w15:commentEx w15:paraId="54602F0A" w15:done="0"/>
  <w15:commentEx w15:paraId="35A5BF4F" w15:paraIdParent="54602F0A" w15:done="0"/>
  <w15:commentEx w15:paraId="65A90CEE" w15:done="0"/>
  <w15:commentEx w15:paraId="08FA8C8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4AFF1FA" w16cex:dateUtc="2024-10-29T20:45:00Z"/>
  <w16cex:commentExtensible w16cex:durableId="7B616DFA" w16cex:dateUtc="2024-10-30T08:03:00Z"/>
  <w16cex:commentExtensible w16cex:durableId="225A6129" w16cex:dateUtc="2024-10-29T20:50:00Z"/>
  <w16cex:commentExtensible w16cex:durableId="4E1AE764" w16cex:dateUtc="2024-10-30T05:31:00Z"/>
  <w16cex:commentExtensible w16cex:durableId="662B7080" w16cex:dateUtc="2024-10-07T00:28:00Z"/>
  <w16cex:commentExtensible w16cex:durableId="1D9A4755" w16cex:dateUtc="2024-10-29T23:27:00Z"/>
  <w16cex:commentExtensible w16cex:durableId="7A55105B" w16cex:dateUtc="2024-10-29T02:05:00Z"/>
  <w16cex:commentExtensible w16cex:durableId="25925816" w16cex:dateUtc="2024-10-29T23:22:00Z"/>
  <w16cex:commentExtensible w16cex:durableId="01728D35" w16cex:dateUtc="2024-10-29T02:22:00Z"/>
  <w16cex:commentExtensible w16cex:durableId="03D2BB4B" w16cex:dateUtc="2024-10-29T16:58:00Z"/>
  <w16cex:commentExtensible w16cex:durableId="51D92E6E" w16cex:dateUtc="2024-10-29T23:22:00Z"/>
  <w16cex:commentExtensible w16cex:durableId="1BAF7DBD" w16cex:dateUtc="2024-10-29T16:56:00Z"/>
  <w16cex:commentExtensible w16cex:durableId="20508E75" w16cex:dateUtc="2024-10-29T23:28:00Z"/>
  <w16cex:commentExtensible w16cex:durableId="45B939C2" w16cex:dateUtc="2024-10-29T23:22:00Z"/>
  <w16cex:commentExtensible w16cex:durableId="33B1A526" w16cex:dateUtc="2024-10-29T17:05:00Z"/>
  <w16cex:commentExtensible w16cex:durableId="4F33E02F" w16cex:dateUtc="2024-10-29T22:37:00Z"/>
  <w16cex:commentExtensible w16cex:durableId="2ED0979C" w16cex:dateUtc="2024-10-21T13:48:00Z"/>
  <w16cex:commentExtensible w16cex:durableId="15456E61" w16cex:dateUtc="2024-10-30T08: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7F40E82" w16cid:durableId="04AFF1FA"/>
  <w16cid:commentId w16cid:paraId="15F25F11" w16cid:durableId="7B616DFA"/>
  <w16cid:commentId w16cid:paraId="326A9B2C" w16cid:durableId="225A6129"/>
  <w16cid:commentId w16cid:paraId="3129BAE8" w16cid:durableId="4E1AE764"/>
  <w16cid:commentId w16cid:paraId="65F9641D" w16cid:durableId="662B7080"/>
  <w16cid:commentId w16cid:paraId="6ED2BC77" w16cid:durableId="33BFEC70"/>
  <w16cid:commentId w16cid:paraId="5D561041" w16cid:durableId="25318BDE"/>
  <w16cid:commentId w16cid:paraId="0D661BDB" w16cid:durableId="1D9A4755"/>
  <w16cid:commentId w16cid:paraId="7154CFDB" w16cid:durableId="7A55105B"/>
  <w16cid:commentId w16cid:paraId="7F52B7A6" w16cid:durableId="25925816"/>
  <w16cid:commentId w16cid:paraId="5DCD939E" w16cid:durableId="01728D35"/>
  <w16cid:commentId w16cid:paraId="5FD62406" w16cid:durableId="03D2BB4B"/>
  <w16cid:commentId w16cid:paraId="5E9D0C95" w16cid:durableId="51D92E6E"/>
  <w16cid:commentId w16cid:paraId="6CF868C8" w16cid:durableId="1BAF7DBD"/>
  <w16cid:commentId w16cid:paraId="10D38E32" w16cid:durableId="20508E75"/>
  <w16cid:commentId w16cid:paraId="47FDAD76" w16cid:durableId="210F046E"/>
  <w16cid:commentId w16cid:paraId="0003E33F" w16cid:durableId="5EB8600D"/>
  <w16cid:commentId w16cid:paraId="77704C1C" w16cid:durableId="45B939C2"/>
  <w16cid:commentId w16cid:paraId="54602F0A" w16cid:durableId="33B1A526"/>
  <w16cid:commentId w16cid:paraId="35A5BF4F" w16cid:durableId="4F33E02F"/>
  <w16cid:commentId w16cid:paraId="65A90CEE" w16cid:durableId="2ED0979C"/>
  <w16cid:commentId w16cid:paraId="08FA8C83" w16cid:durableId="15456E6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FDE77C" w14:textId="77777777" w:rsidR="0002511E" w:rsidRDefault="0002511E">
      <w:pPr>
        <w:spacing w:after="0" w:line="240" w:lineRule="auto"/>
      </w:pPr>
      <w:r>
        <w:separator/>
      </w:r>
    </w:p>
  </w:endnote>
  <w:endnote w:type="continuationSeparator" w:id="0">
    <w:p w14:paraId="4BADF854" w14:textId="77777777" w:rsidR="0002511E" w:rsidRDefault="00025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embedRegular r:id="rId1" w:fontKey="{BDEEA3C8-E459-1E41-903A-058E5CF69A76}"/>
    <w:embedBold r:id="rId2" w:fontKey="{79D7FC50-D3BC-AB48-86D0-F8D382E9D122}"/>
    <w:embedItalic r:id="rId3" w:fontKey="{DA223C9A-D5E1-9A47-9ECE-7EC0732A6CE8}"/>
  </w:font>
  <w:font w:name="Courier New">
    <w:panose1 w:val="02070309020205020404"/>
    <w:charset w:val="00"/>
    <w:family w:val="modern"/>
    <w:pitch w:val="fixed"/>
    <w:sig w:usb0="E0002EFF" w:usb1="C0007843" w:usb2="00000009" w:usb3="00000000" w:csb0="000001FF" w:csb1="00000000"/>
    <w:embedRegular r:id="rId4" w:fontKey="{781FBE15-2AC7-C142-8F9F-9CED86CFF402}"/>
  </w:font>
  <w:font w:name="Noto Sans Symbols">
    <w:altName w:val="Calibri"/>
    <w:panose1 w:val="020B0604020202020204"/>
    <w:charset w:val="00"/>
    <w:family w:val="auto"/>
    <w:pitch w:val="default"/>
  </w:font>
  <w:font w:name="Symbol">
    <w:panose1 w:val="05050102010706020507"/>
    <w:charset w:val="02"/>
    <w:family w:val="decorative"/>
    <w:pitch w:val="variable"/>
    <w:sig w:usb0="00000000" w:usb1="10000000" w:usb2="00000000" w:usb3="00000000" w:csb0="80000000" w:csb1="00000000"/>
    <w:embedRegular r:id="rId6" w:fontKey="{4802DB17-D3DB-0341-9D82-2CFF6AC134FD}"/>
  </w:font>
  <w:font w:name="Times New Roman">
    <w:panose1 w:val="02020603050405020304"/>
    <w:charset w:val="00"/>
    <w:family w:val="roman"/>
    <w:pitch w:val="variable"/>
    <w:sig w:usb0="E0002EFF" w:usb1="C000785B" w:usb2="00000009" w:usb3="00000000" w:csb0="000001FF" w:csb1="00000000"/>
    <w:embedRegular r:id="rId7" w:fontKey="{05400266-D227-EB42-A723-E1EE9F2261F2}"/>
    <w:embedBold r:id="rId8" w:fontKey="{3D9B7F50-9B38-7F4E-81FE-714138CD6F05}"/>
    <w:embedItalic r:id="rId9" w:fontKey="{4309A291-199C-6943-9B6D-AC7E70E1AE64}"/>
    <w:embedBoldItalic r:id="rId10" w:fontKey="{F30CB89A-7307-4B45-B5F5-F95FE4DDFB14}"/>
  </w:font>
  <w:font w:name="Wingdings">
    <w:panose1 w:val="05000000000000000000"/>
    <w:charset w:val="4D"/>
    <w:family w:val="decorative"/>
    <w:pitch w:val="variable"/>
    <w:sig w:usb0="00000003" w:usb1="00000000" w:usb2="00000000" w:usb3="00000000" w:csb0="80000001" w:csb1="00000000"/>
    <w:embedRegular r:id="rId11" w:fontKey="{190D7903-10DF-9F4E-8062-A55CD615484B}"/>
  </w:font>
  <w:font w:name="Calibri Light">
    <w:panose1 w:val="020F0302020204030204"/>
    <w:charset w:val="00"/>
    <w:family w:val="swiss"/>
    <w:pitch w:val="variable"/>
    <w:sig w:usb0="E4002EFF" w:usb1="C000247B" w:usb2="00000009" w:usb3="00000000" w:csb0="000001FF" w:csb1="00000000"/>
    <w:embedRegular r:id="rId12" w:fontKey="{7E5B6690-4830-5B4A-8F98-BF88CCCF7420}"/>
  </w:font>
  <w:font w:name="Georgia">
    <w:panose1 w:val="02040502050405020303"/>
    <w:charset w:val="00"/>
    <w:family w:val="roman"/>
    <w:pitch w:val="variable"/>
    <w:sig w:usb0="00000287" w:usb1="00000000" w:usb2="00000000" w:usb3="00000000" w:csb0="0000009F" w:csb1="00000000"/>
    <w:embedRegular r:id="rId13" w:fontKey="{BABA8B92-3736-1C47-A7D8-2E709B854A92}"/>
    <w:embedItalic r:id="rId14" w:fontKey="{7AAAE0CF-5A98-D04D-BDF8-F99BA0869B22}"/>
  </w:font>
  <w:font w:name="Segoe UI">
    <w:panose1 w:val="020B0502040204020203"/>
    <w:charset w:val="00"/>
    <w:family w:val="swiss"/>
    <w:pitch w:val="variable"/>
    <w:sig w:usb0="E4002EFF" w:usb1="C000E47F" w:usb2="00000009" w:usb3="00000000" w:csb0="000001FF" w:csb1="00000000"/>
    <w:embedRegular r:id="rId15" w:fontKey="{D3DB80E8-0C9C-D046-82BF-4ED7F92967FA}"/>
  </w:font>
  <w:font w:name="Cambria Math">
    <w:panose1 w:val="02040503050406030204"/>
    <w:charset w:val="00"/>
    <w:family w:val="roman"/>
    <w:pitch w:val="variable"/>
    <w:sig w:usb0="E00006FF" w:usb1="420024FF" w:usb2="02000000" w:usb3="00000000" w:csb0="0000019F" w:csb1="00000000"/>
    <w:embedRegular r:id="rId16" w:fontKey="{959363D5-36C4-A144-8610-44F07901D337}"/>
  </w:font>
  <w:font w:name="Gungsuh">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C3" w14:textId="0BA2B441" w:rsidR="00AB78AF" w:rsidRDefault="00AB78AF">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4C2CC9">
      <w:rPr>
        <w:b/>
        <w:noProof/>
        <w:color w:val="000000"/>
        <w:sz w:val="24"/>
        <w:szCs w:val="24"/>
      </w:rPr>
      <w:t>12</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4C2CC9">
      <w:rPr>
        <w:b/>
        <w:noProof/>
        <w:color w:val="000000"/>
        <w:sz w:val="24"/>
        <w:szCs w:val="24"/>
      </w:rPr>
      <w:t>45</w:t>
    </w:r>
    <w:r>
      <w:rPr>
        <w:b/>
        <w:color w:val="000000"/>
        <w:sz w:val="24"/>
        <w:szCs w:val="24"/>
      </w:rPr>
      <w:fldChar w:fldCharType="end"/>
    </w:r>
  </w:p>
  <w:p w14:paraId="000002C4" w14:textId="77777777" w:rsidR="00AB78AF" w:rsidRDefault="00AB78A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8139D3" w14:textId="77777777" w:rsidR="0002511E" w:rsidRDefault="0002511E">
      <w:pPr>
        <w:spacing w:after="0" w:line="240" w:lineRule="auto"/>
      </w:pPr>
      <w:r>
        <w:separator/>
      </w:r>
    </w:p>
  </w:footnote>
  <w:footnote w:type="continuationSeparator" w:id="0">
    <w:p w14:paraId="4F76EE62" w14:textId="77777777" w:rsidR="0002511E" w:rsidRDefault="000251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6D572F"/>
    <w:multiLevelType w:val="multilevel"/>
    <w:tmpl w:val="B72466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EFD5814"/>
    <w:multiLevelType w:val="multilevel"/>
    <w:tmpl w:val="64AA588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33B0950"/>
    <w:multiLevelType w:val="hybridMultilevel"/>
    <w:tmpl w:val="00E0DDC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A783C27"/>
    <w:multiLevelType w:val="hybridMultilevel"/>
    <w:tmpl w:val="B8505CE2"/>
    <w:lvl w:ilvl="0" w:tplc="10090019">
      <w:start w:val="1"/>
      <w:numFmt w:val="lowerLetter"/>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 w15:restartNumberingAfterBreak="0">
    <w:nsid w:val="400E16A3"/>
    <w:multiLevelType w:val="multilevel"/>
    <w:tmpl w:val="360862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D157045"/>
    <w:multiLevelType w:val="multilevel"/>
    <w:tmpl w:val="AC7213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D9661EB"/>
    <w:multiLevelType w:val="multilevel"/>
    <w:tmpl w:val="A0A8DB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FAB5183"/>
    <w:multiLevelType w:val="hybridMultilevel"/>
    <w:tmpl w:val="C3C4C47A"/>
    <w:lvl w:ilvl="0" w:tplc="3894ECB6">
      <w:start w:val="1"/>
      <w:numFmt w:val="decimal"/>
      <w:lvlText w:val="%1."/>
      <w:lvlJc w:val="left"/>
      <w:pPr>
        <w:ind w:left="1020" w:hanging="360"/>
      </w:pPr>
    </w:lvl>
    <w:lvl w:ilvl="1" w:tplc="A92CA802">
      <w:start w:val="1"/>
      <w:numFmt w:val="decimal"/>
      <w:lvlText w:val="%2."/>
      <w:lvlJc w:val="left"/>
      <w:pPr>
        <w:ind w:left="1020" w:hanging="360"/>
      </w:pPr>
    </w:lvl>
    <w:lvl w:ilvl="2" w:tplc="DACEBF34">
      <w:start w:val="1"/>
      <w:numFmt w:val="decimal"/>
      <w:lvlText w:val="%3."/>
      <w:lvlJc w:val="left"/>
      <w:pPr>
        <w:ind w:left="1020" w:hanging="360"/>
      </w:pPr>
    </w:lvl>
    <w:lvl w:ilvl="3" w:tplc="D876E4D6">
      <w:start w:val="1"/>
      <w:numFmt w:val="decimal"/>
      <w:lvlText w:val="%4."/>
      <w:lvlJc w:val="left"/>
      <w:pPr>
        <w:ind w:left="1020" w:hanging="360"/>
      </w:pPr>
    </w:lvl>
    <w:lvl w:ilvl="4" w:tplc="9BD23CA2">
      <w:start w:val="1"/>
      <w:numFmt w:val="decimal"/>
      <w:lvlText w:val="%5."/>
      <w:lvlJc w:val="left"/>
      <w:pPr>
        <w:ind w:left="1020" w:hanging="360"/>
      </w:pPr>
    </w:lvl>
    <w:lvl w:ilvl="5" w:tplc="7BACFB58">
      <w:start w:val="1"/>
      <w:numFmt w:val="decimal"/>
      <w:lvlText w:val="%6."/>
      <w:lvlJc w:val="left"/>
      <w:pPr>
        <w:ind w:left="1020" w:hanging="360"/>
      </w:pPr>
    </w:lvl>
    <w:lvl w:ilvl="6" w:tplc="1DC6BF86">
      <w:start w:val="1"/>
      <w:numFmt w:val="decimal"/>
      <w:lvlText w:val="%7."/>
      <w:lvlJc w:val="left"/>
      <w:pPr>
        <w:ind w:left="1020" w:hanging="360"/>
      </w:pPr>
    </w:lvl>
    <w:lvl w:ilvl="7" w:tplc="03CA9574">
      <w:start w:val="1"/>
      <w:numFmt w:val="decimal"/>
      <w:lvlText w:val="%8."/>
      <w:lvlJc w:val="left"/>
      <w:pPr>
        <w:ind w:left="1020" w:hanging="360"/>
      </w:pPr>
    </w:lvl>
    <w:lvl w:ilvl="8" w:tplc="EE10755C">
      <w:start w:val="1"/>
      <w:numFmt w:val="decimal"/>
      <w:lvlText w:val="%9."/>
      <w:lvlJc w:val="left"/>
      <w:pPr>
        <w:ind w:left="1020" w:hanging="360"/>
      </w:pPr>
    </w:lvl>
  </w:abstractNum>
  <w:abstractNum w:abstractNumId="8" w15:restartNumberingAfterBreak="0">
    <w:nsid w:val="774A2788"/>
    <w:multiLevelType w:val="multilevel"/>
    <w:tmpl w:val="876EF1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AF67917"/>
    <w:multiLevelType w:val="multilevel"/>
    <w:tmpl w:val="6AB62E76"/>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40296782">
    <w:abstractNumId w:val="9"/>
  </w:num>
  <w:num w:numId="2" w16cid:durableId="1737510684">
    <w:abstractNumId w:val="8"/>
  </w:num>
  <w:num w:numId="3" w16cid:durableId="1319530813">
    <w:abstractNumId w:val="4"/>
  </w:num>
  <w:num w:numId="4" w16cid:durableId="563031256">
    <w:abstractNumId w:val="6"/>
  </w:num>
  <w:num w:numId="5" w16cid:durableId="748308671">
    <w:abstractNumId w:val="5"/>
  </w:num>
  <w:num w:numId="6" w16cid:durableId="1283226173">
    <w:abstractNumId w:val="1"/>
  </w:num>
  <w:num w:numId="7" w16cid:durableId="524372021">
    <w:abstractNumId w:val="0"/>
  </w:num>
  <w:num w:numId="8" w16cid:durableId="1860582533">
    <w:abstractNumId w:val="7"/>
  </w:num>
  <w:num w:numId="9" w16cid:durableId="1034307249">
    <w:abstractNumId w:val="3"/>
  </w:num>
  <w:num w:numId="10" w16cid:durableId="190193977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ndrew Howard">
    <w15:presenceInfo w15:providerId="AD" w15:userId="S::andrew.howard@sickkids.ca::d84e0a30-54d1-4fc2-95a6-3a9bbf8af629"/>
  </w15:person>
  <w15:person w15:author="Richard Wen">
    <w15:presenceInfo w15:providerId="AD" w15:userId="S::richard.wen@utoronto.ca::2565ef9e-1751-42dd-941c-107eaeb23d3d"/>
  </w15:person>
  <w15:person w15:author="Linda Rothman">
    <w15:presenceInfo w15:providerId="None" w15:userId="Linda Rothman"/>
  </w15:person>
  <w15:person w15:author="Brice Kuimi">
    <w15:presenceInfo w15:providerId="AD" w15:userId="S::brice.kuimi@utoronto.ca::5574aa5c-354e-4e7e-8e1a-c7f1fe9405d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416B"/>
    <w:rsid w:val="00003704"/>
    <w:rsid w:val="00003CA3"/>
    <w:rsid w:val="00004883"/>
    <w:rsid w:val="00010FBA"/>
    <w:rsid w:val="00011D52"/>
    <w:rsid w:val="000168E3"/>
    <w:rsid w:val="00016AE6"/>
    <w:rsid w:val="00016C01"/>
    <w:rsid w:val="00022869"/>
    <w:rsid w:val="0002511E"/>
    <w:rsid w:val="00025377"/>
    <w:rsid w:val="00025989"/>
    <w:rsid w:val="00027027"/>
    <w:rsid w:val="00027C4B"/>
    <w:rsid w:val="00034B72"/>
    <w:rsid w:val="00035323"/>
    <w:rsid w:val="000371C9"/>
    <w:rsid w:val="0005576B"/>
    <w:rsid w:val="000618E7"/>
    <w:rsid w:val="00061AE1"/>
    <w:rsid w:val="0007333D"/>
    <w:rsid w:val="00073DA0"/>
    <w:rsid w:val="00074F6A"/>
    <w:rsid w:val="000767EE"/>
    <w:rsid w:val="0007683F"/>
    <w:rsid w:val="00077E1E"/>
    <w:rsid w:val="00077EC6"/>
    <w:rsid w:val="00080F41"/>
    <w:rsid w:val="0008188B"/>
    <w:rsid w:val="00081DCD"/>
    <w:rsid w:val="00082290"/>
    <w:rsid w:val="00083CD5"/>
    <w:rsid w:val="00085300"/>
    <w:rsid w:val="000853BC"/>
    <w:rsid w:val="000877F4"/>
    <w:rsid w:val="00093996"/>
    <w:rsid w:val="00094840"/>
    <w:rsid w:val="000A1022"/>
    <w:rsid w:val="000A4F57"/>
    <w:rsid w:val="000A61C5"/>
    <w:rsid w:val="000A76F1"/>
    <w:rsid w:val="000B16FA"/>
    <w:rsid w:val="000B31C5"/>
    <w:rsid w:val="000B52F9"/>
    <w:rsid w:val="000B55B2"/>
    <w:rsid w:val="000C6A35"/>
    <w:rsid w:val="000D07BE"/>
    <w:rsid w:val="000D1CCC"/>
    <w:rsid w:val="000D4FF3"/>
    <w:rsid w:val="000E79A7"/>
    <w:rsid w:val="000F2DF0"/>
    <w:rsid w:val="000F7499"/>
    <w:rsid w:val="00100185"/>
    <w:rsid w:val="00105741"/>
    <w:rsid w:val="00113180"/>
    <w:rsid w:val="0011455E"/>
    <w:rsid w:val="00123279"/>
    <w:rsid w:val="0014134D"/>
    <w:rsid w:val="001437B0"/>
    <w:rsid w:val="001465AB"/>
    <w:rsid w:val="001508C4"/>
    <w:rsid w:val="00154ECC"/>
    <w:rsid w:val="0015626F"/>
    <w:rsid w:val="00156FDD"/>
    <w:rsid w:val="001728D9"/>
    <w:rsid w:val="001A2813"/>
    <w:rsid w:val="001B1A55"/>
    <w:rsid w:val="001B3BAF"/>
    <w:rsid w:val="001C09F8"/>
    <w:rsid w:val="001C0B31"/>
    <w:rsid w:val="001D258F"/>
    <w:rsid w:val="001D7A77"/>
    <w:rsid w:val="001E0B91"/>
    <w:rsid w:val="001E32A8"/>
    <w:rsid w:val="001E5D6C"/>
    <w:rsid w:val="001F6306"/>
    <w:rsid w:val="002066BF"/>
    <w:rsid w:val="0022045A"/>
    <w:rsid w:val="00224AC5"/>
    <w:rsid w:val="00225117"/>
    <w:rsid w:val="00226BDC"/>
    <w:rsid w:val="00230869"/>
    <w:rsid w:val="0024394D"/>
    <w:rsid w:val="00243A02"/>
    <w:rsid w:val="002447CC"/>
    <w:rsid w:val="0024700F"/>
    <w:rsid w:val="002504AC"/>
    <w:rsid w:val="00252342"/>
    <w:rsid w:val="00254749"/>
    <w:rsid w:val="002604E2"/>
    <w:rsid w:val="002623FA"/>
    <w:rsid w:val="0027083C"/>
    <w:rsid w:val="00276EC3"/>
    <w:rsid w:val="00277551"/>
    <w:rsid w:val="00291644"/>
    <w:rsid w:val="00292E5C"/>
    <w:rsid w:val="002A3B6A"/>
    <w:rsid w:val="002A7ACF"/>
    <w:rsid w:val="002C3910"/>
    <w:rsid w:val="002D3355"/>
    <w:rsid w:val="002D3C8D"/>
    <w:rsid w:val="002D6A9E"/>
    <w:rsid w:val="002E1F9C"/>
    <w:rsid w:val="002F0634"/>
    <w:rsid w:val="002F30AD"/>
    <w:rsid w:val="002F56F4"/>
    <w:rsid w:val="00306422"/>
    <w:rsid w:val="00306D3B"/>
    <w:rsid w:val="0031415F"/>
    <w:rsid w:val="00320518"/>
    <w:rsid w:val="00320E61"/>
    <w:rsid w:val="003210E7"/>
    <w:rsid w:val="00324B59"/>
    <w:rsid w:val="0033012E"/>
    <w:rsid w:val="003310B7"/>
    <w:rsid w:val="00344BF5"/>
    <w:rsid w:val="003462D7"/>
    <w:rsid w:val="00346DB2"/>
    <w:rsid w:val="003507B8"/>
    <w:rsid w:val="0035361D"/>
    <w:rsid w:val="00354972"/>
    <w:rsid w:val="003566C5"/>
    <w:rsid w:val="003707AF"/>
    <w:rsid w:val="00370F82"/>
    <w:rsid w:val="00376517"/>
    <w:rsid w:val="0038583D"/>
    <w:rsid w:val="00395D99"/>
    <w:rsid w:val="003971D9"/>
    <w:rsid w:val="00397C0B"/>
    <w:rsid w:val="003A19AB"/>
    <w:rsid w:val="003A3182"/>
    <w:rsid w:val="003A4DF7"/>
    <w:rsid w:val="003A5E6B"/>
    <w:rsid w:val="003B0A90"/>
    <w:rsid w:val="003B416B"/>
    <w:rsid w:val="003B48C8"/>
    <w:rsid w:val="003C2824"/>
    <w:rsid w:val="003C5885"/>
    <w:rsid w:val="003D2BD0"/>
    <w:rsid w:val="003D6BD3"/>
    <w:rsid w:val="003D7576"/>
    <w:rsid w:val="003E12D1"/>
    <w:rsid w:val="003E183C"/>
    <w:rsid w:val="003E2275"/>
    <w:rsid w:val="003E2812"/>
    <w:rsid w:val="003E2D5E"/>
    <w:rsid w:val="003E37B9"/>
    <w:rsid w:val="003F13DD"/>
    <w:rsid w:val="0040668C"/>
    <w:rsid w:val="00407842"/>
    <w:rsid w:val="004158D3"/>
    <w:rsid w:val="0041749A"/>
    <w:rsid w:val="0042152A"/>
    <w:rsid w:val="00422D80"/>
    <w:rsid w:val="0042660A"/>
    <w:rsid w:val="00426701"/>
    <w:rsid w:val="00442F92"/>
    <w:rsid w:val="00443192"/>
    <w:rsid w:val="0045005E"/>
    <w:rsid w:val="00457919"/>
    <w:rsid w:val="00457D40"/>
    <w:rsid w:val="004606A2"/>
    <w:rsid w:val="0047008B"/>
    <w:rsid w:val="00474F37"/>
    <w:rsid w:val="00475AB1"/>
    <w:rsid w:val="00482311"/>
    <w:rsid w:val="004823D2"/>
    <w:rsid w:val="004874F1"/>
    <w:rsid w:val="00491597"/>
    <w:rsid w:val="00491862"/>
    <w:rsid w:val="00491A3E"/>
    <w:rsid w:val="004968DD"/>
    <w:rsid w:val="004B2743"/>
    <w:rsid w:val="004B539C"/>
    <w:rsid w:val="004C039B"/>
    <w:rsid w:val="004C2CC9"/>
    <w:rsid w:val="004C3008"/>
    <w:rsid w:val="004C7C87"/>
    <w:rsid w:val="004D0732"/>
    <w:rsid w:val="004D4444"/>
    <w:rsid w:val="004D6883"/>
    <w:rsid w:val="004D7677"/>
    <w:rsid w:val="004D7C6A"/>
    <w:rsid w:val="004E157B"/>
    <w:rsid w:val="004F7078"/>
    <w:rsid w:val="00502065"/>
    <w:rsid w:val="0050265E"/>
    <w:rsid w:val="0050619D"/>
    <w:rsid w:val="0050637A"/>
    <w:rsid w:val="0051056C"/>
    <w:rsid w:val="00511098"/>
    <w:rsid w:val="00512277"/>
    <w:rsid w:val="00512A5E"/>
    <w:rsid w:val="00514F78"/>
    <w:rsid w:val="00516424"/>
    <w:rsid w:val="005173AA"/>
    <w:rsid w:val="00527A67"/>
    <w:rsid w:val="005407CC"/>
    <w:rsid w:val="005460B1"/>
    <w:rsid w:val="0054755D"/>
    <w:rsid w:val="00552428"/>
    <w:rsid w:val="005532F6"/>
    <w:rsid w:val="00561959"/>
    <w:rsid w:val="00561E14"/>
    <w:rsid w:val="00564281"/>
    <w:rsid w:val="00565163"/>
    <w:rsid w:val="00567E35"/>
    <w:rsid w:val="00587584"/>
    <w:rsid w:val="005953E3"/>
    <w:rsid w:val="00595C74"/>
    <w:rsid w:val="00596902"/>
    <w:rsid w:val="005A6C3B"/>
    <w:rsid w:val="005B1BAC"/>
    <w:rsid w:val="005B25E4"/>
    <w:rsid w:val="005B6A5F"/>
    <w:rsid w:val="005C0B0C"/>
    <w:rsid w:val="005C2965"/>
    <w:rsid w:val="005C376D"/>
    <w:rsid w:val="005D06E5"/>
    <w:rsid w:val="005D399F"/>
    <w:rsid w:val="005D3E02"/>
    <w:rsid w:val="005D78A3"/>
    <w:rsid w:val="005E2BD1"/>
    <w:rsid w:val="005E55E7"/>
    <w:rsid w:val="005F08B0"/>
    <w:rsid w:val="005F193A"/>
    <w:rsid w:val="005F20CD"/>
    <w:rsid w:val="005F2BEC"/>
    <w:rsid w:val="006063C3"/>
    <w:rsid w:val="006070AB"/>
    <w:rsid w:val="00620D9F"/>
    <w:rsid w:val="00621204"/>
    <w:rsid w:val="006258CF"/>
    <w:rsid w:val="006304A0"/>
    <w:rsid w:val="00631394"/>
    <w:rsid w:val="006349BC"/>
    <w:rsid w:val="00637822"/>
    <w:rsid w:val="006404E0"/>
    <w:rsid w:val="00643860"/>
    <w:rsid w:val="00643CE5"/>
    <w:rsid w:val="006517C3"/>
    <w:rsid w:val="00654858"/>
    <w:rsid w:val="00654B88"/>
    <w:rsid w:val="006567CB"/>
    <w:rsid w:val="00656B38"/>
    <w:rsid w:val="006573A7"/>
    <w:rsid w:val="00671613"/>
    <w:rsid w:val="00672885"/>
    <w:rsid w:val="006808FA"/>
    <w:rsid w:val="00691A79"/>
    <w:rsid w:val="00693D05"/>
    <w:rsid w:val="00693D24"/>
    <w:rsid w:val="006A4C90"/>
    <w:rsid w:val="006B16BC"/>
    <w:rsid w:val="006B4B15"/>
    <w:rsid w:val="006B7779"/>
    <w:rsid w:val="006C0E12"/>
    <w:rsid w:val="006C149A"/>
    <w:rsid w:val="006C1C05"/>
    <w:rsid w:val="006C3733"/>
    <w:rsid w:val="006D2BA5"/>
    <w:rsid w:val="006D7AA4"/>
    <w:rsid w:val="006E1437"/>
    <w:rsid w:val="006E7E25"/>
    <w:rsid w:val="006F7BF7"/>
    <w:rsid w:val="00706BD8"/>
    <w:rsid w:val="007273BE"/>
    <w:rsid w:val="00732019"/>
    <w:rsid w:val="0074284E"/>
    <w:rsid w:val="00750C89"/>
    <w:rsid w:val="0075203D"/>
    <w:rsid w:val="0075490A"/>
    <w:rsid w:val="00757480"/>
    <w:rsid w:val="00757CB0"/>
    <w:rsid w:val="007659A3"/>
    <w:rsid w:val="00765A16"/>
    <w:rsid w:val="00766188"/>
    <w:rsid w:val="00770FC6"/>
    <w:rsid w:val="00771EAF"/>
    <w:rsid w:val="00773FEB"/>
    <w:rsid w:val="007746BA"/>
    <w:rsid w:val="00775B75"/>
    <w:rsid w:val="00786356"/>
    <w:rsid w:val="007927F9"/>
    <w:rsid w:val="0079486B"/>
    <w:rsid w:val="00794B19"/>
    <w:rsid w:val="007A01D2"/>
    <w:rsid w:val="007A12C4"/>
    <w:rsid w:val="007A6B17"/>
    <w:rsid w:val="007A6C8A"/>
    <w:rsid w:val="007B55BD"/>
    <w:rsid w:val="007C1603"/>
    <w:rsid w:val="007C3763"/>
    <w:rsid w:val="007C77C4"/>
    <w:rsid w:val="007D1540"/>
    <w:rsid w:val="007D4CDC"/>
    <w:rsid w:val="007D6F5C"/>
    <w:rsid w:val="007D7770"/>
    <w:rsid w:val="007F08BA"/>
    <w:rsid w:val="007F196F"/>
    <w:rsid w:val="007F6F23"/>
    <w:rsid w:val="00812336"/>
    <w:rsid w:val="00813394"/>
    <w:rsid w:val="00821798"/>
    <w:rsid w:val="00821EEB"/>
    <w:rsid w:val="00822E12"/>
    <w:rsid w:val="00830C8F"/>
    <w:rsid w:val="00831AD4"/>
    <w:rsid w:val="0083548E"/>
    <w:rsid w:val="008402E6"/>
    <w:rsid w:val="008435B4"/>
    <w:rsid w:val="00845E0F"/>
    <w:rsid w:val="00846285"/>
    <w:rsid w:val="008510F0"/>
    <w:rsid w:val="0085640C"/>
    <w:rsid w:val="00856BE4"/>
    <w:rsid w:val="008611DF"/>
    <w:rsid w:val="008662FA"/>
    <w:rsid w:val="00867F2E"/>
    <w:rsid w:val="008712AD"/>
    <w:rsid w:val="00872B71"/>
    <w:rsid w:val="00873090"/>
    <w:rsid w:val="008740E3"/>
    <w:rsid w:val="00874CE7"/>
    <w:rsid w:val="00881F16"/>
    <w:rsid w:val="0088245E"/>
    <w:rsid w:val="00895C74"/>
    <w:rsid w:val="00895EB0"/>
    <w:rsid w:val="008A5048"/>
    <w:rsid w:val="008A5184"/>
    <w:rsid w:val="008A67C0"/>
    <w:rsid w:val="008B7735"/>
    <w:rsid w:val="008C378D"/>
    <w:rsid w:val="008D031A"/>
    <w:rsid w:val="008D1D0D"/>
    <w:rsid w:val="008D241C"/>
    <w:rsid w:val="008E0012"/>
    <w:rsid w:val="008E07BF"/>
    <w:rsid w:val="008F0433"/>
    <w:rsid w:val="008F3552"/>
    <w:rsid w:val="008F6621"/>
    <w:rsid w:val="00901D51"/>
    <w:rsid w:val="009049BA"/>
    <w:rsid w:val="00904A91"/>
    <w:rsid w:val="009054B8"/>
    <w:rsid w:val="00906CB7"/>
    <w:rsid w:val="0091100D"/>
    <w:rsid w:val="00913F11"/>
    <w:rsid w:val="0091562B"/>
    <w:rsid w:val="00915C8D"/>
    <w:rsid w:val="0091772B"/>
    <w:rsid w:val="0092050E"/>
    <w:rsid w:val="0092064F"/>
    <w:rsid w:val="00925104"/>
    <w:rsid w:val="00926C8E"/>
    <w:rsid w:val="00930DD7"/>
    <w:rsid w:val="00945421"/>
    <w:rsid w:val="00945B16"/>
    <w:rsid w:val="009502CB"/>
    <w:rsid w:val="00950D74"/>
    <w:rsid w:val="009514D9"/>
    <w:rsid w:val="00953223"/>
    <w:rsid w:val="00984EDA"/>
    <w:rsid w:val="00987C6C"/>
    <w:rsid w:val="00996070"/>
    <w:rsid w:val="00996E30"/>
    <w:rsid w:val="009975F3"/>
    <w:rsid w:val="009A060C"/>
    <w:rsid w:val="009A371D"/>
    <w:rsid w:val="009A4963"/>
    <w:rsid w:val="009B22DB"/>
    <w:rsid w:val="009B4B6D"/>
    <w:rsid w:val="009B6AE2"/>
    <w:rsid w:val="009B76F5"/>
    <w:rsid w:val="009C3315"/>
    <w:rsid w:val="009C4A33"/>
    <w:rsid w:val="009E145C"/>
    <w:rsid w:val="009E2DA6"/>
    <w:rsid w:val="009E61B0"/>
    <w:rsid w:val="009F53EC"/>
    <w:rsid w:val="009F5B98"/>
    <w:rsid w:val="009F676E"/>
    <w:rsid w:val="009F6872"/>
    <w:rsid w:val="009F6B3D"/>
    <w:rsid w:val="009F6B86"/>
    <w:rsid w:val="009F7E20"/>
    <w:rsid w:val="00A0313E"/>
    <w:rsid w:val="00A064E4"/>
    <w:rsid w:val="00A14843"/>
    <w:rsid w:val="00A235B2"/>
    <w:rsid w:val="00A34892"/>
    <w:rsid w:val="00A41FCD"/>
    <w:rsid w:val="00A425BC"/>
    <w:rsid w:val="00A45E95"/>
    <w:rsid w:val="00A53A1E"/>
    <w:rsid w:val="00A544B8"/>
    <w:rsid w:val="00A6147F"/>
    <w:rsid w:val="00A663BB"/>
    <w:rsid w:val="00A73CE3"/>
    <w:rsid w:val="00A80022"/>
    <w:rsid w:val="00A814CD"/>
    <w:rsid w:val="00A83DE1"/>
    <w:rsid w:val="00A84971"/>
    <w:rsid w:val="00A85A34"/>
    <w:rsid w:val="00A85D79"/>
    <w:rsid w:val="00A86CC1"/>
    <w:rsid w:val="00A94507"/>
    <w:rsid w:val="00A9726B"/>
    <w:rsid w:val="00AA01E5"/>
    <w:rsid w:val="00AA0FD3"/>
    <w:rsid w:val="00AA3CAF"/>
    <w:rsid w:val="00AA4E71"/>
    <w:rsid w:val="00AA62C6"/>
    <w:rsid w:val="00AB27F3"/>
    <w:rsid w:val="00AB78AF"/>
    <w:rsid w:val="00AB7D69"/>
    <w:rsid w:val="00AC2F73"/>
    <w:rsid w:val="00AC321C"/>
    <w:rsid w:val="00AC55CD"/>
    <w:rsid w:val="00AC5B16"/>
    <w:rsid w:val="00AC6052"/>
    <w:rsid w:val="00AD14BB"/>
    <w:rsid w:val="00AD41DA"/>
    <w:rsid w:val="00AD4B51"/>
    <w:rsid w:val="00AE0DB4"/>
    <w:rsid w:val="00AE1421"/>
    <w:rsid w:val="00AE1FCE"/>
    <w:rsid w:val="00AE4470"/>
    <w:rsid w:val="00AE4748"/>
    <w:rsid w:val="00AE495C"/>
    <w:rsid w:val="00AE5CE5"/>
    <w:rsid w:val="00AF0D51"/>
    <w:rsid w:val="00AF5FA9"/>
    <w:rsid w:val="00B0054C"/>
    <w:rsid w:val="00B01716"/>
    <w:rsid w:val="00B04890"/>
    <w:rsid w:val="00B0504B"/>
    <w:rsid w:val="00B0514D"/>
    <w:rsid w:val="00B07E9A"/>
    <w:rsid w:val="00B1540F"/>
    <w:rsid w:val="00B22ACE"/>
    <w:rsid w:val="00B26D2F"/>
    <w:rsid w:val="00B3241F"/>
    <w:rsid w:val="00B34A9A"/>
    <w:rsid w:val="00B37879"/>
    <w:rsid w:val="00B4122F"/>
    <w:rsid w:val="00B42112"/>
    <w:rsid w:val="00B42BD7"/>
    <w:rsid w:val="00B55ECB"/>
    <w:rsid w:val="00B6654C"/>
    <w:rsid w:val="00B72852"/>
    <w:rsid w:val="00B74719"/>
    <w:rsid w:val="00B806A4"/>
    <w:rsid w:val="00B828E6"/>
    <w:rsid w:val="00B858F9"/>
    <w:rsid w:val="00B8634C"/>
    <w:rsid w:val="00B904A4"/>
    <w:rsid w:val="00B92AFF"/>
    <w:rsid w:val="00B92C4C"/>
    <w:rsid w:val="00B95C70"/>
    <w:rsid w:val="00BA00B1"/>
    <w:rsid w:val="00BA270D"/>
    <w:rsid w:val="00BA2F9E"/>
    <w:rsid w:val="00BB1D43"/>
    <w:rsid w:val="00BB43F8"/>
    <w:rsid w:val="00BB46A0"/>
    <w:rsid w:val="00BB7111"/>
    <w:rsid w:val="00BC2611"/>
    <w:rsid w:val="00BC3ED2"/>
    <w:rsid w:val="00BC4F35"/>
    <w:rsid w:val="00BE120B"/>
    <w:rsid w:val="00BE7FEF"/>
    <w:rsid w:val="00BF5001"/>
    <w:rsid w:val="00BF5C0E"/>
    <w:rsid w:val="00BF6DC0"/>
    <w:rsid w:val="00C01107"/>
    <w:rsid w:val="00C04C6B"/>
    <w:rsid w:val="00C052E2"/>
    <w:rsid w:val="00C11D3C"/>
    <w:rsid w:val="00C1500D"/>
    <w:rsid w:val="00C16643"/>
    <w:rsid w:val="00C214FE"/>
    <w:rsid w:val="00C32BD7"/>
    <w:rsid w:val="00C335E7"/>
    <w:rsid w:val="00C33E31"/>
    <w:rsid w:val="00C36E6A"/>
    <w:rsid w:val="00C51D65"/>
    <w:rsid w:val="00C51FE2"/>
    <w:rsid w:val="00C53EFE"/>
    <w:rsid w:val="00C555F7"/>
    <w:rsid w:val="00C57E4A"/>
    <w:rsid w:val="00C6263F"/>
    <w:rsid w:val="00C63D20"/>
    <w:rsid w:val="00C64336"/>
    <w:rsid w:val="00C66307"/>
    <w:rsid w:val="00C66EEA"/>
    <w:rsid w:val="00C75E71"/>
    <w:rsid w:val="00C80295"/>
    <w:rsid w:val="00C80AEF"/>
    <w:rsid w:val="00C87DC7"/>
    <w:rsid w:val="00C921E1"/>
    <w:rsid w:val="00CA5F5D"/>
    <w:rsid w:val="00CB29B3"/>
    <w:rsid w:val="00CB6479"/>
    <w:rsid w:val="00CB695C"/>
    <w:rsid w:val="00CC14BD"/>
    <w:rsid w:val="00CC38EE"/>
    <w:rsid w:val="00CC4878"/>
    <w:rsid w:val="00CE05F4"/>
    <w:rsid w:val="00CE1807"/>
    <w:rsid w:val="00CE2BC2"/>
    <w:rsid w:val="00CE4493"/>
    <w:rsid w:val="00CE4D78"/>
    <w:rsid w:val="00CE6853"/>
    <w:rsid w:val="00CE6958"/>
    <w:rsid w:val="00CE792D"/>
    <w:rsid w:val="00CF122E"/>
    <w:rsid w:val="00CF6AA7"/>
    <w:rsid w:val="00D017A4"/>
    <w:rsid w:val="00D11F6E"/>
    <w:rsid w:val="00D21AEC"/>
    <w:rsid w:val="00D30A2D"/>
    <w:rsid w:val="00D34C0C"/>
    <w:rsid w:val="00D5055C"/>
    <w:rsid w:val="00D53072"/>
    <w:rsid w:val="00D616A4"/>
    <w:rsid w:val="00D657FF"/>
    <w:rsid w:val="00D71AC3"/>
    <w:rsid w:val="00D72630"/>
    <w:rsid w:val="00D753B1"/>
    <w:rsid w:val="00D8161D"/>
    <w:rsid w:val="00D8356E"/>
    <w:rsid w:val="00D85BA5"/>
    <w:rsid w:val="00D901ED"/>
    <w:rsid w:val="00D93884"/>
    <w:rsid w:val="00D93FC2"/>
    <w:rsid w:val="00D9735B"/>
    <w:rsid w:val="00DA34EC"/>
    <w:rsid w:val="00DB06DD"/>
    <w:rsid w:val="00DB1130"/>
    <w:rsid w:val="00DB28EC"/>
    <w:rsid w:val="00DB69A4"/>
    <w:rsid w:val="00DC2A12"/>
    <w:rsid w:val="00DC568A"/>
    <w:rsid w:val="00DD0C11"/>
    <w:rsid w:val="00DD4C71"/>
    <w:rsid w:val="00DE231D"/>
    <w:rsid w:val="00DE2EB0"/>
    <w:rsid w:val="00DE2F76"/>
    <w:rsid w:val="00DE3DB5"/>
    <w:rsid w:val="00DE6DBD"/>
    <w:rsid w:val="00DE7C1F"/>
    <w:rsid w:val="00DF579E"/>
    <w:rsid w:val="00E003BB"/>
    <w:rsid w:val="00E05A52"/>
    <w:rsid w:val="00E17382"/>
    <w:rsid w:val="00E21363"/>
    <w:rsid w:val="00E25915"/>
    <w:rsid w:val="00E27D1B"/>
    <w:rsid w:val="00E303FE"/>
    <w:rsid w:val="00E34929"/>
    <w:rsid w:val="00E44EFD"/>
    <w:rsid w:val="00E459C3"/>
    <w:rsid w:val="00E65930"/>
    <w:rsid w:val="00E72793"/>
    <w:rsid w:val="00E86609"/>
    <w:rsid w:val="00E86A4D"/>
    <w:rsid w:val="00E961A3"/>
    <w:rsid w:val="00EA1CF3"/>
    <w:rsid w:val="00EA21E6"/>
    <w:rsid w:val="00EA32CC"/>
    <w:rsid w:val="00EA77A9"/>
    <w:rsid w:val="00EC14BF"/>
    <w:rsid w:val="00EC3282"/>
    <w:rsid w:val="00EC43FE"/>
    <w:rsid w:val="00EC5987"/>
    <w:rsid w:val="00EE3ACD"/>
    <w:rsid w:val="00EE5EF3"/>
    <w:rsid w:val="00EE7CEC"/>
    <w:rsid w:val="00EF1153"/>
    <w:rsid w:val="00EF223D"/>
    <w:rsid w:val="00EF2B19"/>
    <w:rsid w:val="00EF2B48"/>
    <w:rsid w:val="00EF3E7D"/>
    <w:rsid w:val="00EF4548"/>
    <w:rsid w:val="00EF75B4"/>
    <w:rsid w:val="00F02E84"/>
    <w:rsid w:val="00F04F98"/>
    <w:rsid w:val="00F05627"/>
    <w:rsid w:val="00F06BCA"/>
    <w:rsid w:val="00F07F76"/>
    <w:rsid w:val="00F10101"/>
    <w:rsid w:val="00F108C7"/>
    <w:rsid w:val="00F118D1"/>
    <w:rsid w:val="00F1613E"/>
    <w:rsid w:val="00F17634"/>
    <w:rsid w:val="00F17976"/>
    <w:rsid w:val="00F24D83"/>
    <w:rsid w:val="00F269F1"/>
    <w:rsid w:val="00F404DE"/>
    <w:rsid w:val="00F47490"/>
    <w:rsid w:val="00F5201B"/>
    <w:rsid w:val="00F5296A"/>
    <w:rsid w:val="00F5353A"/>
    <w:rsid w:val="00F61974"/>
    <w:rsid w:val="00F66300"/>
    <w:rsid w:val="00F70917"/>
    <w:rsid w:val="00F7352B"/>
    <w:rsid w:val="00F74438"/>
    <w:rsid w:val="00F8022B"/>
    <w:rsid w:val="00F81591"/>
    <w:rsid w:val="00F85BEA"/>
    <w:rsid w:val="00F93D99"/>
    <w:rsid w:val="00F95FBB"/>
    <w:rsid w:val="00FB5805"/>
    <w:rsid w:val="00FB5F5E"/>
    <w:rsid w:val="00FB6DCC"/>
    <w:rsid w:val="00FC09FD"/>
    <w:rsid w:val="00FC7098"/>
    <w:rsid w:val="00FC75D8"/>
    <w:rsid w:val="00FD2884"/>
    <w:rsid w:val="00FD3930"/>
    <w:rsid w:val="00FD7D6E"/>
    <w:rsid w:val="00FE2034"/>
    <w:rsid w:val="00FE5D67"/>
    <w:rsid w:val="00FF0ADF"/>
    <w:rsid w:val="00FF1670"/>
    <w:rsid w:val="00FF1EDA"/>
    <w:rsid w:val="00FF20FF"/>
    <w:rsid w:val="00FF4FFA"/>
    <w:rsid w:val="00FF5612"/>
    <w:rsid w:val="00FF5DD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0FD47"/>
  <w15:docId w15:val="{79DACC06-E1BF-384D-9A70-D2F8233AE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666"/>
  </w:style>
  <w:style w:type="paragraph" w:styleId="Heading1">
    <w:name w:val="heading 1"/>
    <w:basedOn w:val="Normal"/>
    <w:next w:val="Normal"/>
    <w:link w:val="Heading1Char"/>
    <w:uiPriority w:val="9"/>
    <w:qFormat/>
    <w:rsid w:val="006E39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0B529D"/>
    <w:pPr>
      <w:ind w:left="720"/>
      <w:contextualSpacing/>
    </w:pPr>
  </w:style>
  <w:style w:type="table" w:styleId="TableGrid">
    <w:name w:val="Table Grid"/>
    <w:basedOn w:val="TableNormal"/>
    <w:uiPriority w:val="39"/>
    <w:rsid w:val="000B52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A0D16"/>
    <w:rPr>
      <w:color w:val="0000FF"/>
      <w:u w:val="single"/>
    </w:rPr>
  </w:style>
  <w:style w:type="paragraph" w:styleId="Bibliography">
    <w:name w:val="Bibliography"/>
    <w:basedOn w:val="Normal"/>
    <w:next w:val="Normal"/>
    <w:uiPriority w:val="37"/>
    <w:unhideWhenUsed/>
    <w:rsid w:val="001F3096"/>
    <w:pPr>
      <w:tabs>
        <w:tab w:val="left" w:pos="384"/>
      </w:tabs>
      <w:spacing w:after="240" w:line="240" w:lineRule="auto"/>
      <w:ind w:left="384" w:hanging="384"/>
    </w:pPr>
  </w:style>
  <w:style w:type="paragraph" w:styleId="Header">
    <w:name w:val="header"/>
    <w:basedOn w:val="Normal"/>
    <w:link w:val="HeaderChar"/>
    <w:uiPriority w:val="99"/>
    <w:unhideWhenUsed/>
    <w:rsid w:val="00494F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4FFE"/>
  </w:style>
  <w:style w:type="paragraph" w:styleId="Footer">
    <w:name w:val="footer"/>
    <w:basedOn w:val="Normal"/>
    <w:link w:val="FooterChar"/>
    <w:uiPriority w:val="99"/>
    <w:unhideWhenUsed/>
    <w:rsid w:val="00494F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4FFE"/>
  </w:style>
  <w:style w:type="character" w:styleId="CommentReference">
    <w:name w:val="annotation reference"/>
    <w:basedOn w:val="DefaultParagraphFont"/>
    <w:uiPriority w:val="99"/>
    <w:semiHidden/>
    <w:unhideWhenUsed/>
    <w:rsid w:val="00053803"/>
    <w:rPr>
      <w:sz w:val="16"/>
      <w:szCs w:val="16"/>
    </w:rPr>
  </w:style>
  <w:style w:type="paragraph" w:styleId="CommentText">
    <w:name w:val="annotation text"/>
    <w:basedOn w:val="Normal"/>
    <w:link w:val="CommentTextChar"/>
    <w:uiPriority w:val="99"/>
    <w:unhideWhenUsed/>
    <w:rsid w:val="00053803"/>
    <w:pPr>
      <w:spacing w:line="240" w:lineRule="auto"/>
    </w:pPr>
    <w:rPr>
      <w:sz w:val="20"/>
      <w:szCs w:val="20"/>
    </w:rPr>
  </w:style>
  <w:style w:type="character" w:customStyle="1" w:styleId="CommentTextChar">
    <w:name w:val="Comment Text Char"/>
    <w:basedOn w:val="DefaultParagraphFont"/>
    <w:link w:val="CommentText"/>
    <w:uiPriority w:val="99"/>
    <w:rsid w:val="00053803"/>
    <w:rPr>
      <w:sz w:val="20"/>
      <w:szCs w:val="20"/>
    </w:rPr>
  </w:style>
  <w:style w:type="paragraph" w:styleId="CommentSubject">
    <w:name w:val="annotation subject"/>
    <w:basedOn w:val="CommentText"/>
    <w:next w:val="CommentText"/>
    <w:link w:val="CommentSubjectChar"/>
    <w:uiPriority w:val="99"/>
    <w:semiHidden/>
    <w:unhideWhenUsed/>
    <w:rsid w:val="00053803"/>
    <w:rPr>
      <w:b/>
      <w:bCs/>
    </w:rPr>
  </w:style>
  <w:style w:type="character" w:customStyle="1" w:styleId="CommentSubjectChar">
    <w:name w:val="Comment Subject Char"/>
    <w:basedOn w:val="CommentTextChar"/>
    <w:link w:val="CommentSubject"/>
    <w:uiPriority w:val="99"/>
    <w:semiHidden/>
    <w:rsid w:val="00053803"/>
    <w:rPr>
      <w:b/>
      <w:bCs/>
      <w:sz w:val="20"/>
      <w:szCs w:val="20"/>
    </w:rPr>
  </w:style>
  <w:style w:type="paragraph" w:styleId="Revision">
    <w:name w:val="Revision"/>
    <w:hidden/>
    <w:uiPriority w:val="99"/>
    <w:semiHidden/>
    <w:rsid w:val="00B21EDC"/>
    <w:pPr>
      <w:spacing w:after="0" w:line="240" w:lineRule="auto"/>
    </w:pPr>
  </w:style>
  <w:style w:type="character" w:customStyle="1" w:styleId="UnresolvedMention1">
    <w:name w:val="Unresolved Mention1"/>
    <w:basedOn w:val="DefaultParagraphFont"/>
    <w:uiPriority w:val="99"/>
    <w:semiHidden/>
    <w:unhideWhenUsed/>
    <w:rsid w:val="001B0E12"/>
    <w:rPr>
      <w:color w:val="605E5C"/>
      <w:shd w:val="clear" w:color="auto" w:fill="E1DFDD"/>
    </w:rPr>
  </w:style>
  <w:style w:type="character" w:customStyle="1" w:styleId="Heading1Char">
    <w:name w:val="Heading 1 Char"/>
    <w:basedOn w:val="DefaultParagraphFont"/>
    <w:link w:val="Heading1"/>
    <w:uiPriority w:val="9"/>
    <w:rsid w:val="006E3938"/>
    <w:rPr>
      <w:rFonts w:asciiTheme="majorHAnsi" w:eastAsiaTheme="majorEastAsia" w:hAnsiTheme="majorHAnsi" w:cstheme="majorBidi"/>
      <w:color w:val="2F5496" w:themeColor="accent1" w:themeShade="BF"/>
      <w:sz w:val="32"/>
      <w:szCs w:val="32"/>
    </w:rPr>
  </w:style>
  <w:style w:type="paragraph" w:customStyle="1" w:styleId="Default">
    <w:name w:val="Default"/>
    <w:rsid w:val="00201F74"/>
    <w:pPr>
      <w:autoSpaceDE w:val="0"/>
      <w:autoSpaceDN w:val="0"/>
      <w:adjustRightInd w:val="0"/>
      <w:spacing w:after="0" w:line="240" w:lineRule="auto"/>
    </w:pPr>
    <w:rPr>
      <w:rFonts w:ascii="Times New Roman" w:hAnsi="Times New Roman" w:cs="Times New Roman"/>
      <w:color w:val="000000"/>
      <w:sz w:val="24"/>
      <w:szCs w:val="24"/>
    </w:rPr>
  </w:style>
  <w:style w:type="character" w:styleId="Strong">
    <w:name w:val="Strong"/>
    <w:basedOn w:val="DefaultParagraphFont"/>
    <w:uiPriority w:val="22"/>
    <w:qFormat/>
    <w:rsid w:val="00F10350"/>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character" w:customStyle="1" w:styleId="cf01">
    <w:name w:val="cf01"/>
    <w:basedOn w:val="DefaultParagraphFont"/>
    <w:rsid w:val="00FF4FFA"/>
    <w:rPr>
      <w:rFonts w:ascii="Segoe UI" w:hAnsi="Segoe UI" w:cs="Segoe UI" w:hint="default"/>
      <w:sz w:val="18"/>
      <w:szCs w:val="18"/>
    </w:rPr>
  </w:style>
  <w:style w:type="paragraph" w:customStyle="1" w:styleId="pf0">
    <w:name w:val="pf0"/>
    <w:basedOn w:val="Normal"/>
    <w:rsid w:val="00F02E84"/>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BalloonText">
    <w:name w:val="Balloon Text"/>
    <w:basedOn w:val="Normal"/>
    <w:link w:val="BalloonTextChar"/>
    <w:uiPriority w:val="99"/>
    <w:semiHidden/>
    <w:unhideWhenUsed/>
    <w:rsid w:val="004D68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88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6312073">
      <w:bodyDiv w:val="1"/>
      <w:marLeft w:val="0"/>
      <w:marRight w:val="0"/>
      <w:marTop w:val="0"/>
      <w:marBottom w:val="0"/>
      <w:divBdr>
        <w:top w:val="none" w:sz="0" w:space="0" w:color="auto"/>
        <w:left w:val="none" w:sz="0" w:space="0" w:color="auto"/>
        <w:bottom w:val="none" w:sz="0" w:space="0" w:color="auto"/>
        <w:right w:val="none" w:sz="0" w:space="0" w:color="auto"/>
      </w:divBdr>
      <w:divsChild>
        <w:div w:id="1130979112">
          <w:marLeft w:val="0"/>
          <w:marRight w:val="0"/>
          <w:marTop w:val="0"/>
          <w:marBottom w:val="0"/>
          <w:divBdr>
            <w:top w:val="none" w:sz="0" w:space="0" w:color="auto"/>
            <w:left w:val="none" w:sz="0" w:space="0" w:color="auto"/>
            <w:bottom w:val="none" w:sz="0" w:space="0" w:color="auto"/>
            <w:right w:val="none" w:sz="0" w:space="0" w:color="auto"/>
          </w:divBdr>
        </w:div>
        <w:div w:id="850729279">
          <w:marLeft w:val="0"/>
          <w:marRight w:val="0"/>
          <w:marTop w:val="0"/>
          <w:marBottom w:val="0"/>
          <w:divBdr>
            <w:top w:val="none" w:sz="0" w:space="0" w:color="auto"/>
            <w:left w:val="none" w:sz="0" w:space="0" w:color="auto"/>
            <w:bottom w:val="single" w:sz="6" w:space="0" w:color="111111"/>
            <w:right w:val="none" w:sz="0" w:space="0" w:color="auto"/>
          </w:divBdr>
        </w:div>
      </w:divsChild>
    </w:div>
    <w:div w:id="290213480">
      <w:bodyDiv w:val="1"/>
      <w:marLeft w:val="0"/>
      <w:marRight w:val="0"/>
      <w:marTop w:val="0"/>
      <w:marBottom w:val="0"/>
      <w:divBdr>
        <w:top w:val="none" w:sz="0" w:space="0" w:color="auto"/>
        <w:left w:val="none" w:sz="0" w:space="0" w:color="auto"/>
        <w:bottom w:val="none" w:sz="0" w:space="0" w:color="auto"/>
        <w:right w:val="none" w:sz="0" w:space="0" w:color="auto"/>
      </w:divBdr>
      <w:divsChild>
        <w:div w:id="663975715">
          <w:marLeft w:val="0"/>
          <w:marRight w:val="0"/>
          <w:marTop w:val="0"/>
          <w:marBottom w:val="0"/>
          <w:divBdr>
            <w:top w:val="none" w:sz="0" w:space="0" w:color="auto"/>
            <w:left w:val="none" w:sz="0" w:space="0" w:color="auto"/>
            <w:bottom w:val="none" w:sz="0" w:space="0" w:color="auto"/>
            <w:right w:val="none" w:sz="0" w:space="0" w:color="auto"/>
          </w:divBdr>
        </w:div>
        <w:div w:id="649478347">
          <w:marLeft w:val="0"/>
          <w:marRight w:val="0"/>
          <w:marTop w:val="0"/>
          <w:marBottom w:val="0"/>
          <w:divBdr>
            <w:top w:val="none" w:sz="0" w:space="0" w:color="auto"/>
            <w:left w:val="none" w:sz="0" w:space="0" w:color="auto"/>
            <w:bottom w:val="none" w:sz="0" w:space="0" w:color="auto"/>
            <w:right w:val="none" w:sz="0" w:space="0" w:color="auto"/>
          </w:divBdr>
        </w:div>
      </w:divsChild>
    </w:div>
    <w:div w:id="300622183">
      <w:bodyDiv w:val="1"/>
      <w:marLeft w:val="0"/>
      <w:marRight w:val="0"/>
      <w:marTop w:val="0"/>
      <w:marBottom w:val="0"/>
      <w:divBdr>
        <w:top w:val="none" w:sz="0" w:space="0" w:color="auto"/>
        <w:left w:val="none" w:sz="0" w:space="0" w:color="auto"/>
        <w:bottom w:val="none" w:sz="0" w:space="0" w:color="auto"/>
        <w:right w:val="none" w:sz="0" w:space="0" w:color="auto"/>
      </w:divBdr>
    </w:div>
    <w:div w:id="428742381">
      <w:bodyDiv w:val="1"/>
      <w:marLeft w:val="0"/>
      <w:marRight w:val="0"/>
      <w:marTop w:val="0"/>
      <w:marBottom w:val="0"/>
      <w:divBdr>
        <w:top w:val="none" w:sz="0" w:space="0" w:color="auto"/>
        <w:left w:val="none" w:sz="0" w:space="0" w:color="auto"/>
        <w:bottom w:val="none" w:sz="0" w:space="0" w:color="auto"/>
        <w:right w:val="none" w:sz="0" w:space="0" w:color="auto"/>
      </w:divBdr>
    </w:div>
    <w:div w:id="624585003">
      <w:bodyDiv w:val="1"/>
      <w:marLeft w:val="0"/>
      <w:marRight w:val="0"/>
      <w:marTop w:val="0"/>
      <w:marBottom w:val="0"/>
      <w:divBdr>
        <w:top w:val="none" w:sz="0" w:space="0" w:color="auto"/>
        <w:left w:val="none" w:sz="0" w:space="0" w:color="auto"/>
        <w:bottom w:val="none" w:sz="0" w:space="0" w:color="auto"/>
        <w:right w:val="none" w:sz="0" w:space="0" w:color="auto"/>
      </w:divBdr>
      <w:divsChild>
        <w:div w:id="2033452475">
          <w:marLeft w:val="0"/>
          <w:marRight w:val="0"/>
          <w:marTop w:val="0"/>
          <w:marBottom w:val="0"/>
          <w:divBdr>
            <w:top w:val="none" w:sz="0" w:space="0" w:color="auto"/>
            <w:left w:val="none" w:sz="0" w:space="0" w:color="auto"/>
            <w:bottom w:val="single" w:sz="6" w:space="0" w:color="111111"/>
            <w:right w:val="none" w:sz="0" w:space="0" w:color="auto"/>
          </w:divBdr>
        </w:div>
        <w:div w:id="1329869670">
          <w:marLeft w:val="0"/>
          <w:marRight w:val="0"/>
          <w:marTop w:val="0"/>
          <w:marBottom w:val="0"/>
          <w:divBdr>
            <w:top w:val="none" w:sz="0" w:space="0" w:color="auto"/>
            <w:left w:val="none" w:sz="0" w:space="0" w:color="auto"/>
            <w:bottom w:val="single" w:sz="6" w:space="0" w:color="111111"/>
            <w:right w:val="none" w:sz="0" w:space="0" w:color="auto"/>
          </w:divBdr>
        </w:div>
        <w:div w:id="1887445031">
          <w:marLeft w:val="0"/>
          <w:marRight w:val="0"/>
          <w:marTop w:val="0"/>
          <w:marBottom w:val="0"/>
          <w:divBdr>
            <w:top w:val="none" w:sz="0" w:space="0" w:color="auto"/>
            <w:left w:val="none" w:sz="0" w:space="0" w:color="auto"/>
            <w:bottom w:val="single" w:sz="6" w:space="0" w:color="111111"/>
            <w:right w:val="none" w:sz="0" w:space="0" w:color="auto"/>
          </w:divBdr>
        </w:div>
        <w:div w:id="2004385714">
          <w:marLeft w:val="0"/>
          <w:marRight w:val="0"/>
          <w:marTop w:val="0"/>
          <w:marBottom w:val="0"/>
          <w:divBdr>
            <w:top w:val="none" w:sz="0" w:space="0" w:color="auto"/>
            <w:left w:val="none" w:sz="0" w:space="0" w:color="auto"/>
            <w:bottom w:val="single" w:sz="6" w:space="0" w:color="111111"/>
            <w:right w:val="none" w:sz="0" w:space="0" w:color="auto"/>
          </w:divBdr>
        </w:div>
      </w:divsChild>
    </w:div>
    <w:div w:id="752432333">
      <w:bodyDiv w:val="1"/>
      <w:marLeft w:val="0"/>
      <w:marRight w:val="0"/>
      <w:marTop w:val="0"/>
      <w:marBottom w:val="0"/>
      <w:divBdr>
        <w:top w:val="none" w:sz="0" w:space="0" w:color="auto"/>
        <w:left w:val="none" w:sz="0" w:space="0" w:color="auto"/>
        <w:bottom w:val="none" w:sz="0" w:space="0" w:color="auto"/>
        <w:right w:val="none" w:sz="0" w:space="0" w:color="auto"/>
      </w:divBdr>
    </w:div>
    <w:div w:id="887958158">
      <w:bodyDiv w:val="1"/>
      <w:marLeft w:val="0"/>
      <w:marRight w:val="0"/>
      <w:marTop w:val="0"/>
      <w:marBottom w:val="0"/>
      <w:divBdr>
        <w:top w:val="none" w:sz="0" w:space="0" w:color="auto"/>
        <w:left w:val="none" w:sz="0" w:space="0" w:color="auto"/>
        <w:bottom w:val="none" w:sz="0" w:space="0" w:color="auto"/>
        <w:right w:val="none" w:sz="0" w:space="0" w:color="auto"/>
      </w:divBdr>
    </w:div>
    <w:div w:id="912742306">
      <w:bodyDiv w:val="1"/>
      <w:marLeft w:val="0"/>
      <w:marRight w:val="0"/>
      <w:marTop w:val="0"/>
      <w:marBottom w:val="0"/>
      <w:divBdr>
        <w:top w:val="none" w:sz="0" w:space="0" w:color="auto"/>
        <w:left w:val="none" w:sz="0" w:space="0" w:color="auto"/>
        <w:bottom w:val="none" w:sz="0" w:space="0" w:color="auto"/>
        <w:right w:val="none" w:sz="0" w:space="0" w:color="auto"/>
      </w:divBdr>
    </w:div>
    <w:div w:id="952202220">
      <w:bodyDiv w:val="1"/>
      <w:marLeft w:val="0"/>
      <w:marRight w:val="0"/>
      <w:marTop w:val="0"/>
      <w:marBottom w:val="0"/>
      <w:divBdr>
        <w:top w:val="none" w:sz="0" w:space="0" w:color="auto"/>
        <w:left w:val="none" w:sz="0" w:space="0" w:color="auto"/>
        <w:bottom w:val="none" w:sz="0" w:space="0" w:color="auto"/>
        <w:right w:val="none" w:sz="0" w:space="0" w:color="auto"/>
      </w:divBdr>
      <w:divsChild>
        <w:div w:id="315302619">
          <w:marLeft w:val="0"/>
          <w:marRight w:val="0"/>
          <w:marTop w:val="0"/>
          <w:marBottom w:val="0"/>
          <w:divBdr>
            <w:top w:val="none" w:sz="0" w:space="0" w:color="auto"/>
            <w:left w:val="none" w:sz="0" w:space="0" w:color="auto"/>
            <w:bottom w:val="none" w:sz="0" w:space="0" w:color="auto"/>
            <w:right w:val="none" w:sz="0" w:space="0" w:color="auto"/>
          </w:divBdr>
        </w:div>
        <w:div w:id="739324618">
          <w:marLeft w:val="0"/>
          <w:marRight w:val="0"/>
          <w:marTop w:val="0"/>
          <w:marBottom w:val="0"/>
          <w:divBdr>
            <w:top w:val="none" w:sz="0" w:space="0" w:color="auto"/>
            <w:left w:val="none" w:sz="0" w:space="0" w:color="auto"/>
            <w:bottom w:val="none" w:sz="0" w:space="0" w:color="auto"/>
            <w:right w:val="none" w:sz="0" w:space="0" w:color="auto"/>
          </w:divBdr>
        </w:div>
      </w:divsChild>
    </w:div>
    <w:div w:id="1780101568">
      <w:bodyDiv w:val="1"/>
      <w:marLeft w:val="0"/>
      <w:marRight w:val="0"/>
      <w:marTop w:val="0"/>
      <w:marBottom w:val="0"/>
      <w:divBdr>
        <w:top w:val="none" w:sz="0" w:space="0" w:color="auto"/>
        <w:left w:val="none" w:sz="0" w:space="0" w:color="auto"/>
        <w:bottom w:val="none" w:sz="0" w:space="0" w:color="auto"/>
        <w:right w:val="none" w:sz="0" w:space="0" w:color="auto"/>
      </w:divBdr>
      <w:divsChild>
        <w:div w:id="1884442765">
          <w:marLeft w:val="0"/>
          <w:marRight w:val="0"/>
          <w:marTop w:val="0"/>
          <w:marBottom w:val="0"/>
          <w:divBdr>
            <w:top w:val="none" w:sz="0" w:space="0" w:color="auto"/>
            <w:left w:val="none" w:sz="0" w:space="0" w:color="auto"/>
            <w:bottom w:val="none" w:sz="0" w:space="0" w:color="auto"/>
            <w:right w:val="none" w:sz="0" w:space="0" w:color="auto"/>
          </w:divBdr>
        </w:div>
        <w:div w:id="1347366043">
          <w:marLeft w:val="0"/>
          <w:marRight w:val="0"/>
          <w:marTop w:val="0"/>
          <w:marBottom w:val="0"/>
          <w:divBdr>
            <w:top w:val="none" w:sz="0" w:space="0" w:color="auto"/>
            <w:left w:val="none" w:sz="0" w:space="0" w:color="auto"/>
            <w:bottom w:val="none" w:sz="0" w:space="0" w:color="auto"/>
            <w:right w:val="none" w:sz="0" w:space="0" w:color="auto"/>
          </w:divBdr>
        </w:div>
        <w:div w:id="1031343080">
          <w:marLeft w:val="0"/>
          <w:marRight w:val="0"/>
          <w:marTop w:val="0"/>
          <w:marBottom w:val="0"/>
          <w:divBdr>
            <w:top w:val="none" w:sz="0" w:space="0" w:color="auto"/>
            <w:left w:val="none" w:sz="0" w:space="0" w:color="auto"/>
            <w:bottom w:val="none" w:sz="0" w:space="0" w:color="auto"/>
            <w:right w:val="none" w:sz="0" w:space="0" w:color="auto"/>
          </w:divBdr>
        </w:div>
        <w:div w:id="1228611824">
          <w:marLeft w:val="0"/>
          <w:marRight w:val="0"/>
          <w:marTop w:val="0"/>
          <w:marBottom w:val="0"/>
          <w:divBdr>
            <w:top w:val="none" w:sz="0" w:space="0" w:color="auto"/>
            <w:left w:val="none" w:sz="0" w:space="0" w:color="auto"/>
            <w:bottom w:val="none" w:sz="0" w:space="0" w:color="auto"/>
            <w:right w:val="none" w:sz="0" w:space="0" w:color="auto"/>
          </w:divBdr>
        </w:div>
        <w:div w:id="729958796">
          <w:marLeft w:val="0"/>
          <w:marRight w:val="0"/>
          <w:marTop w:val="0"/>
          <w:marBottom w:val="0"/>
          <w:divBdr>
            <w:top w:val="none" w:sz="0" w:space="0" w:color="auto"/>
            <w:left w:val="none" w:sz="0" w:space="0" w:color="auto"/>
            <w:bottom w:val="none" w:sz="0" w:space="0" w:color="auto"/>
            <w:right w:val="none" w:sz="0" w:space="0" w:color="auto"/>
          </w:divBdr>
        </w:div>
      </w:divsChild>
    </w:div>
    <w:div w:id="2019766866">
      <w:bodyDiv w:val="1"/>
      <w:marLeft w:val="0"/>
      <w:marRight w:val="0"/>
      <w:marTop w:val="0"/>
      <w:marBottom w:val="0"/>
      <w:divBdr>
        <w:top w:val="none" w:sz="0" w:space="0" w:color="auto"/>
        <w:left w:val="none" w:sz="0" w:space="0" w:color="auto"/>
        <w:bottom w:val="none" w:sz="0" w:space="0" w:color="auto"/>
        <w:right w:val="none" w:sz="0" w:space="0" w:color="auto"/>
      </w:divBdr>
    </w:div>
    <w:div w:id="2124422717">
      <w:bodyDiv w:val="1"/>
      <w:marLeft w:val="0"/>
      <w:marRight w:val="0"/>
      <w:marTop w:val="0"/>
      <w:marBottom w:val="0"/>
      <w:divBdr>
        <w:top w:val="none" w:sz="0" w:space="0" w:color="auto"/>
        <w:left w:val="none" w:sz="0" w:space="0" w:color="auto"/>
        <w:bottom w:val="none" w:sz="0" w:space="0" w:color="auto"/>
        <w:right w:val="none" w:sz="0" w:space="0" w:color="auto"/>
      </w:divBdr>
    </w:div>
    <w:div w:id="2138795513">
      <w:bodyDiv w:val="1"/>
      <w:marLeft w:val="0"/>
      <w:marRight w:val="0"/>
      <w:marTop w:val="0"/>
      <w:marBottom w:val="0"/>
      <w:divBdr>
        <w:top w:val="none" w:sz="0" w:space="0" w:color="auto"/>
        <w:left w:val="none" w:sz="0" w:space="0" w:color="auto"/>
        <w:bottom w:val="none" w:sz="0" w:space="0" w:color="auto"/>
        <w:right w:val="none" w:sz="0" w:space="0" w:color="auto"/>
      </w:divBdr>
      <w:divsChild>
        <w:div w:id="642078085">
          <w:marLeft w:val="0"/>
          <w:marRight w:val="0"/>
          <w:marTop w:val="0"/>
          <w:marBottom w:val="0"/>
          <w:divBdr>
            <w:top w:val="none" w:sz="0" w:space="0" w:color="auto"/>
            <w:left w:val="none" w:sz="0" w:space="0" w:color="auto"/>
            <w:bottom w:val="none" w:sz="0" w:space="0" w:color="auto"/>
            <w:right w:val="none" w:sz="0" w:space="0" w:color="auto"/>
          </w:divBdr>
        </w:div>
        <w:div w:id="1731996463">
          <w:marLeft w:val="0"/>
          <w:marRight w:val="0"/>
          <w:marTop w:val="0"/>
          <w:marBottom w:val="0"/>
          <w:divBdr>
            <w:top w:val="none" w:sz="0" w:space="0" w:color="auto"/>
            <w:left w:val="none" w:sz="0" w:space="0" w:color="auto"/>
            <w:bottom w:val="single" w:sz="6" w:space="0" w:color="111111"/>
            <w:right w:val="none" w:sz="0" w:space="0" w:color="auto"/>
          </w:divBdr>
        </w:div>
      </w:divsChild>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toronto.ca/services-payments/streets-parking-transportation/cycling-in-toronto/cycling-pedestrian-projects/cycling-network-plan/" TargetMode="External"/><Relationship Id="rId1" Type="http://schemas.openxmlformats.org/officeDocument/2006/relationships/hyperlink" Target="https://www.toronto.ca/services-payments/streets-parking-transportation/cycling-in-toronto/cycling-pedestrian-projects/cycling-network-plan/"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data.calgary.ca/Recreation-and-Culture/Parks-Pathways/qndb-27qm" TargetMode="External"/><Relationship Id="rId21" Type="http://schemas.openxmlformats.org/officeDocument/2006/relationships/image" Target="media/image5.png"/><Relationship Id="rId34" Type="http://schemas.openxmlformats.org/officeDocument/2006/relationships/hyperlink" Target="https://opendata.vancouver.ca/explore/dataset/lanes/information/?location=15,49.24423,-123.1524" TargetMode="External"/><Relationship Id="rId42"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hyperlink" Target="https://open.toronto.ca/dataset/cycling-network/"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data.calgary.ca/Transportation-Transit/Street-Centreline/4dx8-rtm5" TargetMode="External"/><Relationship Id="rId40" Type="http://schemas.openxmlformats.org/officeDocument/2006/relationships/hyperlink" Target="https://open.toronto.ca/dataset/toronto-centreline-tcl/" TargetMode="External"/><Relationship Id="rId5" Type="http://schemas.openxmlformats.org/officeDocument/2006/relationships/customXml" Target="../customXml/item5.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calgary.ca/planning/transportation/road-classification.html" TargetMode="External"/><Relationship Id="rId10" Type="http://schemas.openxmlformats.org/officeDocument/2006/relationships/footnotes" Target="footnote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6.emf"/><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opendata.vancouver.ca/explore/dataset/bikeways/information" TargetMode="External"/><Relationship Id="rId43" Type="http://schemas.microsoft.com/office/2011/relationships/people" Target="peop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hyperlink" Target="https://opendata.vancouver.ca/explore/dataset/public-streets/information/?location=16,49.24772,-123.19169" TargetMode="External"/><Relationship Id="rId38" Type="http://schemas.openxmlformats.org/officeDocument/2006/relationships/hyperlink" Target="https://data.calgary.ca/Transportation-Transit/Calgary-Bikeways/jjqk-9b73"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f4oJ5BHUAa/+TCQN1GWE/qzGHw==">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</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_activity xmlns="7b4a2ae2-b647-4631-b97f-96c601da63cc"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1436209CA886C49B19469E68C7F1819" ma:contentTypeVersion="17" ma:contentTypeDescription="Create a new document." ma:contentTypeScope="" ma:versionID="3b0de20a42865294b4326a9f024606a2">
  <xsd:schema xmlns:xsd="http://www.w3.org/2001/XMLSchema" xmlns:xs="http://www.w3.org/2001/XMLSchema" xmlns:p="http://schemas.microsoft.com/office/2006/metadata/properties" xmlns:ns3="7b4a2ae2-b647-4631-b97f-96c601da63cc" xmlns:ns4="c5b7d874-6ee0-4f6d-aeb0-e16ae31c637d" targetNamespace="http://schemas.microsoft.com/office/2006/metadata/properties" ma:root="true" ma:fieldsID="390c27cdc548311a6e5c9800f705b294" ns3:_="" ns4:_="">
    <xsd:import namespace="7b4a2ae2-b647-4631-b97f-96c601da63cc"/>
    <xsd:import namespace="c5b7d874-6ee0-4f6d-aeb0-e16ae31c637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b4a2ae2-b647-4631-b97f-96c601da63c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description=""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5b7d874-6ee0-4f6d-aeb0-e16ae31c637d"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4F7E1DA-DDD5-4B61-94A5-821A13AD4407}">
  <ds:schemaRefs>
    <ds:schemaRef ds:uri="http://schemas.microsoft.com/office/2006/metadata/properties"/>
    <ds:schemaRef ds:uri="http://schemas.microsoft.com/office/infopath/2007/PartnerControls"/>
    <ds:schemaRef ds:uri="7b4a2ae2-b647-4631-b97f-96c601da63cc"/>
  </ds:schemaRefs>
</ds:datastoreItem>
</file>

<file path=customXml/itemProps3.xml><?xml version="1.0" encoding="utf-8"?>
<ds:datastoreItem xmlns:ds="http://schemas.openxmlformats.org/officeDocument/2006/customXml" ds:itemID="{CADD1DA8-F9E6-426E-B9F8-50C4F59149CA}">
  <ds:schemaRefs>
    <ds:schemaRef ds:uri="http://schemas.microsoft.com/sharepoint/v3/contenttype/forms"/>
  </ds:schemaRefs>
</ds:datastoreItem>
</file>

<file path=customXml/itemProps4.xml><?xml version="1.0" encoding="utf-8"?>
<ds:datastoreItem xmlns:ds="http://schemas.openxmlformats.org/officeDocument/2006/customXml" ds:itemID="{E379E07B-DB28-45A5-B342-84FF7D43AB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b4a2ae2-b647-4631-b97f-96c601da63cc"/>
    <ds:schemaRef ds:uri="c5b7d874-6ee0-4f6d-aeb0-e16ae31c63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B708AC4-A9B3-4C71-8E4F-969A03C891B4}">
  <ds:schemaRefs>
    <ds:schemaRef ds:uri="http://schemas.openxmlformats.org/officeDocument/2006/bibliography"/>
  </ds:schemaRefs>
</ds:datastoreItem>
</file>

<file path=docMetadata/LabelInfo.xml><?xml version="1.0" encoding="utf-8"?>
<clbl:labelList xmlns:clbl="http://schemas.microsoft.com/office/2020/mipLabelMetadata">
  <clbl:label id="{78aac226-2f03-4b4d-9037-b46d56c55210}" enabled="0" method="" siteId="{78aac226-2f03-4b4d-9037-b46d56c55210}" removed="1"/>
</clbl:labelList>
</file>

<file path=docProps/app.xml><?xml version="1.0" encoding="utf-8"?>
<Properties xmlns="http://schemas.openxmlformats.org/officeDocument/2006/extended-properties" xmlns:vt="http://schemas.openxmlformats.org/officeDocument/2006/docPropsVTypes">
  <Template>Normal.dotm</Template>
  <TotalTime>111</TotalTime>
  <Pages>46</Pages>
  <Words>28299</Words>
  <Characters>161308</Characters>
  <Application>Microsoft Office Word</Application>
  <DocSecurity>0</DocSecurity>
  <Lines>1344</Lines>
  <Paragraphs>378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Konrad Samsel</dc:creator>
  <cp:lastModifiedBy>Richard Wen</cp:lastModifiedBy>
  <cp:revision>41</cp:revision>
  <dcterms:created xsi:type="dcterms:W3CDTF">2024-10-29T20:31:00Z</dcterms:created>
  <dcterms:modified xsi:type="dcterms:W3CDTF">2024-10-30T08:07:00Z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id="HtW2snAU"/&gt;&lt;style id="http://www.zotero.org/styles/american-journal-of-epidemiology" hasBibliography="1" bibliographyStyleHasBeenSet="1"/&gt;&lt;prefs&gt;&lt;pref name="fieldType" value="Field"/&gt;&lt;/prefs&gt;&lt;/da</vt:lpwstr>
  </property>
  <property fmtid="{D5CDD505-2E9C-101B-9397-08002B2CF9AE}" pid="3" name="ZOTERO_PREF_2">
    <vt:lpwstr>ta&gt;</vt:lpwstr>
  </property>
  <property fmtid="{D5CDD505-2E9C-101B-9397-08002B2CF9AE}" pid="4" name="ContentTypeId">
    <vt:lpwstr>0x01010081436209CA886C49B19469E68C7F1819</vt:lpwstr>
  </property>
</Properties>
</file>